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9335F"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6B4486A5"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3EEE5E8E"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9AE35BE"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0B5090CB"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2CCF7C43" w14:textId="77777777"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2EDED8E1"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632EE9B" w14:textId="77777777"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5AF872FE" w14:textId="77777777" w:rsidR="00F1217A" w:rsidRPr="008B65C5" w:rsidRDefault="00241FF5" w:rsidP="004B1B4D">
      <w:pPr>
        <w:pStyle w:val="PRec-Affiliation"/>
        <w:jc w:val="left"/>
      </w:pPr>
      <w:r w:rsidRPr="008B65C5">
        <w:t xml:space="preserve">* </w:t>
      </w:r>
      <w:r w:rsidRPr="008B65C5">
        <w:rPr>
          <w:szCs w:val="16"/>
        </w:rPr>
        <w:t>Corresponding author</w:t>
      </w:r>
    </w:p>
    <w:p w14:paraId="08606D71" w14:textId="77777777" w:rsidR="00F1217A" w:rsidRPr="008B65C5" w:rsidRDefault="00241FF5" w:rsidP="004B1B4D">
      <w:pPr>
        <w:pStyle w:val="PRec-Abstractheader"/>
        <w:rPr>
          <w:lang w:val="en-GB"/>
        </w:rPr>
      </w:pPr>
      <w:r w:rsidRPr="008B65C5">
        <w:rPr>
          <w:lang w:val="en-GB"/>
        </w:rPr>
        <w:t>Abstract</w:t>
      </w:r>
    </w:p>
    <w:p w14:paraId="7653427E"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w:t>
      </w:r>
      <w:r w:rsidR="00630905">
        <w:rPr>
          <w:lang w:val="en-GB"/>
        </w:rPr>
        <w:t xml:space="preserve">investigated </w:t>
      </w:r>
      <w:commentRangeStart w:id="1"/>
      <w:r w:rsidR="004D457C">
        <w:rPr>
          <w:rStyle w:val="Kommentarzeichen"/>
          <w:i w:val="0"/>
          <w:lang w:val="en-GB"/>
        </w:rPr>
        <w:commentReference w:id="2"/>
      </w:r>
      <w:commentRangeEnd w:id="1"/>
      <w:r w:rsidR="00D00224">
        <w:rPr>
          <w:rStyle w:val="Kommentarzeichen"/>
          <w:i w:val="0"/>
          <w:lang w:val="en-GB"/>
        </w:rPr>
        <w:commentReference w:id="1"/>
      </w:r>
      <w:r w:rsidR="004D457C">
        <w:rPr>
          <w:color w:val="000000" w:themeColor="text1"/>
          <w:lang w:val="en-GB"/>
        </w:rPr>
        <w:t>with respect to</w:t>
      </w:r>
      <w:r w:rsidR="004D457C"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r w:rsidR="00630905">
        <w:rPr>
          <w:lang w:val="en-GB"/>
        </w:rPr>
        <w:t xml:space="preserve"> is outlined</w:t>
      </w:r>
      <w:r w:rsidR="00E47713" w:rsidRPr="008B65C5">
        <w:rPr>
          <w:lang w:val="en-GB"/>
        </w:rPr>
        <w:t>.</w:t>
      </w:r>
    </w:p>
    <w:p w14:paraId="732ACFAF"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4C6E6CC7" w14:textId="77777777" w:rsidR="0098414F" w:rsidRPr="008B65C5" w:rsidRDefault="00241FF5" w:rsidP="004B1B4D">
      <w:pPr>
        <w:pStyle w:val="PRec-Heading1"/>
      </w:pPr>
      <w:r w:rsidRPr="008B65C5">
        <w:t>Introduction</w:t>
      </w:r>
    </w:p>
    <w:p w14:paraId="434FE00A"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6A52BFFD"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3AC69A96" w14:textId="77777777" w:rsidTr="000C42D5">
        <w:trPr>
          <w:jc w:val="center"/>
        </w:trPr>
        <w:tc>
          <w:tcPr>
            <w:tcW w:w="0" w:type="auto"/>
            <w:shd w:val="clear" w:color="auto" w:fill="auto"/>
            <w:tcMar>
              <w:left w:w="0" w:type="dxa"/>
              <w:right w:w="0" w:type="dxa"/>
            </w:tcMar>
            <w:vAlign w:val="center"/>
          </w:tcPr>
          <w:p w14:paraId="039C3D62"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6A145F1F" wp14:editId="2A922744">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BEB7E5E" w14:textId="77777777" w:rsidR="000C42D5" w:rsidRPr="00353AEE" w:rsidRDefault="000C42D5" w:rsidP="004B1B4D">
            <w:pPr>
              <w:rPr>
                <w:noProof/>
              </w:rPr>
            </w:pPr>
          </w:p>
        </w:tc>
        <w:tc>
          <w:tcPr>
            <w:tcW w:w="0" w:type="auto"/>
            <w:shd w:val="clear" w:color="auto" w:fill="auto"/>
            <w:tcMar>
              <w:left w:w="0" w:type="dxa"/>
              <w:right w:w="0" w:type="dxa"/>
            </w:tcMar>
            <w:vAlign w:val="center"/>
          </w:tcPr>
          <w:p w14:paraId="345BA49B" w14:textId="77777777" w:rsidR="000C42D5" w:rsidRPr="00353AEE" w:rsidRDefault="000C42D5" w:rsidP="004B1B4D">
            <w:pPr>
              <w:keepNext/>
            </w:pPr>
            <w:r w:rsidRPr="00E21FB0">
              <w:rPr>
                <w:noProof/>
                <w:lang w:val="de-DE" w:eastAsia="de-DE"/>
              </w:rPr>
              <w:drawing>
                <wp:inline distT="0" distB="0" distL="0" distR="0" wp14:anchorId="43F930F9" wp14:editId="49D88F0E">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702542E2" w14:textId="77777777" w:rsidR="0098414F" w:rsidRPr="00353AEE" w:rsidRDefault="00E7729B" w:rsidP="004B1B4D">
      <w:pPr>
        <w:pStyle w:val="PRec-Figures"/>
        <w:rPr>
          <w:lang w:eastAsia="en-GB"/>
        </w:rPr>
      </w:pPr>
      <w:bookmarkStart w:id="3" w:name="_Ref512858866"/>
      <w:bookmarkStart w:id="4" w:name="_Hlk512497424"/>
      <w:r w:rsidRPr="00353AEE">
        <w:t>Fig.</w:t>
      </w:r>
      <w:bookmarkEnd w:id="3"/>
      <w:r w:rsidR="00CA5711">
        <w:t> 1</w:t>
      </w:r>
      <w:r w:rsidR="00423F74" w:rsidRPr="00353AEE">
        <w:rPr>
          <w:lang w:eastAsia="en-GB"/>
        </w:rPr>
        <w:t xml:space="preserve"> Illustrative examples for geological interpretation (a) and hydrological annotation (b).</w:t>
      </w:r>
      <w:bookmarkEnd w:id="4"/>
    </w:p>
    <w:p w14:paraId="6083C280" w14:textId="77777777"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39C97FA4"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023299F0" w14:textId="77777777" w:rsidR="00353AEE" w:rsidRPr="00353AEE" w:rsidRDefault="00BC326D" w:rsidP="004B1B4D">
      <w:pPr>
        <w:pStyle w:val="PRec-Tabletitle"/>
      </w:pPr>
      <w:bookmarkStart w:id="5" w:name="_Ref513112993"/>
      <w:bookmarkStart w:id="6" w:name="_Ref513112978"/>
      <w:r w:rsidRPr="00353AEE">
        <w:t>Table</w:t>
      </w:r>
      <w:bookmarkEnd w:id="5"/>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110A8673" w14:textId="77777777" w:rsidTr="008A1832">
        <w:tc>
          <w:tcPr>
            <w:tcW w:w="3638" w:type="dxa"/>
            <w:tcBorders>
              <w:top w:val="single" w:sz="4" w:space="0" w:color="auto"/>
              <w:bottom w:val="single" w:sz="4" w:space="0" w:color="auto"/>
            </w:tcBorders>
          </w:tcPr>
          <w:p w14:paraId="6A483A1E"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FEA7800" w14:textId="77777777" w:rsidR="00353AEE" w:rsidRPr="008A1832" w:rsidRDefault="00BC326D" w:rsidP="004B1B4D">
            <w:pPr>
              <w:jc w:val="center"/>
              <w:rPr>
                <w:sz w:val="18"/>
              </w:rPr>
            </w:pPr>
            <w:r w:rsidRPr="008A1832">
              <w:rPr>
                <w:sz w:val="18"/>
              </w:rPr>
              <w:t>Challenges</w:t>
            </w:r>
          </w:p>
        </w:tc>
      </w:tr>
      <w:tr w:rsidR="00BC326D" w:rsidRPr="008A1832" w14:paraId="708346A8" w14:textId="77777777" w:rsidTr="008A1832">
        <w:tc>
          <w:tcPr>
            <w:tcW w:w="3638" w:type="dxa"/>
            <w:tcBorders>
              <w:top w:val="single" w:sz="4" w:space="0" w:color="auto"/>
              <w:bottom w:val="single" w:sz="4" w:space="0" w:color="auto"/>
            </w:tcBorders>
          </w:tcPr>
          <w:p w14:paraId="5BD4935C" w14:textId="77777777" w:rsidR="00353AEE" w:rsidRPr="008A1832" w:rsidRDefault="00BC326D" w:rsidP="004B1B4D">
            <w:pPr>
              <w:pStyle w:val="Listenabsatz"/>
              <w:numPr>
                <w:ilvl w:val="0"/>
                <w:numId w:val="26"/>
              </w:numPr>
              <w:rPr>
                <w:sz w:val="18"/>
              </w:rPr>
            </w:pPr>
            <w:r w:rsidRPr="008A1832">
              <w:rPr>
                <w:sz w:val="18"/>
              </w:rPr>
              <w:t>mobility of smartphones/ tablets</w:t>
            </w:r>
          </w:p>
          <w:p w14:paraId="0526295C"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240D6858"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168BB1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19DECB0F"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1320C68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B6D1F34"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452F8E3"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0E2304FE"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773A98AF" w14:textId="77777777" w:rsidR="006F282A" w:rsidRPr="00353AEE" w:rsidRDefault="006F282A" w:rsidP="004B1B4D">
      <w:pPr>
        <w:pStyle w:val="PRec-MainText"/>
      </w:pPr>
    </w:p>
    <w:p w14:paraId="1E0062F1" w14:textId="77777777"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 significant</w:t>
      </w:r>
      <w:r w:rsidR="004D457C">
        <w:t>ly</w:t>
      </w:r>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r w:rsidR="004D457C">
        <w:t xml:space="preserve">general </w:t>
      </w:r>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14:paraId="0FE08AA6" w14:textId="77777777" w:rsidR="001D68B6" w:rsidRDefault="001D68B6" w:rsidP="001D68B6">
      <w:pPr>
        <w:pStyle w:val="PRec-Heading1"/>
      </w:pPr>
      <w:r w:rsidRPr="00353AEE">
        <w:t>Applications and Requirements</w:t>
      </w:r>
    </w:p>
    <w:p w14:paraId="3433C6A4" w14:textId="77777777" w:rsidR="00AB1056" w:rsidRDefault="00A438F9" w:rsidP="00A438F9">
      <w:pPr>
        <w:pStyle w:val="PRec-MainText"/>
      </w:pPr>
      <w:ins w:id="7" w:author="ms699852" w:date="2018-05-25T11:15:00Z">
        <w:r>
          <w:t xml:space="preserve">Use cases and application scenarios within the geosciences </w:t>
        </w:r>
      </w:ins>
      <w:ins w:id="8" w:author="ms699852" w:date="2018-05-25T11:16:00Z">
        <w:r>
          <w:t>emerged</w:t>
        </w:r>
      </w:ins>
      <w:ins w:id="9" w:author="ms699852" w:date="2018-05-25T11:15:00Z">
        <w:r>
          <w:t xml:space="preserve"> recently for mobile </w:t>
        </w:r>
      </w:ins>
      <w:ins w:id="10" w:author="ms699852" w:date="2018-05-25T11:16:00Z">
        <w:r>
          <w:t>technology</w:t>
        </w:r>
      </w:ins>
      <w:ins w:id="11" w:author="ms699852" w:date="2018-05-25T11:15:00Z">
        <w:r>
          <w:t xml:space="preserve"> due to the increasing usability of mobile devices for field studies. In the following, two key </w:t>
        </w:r>
      </w:ins>
      <w:ins w:id="12" w:author="ms699852" w:date="2018-05-25T11:16:00Z">
        <w:r w:rsidR="009E552A">
          <w:t xml:space="preserve">applications, available for Android systems, </w:t>
        </w:r>
      </w:ins>
      <w:ins w:id="13" w:author="ms699852" w:date="2018-05-25T11:15:00Z">
        <w:r w:rsidR="009E552A">
          <w:t xml:space="preserve">are </w:t>
        </w:r>
      </w:ins>
      <w:ins w:id="14" w:author="ms699852" w:date="2018-05-25T11:43:00Z">
        <w:r w:rsidR="009E552A">
          <w:t>introduced</w:t>
        </w:r>
      </w:ins>
      <w:ins w:id="15" w:author="ms699852" w:date="2018-05-25T11:15:00Z">
        <w:r w:rsidR="009E552A">
          <w:t xml:space="preserve">. </w:t>
        </w:r>
      </w:ins>
      <w:ins w:id="16" w:author="ms699852" w:date="2018-05-25T11:38:00Z">
        <w:r w:rsidR="009E552A">
          <w:t xml:space="preserve">First, a versatile tool for </w:t>
        </w:r>
      </w:ins>
      <w:ins w:id="17" w:author="ms699852" w:date="2018-05-25T11:39:00Z">
        <w:r w:rsidR="009E552A">
          <w:t xml:space="preserve">camera-based water level gauging </w:t>
        </w:r>
      </w:ins>
      <w:ins w:id="18" w:author="ms699852" w:date="2018-05-25T11:40:00Z">
        <w:r w:rsidR="009E552A">
          <w:t xml:space="preserve">is presented </w:t>
        </w:r>
      </w:ins>
      <w:ins w:id="19" w:author="ms699852" w:date="2018-05-25T11:39:00Z">
        <w:r w:rsidR="009E552A">
          <w:t xml:space="preserve">which aims for the densification of hydrological networks in case of flood events. Furthermore, tools for </w:t>
        </w:r>
      </w:ins>
      <w:ins w:id="20" w:author="ms699852" w:date="2018-05-25T11:43:00Z">
        <w:r w:rsidR="009E552A">
          <w:t xml:space="preserve">the </w:t>
        </w:r>
      </w:ins>
      <w:ins w:id="21" w:author="ms699852" w:date="2018-05-25T11:16:00Z">
        <w:r>
          <w:t>geological inter</w:t>
        </w:r>
        <w:r w:rsidR="009E552A">
          <w:t>pr</w:t>
        </w:r>
        <w:r>
          <w:t>e</w:t>
        </w:r>
      </w:ins>
      <w:ins w:id="22" w:author="ms699852" w:date="2018-05-25T11:40:00Z">
        <w:r w:rsidR="009E552A">
          <w:t>t</w:t>
        </w:r>
      </w:ins>
      <w:ins w:id="23" w:author="ms699852" w:date="2018-05-25T11:16:00Z">
        <w:r>
          <w:t>ation of sedimentary features in</w:t>
        </w:r>
      </w:ins>
      <w:ins w:id="24" w:author="ms699852" w:date="2018-05-25T11:40:00Z">
        <w:r w:rsidR="009E552A">
          <w:t xml:space="preserve"> petroleum </w:t>
        </w:r>
      </w:ins>
      <w:ins w:id="25" w:author="ms699852" w:date="2018-05-25T11:16:00Z">
        <w:r>
          <w:t>field geology</w:t>
        </w:r>
      </w:ins>
      <w:ins w:id="26" w:author="ms699852" w:date="2018-05-25T11:40:00Z">
        <w:r w:rsidR="009E552A">
          <w:t xml:space="preserve"> are </w:t>
        </w:r>
      </w:ins>
      <w:ins w:id="27" w:author="ms699852" w:date="2018-05-25T11:41:00Z">
        <w:r w:rsidR="009E552A">
          <w:t>explained</w:t>
        </w:r>
      </w:ins>
      <w:ins w:id="28" w:author="ms699852" w:date="2018-05-25T11:13:00Z">
        <w:r>
          <w:t>.</w:t>
        </w:r>
      </w:ins>
      <w:ins w:id="29" w:author="ms699852" w:date="2018-05-25T11:41:00Z">
        <w:r w:rsidR="009E552A">
          <w:t xml:space="preserve"> </w:t>
        </w:r>
      </w:ins>
      <w:ins w:id="30" w:author="ms699852" w:date="2018-05-25T11:43:00Z">
        <w:r w:rsidR="009E552A">
          <w:t>In core, b</w:t>
        </w:r>
      </w:ins>
      <w:ins w:id="31" w:author="ms699852" w:date="2018-05-25T11:41:00Z">
        <w:r w:rsidR="009E552A">
          <w:t xml:space="preserve">oth </w:t>
        </w:r>
      </w:ins>
      <w:ins w:id="32" w:author="ms699852" w:date="2018-05-25T11:43:00Z">
        <w:r w:rsidR="009E552A">
          <w:t>applications</w:t>
        </w:r>
      </w:ins>
      <w:ins w:id="33" w:author="ms699852" w:date="2018-05-25T11:41:00Z">
        <w:r w:rsidR="009E552A">
          <w:t xml:space="preserve"> </w:t>
        </w:r>
      </w:ins>
      <w:ins w:id="34" w:author="ms699852" w:date="2018-05-25T11:42:00Z">
        <w:r w:rsidR="009E552A">
          <w:t xml:space="preserve">need to register 2D images with 3D base data </w:t>
        </w:r>
      </w:ins>
      <w:ins w:id="35" w:author="ms699852" w:date="2018-05-25T11:41:00Z">
        <w:r w:rsidR="009E552A">
          <w:t xml:space="preserve">and point out </w:t>
        </w:r>
      </w:ins>
      <w:ins w:id="36" w:author="ms699852" w:date="2018-05-25T11:45:00Z">
        <w:r w:rsidR="009E552A">
          <w:t xml:space="preserve">some </w:t>
        </w:r>
      </w:ins>
      <w:ins w:id="37" w:author="ms699852" w:date="2018-05-25T11:41:00Z">
        <w:r w:rsidR="009E552A">
          <w:t xml:space="preserve">issues for this purpose, e.g. </w:t>
        </w:r>
      </w:ins>
      <w:ins w:id="38" w:author="ms699852" w:date="2018-05-25T11:42:00Z">
        <w:r w:rsidR="009E552A">
          <w:t>pose estimation</w:t>
        </w:r>
      </w:ins>
      <w:ins w:id="39" w:author="ms699852" w:date="2018-05-25T11:46:00Z">
        <w:r w:rsidR="009E552A">
          <w:t xml:space="preserve"> using mobile sensors</w:t>
        </w:r>
      </w:ins>
      <w:ins w:id="40" w:author="ms699852" w:date="2018-05-25T11:42:00Z">
        <w:r w:rsidR="009E552A">
          <w:t>.</w:t>
        </w:r>
      </w:ins>
    </w:p>
    <w:p w14:paraId="41584E3B" w14:textId="77777777" w:rsidR="001D68B6" w:rsidRPr="00353AEE" w:rsidRDefault="001D68B6" w:rsidP="001D68B6">
      <w:pPr>
        <w:pStyle w:val="PRec-Heading2"/>
      </w:pPr>
      <w:r w:rsidRPr="00353AEE">
        <w:t>Derivation of hydrological parameters: Water level gauging</w:t>
      </w:r>
    </w:p>
    <w:p w14:paraId="73BE004D" w14:textId="77777777" w:rsidR="001D68B6" w:rsidRPr="00353AEE" w:rsidRDefault="001D68B6" w:rsidP="001D68B6">
      <w:pPr>
        <w:pStyle w:val="PRec-MainText"/>
      </w:pPr>
      <w:r w:rsidRPr="00353AEE">
        <w:t xml:space="preserve">The 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5B1E8621"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smartphone</w:t>
      </w:r>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r w:rsidRPr="006A743D">
        <w:rPr>
          <w:color w:val="000000" w:themeColor="text1"/>
        </w:rPr>
        <w:t>.</w:t>
      </w:r>
      <w:r w:rsidR="00C475F1">
        <w:rPr>
          <w:color w:val="000000" w:themeColor="text1"/>
        </w:rPr>
        <w:t xml:space="preserve"> Fig. 2 shows the architecture of this client-server concept.</w:t>
      </w:r>
    </w:p>
    <w:p w14:paraId="3D0C7914" w14:textId="77777777"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extrinsics,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deal with autonomous river crossing to acquire hydrological parameters as well as shore </w:t>
      </w:r>
      <w:r w:rsidR="001D68B6" w:rsidRPr="00353AEE">
        <w:lastRenderedPageBreak/>
        <w:t xml:space="preserve">land information in short timespans </w:t>
      </w:r>
      <w:r w:rsidR="001D68B6">
        <w:rPr>
          <w:noProof/>
        </w:rPr>
        <w:t>(Sardemann et al., 2018)</w:t>
      </w:r>
      <w:r w:rsidR="001D68B6" w:rsidRPr="00353AEE">
        <w:t xml:space="preserve">. </w:t>
      </w:r>
      <w:r w:rsidR="00C475F1">
        <w:t>In that way</w:t>
      </w:r>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14:paraId="228DCCFC" w14:textId="77777777" w:rsidR="004D457C" w:rsidRDefault="004D457C">
      <w:pPr>
        <w:jc w:val="center"/>
      </w:pPr>
      <w:r>
        <w:rPr>
          <w:noProof/>
          <w:sz w:val="20"/>
          <w:lang w:val="de-DE" w:eastAsia="de-DE"/>
        </w:rPr>
        <w:drawing>
          <wp:inline distT="0" distB="0" distL="0" distR="0" wp14:anchorId="13F4FAAF" wp14:editId="3841C2F2">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5"/>
                    <a:stretch>
                      <a:fillRect/>
                    </a:stretch>
                  </pic:blipFill>
                  <pic:spPr>
                    <a:xfrm>
                      <a:off x="0" y="0"/>
                      <a:ext cx="4590000" cy="1403178"/>
                    </a:xfrm>
                    <a:prstGeom prst="rect">
                      <a:avLst/>
                    </a:prstGeom>
                  </pic:spPr>
                </pic:pic>
              </a:graphicData>
            </a:graphic>
          </wp:inline>
        </w:drawing>
      </w:r>
    </w:p>
    <w:p w14:paraId="34FD956C" w14:textId="77777777" w:rsidR="006C39BE" w:rsidRDefault="006C39BE" w:rsidP="006C39BE">
      <w:pPr>
        <w:pStyle w:val="Beschriftung"/>
      </w:pPr>
      <w:r w:rsidRPr="00353AEE">
        <w:t>Fig.</w:t>
      </w:r>
      <w:r>
        <w:t xml:space="preserve"> 2 </w:t>
      </w:r>
      <w:r>
        <w:rPr>
          <w:lang w:eastAsia="en-GB"/>
        </w:rPr>
        <w:t>Conception of (smartphone) camera-based water level determination using OWL.</w:t>
      </w:r>
    </w:p>
    <w:p w14:paraId="7F5A1AB6" w14:textId="77777777" w:rsidR="001D68B6" w:rsidRPr="00353AEE" w:rsidRDefault="001D68B6" w:rsidP="001D68B6">
      <w:pPr>
        <w:pStyle w:val="PRec-Heading2"/>
      </w:pPr>
      <w:r w:rsidRPr="00353AEE">
        <w:t>Field geology</w:t>
      </w:r>
    </w:p>
    <w:p w14:paraId="3EBFA716"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SfM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14:paraId="5979D148" w14:textId="77777777"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14:paraId="315E8C47"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13384076" w14:textId="77777777" w:rsidR="001D68B6" w:rsidRPr="00353AEE" w:rsidRDefault="001D68B6" w:rsidP="001D68B6">
      <w:pPr>
        <w:pStyle w:val="PRec-MainText"/>
      </w:pPr>
      <w:r w:rsidRPr="00353AEE">
        <w:lastRenderedPageBreak/>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Recherche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r w:rsidR="006C39BE">
        <w:t>3</w:t>
      </w:r>
      <w:r>
        <w:t>)</w:t>
      </w:r>
      <w:r w:rsidRPr="00353AEE">
        <w:t>.</w:t>
      </w:r>
    </w:p>
    <w:p w14:paraId="700D98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76618571" w14:textId="77777777" w:rsidTr="00AC3EA4">
        <w:trPr>
          <w:trHeight w:val="2438"/>
        </w:trPr>
        <w:tc>
          <w:tcPr>
            <w:tcW w:w="3527" w:type="dxa"/>
            <w:shd w:val="clear" w:color="auto" w:fill="auto"/>
            <w:tcMar>
              <w:left w:w="0" w:type="dxa"/>
              <w:right w:w="0" w:type="dxa"/>
            </w:tcMar>
            <w:vAlign w:val="center"/>
          </w:tcPr>
          <w:p w14:paraId="54B28BCE"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4DE0A0AB" wp14:editId="3D80A965">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60AA47B5"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F8DDDD7"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BEF6967" wp14:editId="7AAB427F">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0848150"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164946C7" w14:textId="77777777" w:rsidR="001D68B6" w:rsidRDefault="001D68B6" w:rsidP="001D68B6">
      <w:pPr>
        <w:pStyle w:val="Beschriftung"/>
      </w:pPr>
      <w:bookmarkStart w:id="41" w:name="_Ref513237238"/>
      <w:r w:rsidRPr="00353AEE">
        <w:t>Fig.</w:t>
      </w:r>
      <w:bookmarkEnd w:id="41"/>
      <w:r>
        <w:t> </w:t>
      </w:r>
      <w:r w:rsidR="006C39BE">
        <w:t xml:space="preserve">3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14:paraId="142CEF93" w14:textId="77777777" w:rsidR="00EA640D" w:rsidRPr="00353AEE" w:rsidRDefault="0047705D" w:rsidP="004B1B4D">
      <w:pPr>
        <w:pStyle w:val="PRec-Heading1"/>
      </w:pPr>
      <w:r w:rsidRPr="00353AEE">
        <w:t>Algorithms</w:t>
      </w:r>
    </w:p>
    <w:p w14:paraId="1AEFA57C" w14:textId="77777777"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t>
      </w:r>
      <w:r w:rsidR="00E06953">
        <w:t>F</w:t>
      </w:r>
      <w:r w:rsidR="008E218A">
        <w:t>irst</w:t>
      </w:r>
      <w:r w:rsidR="00E06953">
        <w:t>,</w:t>
      </w:r>
      <w:r w:rsidR="008E218A">
        <w:t xml:space="preserve"> the techniques necessary for image synthesis for different 3D base data</w:t>
      </w:r>
      <w:r w:rsidR="00E06953">
        <w:t xml:space="preserve"> are presented</w:t>
      </w:r>
      <w:r w:rsidR="008E218A">
        <w:t>. These image synthesis methods are important in the following image-to-geometry registration as set the limits on image quality, registration accuracy and the precision of 3D positions queried via 2D photo pixels.</w:t>
      </w:r>
    </w:p>
    <w:p w14:paraId="76AC39AB" w14:textId="77777777" w:rsidR="00BB25DE" w:rsidRPr="00353AEE" w:rsidRDefault="00E02E30" w:rsidP="004B1B4D">
      <w:pPr>
        <w:pStyle w:val="PRec-Heading2"/>
      </w:pPr>
      <w:r w:rsidRPr="00353AEE">
        <w:t>Mesh-based rendering</w:t>
      </w:r>
    </w:p>
    <w:p w14:paraId="482D5B18"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F0C78DF"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w:t>
      </w:r>
      <w:r w:rsidRPr="00353AEE">
        <w:lastRenderedPageBreak/>
        <w:t xml:space="preserve">(attributed) vertices and primitive sets (e.g. triangles, polygons) to the </w:t>
      </w:r>
      <w:r w:rsidR="003A4B6F">
        <w:t>g</w:t>
      </w:r>
      <w:r w:rsidR="003A4B6F" w:rsidRPr="00353AEE">
        <w:t>raphic</w:t>
      </w:r>
      <w:r w:rsidR="003A4B6F">
        <w:t>s</w:t>
      </w:r>
      <w:r w:rsidR="003A4B6F" w:rsidRPr="00353AEE">
        <w:t xml:space="preserve"> </w:t>
      </w:r>
      <w:r w:rsidR="003A4B6F">
        <w:t>p</w:t>
      </w:r>
      <w:r w:rsidR="003A4B6F" w:rsidRPr="00353AEE">
        <w:t xml:space="preserve">rocessing </w:t>
      </w:r>
      <w:r w:rsidR="003A4B6F">
        <w:t>u</w:t>
      </w:r>
      <w:r w:rsidR="003A4B6F" w:rsidRPr="00353AEE">
        <w:t xml:space="preserve">nit </w:t>
      </w:r>
      <w:r w:rsidR="00975ABA" w:rsidRPr="00353AEE">
        <w:t>(GPU).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6C85AB9F" w14:textId="77777777" w:rsidR="005F3C02" w:rsidRPr="00353AEE" w:rsidRDefault="005F3C02" w:rsidP="004B1B4D">
      <w:pPr>
        <w:pStyle w:val="PRec-Heading2"/>
      </w:pPr>
      <w:r w:rsidRPr="00353AEE">
        <w:t>A novel approach to mobile point-based rendering</w:t>
      </w:r>
    </w:p>
    <w:p w14:paraId="5F15DDD5" w14:textId="77777777"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w:t>
      </w:r>
      <w:r w:rsidR="00015E93">
        <w:t xml:space="preserve">category of </w:t>
      </w:r>
      <w:commentRangeStart w:id="42"/>
      <w:r w:rsidR="00683E69">
        <w:t>point</w:t>
      </w:r>
      <w:commentRangeEnd w:id="42"/>
      <w:r w:rsidR="007D5E39">
        <w:rPr>
          <w:rStyle w:val="Kommentarzeichen"/>
        </w:rPr>
        <w:commentReference w:id="42"/>
      </w:r>
      <w:r w:rsidR="00015E93">
        <w:t xml:space="preserve">-based </w:t>
      </w:r>
      <w:r w:rsidR="00015E93">
        <w:t xml:space="preserve">rendering </w:t>
      </w:r>
      <w:r w:rsidR="00F0659C">
        <w:t xml:space="preserve">that saves </w:t>
      </w:r>
      <w:r w:rsidRPr="00353AEE">
        <w:t xml:space="preserve">computational resources. </w:t>
      </w:r>
      <w:r w:rsidR="00002A5B">
        <w:t>Here</w:t>
      </w:r>
      <w:r w:rsidRPr="00353AEE">
        <w:t xml:space="preserve">, object points </w:t>
      </w:r>
      <w:r w:rsidR="00E06953">
        <w:t xml:space="preserve">are simply projected </w:t>
      </w:r>
      <w:r w:rsidRPr="00353AEE">
        <w:t>onto an image plane using perspective projection, assuming a distortion-free ideal camera with centred principle point</w:t>
      </w:r>
      <w:r w:rsidR="00BA3ED8">
        <w:t xml:space="preserve"> (e.g</w:t>
      </w:r>
      <w:r w:rsidR="00BA3ED8" w:rsidRPr="00C475F1">
        <w:t xml:space="preserve">. </w:t>
      </w:r>
      <w:proofErr w:type="spellStart"/>
      <w:r w:rsidR="000E681F" w:rsidRPr="000E681F">
        <w:t>Meierhold</w:t>
      </w:r>
      <w:proofErr w:type="spellEnd"/>
      <w:r w:rsidR="000E681F" w:rsidRPr="000E681F">
        <w:t>,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64EC23F2" w14:textId="77777777" w:rsidR="005F3C02" w:rsidRPr="00D0760D" w:rsidRDefault="005F3C02" w:rsidP="004B1B4D">
      <w:pPr>
        <w:pStyle w:val="PRec-MainText"/>
        <w:rPr>
          <w:sz w:val="16"/>
          <w:szCs w:val="16"/>
        </w:rPr>
      </w:pPr>
    </w:p>
    <w:p w14:paraId="522BE683" w14:textId="77777777" w:rsidR="005F3C02" w:rsidRPr="00D0760D" w:rsidRDefault="00D00224"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9370322" w14:textId="77777777" w:rsidR="00AC65B5" w:rsidRPr="00D0760D" w:rsidRDefault="00F100F9" w:rsidP="004B1B4D">
      <w:pPr>
        <w:pStyle w:val="PRec-MainText"/>
        <w:jc w:val="right"/>
        <w:rPr>
          <w:sz w:val="16"/>
          <w:szCs w:val="16"/>
        </w:rPr>
      </w:pPr>
      <w:r w:rsidRPr="00D0760D">
        <w:rPr>
          <w:sz w:val="16"/>
          <w:szCs w:val="16"/>
        </w:rPr>
        <w:t>(1)</w:t>
      </w:r>
    </w:p>
    <w:p w14:paraId="4E801D7F"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F86B94" w14:textId="77777777" w:rsidR="002B35FA" w:rsidRPr="00D0760D" w:rsidRDefault="002B35FA" w:rsidP="004B1B4D">
      <w:pPr>
        <w:pStyle w:val="PRec-MainText"/>
        <w:jc w:val="right"/>
        <w:rPr>
          <w:sz w:val="16"/>
          <w:szCs w:val="16"/>
        </w:rPr>
      </w:pPr>
    </w:p>
    <w:p w14:paraId="0C43C976" w14:textId="77777777" w:rsidR="00AB1056" w:rsidRDefault="00AB1056" w:rsidP="00B54609">
      <w:pPr>
        <w:pStyle w:val="PRec-MainText"/>
      </w:pPr>
    </w:p>
    <w:p w14:paraId="1F946C4A" w14:textId="7777777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1C0B241C" w14:textId="77777777" w:rsidR="00F100F9" w:rsidRPr="00D0760D" w:rsidRDefault="00F100F9" w:rsidP="004B1B4D">
      <w:pPr>
        <w:pStyle w:val="PRec-MainText"/>
        <w:ind w:firstLine="0"/>
        <w:rPr>
          <w:sz w:val="16"/>
          <w:szCs w:val="16"/>
        </w:rPr>
      </w:pPr>
    </w:p>
    <w:p w14:paraId="7274F5C0" w14:textId="77777777" w:rsidR="00BB25DE" w:rsidRPr="00D0760D" w:rsidRDefault="00D0022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C04ADB4" w14:textId="77777777"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2A889C0C" w14:textId="77777777"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t>
      </w:r>
      <w:del w:id="43" w:author="ms699852" w:date="2018-05-25T09:54:00Z">
        <w:r w:rsidR="005865CB" w:rsidDel="00E06953">
          <w:delText xml:space="preserve">We </w:delText>
        </w:r>
      </w:del>
      <w:ins w:id="44" w:author="ms699852" w:date="2018-05-25T09:54:00Z">
        <w:r w:rsidR="00E06953">
          <w:t>Thus,</w:t>
        </w:r>
      </w:ins>
      <w:del w:id="45" w:author="ms699852" w:date="2018-05-25T09:54:00Z">
        <w:r w:rsidR="005865CB" w:rsidDel="00E06953">
          <w:delText>use</w:delText>
        </w:r>
      </w:del>
      <w:r w:rsidR="005865CB">
        <w:t xml:space="preserve"> the concept of “halo expansion” </w:t>
      </w:r>
      <w:ins w:id="46" w:author="ms699852" w:date="2018-05-25T09:54:00Z">
        <w:r w:rsidR="00E06953">
          <w:t xml:space="preserve">is applied </w:t>
        </w:r>
      </w:ins>
      <w:r w:rsidR="005865CB">
        <w:t xml:space="preserve">(see </w:t>
      </w:r>
      <w:r w:rsidR="00CE1DEF">
        <w:t xml:space="preserve">Fig. 4, left &amp; centre, </w:t>
      </w:r>
      <w:r w:rsidR="00CE1DEF">
        <w:rPr>
          <w:highlight w:val="yellow"/>
        </w:rPr>
        <w:t>\</w:t>
      </w:r>
      <w:r w:rsidR="000E681F" w:rsidRPr="000E681F">
        <w:rPr>
          <w:highlight w:val="yellow"/>
        </w:rPr>
        <w:t>cite{</w:t>
      </w:r>
      <w:commentRangeStart w:id="47"/>
      <w:commentRangeStart w:id="48"/>
      <w:r w:rsidR="000E681F" w:rsidRPr="000E681F">
        <w:rPr>
          <w:highlight w:val="yellow"/>
        </w:rPr>
        <w:t>XYZ</w:t>
      </w:r>
      <w:commentRangeEnd w:id="47"/>
      <w:r w:rsidR="00683E69">
        <w:rPr>
          <w:rStyle w:val="Kommentarzeichen"/>
        </w:rPr>
        <w:commentReference w:id="47"/>
      </w:r>
      <w:commentRangeEnd w:id="48"/>
      <w:r w:rsidR="00D00224">
        <w:rPr>
          <w:rStyle w:val="Kommentarzeichen"/>
        </w:rPr>
        <w:commentReference w:id="48"/>
      </w:r>
      <w:r w:rsidR="000E681F" w:rsidRPr="000E681F">
        <w:rPr>
          <w:highlight w:val="yellow"/>
        </w:rPr>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55D7410A" w14:textId="77777777"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113047D6" w14:textId="77777777" w:rsidTr="00F105D2">
        <w:trPr>
          <w:trHeight w:val="1701"/>
          <w:jc w:val="center"/>
        </w:trPr>
        <w:tc>
          <w:tcPr>
            <w:tcW w:w="2428" w:type="dxa"/>
            <w:vAlign w:val="center"/>
          </w:tcPr>
          <w:p w14:paraId="3DE6FDD1" w14:textId="77777777" w:rsidR="002A7AC8" w:rsidRDefault="002A7AC8" w:rsidP="002A7AC8">
            <w:pPr>
              <w:pStyle w:val="PRec-MainText"/>
              <w:ind w:firstLine="0"/>
              <w:jc w:val="center"/>
            </w:pPr>
            <w:r>
              <w:rPr>
                <w:noProof/>
                <w:lang w:val="de-DE" w:eastAsia="de-DE"/>
              </w:rPr>
              <w:lastRenderedPageBreak/>
              <w:drawing>
                <wp:inline distT="0" distB="0" distL="0" distR="0" wp14:anchorId="4788DF1B" wp14:editId="68E3ECD7">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8"/>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61A404F4" w14:textId="77777777" w:rsidR="002A7AC8" w:rsidRDefault="002A7AC8" w:rsidP="002A7AC8">
            <w:pPr>
              <w:pStyle w:val="PRec-MainText"/>
              <w:ind w:firstLine="0"/>
              <w:jc w:val="center"/>
            </w:pPr>
            <w:r>
              <w:rPr>
                <w:noProof/>
                <w:lang w:val="de-DE" w:eastAsia="de-DE"/>
              </w:rPr>
              <w:drawing>
                <wp:inline distT="0" distB="0" distL="0" distR="0" wp14:anchorId="0B01F2BD" wp14:editId="64C9EF16">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9"/>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6C5EF029" w14:textId="7777777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31E60233" wp14:editId="5FEF24E2">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7AC8" w14:paraId="3F985B99" w14:textId="77777777" w:rsidTr="00F105D2">
        <w:trPr>
          <w:jc w:val="center"/>
        </w:trPr>
        <w:tc>
          <w:tcPr>
            <w:tcW w:w="7286" w:type="dxa"/>
            <w:gridSpan w:val="3"/>
          </w:tcPr>
          <w:p w14:paraId="0440A8CC" w14:textId="77777777" w:rsidR="002A7AC8" w:rsidRPr="002A7AC8" w:rsidRDefault="002A7AC8" w:rsidP="002A7AC8">
            <w:pPr>
              <w:pStyle w:val="PRec-Figures"/>
              <w:rPr>
                <w:highlight w:val="yellow"/>
              </w:rPr>
            </w:pPr>
            <w:r w:rsidRPr="007D5E39">
              <w:t xml:space="preserve">Fig. </w:t>
            </w:r>
            <w:r w:rsidR="00C475F1" w:rsidRPr="007D5E39">
              <w:t xml:space="preserve">4 </w:t>
            </w:r>
            <w:r w:rsidRPr="007D5E39">
              <w:t>Visual analogue between partial-illumination halo of a light bulb (left), the partial-visibility halo of</w:t>
            </w:r>
            <w:r>
              <w:t xml:space="preserve"> perspective view and projection (centre) and the defined bounding box (right).</w:t>
            </w:r>
          </w:p>
        </w:tc>
      </w:tr>
    </w:tbl>
    <w:p w14:paraId="52FECCFB" w14:textId="77777777"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14:paraId="140A8F34" w14:textId="77777777" w:rsidR="000E0B56" w:rsidRDefault="000E0B56" w:rsidP="004B1B4D">
      <w:pPr>
        <w:pStyle w:val="PRec-MainText"/>
      </w:pPr>
    </w:p>
    <w:p w14:paraId="74248572" w14:textId="77777777"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xml:space="preserve">, </w:t>
      </w:r>
      <w:del w:id="49" w:author="ms699852" w:date="2018-05-25T09:55:00Z">
        <w:r w:rsidR="00CE1DEF" w:rsidRPr="00353AEE" w:rsidDel="00E06953">
          <w:delText xml:space="preserve">we eliminate </w:delText>
        </w:r>
      </w:del>
      <w:r w:rsidR="00CE1DEF" w:rsidRPr="00353AEE">
        <w:t>points outside the near- and far clipping plane</w:t>
      </w:r>
      <w:r w:rsidR="00CE1DEF">
        <w:t xml:space="preserve"> </w:t>
      </w:r>
      <w:ins w:id="50" w:author="ms699852" w:date="2018-05-25T09:54:00Z">
        <w:r w:rsidR="00E06953">
          <w:t xml:space="preserve">are eliminated </w:t>
        </w:r>
      </w:ins>
      <w:r w:rsidR="00CE1DEF">
        <w:t>using the pyramid frustum</w:t>
      </w:r>
      <w:r w:rsidR="00CE1DEF" w:rsidRPr="00353AEE">
        <w:t>.</w:t>
      </w:r>
    </w:p>
    <w:p w14:paraId="38205229" w14:textId="77777777" w:rsidR="00BE464E" w:rsidRPr="00D0760D" w:rsidRDefault="00BE464E" w:rsidP="00D0760D">
      <w:pPr>
        <w:pStyle w:val="PRec-MainText"/>
        <w:ind w:firstLine="0"/>
        <w:rPr>
          <w:sz w:val="16"/>
        </w:rPr>
      </w:pPr>
    </w:p>
    <w:p w14:paraId="4AFCD087" w14:textId="77777777" w:rsidR="00BE464E" w:rsidRPr="00D0760D" w:rsidRDefault="00D00224">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5FD89884" w14:textId="77777777" w:rsidR="004D457C" w:rsidRDefault="00BE464E">
      <w:pPr>
        <w:pStyle w:val="PRec-MainText"/>
        <w:jc w:val="right"/>
        <w:rPr>
          <w:sz w:val="16"/>
        </w:rPr>
      </w:pPr>
      <w:r w:rsidRPr="00D0760D">
        <w:rPr>
          <w:sz w:val="16"/>
        </w:rPr>
        <w:t>(</w:t>
      </w:r>
      <w:r w:rsidR="00CE1DEF">
        <w:rPr>
          <w:sz w:val="16"/>
        </w:rPr>
        <w:t>3</w:t>
      </w:r>
      <w:r w:rsidRPr="00D0760D">
        <w:rPr>
          <w:sz w:val="16"/>
        </w:rPr>
        <w:t>)</w:t>
      </w:r>
    </w:p>
    <w:p w14:paraId="135FF91D" w14:textId="77777777" w:rsidR="004D457C" w:rsidRDefault="00CE1DEF">
      <w:pPr>
        <w:pStyle w:val="PRec-MainText"/>
        <w:jc w:val="right"/>
      </w:pPr>
      <w:r w:rsidRPr="00D0760D" w:rsidDel="00CE1DEF">
        <w:rPr>
          <w:sz w:val="16"/>
        </w:rPr>
        <w:t xml:space="preserve"> </w:t>
      </w:r>
    </w:p>
    <w:p w14:paraId="63E49C5C" w14:textId="77777777" w:rsidR="006F1468" w:rsidRPr="00353AEE" w:rsidRDefault="00B54609" w:rsidP="004B1B4D">
      <w:pPr>
        <w:pStyle w:val="PRec-MainText"/>
      </w:pPr>
      <w:r w:rsidRPr="00B54609">
        <w:t xml:space="preserve">The finite image plane resolution and limited point size during rasterization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r w:rsidR="00CE1DEF">
        <w:t>5a</w:t>
      </w:r>
      <w:r w:rsidR="00545E5A">
        <w:t>).</w:t>
      </w:r>
      <w:r w:rsidR="006F1468" w:rsidRPr="00353AEE">
        <w:t xml:space="preserve"> </w:t>
      </w:r>
    </w:p>
    <w:p w14:paraId="544F528F"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14:paraId="021F0953"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0090622A" w14:textId="77777777" w:rsidTr="00545E5A">
        <w:tc>
          <w:tcPr>
            <w:tcW w:w="3543" w:type="dxa"/>
            <w:tcMar>
              <w:left w:w="0" w:type="dxa"/>
              <w:right w:w="0" w:type="dxa"/>
            </w:tcMar>
          </w:tcPr>
          <w:p w14:paraId="7BB572AA" w14:textId="77777777" w:rsidR="00A07825" w:rsidRDefault="00A07825" w:rsidP="00A07825">
            <w:pPr>
              <w:rPr>
                <w:sz w:val="20"/>
              </w:rPr>
            </w:pPr>
            <w:r w:rsidRPr="00E76B28">
              <w:rPr>
                <w:noProof/>
                <w:lang w:val="de-DE" w:eastAsia="de-DE"/>
              </w:rPr>
              <w:drawing>
                <wp:inline distT="0" distB="0" distL="0" distR="0" wp14:anchorId="4E988EA7" wp14:editId="4DA56BDE">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7AFCE8D4"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37D14B6" w14:textId="77777777" w:rsidR="00A07825" w:rsidRDefault="00A07825" w:rsidP="00A07825">
            <w:pPr>
              <w:rPr>
                <w:sz w:val="20"/>
              </w:rPr>
            </w:pPr>
            <w:r w:rsidRPr="00E76B28">
              <w:rPr>
                <w:noProof/>
                <w:color w:val="000000"/>
                <w:szCs w:val="16"/>
                <w:lang w:val="de-DE" w:eastAsia="de-DE"/>
              </w:rPr>
              <w:drawing>
                <wp:inline distT="0" distB="0" distL="0" distR="0" wp14:anchorId="5E27FD43" wp14:editId="3F2BD678">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02311814" w14:textId="77777777" w:rsidTr="00545E5A">
        <w:tc>
          <w:tcPr>
            <w:tcW w:w="3543" w:type="dxa"/>
            <w:tcMar>
              <w:left w:w="0" w:type="dxa"/>
              <w:right w:w="0" w:type="dxa"/>
            </w:tcMar>
          </w:tcPr>
          <w:p w14:paraId="3E1282C8"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672FFBDC"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36DE1DFC"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30756E57" w14:textId="77777777" w:rsidR="005B3AFC" w:rsidRPr="00353AEE" w:rsidRDefault="00944C7D" w:rsidP="004B1B4D">
      <w:pPr>
        <w:pStyle w:val="PRec-Figures"/>
        <w:rPr>
          <w:lang w:eastAsia="en-GB"/>
        </w:rPr>
      </w:pPr>
      <w:bookmarkStart w:id="51" w:name="_Ref512856604"/>
      <w:r w:rsidRPr="00353AEE">
        <w:t>Fig.</w:t>
      </w:r>
      <w:bookmarkEnd w:id="51"/>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2416C67E" w14:textId="7777777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18C993D0" w14:textId="77777777" w:rsidR="00AB1056" w:rsidRDefault="00D00224" w:rsidP="000E0B56">
      <w:pPr>
        <w:spacing w:before="120"/>
        <w:jc w:val="center"/>
      </w:pPr>
      <w:r>
        <w:rPr>
          <w:noProof/>
        </w:rPr>
        <w:lastRenderedPageBreak/>
        <w:drawing>
          <wp:inline distT="0" distB="0" distL="0" distR="0" wp14:anchorId="0FCF9F5A" wp14:editId="2B20E66F">
            <wp:extent cx="4626610" cy="1797685"/>
            <wp:effectExtent l="0" t="0" r="0" b="0"/>
            <wp:docPr id="7" name="Grafik 7"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_fill_images_before_after.png"/>
                    <pic:cNvPicPr/>
                  </pic:nvPicPr>
                  <pic:blipFill>
                    <a:blip r:embed="rId23"/>
                    <a:stretch>
                      <a:fillRect/>
                    </a:stretch>
                  </pic:blipFill>
                  <pic:spPr>
                    <a:xfrm>
                      <a:off x="0" y="0"/>
                      <a:ext cx="4626610" cy="1797685"/>
                    </a:xfrm>
                    <a:prstGeom prst="rect">
                      <a:avLst/>
                    </a:prstGeom>
                  </pic:spPr>
                </pic:pic>
              </a:graphicData>
            </a:graphic>
          </wp:inline>
        </w:drawing>
      </w:r>
    </w:p>
    <w:p w14:paraId="08384358" w14:textId="77777777" w:rsidR="008A1832" w:rsidRPr="00353AEE" w:rsidRDefault="008A1832" w:rsidP="004B1B4D">
      <w:pPr>
        <w:pStyle w:val="PRec-Figures"/>
        <w:rPr>
          <w:lang w:eastAsia="en-GB"/>
        </w:rPr>
      </w:pPr>
      <w:bookmarkStart w:id="52" w:name="_Ref512929386"/>
      <w:r w:rsidRPr="00353AEE">
        <w:t>Fig.</w:t>
      </w:r>
      <w:bookmarkEnd w:id="52"/>
      <w:r w:rsidR="0085304C">
        <w:t> </w:t>
      </w:r>
      <w:r w:rsidR="00CE1DEF">
        <w:t xml:space="preserve">6 </w:t>
      </w:r>
      <w:r w:rsidRPr="00353AEE">
        <w:rPr>
          <w:lang w:eastAsia="en-GB"/>
        </w:rPr>
        <w:t xml:space="preserve">Fill image gaps using </w:t>
      </w:r>
      <w:bookmarkStart w:id="53" w:name="_GoBack"/>
      <w:bookmarkEnd w:id="53"/>
      <w:r w:rsidRPr="00353AEE">
        <w:rPr>
          <w:lang w:eastAsia="en-GB"/>
        </w:rPr>
        <w:t>nearest neighbour binary search in 3D domain.</w:t>
      </w:r>
    </w:p>
    <w:p w14:paraId="717C43F5" w14:textId="77777777"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14:paraId="474808A9" w14:textId="77777777" w:rsidR="00015E93" w:rsidRDefault="00015E93" w:rsidP="004B1B4D">
      <w:pPr>
        <w:pStyle w:val="PRec-MainText"/>
      </w:pPr>
    </w:p>
    <w:p w14:paraId="31812292" w14:textId="77777777" w:rsidR="00015E93" w:rsidRPr="00353AEE" w:rsidRDefault="00015E93" w:rsidP="004B1B4D">
      <w:pPr>
        <w:pStyle w:val="PRec-MainText"/>
      </w:pPr>
      <w:r w:rsidRPr="00015E93">
        <w:t>For both options, additional tiling of the 3D base data is advisable for a rapid geometry-in-frustum containment checks.</w:t>
      </w:r>
    </w:p>
    <w:p w14:paraId="42181973" w14:textId="77777777" w:rsidR="00021D47" w:rsidRPr="00353AEE" w:rsidRDefault="00021D47" w:rsidP="004B1B4D">
      <w:pPr>
        <w:pStyle w:val="PRec-Heading2"/>
      </w:pPr>
      <w:commentRangeStart w:id="54"/>
      <w:commentRangeStart w:id="55"/>
      <w:r w:rsidRPr="006A743D">
        <w:t>Image-to-geometry registration</w:t>
      </w:r>
      <w:commentRangeEnd w:id="54"/>
      <w:r w:rsidR="001D5A74">
        <w:rPr>
          <w:rStyle w:val="Kommentarzeichen"/>
          <w:i w:val="0"/>
        </w:rPr>
        <w:commentReference w:id="54"/>
      </w:r>
      <w:commentRangeEnd w:id="55"/>
      <w:r w:rsidR="00D00224">
        <w:rPr>
          <w:rStyle w:val="Kommentarzeichen"/>
          <w:i w:val="0"/>
        </w:rPr>
        <w:commentReference w:id="55"/>
      </w:r>
    </w:p>
    <w:p w14:paraId="31952586"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bookmarkStart w:id="56" w:name="_Hlk512503593"/>
    <w:p w14:paraId="41CD49DD" w14:textId="77777777" w:rsidR="00353AEE" w:rsidRPr="00D0760D" w:rsidRDefault="00D00224"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56"/>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B97885C" w14:textId="77777777"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14:paraId="7F5732E5"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F487699"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9FAABB7" w14:textId="77777777" w:rsidR="00021D47" w:rsidRPr="00D0760D" w:rsidRDefault="00D00224"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109A670C" w14:textId="77777777" w:rsidR="00F13222" w:rsidRPr="00D0760D" w:rsidRDefault="00F13222" w:rsidP="004B1B4D">
      <w:pPr>
        <w:pStyle w:val="Text"/>
        <w:ind w:firstLine="0"/>
        <w:rPr>
          <w:sz w:val="16"/>
          <w:szCs w:val="16"/>
        </w:rPr>
      </w:pPr>
    </w:p>
    <w:p w14:paraId="0E6FE97D" w14:textId="77777777" w:rsidR="00F96255" w:rsidRDefault="00021D47" w:rsidP="004B1B4D">
      <w:pPr>
        <w:pStyle w:val="PRec-MainText"/>
        <w:rPr>
          <w:color w:val="000000" w:themeColor="text1"/>
        </w:rPr>
      </w:pPr>
      <w:r w:rsidRPr="00353AEE">
        <w:t>Using this coordinate system transformation in combina</w:t>
      </w:r>
      <w:r w:rsidRPr="00E76B28">
        <w:rPr>
          <w:color w:val="000000" w:themeColor="text1"/>
        </w:rPr>
        <w:t xml:space="preserve">tion with a known interior camera orientation, </w:t>
      </w:r>
      <w:r w:rsidRPr="00E76B28">
        <w:rPr>
          <w:color w:val="000000" w:themeColor="text1"/>
        </w:rPr>
        <w:t xml:space="preserve">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r w:rsidR="00CE1DEF">
        <w:rPr>
          <w:color w:val="000000" w:themeColor="text1"/>
        </w:rPr>
        <w:t xml:space="preserve"> </w:t>
      </w:r>
    </w:p>
    <w:p w14:paraId="765D27BD" w14:textId="77777777" w:rsidR="00A309D7" w:rsidRDefault="00A309D7" w:rsidP="004B1B4D">
      <w:pPr>
        <w:pStyle w:val="PRec-MainText"/>
        <w:rPr>
          <w:color w:val="000000" w:themeColor="text1"/>
        </w:rPr>
      </w:pPr>
    </w:p>
    <w:p w14:paraId="6ECA7ADD" w14:textId="77777777" w:rsidR="00A309D7" w:rsidRDefault="00A309D7" w:rsidP="0006648C">
      <w:pPr>
        <w:pStyle w:val="PRec-MainText"/>
        <w:rPr>
          <w:color w:val="000000" w:themeColor="text1"/>
        </w:rPr>
      </w:pPr>
      <w:commentRangeStart w:id="57"/>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(Kehl et al., 2016a), resulting in the correlated 3D coordinate of the 2D feature.</w:t>
      </w:r>
      <w:commentRangeEnd w:id="57"/>
      <w:r w:rsidR="00B03A8A">
        <w:rPr>
          <w:rStyle w:val="Kommentarzeichen"/>
        </w:rPr>
        <w:commentReference w:id="57"/>
      </w:r>
      <w:ins w:id="58" w:author="Greenich Viper" w:date="2018-05-24T23:47:00Z">
        <w:r w:rsidR="001D5A74">
          <w:rPr>
            <w:color w:val="000000" w:themeColor="text1"/>
          </w:rPr>
          <w:t xml:space="preserve"> Instead of surface meshes, area shapes </w:t>
        </w:r>
      </w:ins>
      <w:ins w:id="59" w:author="Greenich Viper" w:date="2018-05-24T23:48:00Z">
        <w:r w:rsidR="001D5A74">
          <w:t xml:space="preserve">like blobs, disks or spheres (e.g. </w:t>
        </w:r>
        <w:r w:rsidR="001D5A74" w:rsidRPr="00015E93">
          <w:t>Rodrígu</w:t>
        </w:r>
        <w:r w:rsidR="001D5A74">
          <w:t xml:space="preserve">ez et al., 2012, García et al., </w:t>
        </w:r>
        <w:r w:rsidR="001D5A74" w:rsidRPr="00015E93">
          <w:t>2015)</w:t>
        </w:r>
        <w:r w:rsidR="001D5A74">
          <w:t xml:space="preserve"> can serve as 3D base to be rendered i</w:t>
        </w:r>
        <w:r w:rsidR="001D5A74" w:rsidRPr="00015E93">
          <w:t xml:space="preserve">nto a depth map. </w:t>
        </w:r>
        <w:r w:rsidR="001D5A74">
          <w:t>Then</w:t>
        </w:r>
        <w:r w:rsidR="001D5A74" w:rsidRPr="00015E93">
          <w:t xml:space="preserve">, the </w:t>
        </w:r>
        <w:r w:rsidR="001D5A74">
          <w:t xml:space="preserve">correlated </w:t>
        </w:r>
        <w:r w:rsidR="001D5A74" w:rsidRPr="00015E93">
          <w:t>3D coordinate of a 2D feature can be inferred directly from the depth map.</w:t>
        </w:r>
      </w:ins>
    </w:p>
    <w:p w14:paraId="68D85E34" w14:textId="77777777" w:rsidR="00740870" w:rsidRDefault="00740870">
      <w:pPr>
        <w:pStyle w:val="PRec-MainText"/>
        <w:rPr>
          <w:ins w:id="60" w:author=" " w:date="2018-05-24T20:50:00Z"/>
          <w:color w:val="000000" w:themeColor="text1"/>
        </w:rPr>
      </w:pPr>
    </w:p>
    <w:p w14:paraId="4FA2DCB6" w14:textId="77777777" w:rsidR="00A552D7" w:rsidRDefault="00021D47">
      <w:pPr>
        <w:pStyle w:val="PRec-MainText"/>
      </w:pPr>
      <w:r w:rsidRPr="00E76B28">
        <w:rPr>
          <w:color w:val="000000" w:themeColor="text1"/>
        </w:rPr>
        <w:lastRenderedPageBreak/>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w:t>
      </w:r>
      <w:r w:rsidR="007A6EC2">
        <w:t>an</w:t>
      </w:r>
      <w:commentRangeStart w:id="61"/>
      <w:commentRangeStart w:id="62"/>
      <w:r w:rsidR="000E681F" w:rsidRPr="000E681F">
        <w:t xml:space="preserve"> image-to-</w:t>
      </w:r>
      <w:commentRangeEnd w:id="61"/>
      <w:r w:rsidR="001D5A74">
        <w:rPr>
          <w:rStyle w:val="Kommentarzeichen"/>
        </w:rPr>
        <w:commentReference w:id="61"/>
      </w:r>
      <w:commentRangeEnd w:id="62"/>
      <w:r w:rsidR="007A6EC2">
        <w:rPr>
          <w:rStyle w:val="Kommentarzeichen"/>
        </w:rPr>
        <w:commentReference w:id="62"/>
      </w:r>
      <w:r w:rsidR="000E681F" w:rsidRPr="000E681F">
        <w:t xml:space="preserve"> image</w:t>
      </w:r>
      <w:r w:rsidR="00B03A8A">
        <w:t xml:space="preserve"> (i.e. photo-to-</w:t>
      </w:r>
      <w:r w:rsidR="001D5A74">
        <w:t>synthetic image</w:t>
      </w:r>
      <w:r w:rsidR="00B03A8A">
        <w:t>)</w:t>
      </w:r>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w:t>
      </w:r>
      <w:proofErr w:type="spellStart"/>
      <w:r w:rsidR="008E0EB5">
        <w:t>Sibbing</w:t>
      </w:r>
      <w:proofErr w:type="spellEnd"/>
      <w:r w:rsidR="008E0EB5">
        <w:t xml:space="preserve"> et al., </w:t>
      </w:r>
      <w:r w:rsidR="008E0EB5" w:rsidRPr="00015E93">
        <w:t>2013</w:t>
      </w:r>
      <w:r w:rsidR="00496494">
        <w:t xml:space="preserve">, </w:t>
      </w:r>
      <w:r w:rsidR="008E0EB5">
        <w:t xml:space="preserve">Sattler et al., 2011). </w:t>
      </w:r>
      <w:commentRangeStart w:id="63"/>
      <w:commentRangeStart w:id="64"/>
      <w:del w:id="65" w:author="Greenich Viper" w:date="2018-05-24T23:49:00Z">
        <w:r w:rsidR="008E0EB5" w:rsidDel="001D5A74">
          <w:delText xml:space="preserve">Instead of salient points, </w:delText>
        </w:r>
        <w:r w:rsidR="00015E93" w:rsidDel="001D5A74">
          <w:delText xml:space="preserve">area features like </w:delText>
        </w:r>
        <w:r w:rsidR="008E0EB5" w:rsidDel="001D5A74">
          <w:delText xml:space="preserve">blobs, disks or spheres (e.g. </w:delText>
        </w:r>
        <w:r w:rsidR="00015E93" w:rsidRPr="00015E93" w:rsidDel="001D5A74">
          <w:delText>Rodrígu</w:delText>
        </w:r>
        <w:r w:rsidR="00015E93" w:rsidDel="001D5A74">
          <w:delText>ez et al., 2012</w:delText>
        </w:r>
      </w:del>
      <w:ins w:id="66" w:author=" " w:date="2018-05-24T20:50:00Z">
        <w:del w:id="67" w:author="Greenich Viper" w:date="2018-05-24T23:49:00Z">
          <w:r w:rsidR="00496494" w:rsidDel="001D5A74">
            <w:delText xml:space="preserve">, </w:delText>
          </w:r>
        </w:del>
      </w:ins>
      <w:ins w:id="68" w:author="ms699852" w:date="2018-05-24T15:23:00Z">
        <w:del w:id="69" w:author="Greenich Viper" w:date="2018-05-24T23:49:00Z">
          <w:r w:rsidR="00015E93" w:rsidDel="001D5A74">
            <w:delText xml:space="preserve"> or García et al.,</w:delText>
          </w:r>
        </w:del>
      </w:ins>
      <w:ins w:id="70" w:author="ms699852" w:date="2018-05-24T15:25:00Z">
        <w:del w:id="71" w:author="Greenich Viper" w:date="2018-05-24T23:49:00Z">
          <w:r w:rsidR="00015E93" w:rsidDel="001D5A74">
            <w:delText xml:space="preserve"> </w:delText>
          </w:r>
        </w:del>
      </w:ins>
      <w:ins w:id="72" w:author="ms699852" w:date="2018-05-24T15:23:00Z">
        <w:del w:id="73" w:author="Greenich Viper" w:date="2018-05-24T23:49:00Z">
          <w:r w:rsidR="00015E93" w:rsidRPr="00015E93" w:rsidDel="001D5A74">
            <w:delText>2015)</w:delText>
          </w:r>
        </w:del>
      </w:ins>
      <w:ins w:id="74" w:author="ms699852" w:date="2018-05-24T15:25:00Z">
        <w:del w:id="75" w:author="Greenich Viper" w:date="2018-05-24T23:49:00Z">
          <w:r w:rsidR="008E0EB5" w:rsidDel="001D5A74">
            <w:delText xml:space="preserve"> </w:delText>
          </w:r>
          <w:r w:rsidR="00015E93" w:rsidDel="001D5A74">
            <w:delText xml:space="preserve">can </w:delText>
          </w:r>
        </w:del>
      </w:ins>
      <w:ins w:id="76" w:author="ms699852" w:date="2018-05-24T16:07:00Z">
        <w:del w:id="77" w:author="Greenich Viper" w:date="2018-05-24T23:49:00Z">
          <w:r w:rsidR="008E0EB5" w:rsidDel="001D5A74">
            <w:delText xml:space="preserve">serve as 3D base to </w:delText>
          </w:r>
        </w:del>
      </w:ins>
      <w:ins w:id="78" w:author="ms699852" w:date="2018-05-24T15:25:00Z">
        <w:del w:id="79" w:author="Greenich Viper" w:date="2018-05-24T23:49:00Z">
          <w:r w:rsidR="00015E93" w:rsidDel="001D5A74">
            <w:delText>be rendered i</w:delText>
          </w:r>
        </w:del>
      </w:ins>
      <w:ins w:id="80" w:author="ms699852" w:date="2018-05-24T15:23:00Z">
        <w:del w:id="81" w:author="Greenich Viper" w:date="2018-05-24T23:49:00Z">
          <w:r w:rsidR="00015E93" w:rsidRPr="00015E93" w:rsidDel="001D5A74">
            <w:delText xml:space="preserve">nto a depth map. </w:delText>
          </w:r>
        </w:del>
      </w:ins>
      <w:ins w:id="82" w:author="ms699852" w:date="2018-05-24T15:25:00Z">
        <w:del w:id="83" w:author="Greenich Viper" w:date="2018-05-24T23:49:00Z">
          <w:r w:rsidR="00015E93" w:rsidDel="001D5A74">
            <w:delText>Thus</w:delText>
          </w:r>
        </w:del>
      </w:ins>
      <w:ins w:id="84" w:author="ms699852" w:date="2018-05-24T15:23:00Z">
        <w:del w:id="85" w:author="Greenich Viper" w:date="2018-05-24T23:49:00Z">
          <w:r w:rsidR="00015E93" w:rsidRPr="00015E93" w:rsidDel="001D5A74">
            <w:delText>, the 3D coordinate of a 2D feature can be inferred directly from the depth map.</w:delText>
          </w:r>
        </w:del>
      </w:ins>
      <w:commentRangeEnd w:id="63"/>
      <w:del w:id="86" w:author="Greenich Viper" w:date="2018-05-24T23:49:00Z">
        <w:r w:rsidR="001D5A74" w:rsidDel="001D5A74">
          <w:rPr>
            <w:rStyle w:val="Kommentarzeichen"/>
          </w:rPr>
          <w:commentReference w:id="63"/>
        </w:r>
      </w:del>
      <w:commentRangeEnd w:id="64"/>
      <w:r w:rsidR="00080067">
        <w:rPr>
          <w:rStyle w:val="Kommentarzeichen"/>
        </w:rPr>
        <w:commentReference w:id="64"/>
      </w:r>
      <w:del w:id="87" w:author="Greenich Viper" w:date="2018-05-24T23:49:00Z">
        <w:r w:rsidR="00496494" w:rsidDel="001D5A74">
          <w:delText xml:space="preserve"> </w:delText>
        </w:r>
      </w:del>
      <w:r w:rsidR="00496494">
        <w:t>However, p</w:t>
      </w:r>
      <w:r w:rsidR="00496494" w:rsidRPr="00496494">
        <w:t xml:space="preserve">roblems in real-world cases </w:t>
      </w:r>
      <w:r w:rsidR="00496494">
        <w:t>may arise from</w:t>
      </w:r>
      <w:r w:rsidR="00496494" w:rsidRPr="00496494">
        <w:t xml:space="preserve"> </w:t>
      </w:r>
      <w:r w:rsidR="00496494" w:rsidRPr="00496494">
        <w:t>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14:paraId="35FA1A91" w14:textId="77777777"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w:t>
      </w:r>
      <w:r w:rsidRPr="00353AEE">
        <w:t>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14:paraId="56DA0E75" w14:textId="77777777" w:rsidR="008E0EB5" w:rsidRPr="00E76B28" w:rsidRDefault="008E0EB5">
      <w:pPr>
        <w:pStyle w:val="PRec-MainText"/>
        <w:rPr>
          <w:color w:val="000000" w:themeColor="text1"/>
        </w:rPr>
      </w:pPr>
    </w:p>
    <w:p w14:paraId="066979EC"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14:paraId="1776F6ED" w14:textId="77777777" w:rsidR="00F830A5" w:rsidRPr="00353AEE" w:rsidRDefault="0017374A" w:rsidP="004B1B4D">
      <w:pPr>
        <w:pStyle w:val="PRec-Heading1"/>
        <w:rPr>
          <w:lang w:eastAsia="en-GB"/>
        </w:rPr>
      </w:pPr>
      <w:r w:rsidRPr="00353AEE">
        <w:rPr>
          <w:lang w:eastAsia="en-GB"/>
        </w:rPr>
        <w:t>Sensors</w:t>
      </w:r>
    </w:p>
    <w:p w14:paraId="49EBB1AC"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t>
      </w:r>
      <w:del w:id="88" w:author="ms699852" w:date="2018-05-25T09:55:00Z">
        <w:r w:rsidRPr="00353AEE" w:rsidDel="00E06953">
          <w:rPr>
            <w:rStyle w:val="PRec-MainTextZchn"/>
          </w:rPr>
          <w:delText xml:space="preserve">we </w:delText>
        </w:r>
      </w:del>
      <w:ins w:id="89" w:author="ms699852" w:date="2018-05-25T09:55:00Z">
        <w:r w:rsidR="00E06953">
          <w:rPr>
            <w:rStyle w:val="PRec-MainTextZchn"/>
          </w:rPr>
          <w:t xml:space="preserve">the </w:t>
        </w:r>
      </w:ins>
      <w:del w:id="90" w:author="ms699852" w:date="2018-05-25T09:55:00Z">
        <w:r w:rsidRPr="00353AEE" w:rsidDel="00E06953">
          <w:rPr>
            <w:rStyle w:val="PRec-MainTextZchn"/>
          </w:rPr>
          <w:delText xml:space="preserve">assess </w:delText>
        </w:r>
      </w:del>
      <w:r w:rsidRPr="00353AEE">
        <w:rPr>
          <w:rStyle w:val="PRec-MainTextZchn"/>
        </w:rPr>
        <w:t xml:space="preserve">orientation accuracy and precision </w:t>
      </w:r>
      <w:ins w:id="91" w:author="ms699852" w:date="2018-05-25T09:55:00Z">
        <w:r w:rsidR="00E06953">
          <w:rPr>
            <w:rStyle w:val="PRec-MainTextZchn"/>
          </w:rPr>
          <w:t xml:space="preserve">is assessed </w:t>
        </w:r>
      </w:ins>
      <w:r w:rsidRPr="00353AEE">
        <w:rPr>
          <w:rStyle w:val="PRec-MainTextZchn"/>
        </w:rPr>
        <w:t xml:space="preserve">by applying different sensor fusion methods, which in their turn influence image-to-geometry </w:t>
      </w:r>
      <w:r w:rsidRPr="00353AEE">
        <w:rPr>
          <w:rStyle w:val="PRec-MainTextZchn"/>
        </w:rPr>
        <w:lastRenderedPageBreak/>
        <w:t xml:space="preserve">registration. Furthermore, </w:t>
      </w:r>
      <w:del w:id="92" w:author="ms699852" w:date="2018-05-25T09:55:00Z">
        <w:r w:rsidRPr="00353AEE" w:rsidDel="00E06953">
          <w:rPr>
            <w:rStyle w:val="PRec-MainTextZchn"/>
          </w:rPr>
          <w:delText xml:space="preserve">we give </w:delText>
        </w:r>
      </w:del>
      <w:r w:rsidRPr="00353AEE">
        <w:rPr>
          <w:rStyle w:val="PRec-MainTextZchn"/>
        </w:rPr>
        <w:t xml:space="preserve">a short review </w:t>
      </w:r>
      <w:ins w:id="93" w:author="ms699852" w:date="2018-05-25T09:55:00Z">
        <w:r w:rsidR="00E06953">
          <w:rPr>
            <w:rStyle w:val="PRec-MainTextZchn"/>
          </w:rPr>
          <w:t xml:space="preserve">is given </w:t>
        </w:r>
      </w:ins>
      <w:r w:rsidRPr="00353AEE">
        <w:rPr>
          <w:rStyle w:val="PRec-MainTextZchn"/>
        </w:rPr>
        <w:t>over smartphones' positioning quality in relation to 3D annotation</w:t>
      </w:r>
      <w:r w:rsidR="003564BF">
        <w:rPr>
          <w:rStyle w:val="PRec-MainTextZchn"/>
        </w:rPr>
        <w:t>s</w:t>
      </w:r>
      <w:r w:rsidRPr="00353AEE">
        <w:rPr>
          <w:rStyle w:val="PRec-MainTextZchn"/>
        </w:rPr>
        <w:t>.</w:t>
      </w:r>
    </w:p>
    <w:p w14:paraId="720BE993" w14:textId="77777777" w:rsidR="00F830A5" w:rsidRPr="00353AEE" w:rsidRDefault="00F830A5" w:rsidP="004B1B4D">
      <w:pPr>
        <w:pStyle w:val="PRec-Heading2"/>
        <w:rPr>
          <w:lang w:eastAsia="en-GB"/>
        </w:rPr>
      </w:pPr>
      <w:r w:rsidRPr="00353AEE">
        <w:rPr>
          <w:lang w:eastAsia="en-GB"/>
        </w:rPr>
        <w:t>Localisation</w:t>
      </w:r>
    </w:p>
    <w:p w14:paraId="4E0CA14A"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55947B82"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3C530C15"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t>
      </w:r>
      <w:ins w:id="94" w:author="ms699852" w:date="2018-05-25T09:55:00Z">
        <w:r w:rsidR="00E06953">
          <w:rPr>
            <w:lang w:eastAsia="en-GB"/>
          </w:rPr>
          <w:t xml:space="preserve">the focus is </w:t>
        </w:r>
      </w:ins>
      <w:del w:id="95" w:author="ms699852" w:date="2018-05-25T09:56:00Z">
        <w:r w:rsidRPr="00353AEE" w:rsidDel="00E06953">
          <w:rPr>
            <w:lang w:eastAsia="en-GB"/>
          </w:rPr>
          <w:delText xml:space="preserve">we want to focus </w:delText>
        </w:r>
      </w:del>
      <w:r w:rsidRPr="00353AEE">
        <w:rPr>
          <w:lang w:eastAsia="en-GB"/>
        </w:rPr>
        <w:t xml:space="preserve">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59036402" w14:textId="77777777" w:rsidR="006F1468" w:rsidRPr="00353AEE" w:rsidRDefault="00F830A5" w:rsidP="004B1B4D">
      <w:pPr>
        <w:pStyle w:val="PRec-Heading2"/>
        <w:rPr>
          <w:lang w:eastAsia="en-GB"/>
        </w:rPr>
      </w:pPr>
      <w:r w:rsidRPr="00353AEE">
        <w:rPr>
          <w:lang w:eastAsia="en-GB"/>
        </w:rPr>
        <w:t>Location sensitivity</w:t>
      </w:r>
      <w:bookmarkStart w:id="96" w:name="_Hlk512507183"/>
    </w:p>
    <w:p w14:paraId="72208D85" w14:textId="77777777" w:rsidR="0000387C" w:rsidRPr="00353AEE" w:rsidRDefault="0000387C" w:rsidP="004B1B4D">
      <w:pPr>
        <w:pStyle w:val="PRec-MainText"/>
        <w:rPr>
          <w:lang w:eastAsia="en-GB"/>
        </w:rPr>
      </w:pPr>
      <w:r w:rsidRPr="00353AEE">
        <w:rPr>
          <w:lang w:eastAsia="en-GB"/>
        </w:rPr>
        <w:t>Pre-knowledge about an</w:t>
      </w:r>
      <w:bookmarkEnd w:id="96"/>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w:t>
      </w:r>
      <w:r w:rsidR="003C3F28">
        <w:rPr>
          <w:lang w:eastAsia="en-GB"/>
        </w:rPr>
        <w:t xml:space="preserve">the </w:t>
      </w:r>
      <w:r w:rsidR="00AB4ED2">
        <w:rPr>
          <w:rStyle w:val="Kommentarzeichen"/>
        </w:rPr>
        <w:commentReference w:id="97"/>
      </w:r>
      <w:r w:rsidR="007A6EC2">
        <w:rPr>
          <w:rStyle w:val="Kommentarzeichen"/>
        </w:rPr>
        <w:commentReference w:id="98"/>
      </w:r>
      <w:r w:rsidR="003C3F28">
        <w:rPr>
          <w:lang w:eastAsia="en-GB"/>
        </w:rPr>
        <w:t xml:space="preserve">image renderings of 3D base data. </w:t>
      </w:r>
      <w:r w:rsidRPr="00353AEE">
        <w:rPr>
          <w:lang w:eastAsia="en-GB"/>
        </w:rPr>
        <w:t xml:space="preserve">Thus, </w:t>
      </w:r>
      <w:r w:rsidR="00AB4ED2">
        <w:rPr>
          <w:lang w:eastAsia="en-GB"/>
        </w:rPr>
        <w:t xml:space="preserve">the general question is </w:t>
      </w:r>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r w:rsidR="00AB4ED2">
        <w:rPr>
          <w:lang w:eastAsia="en-GB"/>
        </w:rPr>
        <w:t>-</w:t>
      </w:r>
      <w:r w:rsidR="008C5BEE" w:rsidRPr="00353AEE">
        <w:rPr>
          <w:lang w:eastAsia="en-GB"/>
        </w:rPr>
        <w:t xml:space="preserve"> and height components</w:t>
      </w:r>
      <w:r w:rsidR="00935D4F" w:rsidRPr="00353AEE">
        <w:rPr>
          <w:lang w:eastAsia="en-GB"/>
        </w:rPr>
        <w:t xml:space="preserve"> </w:t>
      </w:r>
      <w:r w:rsidR="003C3F28">
        <w:rPr>
          <w:lang w:eastAsia="en-GB"/>
        </w:rPr>
        <w:t xml:space="preserve">are manipulated </w:t>
      </w:r>
      <w:r w:rsidRPr="00353AEE">
        <w:rPr>
          <w:lang w:eastAsia="en-GB"/>
        </w:rPr>
        <w:t>in steps of 2.5</w:t>
      </w:r>
      <w:r w:rsidR="0015350D" w:rsidRPr="00353AEE">
        <w:rPr>
          <w:lang w:eastAsia="en-GB"/>
        </w:rPr>
        <w:t> </w:t>
      </w:r>
      <w:r w:rsidRPr="00353AEE">
        <w:rPr>
          <w:lang w:eastAsia="en-GB"/>
        </w:rPr>
        <w:t xml:space="preserve">m up to a deviation </w:t>
      </w:r>
      <w:r w:rsidRPr="00353AEE">
        <w:rPr>
          <w:lang w:eastAsia="en-GB"/>
        </w:rPr>
        <w:t>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w:t>
      </w:r>
      <w:r w:rsidR="008C5BEE" w:rsidRPr="00353AEE">
        <w:rPr>
          <w:lang w:eastAsia="en-GB"/>
        </w:rPr>
        <w:t xml:space="preserve">the highest distribution. </w:t>
      </w:r>
    </w:p>
    <w:p w14:paraId="65E21DA0" w14:textId="77777777" w:rsidR="00EF2D14" w:rsidRPr="00D0760D" w:rsidRDefault="0000387C" w:rsidP="004B1B4D">
      <w:pPr>
        <w:pStyle w:val="PRec-MainText"/>
      </w:pPr>
      <w:r w:rsidRPr="00353AEE">
        <w:rPr>
          <w:lang w:eastAsia="en-GB"/>
        </w:rPr>
        <w:t>Surprisingly, all components are rather equal</w:t>
      </w:r>
      <w:r w:rsidR="00AB4ED2">
        <w:rPr>
          <w:lang w:eastAsia="en-GB"/>
        </w:rPr>
        <w:t>ly</w:t>
      </w:r>
      <w:r w:rsidRPr="00353AEE">
        <w:rPr>
          <w:lang w:eastAsia="en-GB"/>
        </w:rPr>
        <w:t xml:space="preserve"> affected by erroneous locations</w:t>
      </w:r>
      <w:r w:rsidR="00AB4ED2">
        <w:rPr>
          <w:lang w:eastAsia="en-GB"/>
        </w:rPr>
        <w:t>,</w:t>
      </w:r>
      <w:r w:rsidRPr="00353AEE">
        <w:rPr>
          <w:lang w:eastAsia="en-GB"/>
        </w:rPr>
        <w:t xml:space="preserve"> which rapidly lead to infeasible matchings when location differs </w:t>
      </w:r>
      <w:r w:rsidR="00AB4ED2">
        <w:rPr>
          <w:lang w:eastAsia="en-GB"/>
        </w:rPr>
        <w:t xml:space="preserve">by </w:t>
      </w:r>
      <w:r w:rsidRPr="00353AEE">
        <w:rPr>
          <w:lang w:eastAsia="en-GB"/>
        </w:rPr>
        <w:t xml:space="preserve">more than </w:t>
      </w:r>
      <w:r w:rsidRPr="00353AEE">
        <w:rPr>
          <w:lang w:eastAsia="en-GB"/>
        </w:rPr>
        <w:t>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 xml:space="preserve">height, the results are quite </w:t>
      </w:r>
      <w:r w:rsidRPr="00353AEE">
        <w:rPr>
          <w:lang w:eastAsia="en-GB"/>
        </w:rPr>
        <w:lastRenderedPageBreak/>
        <w:t>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2E977C23"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DDB50CB" wp14:editId="01B74960">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820B9B" w14:textId="77777777" w:rsidR="00423F74" w:rsidRPr="00353AEE" w:rsidRDefault="00944C7D" w:rsidP="004B1B4D">
      <w:pPr>
        <w:pStyle w:val="PRec-Figures"/>
      </w:pPr>
      <w:bookmarkStart w:id="99" w:name="_Ref512929438"/>
      <w:r w:rsidRPr="00353AEE">
        <w:t>Fig.</w:t>
      </w:r>
      <w:bookmarkEnd w:id="99"/>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0C03F854" w14:textId="77777777" w:rsidR="0000387C" w:rsidRPr="00353AEE" w:rsidRDefault="0000387C" w:rsidP="004B1B4D">
      <w:pPr>
        <w:pStyle w:val="PRec-Heading2"/>
        <w:rPr>
          <w:lang w:eastAsia="en-GB"/>
        </w:rPr>
      </w:pPr>
      <w:r w:rsidRPr="00353AEE">
        <w:rPr>
          <w:lang w:eastAsia="en-GB"/>
        </w:rPr>
        <w:t>Orientation</w:t>
      </w:r>
    </w:p>
    <w:p w14:paraId="0F5A58C7"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t>
      </w:r>
      <w:commentRangeStart w:id="100"/>
      <w:del w:id="101" w:author="ms699852" w:date="2018-05-25T10:01:00Z">
        <w:r w:rsidRPr="00353AEE" w:rsidDel="00E40435">
          <w:rPr>
            <w:lang w:eastAsia="en-GB"/>
          </w:rPr>
          <w:delText xml:space="preserve">we </w:delText>
        </w:r>
      </w:del>
      <w:ins w:id="102" w:author="ms699852" w:date="2018-05-25T10:01:00Z">
        <w:r w:rsidR="00E40435">
          <w:rPr>
            <w:lang w:eastAsia="en-GB"/>
          </w:rPr>
          <w:t>the authors</w:t>
        </w:r>
        <w:commentRangeEnd w:id="100"/>
        <w:r w:rsidR="00E40435">
          <w:rPr>
            <w:rStyle w:val="Kommentarzeichen"/>
          </w:rPr>
          <w:commentReference w:id="100"/>
        </w:r>
        <w:r w:rsidR="00E40435" w:rsidRPr="00353AEE">
          <w:rPr>
            <w:lang w:eastAsia="en-GB"/>
          </w:rPr>
          <w:t xml:space="preserve"> </w:t>
        </w:r>
      </w:ins>
      <w:r w:rsidRPr="00353AEE">
        <w:t>put forward the hypotheses that noise in smartphone sensor stability as well as their accuracies may not be in ranges comparable to navigation systems in autonomous navigation applications.</w:t>
      </w:r>
    </w:p>
    <w:p w14:paraId="180C8ED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34D122C1"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62F0C9F"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 xml:space="preserve">seems to be less accurate but more robust. In the following, </w:t>
      </w:r>
      <w:del w:id="103" w:author="ms699852" w:date="2018-05-25T10:01:00Z">
        <w:r w:rsidR="0000387C" w:rsidRPr="00353AEE" w:rsidDel="00E40435">
          <w:delText>w</w:delText>
        </w:r>
        <w:r w:rsidR="0015350D" w:rsidRPr="00353AEE" w:rsidDel="00E40435">
          <w:delText xml:space="preserve">e check </w:delText>
        </w:r>
      </w:del>
      <w:r w:rsidR="0015350D" w:rsidRPr="00353AEE">
        <w:t xml:space="preserve">the three sensor types </w:t>
      </w:r>
      <w:r w:rsidR="00E70336" w:rsidRPr="00353AEE">
        <w:t xml:space="preserve">ARV, IOSens1 and IOSens2 </w:t>
      </w:r>
      <w:ins w:id="104" w:author="ms699852" w:date="2018-05-25T10:01:00Z">
        <w:r w:rsidR="00E40435">
          <w:t xml:space="preserve">are checked </w:t>
        </w:r>
      </w:ins>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w:t>
      </w:r>
      <w:ins w:id="105" w:author="ms699852" w:date="2018-05-25T10:06:00Z">
        <w:r w:rsidR="00E40435">
          <w:t xml:space="preserve"> </w:t>
        </w:r>
      </w:ins>
      <w:del w:id="106" w:author="ms699852" w:date="2018-05-25T10:06:00Z">
        <w:r w:rsidR="0000387C" w:rsidRPr="00353AEE" w:rsidDel="00E40435">
          <w:delText xml:space="preserve"> we compare </w:delText>
        </w:r>
      </w:del>
      <w:r w:rsidR="0000387C" w:rsidRPr="00353AEE">
        <w:t xml:space="preserve">measurements </w:t>
      </w:r>
      <w:ins w:id="107" w:author="ms699852" w:date="2018-05-25T10:06:00Z">
        <w:r w:rsidR="00E40435">
          <w:t xml:space="preserve">are compared </w:t>
        </w:r>
      </w:ins>
      <w:r w:rsidR="0000387C" w:rsidRPr="00353AEE">
        <w:t>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14:paraId="660406AD" w14:textId="77777777" w:rsidR="00252215" w:rsidRPr="004B1B4D" w:rsidRDefault="00252215" w:rsidP="004B1B4D">
      <w:pPr>
        <w:pStyle w:val="PRec-Tabletitle"/>
        <w:keepNext/>
        <w:rPr>
          <w:szCs w:val="16"/>
        </w:rPr>
      </w:pPr>
      <w:bookmarkStart w:id="108" w:name="_Ref512850893"/>
      <w:bookmarkStart w:id="109" w:name="_Ref512850882"/>
      <w:r w:rsidRPr="004B1B4D">
        <w:rPr>
          <w:szCs w:val="16"/>
        </w:rPr>
        <w:lastRenderedPageBreak/>
        <w:t>Table</w:t>
      </w:r>
      <w:bookmarkEnd w:id="108"/>
      <w:r w:rsidR="0085304C">
        <w:rPr>
          <w:szCs w:val="16"/>
        </w:rPr>
        <w:t> II</w:t>
      </w:r>
      <w:r w:rsidRPr="004B1B4D">
        <w:rPr>
          <w:smallCaps/>
          <w:szCs w:val="16"/>
        </w:rPr>
        <w:t xml:space="preserve">. </w:t>
      </w:r>
      <w:r w:rsidRPr="004B1B4D">
        <w:rPr>
          <w:szCs w:val="16"/>
        </w:rPr>
        <w:t>Orientation sensor specifications for Google Nexus 5 and Samsung Galaxy S8.</w:t>
      </w:r>
      <w:bookmarkEnd w:id="109"/>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773C4C08"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3810FA9"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942A70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1D0F83B4" w14:textId="77777777" w:rsidR="00896273" w:rsidRPr="00D0760D" w:rsidRDefault="00896273" w:rsidP="004B1B4D">
            <w:pPr>
              <w:rPr>
                <w:sz w:val="16"/>
                <w:szCs w:val="16"/>
              </w:rPr>
            </w:pPr>
            <w:r w:rsidRPr="00D0760D">
              <w:rPr>
                <w:sz w:val="16"/>
                <w:szCs w:val="16"/>
              </w:rPr>
              <w:t>Samsung Galaxy S8</w:t>
            </w:r>
          </w:p>
        </w:tc>
      </w:tr>
      <w:tr w:rsidR="00896273" w:rsidRPr="004B1B4D" w14:paraId="3358260D"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5F3DBF39"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5EDDD256"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EDB04E8"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1C51AB5D"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57B89E9B"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60A99100"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642C8E08" w14:textId="77777777" w:rsidR="00896273" w:rsidRPr="00D0760D" w:rsidRDefault="00896273" w:rsidP="004B1B4D">
            <w:pPr>
              <w:rPr>
                <w:sz w:val="16"/>
                <w:szCs w:val="16"/>
              </w:rPr>
            </w:pPr>
            <w:r w:rsidRPr="00D0760D">
              <w:rPr>
                <w:sz w:val="16"/>
                <w:szCs w:val="16"/>
              </w:rPr>
              <w:t>Asahi Kasei AK09916C</w:t>
            </w:r>
          </w:p>
        </w:tc>
      </w:tr>
      <w:tr w:rsidR="00896273" w:rsidRPr="004B1B4D" w14:paraId="3115C511"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0427DC31"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0836E945"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3D9FA8A6" w14:textId="77777777" w:rsidR="00896273" w:rsidRPr="00D0760D" w:rsidRDefault="00896273" w:rsidP="004B1B4D">
            <w:pPr>
              <w:rPr>
                <w:sz w:val="16"/>
                <w:szCs w:val="16"/>
              </w:rPr>
            </w:pPr>
            <w:r w:rsidRPr="00D0760D">
              <w:rPr>
                <w:sz w:val="16"/>
                <w:szCs w:val="16"/>
              </w:rPr>
              <w:t>6.50 USD</w:t>
            </w:r>
          </w:p>
        </w:tc>
      </w:tr>
    </w:tbl>
    <w:p w14:paraId="2B35F212" w14:textId="77777777" w:rsidR="00252215" w:rsidRPr="004B1B4D" w:rsidRDefault="00252215" w:rsidP="004B1B4D">
      <w:pPr>
        <w:pStyle w:val="PRec-Tabletitle"/>
        <w:keepNext/>
        <w:rPr>
          <w:szCs w:val="16"/>
        </w:rPr>
      </w:pPr>
      <w:bookmarkStart w:id="110" w:name="_Ref512851001"/>
      <w:r w:rsidRPr="004B1B4D">
        <w:rPr>
          <w:szCs w:val="16"/>
        </w:rPr>
        <w:t>Table</w:t>
      </w:r>
      <w:bookmarkEnd w:id="110"/>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ACE0E9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F946EA9"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0C66263C"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5D5814C" w14:textId="77777777" w:rsidR="002160AF" w:rsidRPr="00D0760D" w:rsidRDefault="002160AF" w:rsidP="004B1B4D">
            <w:pPr>
              <w:rPr>
                <w:sz w:val="16"/>
                <w:szCs w:val="16"/>
              </w:rPr>
            </w:pPr>
          </w:p>
        </w:tc>
      </w:tr>
      <w:tr w:rsidR="006F282A" w:rsidRPr="004B1B4D" w14:paraId="559F9AB1"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3E1353E2"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0685DD72"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88D17C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37D73F49" w14:textId="77777777" w:rsidR="006F282A" w:rsidRPr="00D0760D" w:rsidRDefault="006F282A" w:rsidP="004B1B4D">
            <w:pPr>
              <w:rPr>
                <w:sz w:val="16"/>
                <w:szCs w:val="16"/>
              </w:rPr>
            </w:pPr>
            <w:r w:rsidRPr="00D0760D">
              <w:rPr>
                <w:sz w:val="16"/>
                <w:szCs w:val="16"/>
              </w:rPr>
              <w:t>Heading</w:t>
            </w:r>
          </w:p>
          <w:p w14:paraId="57A39A40"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3A617513"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47D51BFD" w14:textId="77777777" w:rsidR="006F282A" w:rsidRPr="00D0760D" w:rsidRDefault="006F282A" w:rsidP="004B1B4D">
            <w:pPr>
              <w:jc w:val="center"/>
              <w:rPr>
                <w:sz w:val="16"/>
                <w:szCs w:val="16"/>
              </w:rPr>
            </w:pPr>
            <w:r w:rsidRPr="00D0760D">
              <w:rPr>
                <w:sz w:val="16"/>
                <w:szCs w:val="16"/>
              </w:rPr>
              <w:t>Pricing</w:t>
            </w:r>
          </w:p>
        </w:tc>
      </w:tr>
      <w:tr w:rsidR="006F282A" w:rsidRPr="004B1B4D" w14:paraId="41147AE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66FE53B6"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5DE5E09"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7ECA4ED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323F8A90"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4AB384E9"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63FECD3D" w14:textId="77777777" w:rsidR="006F282A" w:rsidRPr="00D0760D" w:rsidRDefault="006F282A" w:rsidP="004B1B4D">
            <w:pPr>
              <w:rPr>
                <w:sz w:val="16"/>
                <w:szCs w:val="16"/>
              </w:rPr>
            </w:pPr>
            <w:r w:rsidRPr="00D0760D">
              <w:rPr>
                <w:sz w:val="16"/>
                <w:szCs w:val="16"/>
              </w:rPr>
              <w:t>3.500 USD</w:t>
            </w:r>
          </w:p>
        </w:tc>
      </w:tr>
    </w:tbl>
    <w:p w14:paraId="49BB85F2" w14:textId="77777777" w:rsidR="00352103" w:rsidRPr="00E21FB0" w:rsidRDefault="00352103" w:rsidP="004B1B4D">
      <w:pPr>
        <w:pStyle w:val="Text"/>
        <w:rPr>
          <w:lang w:eastAsia="de-DE"/>
        </w:rPr>
      </w:pPr>
    </w:p>
    <w:p w14:paraId="3A0E7E30" w14:textId="77777777" w:rsidR="00352103" w:rsidRPr="00E21FB0" w:rsidRDefault="00352103" w:rsidP="004B1B4D">
      <w:pPr>
        <w:pStyle w:val="PRec-MainText"/>
        <w:rPr>
          <w:lang w:eastAsia="de-DE"/>
        </w:rPr>
      </w:pPr>
      <w:r w:rsidRPr="00E21FB0">
        <w:rPr>
          <w:lang w:eastAsia="de-DE"/>
        </w:rPr>
        <w:t xml:space="preserve">Each measuring epoch comprises six parts. </w:t>
      </w:r>
      <w:del w:id="111" w:author="ms699852" w:date="2018-05-25T11:06:00Z">
        <w:r w:rsidRPr="00E21FB0" w:rsidDel="00875355">
          <w:rPr>
            <w:lang w:eastAsia="de-DE"/>
          </w:rPr>
          <w:delText xml:space="preserve">We </w:delText>
        </w:r>
      </w:del>
      <w:ins w:id="112" w:author="ms699852" w:date="2018-05-25T11:06:00Z">
        <w:r w:rsidR="00875355">
          <w:rPr>
            <w:lang w:eastAsia="de-DE"/>
          </w:rPr>
          <w:t>It is</w:t>
        </w:r>
        <w:r w:rsidR="00875355" w:rsidRPr="00E21FB0">
          <w:rPr>
            <w:lang w:eastAsia="de-DE"/>
          </w:rPr>
          <w:t xml:space="preserve"> </w:t>
        </w:r>
      </w:ins>
      <w:r w:rsidRPr="00E21FB0">
        <w:rPr>
          <w:lang w:eastAsia="de-DE"/>
        </w:rPr>
        <w:t>assume</w:t>
      </w:r>
      <w:ins w:id="113" w:author="ms699852" w:date="2018-05-25T11:06:00Z">
        <w:r w:rsidR="00875355">
          <w:rPr>
            <w:lang w:eastAsia="de-DE"/>
          </w:rPr>
          <w:t>d</w:t>
        </w:r>
      </w:ins>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t>
      </w:r>
      <w:del w:id="114" w:author="ms699852" w:date="2018-05-25T10:06:00Z">
        <w:r w:rsidRPr="00E21FB0" w:rsidDel="00E40435">
          <w:rPr>
            <w:lang w:eastAsia="de-DE"/>
          </w:rPr>
          <w:delText xml:space="preserve">we </w:delText>
        </w:r>
      </w:del>
      <w:ins w:id="115" w:author="ms699852" w:date="2018-05-25T10:06:00Z">
        <w:r w:rsidR="00E40435">
          <w:rPr>
            <w:lang w:eastAsia="de-DE"/>
          </w:rPr>
          <w:t xml:space="preserve">it is </w:t>
        </w:r>
      </w:ins>
      <w:r w:rsidRPr="00E21FB0">
        <w:rPr>
          <w:lang w:eastAsia="de-DE"/>
        </w:rPr>
        <w:t>assume</w:t>
      </w:r>
      <w:ins w:id="116" w:author="ms699852" w:date="2018-05-25T10:06:00Z">
        <w:r w:rsidR="00E40435">
          <w:rPr>
            <w:lang w:eastAsia="de-DE"/>
          </w:rPr>
          <w:t>d</w:t>
        </w:r>
      </w:ins>
      <w:r w:rsidRPr="00E21FB0">
        <w:rPr>
          <w:lang w:eastAsia="de-DE"/>
        </w:rPr>
        <w:t xml:space="preserv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590BD925" w14:textId="77777777" w:rsidR="00944C7D" w:rsidRPr="00353AEE" w:rsidRDefault="00352103" w:rsidP="004B1B4D">
      <w:pPr>
        <w:keepNext/>
        <w:jc w:val="center"/>
      </w:pPr>
      <w:r w:rsidRPr="00E21FB0">
        <w:rPr>
          <w:noProof/>
          <w:lang w:val="de-DE" w:eastAsia="de-DE"/>
        </w:rPr>
        <w:drawing>
          <wp:inline distT="0" distB="0" distL="0" distR="0" wp14:anchorId="6F86A23E" wp14:editId="1B0B1179">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69634E3" w14:textId="77777777" w:rsidR="00352103" w:rsidRPr="00353AEE" w:rsidRDefault="00944C7D" w:rsidP="004B1B4D">
      <w:pPr>
        <w:pStyle w:val="PRec-Figures"/>
      </w:pPr>
      <w:bookmarkStart w:id="117" w:name="_Ref512929641"/>
      <w:r w:rsidRPr="00353AEE">
        <w:t>Fig</w:t>
      </w:r>
      <w:r w:rsidRPr="00353AEE">
        <w:t>.</w:t>
      </w:r>
      <w:bookmarkEnd w:id="117"/>
      <w:r w:rsidR="0085304C">
        <w:t> </w:t>
      </w:r>
      <w:r w:rsidR="00FF5479">
        <w:t>8</w:t>
      </w:r>
      <w:r w:rsidR="0085304C">
        <w:t xml:space="preserve"> </w:t>
      </w:r>
      <w:r w:rsidR="000C4BCF" w:rsidRPr="00353AEE">
        <w:t xml:space="preserve">Measurement setup to observe smartphone sensors accuracies and precisions. Heading around +/- z-axis pointing to/away </w:t>
      </w:r>
      <w:r w:rsidR="000C4BCF" w:rsidRPr="00353AEE">
        <w:t xml:space="preserve">from the sky, pitch around +/- x-axis pointing out of smartphone's display to the left, roll around y-axis pointing to true north when smartphone is lying on a flat desk. </w:t>
      </w:r>
    </w:p>
    <w:p w14:paraId="3B77B724"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14:paraId="7AB9AF46"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14:paraId="40861068" w14:textId="77777777" w:rsidR="00944C7D" w:rsidRPr="00353AEE" w:rsidRDefault="00C6426F" w:rsidP="00D0760D">
      <w:pPr>
        <w:keepNext/>
        <w:spacing w:before="120"/>
        <w:jc w:val="center"/>
      </w:pPr>
      <w:r w:rsidRPr="00E21FB0">
        <w:rPr>
          <w:noProof/>
          <w:lang w:val="de-DE" w:eastAsia="de-DE"/>
        </w:rPr>
        <w:drawing>
          <wp:inline distT="0" distB="0" distL="0" distR="0" wp14:anchorId="12AA1D8F" wp14:editId="233CBF2F">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723048E9" w14:textId="77777777" w:rsidR="00E406DF" w:rsidRPr="00353AEE" w:rsidRDefault="00944C7D" w:rsidP="004B1B4D">
      <w:pPr>
        <w:pStyle w:val="PRec-Figures"/>
      </w:pPr>
      <w:bookmarkStart w:id="118" w:name="_Ref512929676"/>
      <w:r w:rsidRPr="00353AEE">
        <w:t>Fig.</w:t>
      </w:r>
      <w:bookmarkEnd w:id="118"/>
      <w:r w:rsidR="0085304C">
        <w:t> </w:t>
      </w:r>
      <w:r w:rsidR="00FF5479">
        <w:t>9</w:t>
      </w:r>
      <w:r w:rsidR="0085304C">
        <w:t xml:space="preserve">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1265E0C" w14:textId="77777777" w:rsidTr="00F100F9">
        <w:tc>
          <w:tcPr>
            <w:tcW w:w="0" w:type="auto"/>
            <w:tcMar>
              <w:left w:w="0" w:type="dxa"/>
              <w:right w:w="0" w:type="dxa"/>
            </w:tcMar>
          </w:tcPr>
          <w:p w14:paraId="4169F866"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196B2E4F"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FDC4A97"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8388AF3" w14:textId="77777777" w:rsidTr="00F100F9">
        <w:tc>
          <w:tcPr>
            <w:tcW w:w="0" w:type="auto"/>
            <w:tcMar>
              <w:left w:w="0" w:type="dxa"/>
              <w:right w:w="0" w:type="dxa"/>
            </w:tcMar>
          </w:tcPr>
          <w:p w14:paraId="37F2A80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C7F2572" wp14:editId="64CC692B">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32430A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10EB800C" wp14:editId="359C15A4">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E6BCA3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FF700C8" wp14:editId="01E5C81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4F8A3CC9" w14:textId="77777777" w:rsidTr="00F100F9">
        <w:tc>
          <w:tcPr>
            <w:tcW w:w="0" w:type="auto"/>
            <w:tcMar>
              <w:left w:w="0" w:type="dxa"/>
              <w:right w:w="0" w:type="dxa"/>
            </w:tcMar>
          </w:tcPr>
          <w:p w14:paraId="4C375B4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73995C8" wp14:editId="273416CA">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02B49154"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145B1AE7" wp14:editId="0623C964">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6437E648"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25F1C105" wp14:editId="46869F6D">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054AD9B1" w14:textId="77777777" w:rsidR="00F100F9" w:rsidRPr="00353AEE" w:rsidRDefault="00E70336" w:rsidP="00D0760D">
      <w:pPr>
        <w:pStyle w:val="PRec-Figures"/>
      </w:pPr>
      <w:bookmarkStart w:id="119" w:name="_Ref512856961"/>
      <w:r w:rsidRPr="00353AEE">
        <w:t>Fig.</w:t>
      </w:r>
      <w:bookmarkEnd w:id="119"/>
      <w:r w:rsidR="0085304C">
        <w:t> </w:t>
      </w:r>
      <w:r w:rsidR="00FF5479">
        <w:t>10</w:t>
      </w:r>
      <w:r w:rsidR="0085304C">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63BD6AE3" w14:textId="77777777" w:rsidTr="00F100F9">
        <w:tc>
          <w:tcPr>
            <w:tcW w:w="0" w:type="auto"/>
            <w:tcMar>
              <w:left w:w="0" w:type="dxa"/>
              <w:right w:w="0" w:type="dxa"/>
            </w:tcMar>
          </w:tcPr>
          <w:p w14:paraId="238E19A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59F04CC" wp14:editId="3087C4AD">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D7A873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90EE06" wp14:editId="4A083977">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00A20C4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891698A" wp14:editId="3D8AAEC5">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499D07DA" w14:textId="77777777" w:rsidTr="00F100F9">
        <w:tc>
          <w:tcPr>
            <w:tcW w:w="0" w:type="auto"/>
            <w:tcMar>
              <w:left w:w="0" w:type="dxa"/>
              <w:right w:w="0" w:type="dxa"/>
            </w:tcMar>
          </w:tcPr>
          <w:p w14:paraId="74BA6CA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C5F9B07" wp14:editId="4ACB1EC1">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2EE7B82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67A954" wp14:editId="3CD7E5D7">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0A8FCC4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199395B" wp14:editId="2E3A2024">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28430F49" w14:textId="77777777" w:rsidR="00267F73" w:rsidRPr="00353AEE" w:rsidRDefault="00E70336" w:rsidP="004B1B4D">
      <w:pPr>
        <w:pStyle w:val="PRec-Figures"/>
      </w:pPr>
      <w:bookmarkStart w:id="120" w:name="_Ref512856965"/>
      <w:r w:rsidRPr="00353AEE">
        <w:t>Fig.</w:t>
      </w:r>
      <w:r w:rsidR="0085304C">
        <w:t> </w:t>
      </w:r>
      <w:bookmarkStart w:id="121" w:name="_Hlk512509504"/>
      <w:bookmarkEnd w:id="120"/>
      <w:r w:rsidR="00FF5479">
        <w:t>11</w:t>
      </w:r>
      <w:r w:rsidR="00FF5479"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15DF9B5C" w14:textId="77777777" w:rsidTr="00A202B4">
        <w:tc>
          <w:tcPr>
            <w:tcW w:w="0" w:type="auto"/>
            <w:tcMar>
              <w:left w:w="0" w:type="dxa"/>
              <w:right w:w="0" w:type="dxa"/>
            </w:tcMar>
          </w:tcPr>
          <w:p w14:paraId="2FAE3C3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6EFD4E1" wp14:editId="39C68060">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A49A60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F37A50A" wp14:editId="64C33304">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067371C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F891E1C" wp14:editId="3A54E31A">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0C3F781C" w14:textId="77777777" w:rsidTr="00A202B4">
        <w:tc>
          <w:tcPr>
            <w:tcW w:w="0" w:type="auto"/>
            <w:tcMar>
              <w:left w:w="0" w:type="dxa"/>
              <w:right w:w="0" w:type="dxa"/>
            </w:tcMar>
          </w:tcPr>
          <w:p w14:paraId="3E57CC4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599287F" wp14:editId="3FB377FD">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49446794"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0EF54E" wp14:editId="4FE5ADB7">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04683E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9463367" wp14:editId="552EB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79EF8450" w14:textId="77777777" w:rsidR="003D4743" w:rsidRPr="00353AEE" w:rsidRDefault="00E70336" w:rsidP="004B1B4D">
      <w:pPr>
        <w:pStyle w:val="PRec-Figures"/>
      </w:pPr>
      <w:bookmarkStart w:id="122" w:name="_Ref512856974"/>
      <w:r w:rsidRPr="00353AEE">
        <w:t>Fig.</w:t>
      </w:r>
      <w:r w:rsidR="0085304C">
        <w:t> </w:t>
      </w:r>
      <w:bookmarkEnd w:id="121"/>
      <w:bookmarkEnd w:id="122"/>
      <w:r w:rsidR="00FF5479">
        <w:t>12</w:t>
      </w:r>
      <w:r w:rsidR="00FF5479"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4B3EF77" w14:textId="77777777" w:rsidR="00E70336" w:rsidRPr="00353AEE" w:rsidRDefault="003D4743" w:rsidP="004B1B4D">
      <w:pPr>
        <w:keepNext/>
        <w:jc w:val="center"/>
      </w:pPr>
      <w:r w:rsidRPr="00E21FB0">
        <w:rPr>
          <w:noProof/>
          <w:lang w:val="de-DE" w:eastAsia="de-DE"/>
        </w:rPr>
        <w:lastRenderedPageBreak/>
        <w:drawing>
          <wp:inline distT="0" distB="0" distL="0" distR="0" wp14:anchorId="7CE788F3" wp14:editId="597DDE8B">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35F6928E" w14:textId="77777777" w:rsidR="00AB410F" w:rsidRPr="00353AEE" w:rsidRDefault="00E70336" w:rsidP="004B1B4D">
      <w:pPr>
        <w:pStyle w:val="PRec-Figures"/>
      </w:pPr>
      <w:bookmarkStart w:id="123" w:name="_Ref513021535"/>
      <w:r w:rsidRPr="00353AEE">
        <w:t>Fig.</w:t>
      </w:r>
      <w:bookmarkEnd w:id="123"/>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4F6121D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5C5BD6D2" w14:textId="77777777"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w:t>
      </w:r>
      <w:del w:id="124" w:author="ms699852" w:date="2018-05-25T11:10:00Z">
        <w:r w:rsidR="00AB410F" w:rsidRPr="00353AEE" w:rsidDel="00A438F9">
          <w:delText xml:space="preserve">our </w:delText>
        </w:r>
      </w:del>
      <w:ins w:id="125" w:author="ms699852" w:date="2018-05-25T11:10:00Z">
        <w:r w:rsidR="00A438F9">
          <w:t>the</w:t>
        </w:r>
        <w:r w:rsidR="00A438F9" w:rsidRPr="00353AEE">
          <w:t xml:space="preserve"> </w:t>
        </w:r>
      </w:ins>
      <w:r w:rsidR="00AB410F" w:rsidRPr="00353AEE">
        <w:t xml:space="preserve">studies </w:t>
      </w:r>
      <w:ins w:id="126" w:author="ms699852" w:date="2018-05-25T11:10:00Z">
        <w:r w:rsidR="00A438F9">
          <w:t xml:space="preserve">shown here </w:t>
        </w:r>
      </w:ins>
      <w:r w:rsidR="00AB410F" w:rsidRPr="00353AEE">
        <w:t>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 xml:space="preserve">In </w:t>
      </w:r>
      <w:del w:id="127" w:author="ms699852" w:date="2018-05-25T11:11:00Z">
        <w:r w:rsidR="009B3644" w:rsidRPr="00353AEE" w:rsidDel="00A438F9">
          <w:delText xml:space="preserve">our </w:delText>
        </w:r>
      </w:del>
      <w:ins w:id="128" w:author="ms699852" w:date="2018-05-25T11:11:00Z">
        <w:r w:rsidR="00A438F9">
          <w:t>the presented study</w:t>
        </w:r>
        <w:r w:rsidR="00A438F9" w:rsidRPr="00353AEE">
          <w:t xml:space="preserve"> </w:t>
        </w:r>
      </w:ins>
      <w:r w:rsidR="009B3644" w:rsidRPr="00353AEE">
        <w:t xml:space="preserve">case, </w:t>
      </w:r>
      <w:del w:id="129" w:author="ms699852" w:date="2018-05-25T11:06:00Z">
        <w:r w:rsidR="009B3644" w:rsidRPr="00353AEE" w:rsidDel="00875355">
          <w:delText xml:space="preserve">we use </w:delText>
        </w:r>
      </w:del>
      <w:r w:rsidR="009B3644" w:rsidRPr="00353AEE">
        <w:t xml:space="preserve">the magnetic field </w:t>
      </w:r>
      <w:ins w:id="130" w:author="ms699852" w:date="2018-05-25T11:06:00Z">
        <w:r w:rsidR="00875355">
          <w:t xml:space="preserve">is used </w:t>
        </w:r>
      </w:ins>
      <w:r w:rsidR="009B3644" w:rsidRPr="00353AEE">
        <w:t xml:space="preserve">to compute true north by location-dependent declination adding to sensor's heading and thus correct heading pointing to true north as it appears for </w:t>
      </w:r>
      <w:del w:id="131" w:author="ms699852" w:date="2018-05-25T11:06:00Z">
        <w:r w:rsidR="009B3644" w:rsidRPr="00353AEE" w:rsidDel="00A438F9">
          <w:delText xml:space="preserve">our </w:delText>
        </w:r>
      </w:del>
      <w:ins w:id="132" w:author="ms699852" w:date="2018-05-25T11:06:00Z">
        <w:r w:rsidR="00A438F9">
          <w:t>the</w:t>
        </w:r>
        <w:r w:rsidR="00A438F9" w:rsidRPr="00353AEE">
          <w:t xml:space="preserve"> </w:t>
        </w:r>
      </w:ins>
      <w:r w:rsidR="009B3644" w:rsidRPr="00353AEE">
        <w:t>reference IMU.</w:t>
      </w:r>
    </w:p>
    <w:p w14:paraId="4A4D2C73" w14:textId="77777777" w:rsidR="00AB410F" w:rsidRPr="00353AEE" w:rsidRDefault="009B3644" w:rsidP="004B1B4D">
      <w:pPr>
        <w:pStyle w:val="PRec-MainText"/>
      </w:pPr>
      <w:r w:rsidRPr="00353AEE">
        <w:t>As visualised in the figures above</w:t>
      </w:r>
      <w:del w:id="133" w:author="ms699852" w:date="2018-05-25T11:06:00Z">
        <w:r w:rsidRPr="00353AEE" w:rsidDel="00A438F9">
          <w:delText>, we cannot determine</w:delText>
        </w:r>
      </w:del>
      <w:ins w:id="134" w:author="ms699852" w:date="2018-05-25T11:06:00Z">
        <w:r w:rsidR="00A438F9">
          <w:t>,</w:t>
        </w:r>
      </w:ins>
      <w:r w:rsidRPr="00353AEE">
        <w:t xml:space="preserve"> a higher frequency of deviations </w:t>
      </w:r>
      <w:ins w:id="135" w:author="ms699852" w:date="2018-05-25T11:06:00Z">
        <w:r w:rsidR="00A438F9">
          <w:t xml:space="preserve">cannot be determined </w:t>
        </w:r>
      </w:ins>
      <w:r w:rsidRPr="00353AEE">
        <w:t xml:space="preserve">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DAF22C7" w14:textId="77777777" w:rsidR="00AB410F" w:rsidRPr="00353AEE" w:rsidRDefault="00975ABA" w:rsidP="004B1B4D">
      <w:pPr>
        <w:pStyle w:val="PRec-Heading2"/>
      </w:pPr>
      <w:r w:rsidRPr="00353AEE">
        <w:t>Orientation</w:t>
      </w:r>
      <w:r w:rsidR="00AB410F" w:rsidRPr="00353AEE">
        <w:t xml:space="preserve"> stability</w:t>
      </w:r>
    </w:p>
    <w:p w14:paraId="12D5EE75"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r w:rsidR="00FF5479">
        <w:t>.</w:t>
      </w:r>
      <w:r w:rsidR="0085304C">
        <w:t> 1</w:t>
      </w:r>
      <w:r w:rsidR="00FF5479">
        <w:t>4</w:t>
      </w:r>
      <w:r w:rsidR="000D7AF2" w:rsidRPr="00353AEE">
        <w:t>)</w:t>
      </w:r>
      <w:r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w:t>
      </w:r>
      <w:r w:rsidR="000D7AF2" w:rsidRPr="00353AEE">
        <w:lastRenderedPageBreak/>
        <w:t>comparison to this, the standard deviation regarding heading angle raises up significantly having a m</w:t>
      </w:r>
      <w:r w:rsidR="00B63B68">
        <w:t>agnetic-interfered environment.</w:t>
      </w:r>
    </w:p>
    <w:p w14:paraId="3429C0E4" w14:textId="77777777" w:rsidR="00B63B68" w:rsidRPr="00353AEE" w:rsidRDefault="00B63B68" w:rsidP="004B1B4D">
      <w:pPr>
        <w:pStyle w:val="PRec-MainText"/>
        <w:ind w:firstLine="0"/>
      </w:pPr>
    </w:p>
    <w:p w14:paraId="40D9C21F" w14:textId="77777777" w:rsidR="000D7AF2" w:rsidRPr="00353AEE" w:rsidRDefault="00D00224" w:rsidP="004B1B4D">
      <w:pPr>
        <w:jc w:val="center"/>
      </w:pPr>
      <w:r>
        <w:rPr>
          <w:noProof/>
          <w:lang w:eastAsia="de-DE"/>
        </w:rPr>
        <w:pict w14:anchorId="72E5C44C">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491136D8" wp14:editId="3471E0A6">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7CF8EA30" w14:textId="77777777" w:rsidR="000D7AF2" w:rsidRPr="00353AEE" w:rsidRDefault="000D7AF2" w:rsidP="004B1B4D">
      <w:pPr>
        <w:pStyle w:val="PRec-Figures"/>
      </w:pPr>
      <w:bookmarkStart w:id="136" w:name="_Ref513023737"/>
      <w:r w:rsidRPr="00353AEE">
        <w:t>Fig.</w:t>
      </w:r>
      <w:bookmarkEnd w:id="136"/>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743D25DA"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68E2041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xml:space="preserve">). As mentioned in the beginning, sensor fusion can compensate negative impacts regarding sensor hardware. </w:t>
      </w:r>
      <w:ins w:id="137" w:author="ms699852" w:date="2018-05-25T11:07:00Z">
        <w:r w:rsidR="00A438F9">
          <w:t xml:space="preserve">Unfortunately, no information is given about </w:t>
        </w:r>
      </w:ins>
      <w:del w:id="138" w:author="ms699852" w:date="2018-05-25T11:07:00Z">
        <w:r w:rsidRPr="00353AEE" w:rsidDel="00A438F9">
          <w:delText xml:space="preserve">We have no information for </w:delText>
        </w:r>
      </w:del>
      <w:ins w:id="139" w:author="ms699852" w:date="2018-05-25T11:08:00Z">
        <w:r w:rsidR="00A438F9">
          <w:t>possible</w:t>
        </w:r>
      </w:ins>
      <w:ins w:id="140" w:author="ms699852" w:date="2018-05-25T11:07:00Z">
        <w:r w:rsidR="00A438F9">
          <w:t xml:space="preserve"> </w:t>
        </w:r>
      </w:ins>
      <w:r w:rsidRPr="00353AEE">
        <w:t>filter algorithms used in Advanced Navigation Spatial v6.1, but for smartphone orientation determination the applied virtual sensors try to compensate this deficiency.</w:t>
      </w:r>
    </w:p>
    <w:p w14:paraId="41C4F0B4" w14:textId="77777777" w:rsidR="002F46E2" w:rsidRPr="00353AEE" w:rsidRDefault="000D7AF2" w:rsidP="004B1B4D">
      <w:pPr>
        <w:pStyle w:val="PRec-Heading2"/>
      </w:pPr>
      <w:r w:rsidRPr="00353AEE">
        <w:t>Orientation</w:t>
      </w:r>
      <w:r w:rsidR="002F46E2" w:rsidRPr="00353AEE">
        <w:t xml:space="preserve"> sensitivity</w:t>
      </w:r>
    </w:p>
    <w:p w14:paraId="3B530242" w14:textId="77777777" w:rsidR="002F46E2" w:rsidRPr="00353AEE" w:rsidRDefault="002F46E2" w:rsidP="004B1B4D">
      <w:pPr>
        <w:pStyle w:val="PRec-MainText"/>
      </w:pPr>
      <w:r w:rsidRPr="00353AEE">
        <w:t xml:space="preserve">When </w:t>
      </w:r>
      <w:del w:id="141" w:author="ms699852" w:date="2018-05-25T11:08:00Z">
        <w:r w:rsidRPr="00353AEE" w:rsidDel="00A438F9">
          <w:delText xml:space="preserve">we </w:delText>
        </w:r>
      </w:del>
      <w:r w:rsidRPr="00353AEE">
        <w:t>talk</w:t>
      </w:r>
      <w:ins w:id="142" w:author="ms699852" w:date="2018-05-25T11:08:00Z">
        <w:r w:rsidR="00A438F9">
          <w:t>ing</w:t>
        </w:r>
      </w:ins>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t>
      </w:r>
      <w:del w:id="143" w:author="ms699852" w:date="2018-05-25T11:08:00Z">
        <w:r w:rsidR="000D7AF2" w:rsidRPr="00353AEE" w:rsidDel="00A438F9">
          <w:delText xml:space="preserve">we investigate </w:delText>
        </w:r>
      </w:del>
      <w:r w:rsidR="000D7AF2" w:rsidRPr="00353AEE">
        <w:t xml:space="preserve">the matching results from a given image-to-object correspondence </w:t>
      </w:r>
      <w:ins w:id="144" w:author="ms699852" w:date="2018-05-25T11:08:00Z">
        <w:r w:rsidR="00A438F9">
          <w:t xml:space="preserve">are investigated </w:t>
        </w:r>
      </w:ins>
      <w:r w:rsidR="000D7AF2" w:rsidRPr="00353AEE">
        <w:t xml:space="preserve">while manipulating the orientation in increments of 5 degrees turning clock- and counter-clockwise regarding heading, pitch and roll, respectively. </w:t>
      </w:r>
    </w:p>
    <w:p w14:paraId="7A8A61C9" w14:textId="77777777"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 xml:space="preserve">compass) direction (regarding heading). Compared to these two angles, the roll angles show a different behaviour. Referring to image matching, the applied </w:t>
      </w:r>
      <w:r w:rsidR="000E681F" w:rsidRPr="000E681F">
        <w:lastRenderedPageBreak/>
        <w:t>rotation invariant SIFT detector and descriptor explains why changing the roll angle does not have major influence on the outcome.</w:t>
      </w:r>
    </w:p>
    <w:p w14:paraId="29D6449F"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1C13511E" w14:textId="77777777" w:rsidR="00E96DE8" w:rsidRPr="00353AEE" w:rsidRDefault="00E96DE8" w:rsidP="004B1B4D">
      <w:pPr>
        <w:pStyle w:val="Text"/>
      </w:pPr>
    </w:p>
    <w:p w14:paraId="2C1BBF12" w14:textId="77777777" w:rsidR="00E70336" w:rsidRPr="00353AEE" w:rsidRDefault="00E96DE8" w:rsidP="004B1B4D">
      <w:pPr>
        <w:keepNext/>
        <w:jc w:val="center"/>
      </w:pPr>
      <w:r w:rsidRPr="00E21FB0">
        <w:rPr>
          <w:noProof/>
          <w:lang w:val="de-DE" w:eastAsia="de-DE"/>
        </w:rPr>
        <w:drawing>
          <wp:inline distT="0" distB="0" distL="0" distR="0" wp14:anchorId="0FC41487" wp14:editId="705438CF">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F7DE0D8" w14:textId="77777777" w:rsidR="0052734B" w:rsidRPr="00353AEE" w:rsidRDefault="00E70336" w:rsidP="004B1B4D">
      <w:pPr>
        <w:pStyle w:val="PRec-Figures"/>
      </w:pPr>
      <w:bookmarkStart w:id="145" w:name="_Ref513024772"/>
      <w:r w:rsidRPr="00353AEE">
        <w:t>Fig.</w:t>
      </w:r>
      <w:bookmarkEnd w:id="145"/>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5B2786FF" w14:textId="77777777" w:rsidR="0052734B" w:rsidRPr="00353AEE" w:rsidRDefault="0052734B" w:rsidP="004B1B4D">
      <w:pPr>
        <w:pStyle w:val="PRec-Heading2"/>
      </w:pPr>
      <w:r w:rsidRPr="00353AEE">
        <w:t>Power consumption</w:t>
      </w:r>
    </w:p>
    <w:p w14:paraId="1672DE40"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FC4E928" w14:textId="77777777" w:rsidR="00CC4B2C" w:rsidRPr="00353AEE" w:rsidRDefault="0052734B" w:rsidP="004B1B4D">
      <w:pPr>
        <w:pStyle w:val="PRec-MainText"/>
      </w:pPr>
      <w:del w:id="146" w:author="ms699852" w:date="2018-05-25T11:09:00Z">
        <w:r w:rsidRPr="00353AEE" w:rsidDel="00A438F9">
          <w:delText xml:space="preserve">We </w:delText>
        </w:r>
      </w:del>
      <w:ins w:id="147" w:author="ms699852" w:date="2018-05-25T11:09:00Z">
        <w:r w:rsidR="00A438F9">
          <w:t>The authors</w:t>
        </w:r>
        <w:r w:rsidR="00A438F9" w:rsidRPr="00353AEE">
          <w:t xml:space="preserve"> </w:t>
        </w:r>
      </w:ins>
      <w:r w:rsidRPr="00353AEE">
        <w:t>measured the energy consumption of</w:t>
      </w:r>
      <w:r w:rsidR="00C32FD4" w:rsidRPr="00353AEE">
        <w:t xml:space="preserve"> the Android application</w:t>
      </w:r>
      <w:r w:rsidR="00311464">
        <w:t xml:space="preserve"> </w:t>
      </w:r>
      <w:r w:rsidR="00C32FD4" w:rsidRPr="00353AEE">
        <w:t>GRIT</w:t>
      </w:r>
      <w:r w:rsidR="00311464">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 xml:space="preserve">App </w:t>
      </w:r>
      <w:proofErr w:type="spellStart"/>
      <w:r w:rsidR="000E681F" w:rsidRPr="000E681F">
        <w:rPr>
          <w:i/>
        </w:rPr>
        <w:t>Trepn</w:t>
      </w:r>
      <w:proofErr w:type="spellEnd"/>
      <w:r w:rsidR="000E681F" w:rsidRPr="000E681F">
        <w:rPr>
          <w:i/>
        </w:rPr>
        <w:t xml:space="preserve"> Profiler</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
    <w:p w14:paraId="50318E4E" w14:textId="77777777" w:rsidR="00774F37" w:rsidRDefault="00A438F9" w:rsidP="004B1B4D">
      <w:pPr>
        <w:pStyle w:val="PRec-MainText"/>
      </w:pPr>
      <w:ins w:id="148" w:author="ms699852" w:date="2018-05-25T11:09:00Z">
        <w:r>
          <w:t xml:space="preserve">The </w:t>
        </w:r>
      </w:ins>
      <w:del w:id="149" w:author="ms699852" w:date="2018-05-25T11:09:00Z">
        <w:r w:rsidR="00765B50" w:rsidRPr="00353AEE" w:rsidDel="00A438F9">
          <w:delText xml:space="preserve">Our </w:delText>
        </w:r>
      </w:del>
      <w:r w:rsidR="00765B50" w:rsidRPr="00353AEE">
        <w:t xml:space="preserve">tests </w:t>
      </w:r>
      <w:ins w:id="150" w:author="ms699852" w:date="2018-05-25T11:09:00Z">
        <w:r>
          <w:t xml:space="preserve">presented </w:t>
        </w:r>
        <w:r>
          <w:t xml:space="preserve">here </w:t>
        </w:r>
      </w:ins>
      <w:r w:rsidR="00765B50" w:rsidRPr="00353AEE">
        <w:t xml:space="preserve">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00765B50" w:rsidRPr="00353AEE">
        <w:t>CPU</w:t>
      </w:r>
      <w:r w:rsidR="00311464">
        <w:t>)</w:t>
      </w:r>
      <w:r w:rsidR="00D343E6" w:rsidRPr="00353AEE">
        <w:t>-</w:t>
      </w:r>
      <w:r w:rsidR="00765B50"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00765B50" w:rsidRPr="00353AEE">
        <w:t>GPU</w:t>
      </w:r>
      <w:r w:rsidR="00311464">
        <w:t>)</w:t>
      </w:r>
      <w:r w:rsidR="00765B50" w:rsidRPr="00353AEE">
        <w:t xml:space="preserve"> usage. GPU usage</w:t>
      </w:r>
      <w:r w:rsidR="00AB1056" w:rsidRPr="00353AEE">
        <w:t xml:space="preserve"> in 2D</w:t>
      </w:r>
      <w:r w:rsidR="00765B50" w:rsidRPr="00353AEE">
        <w:t xml:space="preserve"> is mostly </w:t>
      </w:r>
      <w:r w:rsidR="00765B50" w:rsidRPr="00353AEE">
        <w:t xml:space="preserve">related to image-space operations, such as the image presentation and image-related operations (e.g. </w:t>
      </w:r>
      <w:r w:rsidR="00C013FD">
        <w:t>g</w:t>
      </w:r>
      <w:r w:rsidR="00765B50" w:rsidRPr="00353AEE">
        <w:t xml:space="preserve">eological boundary delineation). In 3D, the GPU is </w:t>
      </w:r>
      <w:r w:rsidR="00765B50" w:rsidRPr="006A743D">
        <w:rPr>
          <w:color w:val="000000" w:themeColor="text1"/>
        </w:rPr>
        <w:t xml:space="preserve">responsible for 3D base data rendering and </w:t>
      </w:r>
      <w:r w:rsidR="00765B50" w:rsidRPr="006A743D">
        <w:rPr>
          <w:color w:val="000000" w:themeColor="text1"/>
        </w:rPr>
        <w:t>on-device image-to geometry registration</w:t>
      </w:r>
      <w:r w:rsidR="00CC4B2C" w:rsidRPr="006A743D">
        <w:rPr>
          <w:color w:val="000000" w:themeColor="text1"/>
        </w:rPr>
        <w:t xml:space="preserve">. </w:t>
      </w:r>
      <w:r w:rsidR="00765B50" w:rsidRPr="006A743D">
        <w:rPr>
          <w:color w:val="000000" w:themeColor="text1"/>
        </w:rPr>
        <w:t>The</w:t>
      </w:r>
      <w:r w:rsidR="00765B50" w:rsidRPr="00353AEE">
        <w:t xml:space="preserve"> CPU is responsible for the all non-graphical tasks as well as data loading, photo capturing and mobile sensor management. </w:t>
      </w:r>
    </w:p>
    <w:p w14:paraId="182D19F5" w14:textId="77777777"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ins w:id="151" w:author="ms699852" w:date="2018-05-25T09:58:00Z">
        <w:r w:rsidR="00E40435">
          <w:t xml:space="preserve">In conclusion, it can be said </w:t>
        </w:r>
      </w:ins>
      <w:del w:id="152" w:author="ms699852" w:date="2018-05-25T09:59:00Z">
        <w:r w:rsidR="005F667B" w:rsidRPr="005F667B" w:rsidDel="00E40435">
          <w:delText xml:space="preserve">We can therefore conclude </w:delText>
        </w:r>
      </w:del>
      <w:r w:rsidR="005F667B" w:rsidRPr="005F667B">
        <w:t xml:space="preserve">that the mobile processors adapt their clock frequency when less operations are performed, which leads to a reduced power consumption. When comparing CPU- and </w:t>
      </w:r>
      <w:r w:rsidR="005F667B" w:rsidRPr="005F667B">
        <w:lastRenderedPageBreak/>
        <w:t xml:space="preserve">GPU-related states, </w:t>
      </w:r>
      <w:del w:id="153" w:author="ms699852" w:date="2018-05-25T09:59:00Z">
        <w:r w:rsidR="005F667B" w:rsidRPr="005F667B" w:rsidDel="00E40435">
          <w:delText xml:space="preserve">we conclude that while the </w:delText>
        </w:r>
      </w:del>
      <w:ins w:id="154" w:author="ms699852" w:date="2018-05-25T09:59:00Z">
        <w:r w:rsidR="00E40435">
          <w:t xml:space="preserve">the </w:t>
        </w:r>
      </w:ins>
      <w:r w:rsidR="005F667B" w:rsidRPr="005F667B">
        <w:t>CPU drives the average power consumption,</w:t>
      </w:r>
      <w:ins w:id="155" w:author="ms699852" w:date="2018-05-25T10:00:00Z">
        <w:r w:rsidR="00E40435">
          <w:t xml:space="preserve"> whereas</w:t>
        </w:r>
      </w:ins>
      <w:r w:rsidR="005F667B" w:rsidRPr="005F667B">
        <w:t xml:space="preserve">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5499AC2" w14:textId="77777777" w:rsidR="002160AF" w:rsidRPr="00353AEE" w:rsidRDefault="005F667B" w:rsidP="004B1B4D">
      <w:pPr>
        <w:pStyle w:val="PRec-MainText"/>
      </w:pPr>
      <w:r w:rsidRPr="005F667B">
        <w:t xml:space="preserve">The conclusions of this power consumption study for field apps are manifold. </w:t>
      </w:r>
      <w:del w:id="156" w:author="ms699852" w:date="2018-05-25T09:57:00Z">
        <w:r w:rsidRPr="005F667B" w:rsidDel="00E06953">
          <w:delText>We obtained b</w:delText>
        </w:r>
      </w:del>
      <w:ins w:id="157" w:author="ms699852" w:date="2018-05-25T09:57:00Z">
        <w:r w:rsidR="00E06953">
          <w:t>B</w:t>
        </w:r>
      </w:ins>
      <w:r w:rsidRPr="005F667B">
        <w:t>enchmark measurements for GRIT</w:t>
      </w:r>
      <w:ins w:id="158" w:author="ms699852" w:date="2018-05-25T09:57:00Z">
        <w:r w:rsidR="00E06953">
          <w:t xml:space="preserve"> are obtained</w:t>
        </w:r>
      </w:ins>
      <w:del w:id="159" w:author="ms699852" w:date="2018-05-25T09:57:00Z">
        <w:r w:rsidRPr="005F667B" w:rsidDel="00E40435">
          <w:delText>,</w:delText>
        </w:r>
      </w:del>
      <w:r w:rsidRPr="005F667B">
        <w:t xml:space="preserve"> and </w:t>
      </w:r>
      <w:r w:rsidR="002C0960">
        <w:t>indicat</w:t>
      </w:r>
      <w:ins w:id="160" w:author="ms699852" w:date="2018-05-25T09:57:00Z">
        <w:r w:rsidR="00E40435">
          <w:t>ion is given</w:t>
        </w:r>
      </w:ins>
      <w:del w:id="161" w:author="ms699852" w:date="2018-05-25T09:57:00Z">
        <w:r w:rsidR="002C0960" w:rsidDel="00E40435">
          <w:delText>e</w:delText>
        </w:r>
      </w:del>
      <w:r w:rsidR="002C0960" w:rsidRPr="005F667B">
        <w:t xml:space="preserve"> </w:t>
      </w:r>
      <w:r w:rsidRPr="005F667B">
        <w:t>how to replicate the study on Android devices with other field apps in the future</w:t>
      </w:r>
      <w:r w:rsidR="00311464">
        <w:t>.</w:t>
      </w:r>
    </w:p>
    <w:p w14:paraId="43C2B448" w14:textId="77777777" w:rsidR="00AB1056" w:rsidRDefault="00AB1056" w:rsidP="008A4640">
      <w:pPr>
        <w:pStyle w:val="PRec-MainText"/>
        <w:spacing w:before="120"/>
      </w:pPr>
    </w:p>
    <w:p w14:paraId="1F8B03A7" w14:textId="77777777" w:rsidR="00B64B11" w:rsidRDefault="00B64B11" w:rsidP="004B1B4D">
      <w:pPr>
        <w:jc w:val="center"/>
        <w:rPr>
          <w:sz w:val="20"/>
        </w:rPr>
      </w:pPr>
      <w:r>
        <w:rPr>
          <w:noProof/>
          <w:sz w:val="20"/>
          <w:lang w:val="de-DE" w:eastAsia="de-DE"/>
        </w:rPr>
        <w:drawing>
          <wp:inline distT="0" distB="0" distL="0" distR="0" wp14:anchorId="3D85044D" wp14:editId="3302CD9F">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8"/>
                    <a:stretch>
                      <a:fillRect/>
                    </a:stretch>
                  </pic:blipFill>
                  <pic:spPr>
                    <a:xfrm>
                      <a:off x="0" y="0"/>
                      <a:ext cx="3870000" cy="1821864"/>
                    </a:xfrm>
                    <a:prstGeom prst="rect">
                      <a:avLst/>
                    </a:prstGeom>
                  </pic:spPr>
                </pic:pic>
              </a:graphicData>
            </a:graphic>
          </wp:inline>
        </w:drawing>
      </w:r>
    </w:p>
    <w:p w14:paraId="3317DAD0"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3532196E" w14:textId="77777777" w:rsidR="006C44F6" w:rsidRDefault="00B64B11" w:rsidP="004B1B4D">
      <w:pPr>
        <w:keepNext/>
        <w:jc w:val="center"/>
      </w:pPr>
      <w:r>
        <w:rPr>
          <w:noProof/>
          <w:sz w:val="20"/>
          <w:lang w:val="de-DE" w:eastAsia="de-DE"/>
        </w:rPr>
        <w:drawing>
          <wp:inline distT="0" distB="0" distL="0" distR="0" wp14:anchorId="0D9729D3" wp14:editId="7B2C4E0E">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9"/>
                    <a:stretch>
                      <a:fillRect/>
                    </a:stretch>
                  </pic:blipFill>
                  <pic:spPr>
                    <a:xfrm>
                      <a:off x="0" y="0"/>
                      <a:ext cx="3870000" cy="2023172"/>
                    </a:xfrm>
                    <a:prstGeom prst="rect">
                      <a:avLst/>
                    </a:prstGeom>
                  </pic:spPr>
                </pic:pic>
              </a:graphicData>
            </a:graphic>
          </wp:inline>
        </w:drawing>
      </w:r>
    </w:p>
    <w:p w14:paraId="5E066FD2"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37FCA37B" w14:textId="77777777" w:rsidR="00F100F9" w:rsidRPr="006C44F6" w:rsidRDefault="006C44F6" w:rsidP="004B1B4D">
      <w:pPr>
        <w:pStyle w:val="Beschriftung"/>
        <w:rPr>
          <w:sz w:val="20"/>
        </w:rPr>
      </w:pPr>
      <w:bookmarkStart w:id="162" w:name="_Ref513237337"/>
      <w:r>
        <w:t>Fig.</w:t>
      </w:r>
      <w:bookmarkEnd w:id="162"/>
      <w:r w:rsidR="0085304C">
        <w:t xml:space="preserve"> 16 </w:t>
      </w:r>
      <w:r w:rsidR="00F100F9" w:rsidRPr="00F100F9">
        <w:t>Particular operations, such as image rendering and interpretation editing, are interpreted within the bands as they result in a distinct CPU-GPU behaviour.</w:t>
      </w:r>
    </w:p>
    <w:p w14:paraId="72187781" w14:textId="77777777" w:rsidR="00E10DF3" w:rsidRPr="00353AEE" w:rsidRDefault="00C32FD4" w:rsidP="004B1B4D">
      <w:pPr>
        <w:pStyle w:val="PRec-MainText"/>
      </w:pPr>
      <w:r w:rsidRPr="00353AEE">
        <w:t>However</w:t>
      </w:r>
      <w:r w:rsidR="00E10DF3" w:rsidRPr="00353AEE">
        <w:t xml:space="preserve">, </w:t>
      </w:r>
      <w:del w:id="163" w:author="ms699852" w:date="2018-05-25T09:56:00Z">
        <w:r w:rsidR="00E10DF3" w:rsidRPr="00353AEE" w:rsidDel="00E06953">
          <w:delText xml:space="preserve">we highlight </w:delText>
        </w:r>
      </w:del>
      <w:r w:rsidR="002C0960">
        <w:t xml:space="preserve">simple operation time deductions </w:t>
      </w:r>
      <w:ins w:id="164" w:author="ms699852" w:date="2018-05-25T09:56:00Z">
        <w:r w:rsidR="00E06953">
          <w:t xml:space="preserve">are highlighted </w:t>
        </w:r>
      </w:ins>
      <w:r w:rsidR="002C0960">
        <w:t>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w:t>
      </w:r>
      <w:r w:rsidR="00E10DF3" w:rsidRPr="00353AEE">
        <w:lastRenderedPageBreak/>
        <w:t xml:space="preserve">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2FAD7731"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2CC258DC" w14:textId="77777777" w:rsidR="002160AF" w:rsidRPr="00353AEE" w:rsidRDefault="002160AF" w:rsidP="004B1B4D">
      <w:pPr>
        <w:pStyle w:val="PRec-Tabletitle"/>
      </w:pPr>
      <w:bookmarkStart w:id="165" w:name="_Ref513025809"/>
      <w:r w:rsidRPr="00353AEE">
        <w:t xml:space="preserve">Table </w:t>
      </w:r>
      <w:bookmarkEnd w:id="165"/>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76"/>
        <w:gridCol w:w="1875"/>
        <w:gridCol w:w="1876"/>
      </w:tblGrid>
      <w:tr w:rsidR="00311464" w:rsidRPr="004B1B4D" w14:paraId="5566E32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6D7C365"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E6FBA82"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F52C545" w14:textId="77777777" w:rsidR="00311464" w:rsidRPr="00D0760D" w:rsidRDefault="00311464" w:rsidP="004B1B4D">
            <w:pPr>
              <w:jc w:val="center"/>
              <w:rPr>
                <w:sz w:val="16"/>
                <w:szCs w:val="16"/>
              </w:rPr>
            </w:pPr>
            <w:r w:rsidRPr="00D0760D">
              <w:rPr>
                <w:sz w:val="16"/>
                <w:szCs w:val="16"/>
              </w:rPr>
              <w:t>GRIT (3D)</w:t>
            </w:r>
          </w:p>
        </w:tc>
      </w:tr>
      <w:tr w:rsidR="00311464" w:rsidRPr="004B1B4D" w14:paraId="247ECD25"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6725F99B"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36E59B5B"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2185C90D"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651CB27D"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2F90BA9E"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5E53FF6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57795773" w14:textId="77777777" w:rsidR="00311464" w:rsidRPr="00D0760D" w:rsidRDefault="00311464" w:rsidP="004B1B4D">
            <w:pPr>
              <w:jc w:val="center"/>
              <w:rPr>
                <w:sz w:val="16"/>
                <w:szCs w:val="16"/>
              </w:rPr>
            </w:pPr>
            <w:r w:rsidRPr="00D0760D">
              <w:rPr>
                <w:sz w:val="16"/>
                <w:szCs w:val="16"/>
              </w:rPr>
              <w:t>1.72</w:t>
            </w:r>
          </w:p>
        </w:tc>
      </w:tr>
      <w:tr w:rsidR="00311464" w:rsidRPr="004B1B4D" w14:paraId="104519EB"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18F84BD7"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08823633"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0665F3C2" w14:textId="77777777" w:rsidR="00311464" w:rsidRPr="00D0760D" w:rsidRDefault="00311464" w:rsidP="004B1B4D">
            <w:pPr>
              <w:jc w:val="center"/>
              <w:rPr>
                <w:sz w:val="16"/>
                <w:szCs w:val="16"/>
              </w:rPr>
            </w:pPr>
            <w:r w:rsidRPr="00D0760D">
              <w:rPr>
                <w:sz w:val="16"/>
                <w:szCs w:val="16"/>
              </w:rPr>
              <w:t>52.05</w:t>
            </w:r>
          </w:p>
        </w:tc>
      </w:tr>
      <w:tr w:rsidR="00311464" w:rsidRPr="004B1B4D" w14:paraId="241B98BD"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60007F0"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0A3D6B8A"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71534F71" w14:textId="77777777" w:rsidR="00311464" w:rsidRPr="00D0760D" w:rsidRDefault="00311464" w:rsidP="00311464">
            <w:pPr>
              <w:jc w:val="center"/>
              <w:rPr>
                <w:sz w:val="16"/>
                <w:szCs w:val="16"/>
              </w:rPr>
            </w:pPr>
            <w:r w:rsidRPr="00710976">
              <w:rPr>
                <w:b/>
                <w:sz w:val="16"/>
                <w:szCs w:val="16"/>
              </w:rPr>
              <w:t>3.88</w:t>
            </w:r>
          </w:p>
        </w:tc>
      </w:tr>
    </w:tbl>
    <w:p w14:paraId="51BF59B5" w14:textId="77777777" w:rsidR="00FA0E1F" w:rsidRPr="00353AEE" w:rsidRDefault="00FA0E1F" w:rsidP="004B1B4D">
      <w:pPr>
        <w:pStyle w:val="PRec-Heading1"/>
      </w:pPr>
      <w:commentRangeStart w:id="166"/>
      <w:commentRangeStart w:id="167"/>
      <w:r w:rsidRPr="00353AEE">
        <w:t xml:space="preserve">Conclusions </w:t>
      </w:r>
      <w:commentRangeEnd w:id="167"/>
      <w:r w:rsidR="003746F9">
        <w:rPr>
          <w:rStyle w:val="Kommentarzeichen"/>
          <w:smallCaps w:val="0"/>
        </w:rPr>
        <w:commentReference w:id="167"/>
      </w:r>
      <w:r w:rsidRPr="00353AEE">
        <w:t>and Discussion</w:t>
      </w:r>
      <w:commentRangeEnd w:id="166"/>
      <w:r w:rsidR="00AE36D8">
        <w:rPr>
          <w:rStyle w:val="Kommentarzeichen"/>
          <w:smallCaps w:val="0"/>
        </w:rPr>
        <w:commentReference w:id="166"/>
      </w:r>
    </w:p>
    <w:p w14:paraId="589FEA13" w14:textId="1C2ED1B4" w:rsidR="00A925CB" w:rsidRDefault="00FA0E1F" w:rsidP="00054515">
      <w:pPr>
        <w:pStyle w:val="PRec-MainText"/>
        <w:rPr>
          <w:ins w:id="168" w:author="ms699852" w:date="2018-05-25T13:28:00Z"/>
        </w:rPr>
        <w:pPrChange w:id="169" w:author="ms699852" w:date="2018-05-25T13:24:00Z">
          <w:pPr>
            <w:pStyle w:val="PRec-MainText"/>
          </w:pPr>
        </w:pPrChange>
      </w:pPr>
      <w:commentRangeStart w:id="170"/>
      <w:commentRangeStart w:id="171"/>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w:t>
      </w:r>
      <w:ins w:id="172" w:author="ms699852" w:date="2018-05-25T12:34:00Z">
        <w:r w:rsidR="00C40018">
          <w:t xml:space="preserve">e.g. in efficient </w:t>
        </w:r>
        <w:commentRangeStart w:id="173"/>
        <w:r w:rsidR="00C40018">
          <w:t xml:space="preserve">treatment </w:t>
        </w:r>
      </w:ins>
      <w:commentRangeEnd w:id="173"/>
      <w:ins w:id="174" w:author="ms699852" w:date="2018-05-25T13:22:00Z">
        <w:r w:rsidR="00054515">
          <w:rPr>
            <w:rStyle w:val="Kommentarzeichen"/>
          </w:rPr>
          <w:commentReference w:id="173"/>
        </w:r>
      </w:ins>
      <w:ins w:id="175" w:author="ms699852" w:date="2018-05-25T12:34:00Z">
        <w:r w:rsidR="00C40018">
          <w:t>of 3D data</w:t>
        </w:r>
      </w:ins>
      <w:ins w:id="176" w:author="ms699852" w:date="2018-05-25T13:17:00Z">
        <w:r w:rsidR="00054515">
          <w:t xml:space="preserve"> as well as </w:t>
        </w:r>
      </w:ins>
      <w:ins w:id="177" w:author="ms699852" w:date="2018-05-25T13:50:00Z">
        <w:r w:rsidR="009E2601">
          <w:t xml:space="preserve">the development of </w:t>
        </w:r>
      </w:ins>
      <w:ins w:id="178" w:author="ms699852" w:date="2018-05-25T12:35:00Z">
        <w:r w:rsidR="00C40018">
          <w:t>algorithmic proposals fo</w:t>
        </w:r>
        <w:r w:rsidR="00054515">
          <w:t>r image-to-geometry registration</w:t>
        </w:r>
      </w:ins>
      <w:ins w:id="179" w:author="ms699852" w:date="2018-05-25T13:18:00Z">
        <w:r w:rsidR="00054515">
          <w:t xml:space="preserve"> on mobile </w:t>
        </w:r>
      </w:ins>
      <w:ins w:id="180" w:author="ms699852" w:date="2018-05-25T13:20:00Z">
        <w:r w:rsidR="00054515">
          <w:t>devices</w:t>
        </w:r>
      </w:ins>
      <w:ins w:id="181" w:author="ms699852" w:date="2018-05-25T13:18:00Z">
        <w:r w:rsidR="00054515">
          <w:t xml:space="preserve">, smartphones </w:t>
        </w:r>
      </w:ins>
      <w:ins w:id="182" w:author="ms699852" w:date="2018-05-25T13:20:00Z">
        <w:r w:rsidR="00054515">
          <w:t>are increasingly</w:t>
        </w:r>
      </w:ins>
      <w:ins w:id="183" w:author="ms699852" w:date="2018-05-25T13:18:00Z">
        <w:r w:rsidR="00054515">
          <w:t xml:space="preserve"> attractive for professional </w:t>
        </w:r>
      </w:ins>
      <w:ins w:id="184" w:author="ms699852" w:date="2018-05-25T13:19:00Z">
        <w:r w:rsidR="00054515">
          <w:t>use</w:t>
        </w:r>
      </w:ins>
      <w:ins w:id="185" w:author="ms699852" w:date="2018-05-25T13:18:00Z">
        <w:r w:rsidR="00054515">
          <w:t xml:space="preserve">. </w:t>
        </w:r>
      </w:ins>
    </w:p>
    <w:p w14:paraId="4D9E470A" w14:textId="155B9A32" w:rsidR="00054515" w:rsidRDefault="00054515" w:rsidP="00054515">
      <w:pPr>
        <w:pStyle w:val="PRec-MainText"/>
        <w:rPr>
          <w:ins w:id="186" w:author="ms699852" w:date="2018-05-25T13:26:00Z"/>
        </w:rPr>
        <w:pPrChange w:id="187" w:author="ms699852" w:date="2018-05-25T13:26:00Z">
          <w:pPr>
            <w:pStyle w:val="PRec-MainText"/>
          </w:pPr>
        </w:pPrChange>
      </w:pPr>
      <w:ins w:id="188" w:author="ms699852" w:date="2018-05-25T13:20:00Z">
        <w:r>
          <w:t xml:space="preserve">Novel mobile applications, like OWL and GRIT, exemplify </w:t>
        </w:r>
      </w:ins>
      <w:del w:id="189" w:author="ms699852" w:date="2018-05-25T13:21:00Z">
        <w:r w:rsidR="00FA0E1F" w:rsidRPr="00353AEE" w:rsidDel="00054515">
          <w:delText xml:space="preserve">novel mobile applications such as </w:delText>
        </w:r>
        <w:r w:rsidR="000A7D0B" w:rsidRPr="00353AEE" w:rsidDel="00054515">
          <w:delText>OWL</w:delText>
        </w:r>
        <w:r w:rsidR="00FA0E1F" w:rsidRPr="00353AEE" w:rsidDel="00054515">
          <w:delText xml:space="preserve"> for surface hydrology and GRIT for field geology </w:delText>
        </w:r>
      </w:del>
      <w:del w:id="190" w:author="ms699852" w:date="2018-05-25T12:16:00Z">
        <w:r w:rsidR="00FA0E1F" w:rsidRPr="00353AEE" w:rsidDel="00106811">
          <w:delText>were introduced to the communi</w:delText>
        </w:r>
      </w:del>
      <w:ins w:id="191" w:author="ms699852" w:date="2018-05-25T13:13:00Z">
        <w:r w:rsidR="009F745A">
          <w:t xml:space="preserve">how </w:t>
        </w:r>
      </w:ins>
      <w:ins w:id="192" w:author="ms699852" w:date="2018-05-25T12:35:00Z">
        <w:r w:rsidR="00C40018">
          <w:t>to</w:t>
        </w:r>
      </w:ins>
      <w:del w:id="193" w:author="ms699852" w:date="2018-05-25T12:16:00Z">
        <w:r w:rsidR="00FA0E1F" w:rsidRPr="00353AEE" w:rsidDel="00106811">
          <w:delText xml:space="preserve">ty </w:delText>
        </w:r>
      </w:del>
      <w:del w:id="194" w:author="ms699852" w:date="2018-05-25T12:35:00Z">
        <w:r w:rsidR="00FA0E1F" w:rsidRPr="00353AEE" w:rsidDel="00C40018">
          <w:delText>to</w:delText>
        </w:r>
      </w:del>
      <w:r w:rsidR="00FA0E1F" w:rsidRPr="00353AEE">
        <w:t xml:space="preserve"> bridge the gap between lab assessment and outdoor field work for data annotation </w:t>
      </w:r>
      <w:del w:id="195" w:author="ms699852" w:date="2018-05-25T12:07:00Z">
        <w:r w:rsidR="00FA0E1F" w:rsidRPr="00353AEE" w:rsidDel="00106811">
          <w:delText xml:space="preserve">and </w:delText>
        </w:r>
      </w:del>
      <w:ins w:id="196" w:author="ms699852" w:date="2018-05-25T12:07:00Z">
        <w:r w:rsidR="00106811">
          <w:t xml:space="preserve">as a </w:t>
        </w:r>
      </w:ins>
      <w:ins w:id="197" w:author="ms699852" w:date="2018-05-25T12:08:00Z">
        <w:r w:rsidR="00106811">
          <w:t>prerequisite</w:t>
        </w:r>
      </w:ins>
      <w:ins w:id="198" w:author="ms699852" w:date="2018-05-25T12:07:00Z">
        <w:r w:rsidR="00106811">
          <w:t xml:space="preserve"> </w:t>
        </w:r>
      </w:ins>
      <w:ins w:id="199" w:author="ms699852" w:date="2018-05-25T12:08:00Z">
        <w:r w:rsidR="00106811">
          <w:t xml:space="preserve">for </w:t>
        </w:r>
      </w:ins>
      <w:r w:rsidR="00FA0E1F" w:rsidRPr="00353AEE">
        <w:t>interpretation.</w:t>
      </w:r>
      <w:ins w:id="200" w:author="ms699852" w:date="2018-05-25T12:06:00Z">
        <w:r w:rsidR="00106811">
          <w:t xml:space="preserve"> </w:t>
        </w:r>
      </w:ins>
      <w:ins w:id="201" w:author="ms699852" w:date="2018-05-25T13:26:00Z">
        <w:r>
          <w:t xml:space="preserve">Comparing their main audiences, </w:t>
        </w:r>
      </w:ins>
      <w:ins w:id="202" w:author="ms699852" w:date="2018-05-25T13:25:00Z">
        <w:r>
          <w:t>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customary phones utilizing the internet to outsource heavyweight processes, i.e. 3D processing and image-to-geometry registration, thus opening the door for a large audience.</w:t>
        </w:r>
      </w:ins>
    </w:p>
    <w:p w14:paraId="4F16E8BC" w14:textId="70023E54" w:rsidR="003746F9" w:rsidRDefault="00A925CB" w:rsidP="009E2601">
      <w:pPr>
        <w:pStyle w:val="PRec-MainText"/>
        <w:rPr>
          <w:ins w:id="203" w:author="ms699852" w:date="2018-05-25T13:47:00Z"/>
        </w:rPr>
        <w:pPrChange w:id="204" w:author="ms699852" w:date="2018-05-25T13:49:00Z">
          <w:pPr>
            <w:pStyle w:val="PRec-MainText"/>
          </w:pPr>
        </w:pPrChange>
      </w:pPr>
      <w:ins w:id="205" w:author="ms699852" w:date="2018-05-25T13:27:00Z">
        <w:r>
          <w:t>Even if b</w:t>
        </w:r>
      </w:ins>
      <w:ins w:id="206" w:author="ms699852" w:date="2018-05-25T13:23:00Z">
        <w:r w:rsidR="00054515">
          <w:t xml:space="preserve">oth apps </w:t>
        </w:r>
        <w:r w:rsidR="00054515">
          <w:t>are working on different data structures</w:t>
        </w:r>
        <w:r>
          <w:t>, in the end they</w:t>
        </w:r>
        <w:r w:rsidR="00054515">
          <w:t xml:space="preserve"> utilise the same process -namely image-to-geometry registration </w:t>
        </w:r>
      </w:ins>
      <w:ins w:id="207" w:author="ms699852" w:date="2018-05-25T13:25:00Z">
        <w:r w:rsidR="00054515">
          <w:t>with</w:t>
        </w:r>
      </w:ins>
      <w:ins w:id="208" w:author="ms699852" w:date="2018-05-25T13:23:00Z">
        <w:r w:rsidR="00054515">
          <w:t xml:space="preserve"> </w:t>
        </w:r>
        <w:commentRangeStart w:id="209"/>
        <w:r w:rsidR="00054515">
          <w:t xml:space="preserve">corner </w:t>
        </w:r>
      </w:ins>
      <w:commentRangeEnd w:id="209"/>
      <w:ins w:id="210" w:author="ms699852" w:date="2018-05-25T13:24:00Z">
        <w:r w:rsidR="00054515">
          <w:rPr>
            <w:rStyle w:val="Kommentarzeichen"/>
          </w:rPr>
          <w:commentReference w:id="209"/>
        </w:r>
      </w:ins>
      <w:ins w:id="211" w:author="ms699852" w:date="2018-05-25T13:23:00Z">
        <w:r w:rsidR="00054515">
          <w:t xml:space="preserve">point surface intersection- to generate surface-based annotations and interpretations. </w:t>
        </w:r>
      </w:ins>
      <w:ins w:id="212" w:author="ms699852" w:date="2018-05-25T13:47:00Z">
        <w:r w:rsidR="003746F9">
          <w:t>Challenges such as image registration under changing illumination conditions and with reduced image resolution can be viewed as ''sufficiently solved” to apply the technology in real-world outdoor settings, while still leaving space for improvement in quality and performance.</w:t>
        </w:r>
        <w:r w:rsidR="009E2601">
          <w:t xml:space="preserve"> However, </w:t>
        </w:r>
        <w:r w:rsidR="003746F9">
          <w:t xml:space="preserve">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w:t>
        </w:r>
        <w:r w:rsidR="003746F9">
          <w:lastRenderedPageBreak/>
          <w:t>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ins>
    </w:p>
    <w:p w14:paraId="04D24146" w14:textId="35F094EB" w:rsidR="00A925CB" w:rsidRPr="00130270" w:rsidRDefault="009E2601" w:rsidP="00A925CB">
      <w:pPr>
        <w:pStyle w:val="PRec-MainText"/>
        <w:rPr>
          <w:ins w:id="213" w:author="ms699852" w:date="2018-05-25T13:36:00Z"/>
          <w:color w:val="000000" w:themeColor="text1"/>
        </w:rPr>
      </w:pPr>
      <w:ins w:id="214" w:author="ms699852" w:date="2018-05-25T13:53:00Z">
        <w:r>
          <w:t xml:space="preserve">In order to enable the registration of smartphone </w:t>
        </w:r>
      </w:ins>
      <w:ins w:id="215" w:author="ms699852" w:date="2018-05-25T13:49:00Z">
        <w:r>
          <w:t>images with 3D base data</w:t>
        </w:r>
      </w:ins>
      <w:ins w:id="216" w:author="ms699852" w:date="2018-05-25T13:29:00Z">
        <w:r w:rsidR="00A925CB">
          <w:t xml:space="preserve">, good approximations about </w:t>
        </w:r>
      </w:ins>
      <w:ins w:id="217" w:author="ms699852" w:date="2018-05-25T13:30:00Z">
        <w:r w:rsidR="00A925CB">
          <w:t>the users’ pose and orientation</w:t>
        </w:r>
        <w:r w:rsidR="003746F9">
          <w:t xml:space="preserve">, </w:t>
        </w:r>
      </w:ins>
      <w:ins w:id="218" w:author="ms699852" w:date="2018-05-25T13:37:00Z">
        <w:r w:rsidR="003746F9">
          <w:t>acquired by</w:t>
        </w:r>
      </w:ins>
      <w:ins w:id="219" w:author="ms699852" w:date="2018-05-25T13:53:00Z">
        <w:r>
          <w:t xml:space="preserve"> the</w:t>
        </w:r>
      </w:ins>
      <w:ins w:id="220" w:author="ms699852" w:date="2018-05-25T13:37:00Z">
        <w:r w:rsidR="003746F9">
          <w:t xml:space="preserve"> inbuilt smartphone sensors, </w:t>
        </w:r>
      </w:ins>
      <w:ins w:id="221" w:author="ms699852" w:date="2018-05-25T13:30:00Z">
        <w:r w:rsidR="00A925CB">
          <w:t xml:space="preserve">as well as information about the </w:t>
        </w:r>
      </w:ins>
      <w:ins w:id="222" w:author="ms699852" w:date="2018-05-25T13:34:00Z">
        <w:r w:rsidR="00A925CB">
          <w:t xml:space="preserve">intrinsic parameters of the </w:t>
        </w:r>
      </w:ins>
      <w:ins w:id="223" w:author="ms699852" w:date="2018-05-25T13:30:00Z">
        <w:r w:rsidR="00A925CB">
          <w:t>used smartphone camer</w:t>
        </w:r>
      </w:ins>
      <w:ins w:id="224" w:author="ms699852" w:date="2018-05-25T13:36:00Z">
        <w:r w:rsidR="00A925CB">
          <w:t>a</w:t>
        </w:r>
      </w:ins>
      <w:ins w:id="225" w:author="ms699852" w:date="2018-05-25T13:49:00Z">
        <w:r>
          <w:t xml:space="preserve"> are required</w:t>
        </w:r>
      </w:ins>
      <w:ins w:id="226" w:author="ms699852" w:date="2018-05-25T13:32:00Z">
        <w:r w:rsidR="00A925CB">
          <w:t xml:space="preserve">. </w:t>
        </w:r>
      </w:ins>
      <w:ins w:id="227" w:author="ms699852" w:date="2018-05-25T13:36:00Z">
        <w:r w:rsidR="00A925CB" w:rsidRPr="00130270">
          <w:rPr>
            <w:color w:val="000000" w:themeColor="text1"/>
          </w:rPr>
          <w:t xml:space="preserve">The </w:t>
        </w:r>
        <w:r w:rsidR="00A925CB">
          <w:rPr>
            <w:color w:val="000000" w:themeColor="text1"/>
          </w:rPr>
          <w:t xml:space="preserve">presented </w:t>
        </w:r>
      </w:ins>
      <w:ins w:id="228" w:author="ms699852" w:date="2018-05-25T13:38:00Z">
        <w:r w:rsidR="003746F9">
          <w:rPr>
            <w:color w:val="000000" w:themeColor="text1"/>
          </w:rPr>
          <w:t xml:space="preserve">sensor </w:t>
        </w:r>
      </w:ins>
      <w:ins w:id="229" w:author="ms699852" w:date="2018-05-25T13:36:00Z">
        <w:r w:rsidR="00A925CB" w:rsidRPr="00130270">
          <w:rPr>
            <w:color w:val="000000" w:themeColor="text1"/>
          </w:rPr>
          <w:t xml:space="preserve">measurements </w:t>
        </w:r>
        <w:r w:rsidR="00A925CB">
          <w:rPr>
            <w:color w:val="000000" w:themeColor="text1"/>
          </w:rPr>
          <w:t xml:space="preserve">as well as related studies </w:t>
        </w:r>
        <w:r w:rsidR="00A925CB" w:rsidRPr="00130270">
          <w:rPr>
            <w:color w:val="000000" w:themeColor="text1"/>
          </w:rPr>
          <w:t>suggest that localisation and orientation of mobile device sensors with respect to the application-specific accuracy requirements is a persisting challenge</w:t>
        </w:r>
        <w:r w:rsidR="00A925CB">
          <w:rPr>
            <w:color w:val="000000" w:themeColor="text1"/>
          </w:rPr>
          <w:t xml:space="preserve"> due to non-negligible</w:t>
        </w:r>
        <w:r w:rsidR="00A925CB" w:rsidRPr="00130270">
          <w:rPr>
            <w:color w:val="000000" w:themeColor="text1"/>
          </w:rPr>
          <w:t xml:space="preserv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ins>
    </w:p>
    <w:p w14:paraId="173CC456" w14:textId="790AFF63" w:rsidR="00106811" w:rsidRPr="00353AEE" w:rsidDel="00A925CB" w:rsidRDefault="00106811" w:rsidP="00106811">
      <w:pPr>
        <w:pStyle w:val="PRec-MainText"/>
        <w:ind w:firstLine="0"/>
        <w:rPr>
          <w:del w:id="230" w:author="ms699852" w:date="2018-05-25T13:29:00Z"/>
        </w:rPr>
        <w:pPrChange w:id="231" w:author="ms699852" w:date="2018-05-25T12:14:00Z">
          <w:pPr>
            <w:pStyle w:val="PRec-MainText"/>
          </w:pPr>
        </w:pPrChange>
      </w:pPr>
    </w:p>
    <w:p w14:paraId="4631651E" w14:textId="6BC66821" w:rsidR="00FA0E1F" w:rsidRPr="00130270" w:rsidDel="003746F9" w:rsidRDefault="009A20A3" w:rsidP="004B1B4D">
      <w:pPr>
        <w:pStyle w:val="PRec-MainText"/>
        <w:rPr>
          <w:del w:id="232" w:author="ms699852" w:date="2018-05-25T13:43:00Z"/>
          <w:color w:val="000000" w:themeColor="text1"/>
        </w:rPr>
      </w:pPr>
      <w:del w:id="233" w:author="ms699852" w:date="2018-05-25T13:28:00Z">
        <w:r w:rsidDel="00A925CB">
          <w:rPr>
            <w:noProof/>
          </w:rPr>
          <w:delText>McCaffrey et al. (2005)</w:delText>
        </w:r>
        <w:r w:rsidR="004C0830" w:rsidRPr="00353AEE" w:rsidDel="00A925CB">
          <w:delText xml:space="preserve"> </w:delText>
        </w:r>
        <w:r w:rsidR="00FA0E1F" w:rsidRPr="00353AEE" w:rsidDel="00A925CB">
          <w:delText>proposed the use of mobile devices for field in</w:delText>
        </w:r>
        <w:r w:rsidR="004C0830" w:rsidRPr="00353AEE" w:rsidDel="00A925CB">
          <w:delText>terpretation in geology</w:delText>
        </w:r>
        <w:r w:rsidR="00FA0E1F" w:rsidRPr="00353AEE" w:rsidDel="00A925CB">
          <w:delText>. The technological specifics of mobile device app development hampered the pr</w:delText>
        </w:r>
        <w:r w:rsidR="00773312" w:rsidRPr="00353AEE" w:rsidDel="00A925CB">
          <w:delText>ogress on this goal for years -</w:delText>
        </w:r>
        <w:r w:rsidR="00FA0E1F" w:rsidRPr="00353AEE" w:rsidDel="00A925CB">
          <w:delText xml:space="preserve"> for geology as well as other branches of the geosciences. </w:delText>
        </w:r>
        <w:commentRangeStart w:id="234"/>
        <w:r w:rsidR="00FA0E1F" w:rsidRPr="00353AEE" w:rsidDel="00A925CB">
          <w:delText xml:space="preserve">Only </w:delText>
        </w:r>
        <w:commentRangeEnd w:id="234"/>
        <w:r w:rsidR="00106811" w:rsidDel="00A925CB">
          <w:rPr>
            <w:rStyle w:val="Kommentarzeichen"/>
          </w:rPr>
          <w:commentReference w:id="234"/>
        </w:r>
        <w:r w:rsidR="00FA0E1F" w:rsidRPr="00353AEE" w:rsidDel="00A925CB">
          <w:delText>recent advancements in efficient treatment of 3D data</w:delText>
        </w:r>
      </w:del>
      <w:del w:id="235" w:author="ms699852" w:date="2018-05-25T12:11:00Z">
        <w:r w:rsidR="00FA0E1F" w:rsidRPr="00353AEE" w:rsidDel="00106811">
          <w:delText xml:space="preserve"> </w:delText>
        </w:r>
        <w:r w:rsidDel="00106811">
          <w:rPr>
            <w:noProof/>
          </w:rPr>
          <w:delText>(Kröhnert et al., 2017)</w:delText>
        </w:r>
      </w:del>
      <w:del w:id="236" w:author="ms699852" w:date="2018-05-25T13:28:00Z">
        <w:r w:rsidR="00FA0E1F" w:rsidRPr="00353AEE" w:rsidDel="00A925CB">
          <w:delText xml:space="preserve">, algorithmic proposals for image-to-geometry registration </w:delText>
        </w:r>
      </w:del>
      <w:del w:id="237" w:author="ms699852" w:date="2018-05-25T12:11:00Z">
        <w:r w:rsidR="00FA0E1F" w:rsidRPr="00353AEE" w:rsidDel="00106811">
          <w:delText>(</w:delText>
        </w:r>
        <w:r w:rsidDel="00106811">
          <w:rPr>
            <w:noProof/>
          </w:rPr>
          <w:delText>Gauglitz et al., 2014; Kehl et al., 2017b)</w:delText>
        </w:r>
        <w:r w:rsidR="00FA0E1F" w:rsidRPr="00353AEE" w:rsidDel="00106811">
          <w:delText xml:space="preserve"> </w:delText>
        </w:r>
      </w:del>
      <w:del w:id="238" w:author="ms699852" w:date="2018-05-25T13:28:00Z">
        <w:r w:rsidR="00FA0E1F" w:rsidRPr="00353AEE" w:rsidDel="00A925CB">
          <w:delText xml:space="preserve">and 3D rendering </w:delText>
        </w:r>
      </w:del>
      <w:del w:id="239" w:author="ms699852" w:date="2018-05-25T12:11:00Z">
        <w:r w:rsidR="00FA0E1F" w:rsidRPr="00353AEE" w:rsidDel="00106811">
          <w:delText xml:space="preserve">(as presented in </w:delText>
        </w:r>
        <w:r w:rsidDel="00106811">
          <w:delText xml:space="preserve">Agus et al. (2017) </w:delText>
        </w:r>
        <w:r w:rsidR="00FA0E1F" w:rsidRPr="00353AEE" w:rsidDel="00106811">
          <w:delText xml:space="preserve">and in this article for point-based surfaces) </w:delText>
        </w:r>
      </w:del>
      <w:del w:id="240" w:author="ms699852" w:date="2018-05-25T13:28:00Z">
        <w:r w:rsidR="00FA0E1F" w:rsidRPr="00353AEE" w:rsidDel="00A925CB">
          <w:delText xml:space="preserve">specifically designed for mobile devices, </w:delText>
        </w:r>
        <w:r w:rsidR="000B1042" w:rsidRPr="00353AEE" w:rsidDel="00A925CB">
          <w:delText>enable professional field use of the apps</w:delText>
        </w:r>
        <w:r w:rsidR="00FA0E1F" w:rsidRPr="00353AEE" w:rsidDel="00A925CB">
          <w:delText>. T</w:delText>
        </w:r>
        <w:r w:rsidR="00D82E3E" w:rsidRPr="00353AEE" w:rsidDel="00A925CB">
          <w:delText xml:space="preserve">he utilisation of crowdsourced </w:delText>
        </w:r>
        <w:r w:rsidR="00FA0E1F" w:rsidRPr="00353AEE" w:rsidDel="00A925CB">
          <w:delText>VGI and the introduction of mobile devices as low-cost measuring devices for real-</w:delText>
        </w:r>
        <w:r w:rsidR="00941191" w:rsidRPr="00353AEE" w:rsidDel="00A925CB">
          <w:delText xml:space="preserve">world problems </w:delText>
        </w:r>
        <w:r w:rsidR="004C47A8" w:rsidDel="00A925CB">
          <w:rPr>
            <w:noProof/>
          </w:rPr>
          <w:delText>(Eltner et al., 2017)</w:delText>
        </w:r>
        <w:r w:rsidR="00941191" w:rsidRPr="00353AEE" w:rsidDel="00A925CB">
          <w:delText xml:space="preserve"> </w:delText>
        </w:r>
        <w:r w:rsidR="00FA0E1F" w:rsidRPr="00353AEE" w:rsidDel="00A925CB">
          <w:delText xml:space="preserve">contribute to the acceptance of </w:delText>
        </w:r>
        <w:r w:rsidR="000B1042" w:rsidRPr="00353AEE" w:rsidDel="00A925CB">
          <w:delText>this mobile device technology</w:delText>
        </w:r>
        <w:r w:rsidR="00FA0E1F" w:rsidRPr="00353AEE" w:rsidDel="00A925CB">
          <w:delText xml:space="preserve"> within the community. </w:delText>
        </w:r>
      </w:del>
      <w:moveFromRangeStart w:id="241" w:author="ms699852" w:date="2018-05-25T12:14:00Z" w:name="move515013805"/>
      <w:moveFrom w:id="242" w:author="ms699852" w:date="2018-05-25T12:14:00Z">
        <w:del w:id="243" w:author="ms699852" w:date="2018-05-25T13:58:00Z">
          <w:r w:rsidR="00FA473B" w:rsidDel="008873F5">
            <w:delText>C</w:delText>
          </w:r>
          <w:r w:rsidR="00FA0E1F" w:rsidRPr="00353AEE" w:rsidDel="008873F5">
            <w:delText>hallenges such as image registration under changing illumination conditions and with reduced image resolution can be viewed as ''sufficiently solved</w:delText>
          </w:r>
          <w:r w:rsidR="00FA473B" w:rsidDel="008873F5">
            <w:delText>”</w:delText>
          </w:r>
          <w:r w:rsidR="00FA0E1F" w:rsidRPr="00353AEE" w:rsidDel="008873F5">
            <w:delText xml:space="preserve"> to </w:delText>
          </w:r>
          <w:r w:rsidR="00FA473B" w:rsidDel="008873F5">
            <w:delText>apply the technology in</w:delText>
          </w:r>
          <w:r w:rsidR="00FA0E1F" w:rsidRPr="00353AEE" w:rsidDel="008873F5">
            <w:delText xml:space="preserve"> real-world outdoor settings, while still leaving space for improvement </w:delText>
          </w:r>
          <w:r w:rsidR="006E5846" w:rsidRPr="00353AEE" w:rsidDel="008873F5">
            <w:delText>in</w:delText>
          </w:r>
          <w:r w:rsidR="00FA0E1F" w:rsidRPr="00353AEE" w:rsidDel="008873F5">
            <w:delText xml:space="preserve"> quality and performance</w:delText>
          </w:r>
          <w:r w:rsidR="00FA0E1F" w:rsidRPr="00130270" w:rsidDel="008873F5">
            <w:delText xml:space="preserve">. </w:delText>
          </w:r>
        </w:del>
      </w:moveFrom>
      <w:moveFromRangeEnd w:id="241"/>
    </w:p>
    <w:p w14:paraId="700114E6" w14:textId="3C5D0F6B" w:rsidR="00FA0E1F" w:rsidRPr="00130270" w:rsidDel="00A925CB" w:rsidRDefault="00FA0E1F" w:rsidP="004B1B4D">
      <w:pPr>
        <w:pStyle w:val="PRec-MainText"/>
        <w:rPr>
          <w:del w:id="244" w:author="ms699852" w:date="2018-05-25T13:36:00Z"/>
          <w:color w:val="000000" w:themeColor="text1"/>
        </w:rPr>
      </w:pPr>
      <w:del w:id="245" w:author="ms699852" w:date="2018-05-25T13:36:00Z">
        <w:r w:rsidRPr="00130270" w:rsidDel="00A925CB">
          <w:rPr>
            <w:color w:val="000000" w:themeColor="text1"/>
          </w:rPr>
          <w:delText xml:space="preserve">The </w:delText>
        </w:r>
        <w:r w:rsidR="008508D7" w:rsidDel="00A925CB">
          <w:rPr>
            <w:color w:val="000000" w:themeColor="text1"/>
          </w:rPr>
          <w:delText xml:space="preserve">presented </w:delText>
        </w:r>
        <w:r w:rsidRPr="00130270" w:rsidDel="00A925CB">
          <w:rPr>
            <w:color w:val="000000" w:themeColor="text1"/>
          </w:rPr>
          <w:delText xml:space="preserve">measurements </w:delText>
        </w:r>
        <w:r w:rsidR="008508D7" w:rsidDel="00A925CB">
          <w:rPr>
            <w:color w:val="000000" w:themeColor="text1"/>
          </w:rPr>
          <w:delText xml:space="preserve">as well as related studies </w:delText>
        </w:r>
        <w:r w:rsidRPr="00130270" w:rsidDel="00A925CB">
          <w:rPr>
            <w:color w:val="000000" w:themeColor="text1"/>
          </w:rPr>
          <w:delText>suggest that localisation and orientation of mobile device sensors with respect to the application-specific accuracy requirements is a persisting challenge</w:delText>
        </w:r>
        <w:r w:rsidR="008508D7" w:rsidDel="00A925CB">
          <w:rPr>
            <w:color w:val="000000" w:themeColor="text1"/>
          </w:rPr>
          <w:delText xml:space="preserve"> due to non-</w:delText>
        </w:r>
        <w:r w:rsidR="00A77CD3" w:rsidDel="00A925CB">
          <w:rPr>
            <w:color w:val="000000" w:themeColor="text1"/>
          </w:rPr>
          <w:delText>negligible</w:delText>
        </w:r>
        <w:r w:rsidR="006E0AE7" w:rsidRPr="00130270" w:rsidDel="00A925CB">
          <w:rPr>
            <w:color w:val="000000" w:themeColor="text1"/>
          </w:rPr>
          <w:delText xml:space="preserve"> accuracy limitations</w:delText>
        </w:r>
        <w:r w:rsidRPr="00130270" w:rsidDel="00A925CB">
          <w:rPr>
            <w:color w:val="000000" w:themeColor="text1"/>
          </w:rPr>
          <w:delText>. Sensor fusion techniques are required to even moderately consider the use of sensor data</w:delText>
        </w:r>
        <w:r w:rsidR="006E0AE7" w:rsidRPr="00130270" w:rsidDel="00A925CB">
          <w:rPr>
            <w:color w:val="000000" w:themeColor="text1"/>
          </w:rPr>
          <w:delText xml:space="preserve"> with complementary characteristics to solve for initial exterior smartphone camera orientation</w:delText>
        </w:r>
        <w:r w:rsidRPr="00130270" w:rsidDel="00A925CB">
          <w:rPr>
            <w:color w:val="000000" w:themeColor="text1"/>
          </w:rPr>
          <w:delText xml:space="preserve">. </w:delText>
        </w:r>
        <w:r w:rsidR="006E0AE7" w:rsidRPr="00130270" w:rsidDel="00A925CB">
          <w:rPr>
            <w:color w:val="000000" w:themeColor="text1"/>
          </w:rPr>
          <w:delText>Beside this, e</w:delText>
        </w:r>
        <w:r w:rsidRPr="00130270" w:rsidDel="00A925CB">
          <w:rPr>
            <w:color w:val="000000" w:themeColor="text1"/>
          </w:rPr>
          <w:delText>nvironmental effects such as device-internal heating processes and the system-internal handling of sensor initialisation further complicate the calibration of such sensors</w:delText>
        </w:r>
        <w:r w:rsidR="006E0AE7" w:rsidRPr="00130270" w:rsidDel="00A925CB">
          <w:rPr>
            <w:color w:val="000000" w:themeColor="text1"/>
          </w:rPr>
          <w:delText xml:space="preserve"> as well as the camera, impeding camera calibration prior to the intended application. Both issues can be solved using the registered 2D image and 3D object data</w:delText>
        </w:r>
        <w:r w:rsidR="00A26373" w:rsidRPr="00130270" w:rsidDel="00A925CB">
          <w:rPr>
            <w:color w:val="000000" w:themeColor="text1"/>
          </w:rPr>
          <w:delText xml:space="preserve"> with well-distributed feature correspondences</w:delText>
        </w:r>
        <w:r w:rsidR="006E0AE7" w:rsidRPr="00130270" w:rsidDel="00A925CB">
          <w:rPr>
            <w:color w:val="000000" w:themeColor="text1"/>
          </w:rPr>
          <w:delText xml:space="preserve"> to perform</w:delText>
        </w:r>
        <w:r w:rsidR="00A26373" w:rsidRPr="00130270" w:rsidDel="00A925CB">
          <w:rPr>
            <w:color w:val="000000" w:themeColor="text1"/>
          </w:rPr>
          <w:delText xml:space="preserve"> single image</w:delText>
        </w:r>
        <w:r w:rsidR="006E0AE7" w:rsidRPr="00130270" w:rsidDel="00A925CB">
          <w:rPr>
            <w:color w:val="000000" w:themeColor="text1"/>
          </w:rPr>
          <w:delText xml:space="preserve"> self-calibration </w:delText>
        </w:r>
        <w:r w:rsidR="00A26373" w:rsidRPr="00130270" w:rsidDel="00A925CB">
          <w:rPr>
            <w:color w:val="000000" w:themeColor="text1"/>
          </w:rPr>
          <w:delText>during image annotation.</w:delText>
        </w:r>
        <w:r w:rsidR="006E0AE7" w:rsidRPr="00130270" w:rsidDel="00A925CB">
          <w:rPr>
            <w:color w:val="000000" w:themeColor="text1"/>
          </w:rPr>
          <w:delText xml:space="preserve"> </w:delText>
        </w:r>
      </w:del>
    </w:p>
    <w:p w14:paraId="2B0C86F4" w14:textId="77777777" w:rsidR="008873F5" w:rsidRDefault="003746F9" w:rsidP="008873F5">
      <w:pPr>
        <w:pStyle w:val="PRec-MainText"/>
        <w:rPr>
          <w:ins w:id="246" w:author="ms699852" w:date="2018-05-25T13:58:00Z"/>
        </w:rPr>
      </w:pPr>
      <w:ins w:id="247" w:author="ms699852" w:date="2018-05-25T13:43:00Z">
        <w:r>
          <w:rPr>
            <w:color w:val="000000" w:themeColor="text1"/>
          </w:rPr>
          <w:t>Beside</w:t>
        </w:r>
      </w:ins>
      <w:ins w:id="248" w:author="ms699852" w:date="2018-05-25T13:44:00Z">
        <w:r>
          <w:rPr>
            <w:color w:val="000000" w:themeColor="text1"/>
          </w:rPr>
          <w:t xml:space="preserve"> the technical issues, </w:t>
        </w:r>
      </w:ins>
      <w:del w:id="249" w:author="ms699852" w:date="2018-05-25T13:45:00Z">
        <w:r w:rsidR="00A26373" w:rsidRPr="00130270" w:rsidDel="003746F9">
          <w:rPr>
            <w:color w:val="000000" w:themeColor="text1"/>
          </w:rPr>
          <w:delText xml:space="preserve">Furthermore, </w:delText>
        </w:r>
      </w:del>
      <w:r w:rsidR="00A26373" w:rsidRPr="00130270">
        <w:rPr>
          <w:color w:val="000000" w:themeColor="text1"/>
        </w:rPr>
        <w:t xml:space="preserve">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ins w:id="250" w:author="ms699852" w:date="2018-05-25T13:45:00Z">
        <w:r>
          <w:rPr>
            <w:color w:val="000000" w:themeColor="text1"/>
          </w:rPr>
          <w:t xml:space="preserve"> that is key for </w:t>
        </w:r>
      </w:ins>
      <w:ins w:id="251" w:author="ms699852" w:date="2018-05-25T13:46:00Z">
        <w:r>
          <w:rPr>
            <w:color w:val="000000" w:themeColor="text1"/>
          </w:rPr>
          <w:t xml:space="preserve">long-time </w:t>
        </w:r>
      </w:ins>
      <w:ins w:id="252" w:author="ms699852" w:date="2018-05-25T13:45:00Z">
        <w:r>
          <w:rPr>
            <w:color w:val="000000" w:themeColor="text1"/>
          </w:rPr>
          <w:t>uses, e.</w:t>
        </w:r>
      </w:ins>
      <w:ins w:id="253" w:author="ms699852" w:date="2018-05-25T13:46:00Z">
        <w:r>
          <w:rPr>
            <w:color w:val="000000" w:themeColor="text1"/>
          </w:rPr>
          <w:t>g. in geological field interpretation</w:t>
        </w:r>
      </w:ins>
      <w:r w:rsidR="00FA0E1F" w:rsidRPr="00130270">
        <w:rPr>
          <w:color w:val="000000" w:themeColor="text1"/>
        </w:rPr>
        <w:t>. It was shown that the distinction between 2D- and 3D data used by mobile apps significantly drives the power consumption, and therefore the operation time of the mo</w:t>
      </w:r>
      <w:r w:rsidR="00A26373" w:rsidRPr="00130270">
        <w:rPr>
          <w:color w:val="000000" w:themeColor="text1"/>
        </w:rPr>
        <w:t>bile field apps during a study.</w:t>
      </w:r>
      <w:ins w:id="254" w:author="ms699852" w:date="2018-05-25T13:58:00Z">
        <w:r w:rsidR="008873F5" w:rsidRPr="008873F5">
          <w:t xml:space="preserve"> </w:t>
        </w:r>
      </w:ins>
    </w:p>
    <w:p w14:paraId="5056B299" w14:textId="4EAC71C8" w:rsidR="00AA3948" w:rsidRPr="00130270" w:rsidRDefault="008873F5" w:rsidP="008873F5">
      <w:pPr>
        <w:pStyle w:val="PRec-MainText"/>
        <w:rPr>
          <w:color w:val="000000" w:themeColor="text1"/>
        </w:rPr>
        <w:pPrChange w:id="255" w:author="ms699852" w:date="2018-05-25T13:58:00Z">
          <w:pPr>
            <w:pStyle w:val="PRec-MainText"/>
          </w:pPr>
        </w:pPrChange>
      </w:pPr>
      <w:ins w:id="256" w:author="ms699852" w:date="2018-05-25T13:58:00Z">
        <w:r>
          <w:t>All in all</w:t>
        </w:r>
        <w:r>
          <w:t>, it must be noted</w:t>
        </w:r>
        <w:r w:rsidRPr="003746F9">
          <w:t xml:space="preserve"> that</w:t>
        </w:r>
        <w:r>
          <w:t xml:space="preserve">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r>
          <w:rPr>
            <w:color w:val="000000" w:themeColor="text1"/>
          </w:rPr>
          <w:t xml:space="preserve"> </w:t>
        </w:r>
      </w:ins>
    </w:p>
    <w:p w14:paraId="2ED45D0E" w14:textId="7F36054B" w:rsidR="00FA0E1F" w:rsidRPr="00130270" w:rsidDel="00054515" w:rsidRDefault="00A26373" w:rsidP="004B1B4D">
      <w:pPr>
        <w:pStyle w:val="PRec-MainText"/>
        <w:rPr>
          <w:del w:id="257" w:author="ms699852" w:date="2018-05-25T13:15:00Z"/>
          <w:color w:val="000000" w:themeColor="text1"/>
        </w:rPr>
      </w:pPr>
      <w:del w:id="258" w:author="ms699852" w:date="2018-05-25T13:15:00Z">
        <w:r w:rsidRPr="00130270" w:rsidDel="00054515">
          <w:rPr>
            <w:color w:val="000000" w:themeColor="text1"/>
          </w:rPr>
          <w:delText>Regarding the presented a</w:delText>
        </w:r>
        <w:r w:rsidR="00FA0E1F" w:rsidRPr="00130270" w:rsidDel="00054515">
          <w:rPr>
            <w:color w:val="000000" w:themeColor="text1"/>
          </w:rPr>
          <w:delText xml:space="preserve">pps, </w:delText>
        </w:r>
        <w:r w:rsidRPr="00130270" w:rsidDel="00054515">
          <w:rPr>
            <w:color w:val="000000" w:themeColor="text1"/>
          </w:rPr>
          <w:delText xml:space="preserve">namely </w:delText>
        </w:r>
        <w:r w:rsidR="00975ABA" w:rsidRPr="00130270" w:rsidDel="00054515">
          <w:rPr>
            <w:color w:val="000000" w:themeColor="text1"/>
          </w:rPr>
          <w:delText>OWL</w:delText>
        </w:r>
        <w:r w:rsidR="00FA0E1F" w:rsidRPr="00130270" w:rsidDel="00054515">
          <w:rPr>
            <w:color w:val="000000" w:themeColor="text1"/>
          </w:rPr>
          <w:delText xml:space="preserve"> and </w:delText>
        </w:r>
        <w:r w:rsidR="00975ABA" w:rsidRPr="00130270" w:rsidDel="00054515">
          <w:rPr>
            <w:color w:val="000000" w:themeColor="text1"/>
          </w:rPr>
          <w:delText>GRIT</w:delText>
        </w:r>
        <w:r w:rsidRPr="00130270" w:rsidDel="00054515">
          <w:rPr>
            <w:color w:val="000000" w:themeColor="text1"/>
          </w:rPr>
          <w:delText>, b</w:delText>
        </w:r>
        <w:r w:rsidR="00FA0E1F" w:rsidRPr="00130270" w:rsidDel="00054515">
          <w:rPr>
            <w:color w:val="000000" w:themeColor="text1"/>
          </w:rPr>
          <w:delText>oth software applications are working on different data structures but, in the en</w:delText>
        </w:r>
        <w:r w:rsidR="0020434C" w:rsidRPr="00130270" w:rsidDel="00054515">
          <w:rPr>
            <w:color w:val="000000" w:themeColor="text1"/>
          </w:rPr>
          <w:delText>d, utilise the same process -</w:delText>
        </w:r>
        <w:r w:rsidR="00FA0E1F" w:rsidRPr="00130270" w:rsidDel="00054515">
          <w:rPr>
            <w:color w:val="000000" w:themeColor="text1"/>
          </w:rPr>
          <w:delText>namely image-to-geometry registration and user-selected cor</w:delText>
        </w:r>
        <w:r w:rsidR="0020434C" w:rsidRPr="00130270" w:rsidDel="00054515">
          <w:rPr>
            <w:color w:val="000000" w:themeColor="text1"/>
          </w:rPr>
          <w:delText>ner point surface intersection</w:delText>
        </w:r>
        <w:r w:rsidR="00FA0E1F" w:rsidRPr="00130270" w:rsidDel="00054515">
          <w:rPr>
            <w:color w:val="000000" w:themeColor="text1"/>
          </w:rPr>
          <w:delText xml:space="preserve">- to generate surface-based annotations and interpretations. </w:delText>
        </w:r>
        <w:r w:rsidR="00A77CD3" w:rsidDel="00054515">
          <w:rPr>
            <w:color w:val="000000" w:themeColor="text1"/>
          </w:rPr>
          <w:delText>User feedback is key to the trade-off between power consumption and sensor accuracy</w:delText>
        </w:r>
        <w:r w:rsidR="00FA0E1F" w:rsidRPr="00130270" w:rsidDel="00054515">
          <w:rPr>
            <w:color w:val="000000" w:themeColor="text1"/>
          </w:rPr>
          <w:delText xml:space="preserve">: it is rarely possible to guarantee the user a correct pose estimation for his </w:delText>
        </w:r>
        <w:r w:rsidR="00A77CD3" w:rsidDel="00054515">
          <w:rPr>
            <w:color w:val="000000" w:themeColor="text1"/>
          </w:rPr>
          <w:delText>field</w:delText>
        </w:r>
        <w:r w:rsidR="00A77CD3" w:rsidRPr="00130270" w:rsidDel="00054515">
          <w:rPr>
            <w:color w:val="000000" w:themeColor="text1"/>
          </w:rPr>
          <w:delText xml:space="preserve"> </w:delText>
        </w:r>
        <w:r w:rsidR="00FA0E1F" w:rsidRPr="00130270" w:rsidDel="00054515">
          <w:rPr>
            <w:color w:val="000000" w:themeColor="text1"/>
          </w:rPr>
          <w:delText>photo, be it individual image or time lapse, upon which annotations and interpretations are done. On mobile devices, it is important to</w:delText>
        </w:r>
        <w:r w:rsidR="00A77CD3" w:rsidDel="00054515">
          <w:rPr>
            <w:color w:val="000000" w:themeColor="text1"/>
          </w:rPr>
          <w:delText xml:space="preserve"> hence</w:delText>
        </w:r>
        <w:r w:rsidR="00FA0E1F" w:rsidRPr="00130270" w:rsidDel="00054515">
          <w:rPr>
            <w:color w:val="000000" w:themeColor="text1"/>
          </w:rPr>
          <w:delText xml:space="preserve"> provide early (visual) feedback about the prospective success and quality, so that potential image capture repetitions can be decided early.</w:delText>
        </w:r>
      </w:del>
    </w:p>
    <w:p w14:paraId="2402A274" w14:textId="7409328F" w:rsidR="00CD3049" w:rsidRPr="00130270" w:rsidDel="003746F9" w:rsidRDefault="00362C84" w:rsidP="004B1B4D">
      <w:pPr>
        <w:pStyle w:val="PRec-MainText"/>
        <w:rPr>
          <w:del w:id="259" w:author="ms699852" w:date="2018-05-25T13:47:00Z"/>
          <w:color w:val="000000" w:themeColor="text1"/>
        </w:rPr>
      </w:pPr>
      <w:del w:id="260" w:author="ms699852" w:date="2018-05-25T13:15:00Z">
        <w:r w:rsidRPr="00130270" w:rsidDel="00054515">
          <w:rPr>
            <w:color w:val="000000" w:themeColor="text1"/>
          </w:rPr>
          <w:delText>Regarding</w:delText>
        </w:r>
        <w:r w:rsidR="00CD3049" w:rsidRPr="00130270" w:rsidDel="00054515">
          <w:rPr>
            <w:color w:val="000000" w:themeColor="text1"/>
          </w:rPr>
          <w:delText xml:space="preserve"> the main audience</w:delText>
        </w:r>
        <w:r w:rsidRPr="00130270" w:rsidDel="00054515">
          <w:rPr>
            <w:color w:val="000000" w:themeColor="text1"/>
          </w:rPr>
          <w:delText>s</w:delText>
        </w:r>
        <w:r w:rsidR="00CD3049" w:rsidRPr="00130270" w:rsidDel="00054515">
          <w:rPr>
            <w:color w:val="000000" w:themeColor="text1"/>
          </w:rPr>
          <w:delText xml:space="preserve"> </w:delText>
        </w:r>
        <w:r w:rsidRPr="00130270" w:rsidDel="00054515">
          <w:rPr>
            <w:color w:val="000000" w:themeColor="text1"/>
          </w:rPr>
          <w:delText xml:space="preserve">of </w:delText>
        </w:r>
        <w:r w:rsidR="00D91F72" w:rsidRPr="00130270" w:rsidDel="00054515">
          <w:rPr>
            <w:color w:val="000000" w:themeColor="text1"/>
          </w:rPr>
          <w:delText>both apps</w:delText>
        </w:r>
        <w:r w:rsidRPr="00130270" w:rsidDel="00054515">
          <w:rPr>
            <w:color w:val="000000" w:themeColor="text1"/>
          </w:rPr>
          <w:delText>,</w:delText>
        </w:r>
        <w:r w:rsidR="00CD3049" w:rsidRPr="00130270" w:rsidDel="00054515">
          <w:rPr>
            <w:color w:val="000000" w:themeColor="text1"/>
          </w:rPr>
          <w:delText xml:space="preserve"> GRIT was designed for experts equipped with professional hardware</w:delText>
        </w:r>
        <w:r w:rsidR="007E038C" w:rsidRPr="00130270" w:rsidDel="00054515">
          <w:rPr>
            <w:color w:val="000000" w:themeColor="text1"/>
          </w:rPr>
          <w:delText xml:space="preserve"> far away from common smartphone equipment, allowing for </w:delText>
        </w:r>
        <w:r w:rsidR="00CD3049" w:rsidRPr="00130270" w:rsidDel="00054515">
          <w:rPr>
            <w:color w:val="000000" w:themeColor="text1"/>
          </w:rPr>
          <w:delText>heav</w:delText>
        </w:r>
        <w:r w:rsidR="007E038C" w:rsidRPr="00130270" w:rsidDel="00054515">
          <w:rPr>
            <w:color w:val="000000" w:themeColor="text1"/>
          </w:rPr>
          <w:delText xml:space="preserve">yweight 3D processing on </w:delText>
        </w:r>
        <w:r w:rsidR="007A6222" w:rsidRPr="00130270" w:rsidDel="00054515">
          <w:rPr>
            <w:color w:val="000000" w:themeColor="text1"/>
          </w:rPr>
          <w:delText xml:space="preserve">selected </w:delText>
        </w:r>
        <w:r w:rsidR="007E038C" w:rsidRPr="00130270" w:rsidDel="00054515">
          <w:rPr>
            <w:color w:val="000000" w:themeColor="text1"/>
          </w:rPr>
          <w:delText>device</w:delText>
        </w:r>
        <w:r w:rsidR="007A6222" w:rsidRPr="00130270" w:rsidDel="00054515">
          <w:rPr>
            <w:color w:val="000000" w:themeColor="text1"/>
          </w:rPr>
          <w:delText>s</w:delText>
        </w:r>
        <w:r w:rsidR="007E038C" w:rsidRPr="00130270" w:rsidDel="00054515">
          <w:rPr>
            <w:color w:val="000000" w:themeColor="text1"/>
          </w:rPr>
          <w:delText xml:space="preserve">. </w:delText>
        </w:r>
        <w:r w:rsidR="00D91F72" w:rsidRPr="00130270" w:rsidDel="00054515">
          <w:rPr>
            <w:color w:val="000000" w:themeColor="text1"/>
          </w:rPr>
          <w:delText xml:space="preserve">On the contrary, </w:delText>
        </w:r>
        <w:r w:rsidR="007E038C" w:rsidRPr="00130270" w:rsidDel="00054515">
          <w:rPr>
            <w:color w:val="000000" w:themeColor="text1"/>
          </w:rPr>
          <w:delText xml:space="preserve">OWL can be considered as low-cost approach designed for situation-dependent densification of hydrological water level networks using VGI. </w:delText>
        </w:r>
        <w:r w:rsidR="007A6222" w:rsidRPr="00130270" w:rsidDel="00054515">
          <w:rPr>
            <w:color w:val="000000" w:themeColor="text1"/>
          </w:rPr>
          <w:delText>Consequently</w:delText>
        </w:r>
        <w:r w:rsidRPr="00130270" w:rsidDel="00054515">
          <w:rPr>
            <w:color w:val="000000" w:themeColor="text1"/>
          </w:rPr>
          <w:delText xml:space="preserve">, </w:delText>
        </w:r>
        <w:r w:rsidR="007A6222" w:rsidRPr="00130270" w:rsidDel="00054515">
          <w:rPr>
            <w:color w:val="000000" w:themeColor="text1"/>
          </w:rPr>
          <w:delText>OWL has to be</w:delText>
        </w:r>
        <w:r w:rsidR="007E038C" w:rsidRPr="00130270" w:rsidDel="00054515">
          <w:rPr>
            <w:color w:val="000000" w:themeColor="text1"/>
          </w:rPr>
          <w:delText xml:space="preserve"> </w:delText>
        </w:r>
        <w:r w:rsidRPr="00130270" w:rsidDel="00054515">
          <w:rPr>
            <w:color w:val="000000" w:themeColor="text1"/>
          </w:rPr>
          <w:delText xml:space="preserve">operable </w:delText>
        </w:r>
        <w:r w:rsidR="007E038C" w:rsidRPr="00130270" w:rsidDel="00054515">
          <w:rPr>
            <w:color w:val="000000" w:themeColor="text1"/>
          </w:rPr>
          <w:delText xml:space="preserve">on </w:delText>
        </w:r>
        <w:r w:rsidR="007A6222" w:rsidRPr="00130270" w:rsidDel="00054515">
          <w:rPr>
            <w:color w:val="000000" w:themeColor="text1"/>
          </w:rPr>
          <w:delText xml:space="preserve">various (low-cost) </w:delText>
        </w:r>
        <w:r w:rsidR="007E038C" w:rsidRPr="00130270" w:rsidDel="00054515">
          <w:rPr>
            <w:color w:val="000000" w:themeColor="text1"/>
          </w:rPr>
          <w:delText xml:space="preserve">customary phones </w:delText>
        </w:r>
        <w:r w:rsidR="007A6222" w:rsidRPr="00130270" w:rsidDel="00054515">
          <w:rPr>
            <w:color w:val="000000" w:themeColor="text1"/>
          </w:rPr>
          <w:delText xml:space="preserve">utilizing the internet to outsource heavyweight processes, i.e. 3D processing </w:delText>
        </w:r>
        <w:r w:rsidR="00330AC0" w:rsidRPr="00130270" w:rsidDel="00054515">
          <w:rPr>
            <w:color w:val="000000" w:themeColor="text1"/>
          </w:rPr>
          <w:delText xml:space="preserve">and </w:delText>
        </w:r>
        <w:r w:rsidR="007E038C" w:rsidRPr="00130270" w:rsidDel="00054515">
          <w:rPr>
            <w:color w:val="000000" w:themeColor="text1"/>
          </w:rPr>
          <w:delText>image-to-geometry registration</w:delText>
        </w:r>
        <w:r w:rsidR="007A6222" w:rsidRPr="00130270" w:rsidDel="00054515">
          <w:rPr>
            <w:color w:val="000000" w:themeColor="text1"/>
          </w:rPr>
          <w:delText xml:space="preserve">, </w:delText>
        </w:r>
        <w:r w:rsidR="00330AC0" w:rsidRPr="00130270" w:rsidDel="00054515">
          <w:rPr>
            <w:color w:val="000000" w:themeColor="text1"/>
          </w:rPr>
          <w:delText xml:space="preserve">thus </w:delText>
        </w:r>
        <w:r w:rsidR="007A6222" w:rsidRPr="00130270" w:rsidDel="00054515">
          <w:rPr>
            <w:color w:val="000000" w:themeColor="text1"/>
          </w:rPr>
          <w:delText xml:space="preserve">opening the </w:delText>
        </w:r>
        <w:r w:rsidR="007E038C" w:rsidRPr="00130270" w:rsidDel="00054515">
          <w:rPr>
            <w:color w:val="000000" w:themeColor="text1"/>
          </w:rPr>
          <w:delText>door for a large audience.</w:delText>
        </w:r>
        <w:r w:rsidR="007A6222" w:rsidRPr="00130270" w:rsidDel="00054515">
          <w:rPr>
            <w:color w:val="000000" w:themeColor="text1"/>
          </w:rPr>
          <w:delText xml:space="preserve"> Hereby, the availability of mobile network, especially in inhabited areas, is not considered as an issue.</w:delText>
        </w:r>
      </w:del>
      <w:moveToRangeStart w:id="261" w:author="ms699852" w:date="2018-05-25T12:14:00Z" w:name="move515013805"/>
      <w:moveTo w:id="262" w:author="ms699852" w:date="2018-05-25T12:14:00Z">
        <w:del w:id="263" w:author="ms699852" w:date="2018-05-25T13:47:00Z">
          <w:r w:rsidR="00106811" w:rsidDel="003746F9">
            <w:delText>C</w:delText>
          </w:r>
          <w:r w:rsidR="00106811" w:rsidRPr="00353AEE" w:rsidDel="003746F9">
            <w:delText>hallenges such as image registration under changing illumination conditions and with reduced image resolution can be viewed as ''sufficiently solved</w:delText>
          </w:r>
          <w:r w:rsidR="00106811" w:rsidDel="003746F9">
            <w:delText>”</w:delText>
          </w:r>
          <w:r w:rsidR="00106811" w:rsidRPr="00353AEE" w:rsidDel="003746F9">
            <w:delText xml:space="preserve"> to </w:delText>
          </w:r>
          <w:r w:rsidR="00106811" w:rsidDel="003746F9">
            <w:delText>apply the technology in</w:delText>
          </w:r>
          <w:r w:rsidR="00106811" w:rsidRPr="00353AEE" w:rsidDel="003746F9">
            <w:delText xml:space="preserve"> real-world outdoor settings, while still leaving space for improvement in quality and performance</w:delText>
          </w:r>
          <w:r w:rsidR="00106811" w:rsidRPr="00130270" w:rsidDel="003746F9">
            <w:delText>.</w:delText>
          </w:r>
        </w:del>
      </w:moveTo>
      <w:moveToRangeEnd w:id="261"/>
    </w:p>
    <w:p w14:paraId="141EF0BE" w14:textId="46FD1F53" w:rsidR="00F1217A" w:rsidRPr="00353AEE" w:rsidDel="003746F9" w:rsidRDefault="00FA0E1F" w:rsidP="004B1B4D">
      <w:pPr>
        <w:pStyle w:val="PRec-MainText"/>
        <w:rPr>
          <w:del w:id="264" w:author="ms699852" w:date="2018-05-25T13:47:00Z"/>
        </w:rPr>
      </w:pPr>
      <w:del w:id="265" w:author="ms699852" w:date="2018-05-25T13:47:00Z">
        <w:r w:rsidRPr="00130270" w:rsidDel="003746F9">
          <w:rPr>
            <w:color w:val="000000" w:themeColor="text1"/>
          </w:rPr>
          <w:delText>Lastly, the treatment of vegetation within scanned- and photographed data during mobile field studies remains a challenge in</w:delText>
        </w:r>
        <w:r w:rsidRPr="00353AEE" w:rsidDel="003746F9">
          <w:delTex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delText>
        </w:r>
      </w:del>
    </w:p>
    <w:commentRangeEnd w:id="170"/>
    <w:p w14:paraId="02067022" w14:textId="77777777" w:rsidR="00F1217A" w:rsidRPr="00353AEE" w:rsidRDefault="00C013FD" w:rsidP="004B1B4D">
      <w:pPr>
        <w:pStyle w:val="PRec-Heading1"/>
      </w:pPr>
      <w:r>
        <w:rPr>
          <w:rStyle w:val="Kommentarzeichen"/>
          <w:smallCaps w:val="0"/>
        </w:rPr>
        <w:commentReference w:id="170"/>
      </w:r>
      <w:commentRangeEnd w:id="171"/>
      <w:r w:rsidR="00365118">
        <w:rPr>
          <w:rStyle w:val="Kommentarzeichen"/>
          <w:smallCaps w:val="0"/>
        </w:rPr>
        <w:commentReference w:id="171"/>
      </w:r>
      <w:r w:rsidR="00241FF5" w:rsidRPr="00353AEE">
        <w:t>Acknowledgements</w:t>
      </w:r>
    </w:p>
    <w:p w14:paraId="4C088A4A" w14:textId="77777777" w:rsidR="00FA0E1F" w:rsidRPr="00353AEE" w:rsidRDefault="00FA0E1F" w:rsidP="004B1B4D">
      <w:pPr>
        <w:pStyle w:val="PRec-MainText"/>
        <w:rPr>
          <w:smallCaps/>
        </w:rPr>
      </w:pPr>
      <w:commentRangeStart w:id="266"/>
      <w:r w:rsidRPr="00353AEE">
        <w:t>First</w:t>
      </w:r>
      <w:commentRangeEnd w:id="266"/>
      <w:r w:rsidR="00E40435">
        <w:rPr>
          <w:rStyle w:val="Kommentarzeichen"/>
        </w:rPr>
        <w:commentReference w:id="266"/>
      </w:r>
      <w:r w:rsidRPr="00353AEE">
        <w:t xml:space="preserve">, </w:t>
      </w:r>
      <w:del w:id="267" w:author="ms699852" w:date="2018-05-25T09:48:00Z">
        <w:r w:rsidRPr="00353AEE" w:rsidDel="00E06953">
          <w:delText xml:space="preserve">we </w:delText>
        </w:r>
      </w:del>
      <w:ins w:id="268" w:author="ms699852" w:date="2018-05-25T09:48:00Z">
        <w:r w:rsidR="00E06953">
          <w:t>the authors</w:t>
        </w:r>
        <w:r w:rsidR="00E06953" w:rsidRPr="00353AEE">
          <w:t xml:space="preserve"> </w:t>
        </w:r>
      </w:ins>
      <w:r w:rsidRPr="00353AEE">
        <w:t>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w:t>
      </w:r>
      <w:ins w:id="269" w:author="ms699852" w:date="2018-05-25T09:52:00Z">
        <w:r w:rsidR="00E06953" w:rsidRPr="00E06953">
          <w:t xml:space="preserve">This research </w:t>
        </w:r>
        <w:r w:rsidR="00E06953">
          <w:t>is</w:t>
        </w:r>
        <w:r w:rsidR="00E06953" w:rsidRPr="00E06953">
          <w:t xml:space="preserve"> supported</w:t>
        </w:r>
        <w:r w:rsidR="00E06953">
          <w:t xml:space="preserve"> </w:t>
        </w:r>
      </w:ins>
      <w:del w:id="270" w:author="ms699852" w:date="2018-05-25T09:52:00Z">
        <w:r w:rsidRPr="00353AEE" w:rsidDel="00E06953">
          <w:delText xml:space="preserve">Furthermore, we want to graduate </w:delText>
        </w:r>
      </w:del>
      <w:ins w:id="271" w:author="ms699852" w:date="2018-05-25T09:52:00Z">
        <w:r w:rsidR="00E06953">
          <w:t xml:space="preserve">by </w:t>
        </w:r>
      </w:ins>
      <w:r w:rsidRPr="00353AEE">
        <w:t>the European Social Fund</w:t>
      </w:r>
      <w:ins w:id="272" w:author="ms699852" w:date="2018-05-25T09:52:00Z">
        <w:r w:rsidR="00E06953">
          <w:t xml:space="preserve"> (ESF)</w:t>
        </w:r>
      </w:ins>
      <w:r w:rsidRPr="00353AEE">
        <w:t xml:space="preserve"> and the Free State of Saxony </w:t>
      </w:r>
      <w:del w:id="273" w:author="ms699852" w:date="2018-05-25T09:53:00Z">
        <w:r w:rsidRPr="00353AEE" w:rsidDel="00E06953">
          <w:delText xml:space="preserve">for their financial support </w:delText>
        </w:r>
      </w:del>
      <w:r w:rsidRPr="00353AEE">
        <w:t>(funding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7EAE0CBA" w14:textId="77777777" w:rsidR="00F1217A" w:rsidRPr="00353AEE" w:rsidRDefault="00241FF5" w:rsidP="004B1B4D">
      <w:pPr>
        <w:pStyle w:val="PRec-Heading1"/>
      </w:pPr>
      <w:commentRangeStart w:id="274"/>
      <w:r w:rsidRPr="004D7DC8">
        <w:t>R</w:t>
      </w:r>
      <w:r w:rsidR="009D6322" w:rsidRPr="004D7DC8">
        <w:t>eferences</w:t>
      </w:r>
      <w:commentRangeEnd w:id="274"/>
      <w:r w:rsidR="00C40018">
        <w:rPr>
          <w:rStyle w:val="Kommentarzeichen"/>
          <w:smallCaps w:val="0"/>
        </w:rPr>
        <w:commentReference w:id="274"/>
      </w:r>
    </w:p>
    <w:p w14:paraId="762B363A" w14:textId="77777777"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72CC363E"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1F49ED60" w14:textId="77777777" w:rsidR="004C47A8" w:rsidRPr="00F37847" w:rsidRDefault="004C47A8" w:rsidP="004C47A8">
      <w:pPr>
        <w:pStyle w:val="PRec-Refs"/>
        <w:rPr>
          <w:lang w:val="de-DE"/>
        </w:rPr>
      </w:pPr>
      <w:r w:rsidRPr="004C47A8">
        <w:lastRenderedPageBreak/>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224314C" w14:textId="77777777"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71841E01" w14:textId="77777777"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747FEDB1" w14:textId="77777777"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6ACE9DB4" w14:textId="7777777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1384ECB8" w14:textId="77777777"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6D79F8BA" w14:textId="77777777"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7B47E603"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04FF768" w14:textId="77777777"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66D2FD10" w14:textId="77777777" w:rsidR="004C47A8" w:rsidRPr="00DB6EFF" w:rsidRDefault="00B51A67" w:rsidP="004C47A8">
      <w:pPr>
        <w:pStyle w:val="PRec-Refs"/>
        <w:rPr>
          <w:lang w:val="de-DE"/>
        </w:rPr>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47433610" w14:textId="77777777"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787DE930" w14:textId="77777777"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1167CD6D" w14:textId="77777777"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56409328" w14:textId="7777777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065A4717" w14:textId="77777777"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506603DD"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74AF0C33" w14:textId="77777777"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7A73F556" w14:textId="77777777"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D97EB56" w14:textId="77777777"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582C2F43" w14:textId="77777777"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321E0232" w14:textId="77777777"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4446FE5F" w14:textId="77777777"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729963EA"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019B0D4F" w14:textId="77777777"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345A4892" w14:textId="77777777" w:rsidR="004C47A8" w:rsidRPr="004C47A8" w:rsidRDefault="004C47A8" w:rsidP="004C47A8">
      <w:pPr>
        <w:pStyle w:val="PRec-Refs"/>
      </w:pPr>
      <w:r w:rsidRPr="008D3AD9">
        <w:rPr>
          <w:smallCaps/>
        </w:rPr>
        <w:lastRenderedPageBreak/>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069EDDB7" w14:textId="77777777"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14:paraId="17AC57D6" w14:textId="77777777"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49B27E3A" w14:textId="77777777"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5FA15238" w14:textId="77777777" w:rsidR="004C47A8" w:rsidRPr="00080067" w:rsidRDefault="008D3AD9" w:rsidP="004C47A8">
      <w:pPr>
        <w:pStyle w:val="PRec-Refs"/>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080067">
        <w:rPr>
          <w:i/>
        </w:rPr>
        <w:t xml:space="preserve">Int. Arch. </w:t>
      </w:r>
      <w:proofErr w:type="spellStart"/>
      <w:r w:rsidR="0003784F" w:rsidRPr="00080067">
        <w:rPr>
          <w:i/>
        </w:rPr>
        <w:t>Photogramm</w:t>
      </w:r>
      <w:proofErr w:type="spellEnd"/>
      <w:r w:rsidR="0003784F" w:rsidRPr="00080067">
        <w:rPr>
          <w:i/>
        </w:rPr>
        <w:t>. Remote Sens. Spatial Inf. Sci</w:t>
      </w:r>
      <w:r w:rsidR="0003784F" w:rsidRPr="00080067">
        <w:t xml:space="preserve">. </w:t>
      </w:r>
    </w:p>
    <w:p w14:paraId="4ADC1A17" w14:textId="77777777" w:rsidR="004C47A8" w:rsidRPr="00DB6EFF" w:rsidRDefault="0003784F" w:rsidP="004C47A8">
      <w:pPr>
        <w:pStyle w:val="PRec-Refs"/>
        <w:rPr>
          <w:lang w:val="de-DE"/>
        </w:rPr>
      </w:pPr>
      <w:r w:rsidRPr="00080067">
        <w:rPr>
          <w:smallCaps/>
        </w:rPr>
        <w:t xml:space="preserve">Kröhnert, M. </w:t>
      </w:r>
      <w:r w:rsidRPr="00080067">
        <w:t>and</w:t>
      </w:r>
      <w:r w:rsidRPr="00080067">
        <w:rPr>
          <w:smallCaps/>
        </w:rPr>
        <w:t xml:space="preserve"> </w:t>
      </w:r>
      <w:proofErr w:type="spellStart"/>
      <w:r w:rsidRPr="00080067">
        <w:rPr>
          <w:smallCaps/>
        </w:rPr>
        <w:t>Meichsner</w:t>
      </w:r>
      <w:proofErr w:type="spellEnd"/>
      <w:r w:rsidRPr="00080067">
        <w:rPr>
          <w:smallCaps/>
        </w:rPr>
        <w:t xml:space="preserve">,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78E1C5D6" w14:textId="77777777" w:rsidR="004C47A8" w:rsidRPr="004D457C"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000E681F" w:rsidRPr="004D457C">
        <w:rPr>
          <w:i/>
        </w:rPr>
        <w:t>3D-</w:t>
      </w:r>
      <w:r w:rsidR="000E681F" w:rsidRPr="004D457C">
        <w:t xml:space="preserve">NordOst, 20 (Ed. L. Paul, G. </w:t>
      </w:r>
      <w:proofErr w:type="spellStart"/>
      <w:r w:rsidR="000E681F" w:rsidRPr="004D457C">
        <w:t>Stanke</w:t>
      </w:r>
      <w:proofErr w:type="spellEnd"/>
      <w:r w:rsidR="000E681F" w:rsidRPr="004D457C">
        <w:t xml:space="preserve"> and M. </w:t>
      </w:r>
      <w:proofErr w:type="spellStart"/>
      <w:r w:rsidR="000E681F" w:rsidRPr="004D457C">
        <w:t>Pochanke</w:t>
      </w:r>
      <w:proofErr w:type="spellEnd"/>
      <w:r w:rsidR="000E681F" w:rsidRPr="004D457C">
        <w:t>). Berlin, Germany: 99-108.</w:t>
      </w:r>
    </w:p>
    <w:p w14:paraId="086F88A6" w14:textId="77777777" w:rsidR="004C47A8" w:rsidRPr="004C47A8" w:rsidRDefault="004C47A8" w:rsidP="004C47A8">
      <w:pPr>
        <w:pStyle w:val="PRec-Refs"/>
      </w:pPr>
      <w:proofErr w:type="spellStart"/>
      <w:r w:rsidRPr="00080067">
        <w:rPr>
          <w:lang w:val="de-DE"/>
        </w:rPr>
        <w:t>L</w:t>
      </w:r>
      <w:r w:rsidR="00A97BBA" w:rsidRPr="00080067">
        <w:rPr>
          <w:smallCaps/>
          <w:lang w:val="de-DE"/>
        </w:rPr>
        <w:t>e</w:t>
      </w:r>
      <w:r w:rsidRPr="00080067">
        <w:rPr>
          <w:smallCaps/>
          <w:lang w:val="de-DE"/>
        </w:rPr>
        <w:t>skens</w:t>
      </w:r>
      <w:proofErr w:type="spellEnd"/>
      <w:r w:rsidRPr="00080067">
        <w:rPr>
          <w:smallCaps/>
          <w:lang w:val="de-DE"/>
        </w:rPr>
        <w:t xml:space="preserve">, J. G., Kehl, C., </w:t>
      </w:r>
      <w:proofErr w:type="spellStart"/>
      <w:r w:rsidRPr="00080067">
        <w:rPr>
          <w:smallCaps/>
          <w:lang w:val="de-DE"/>
        </w:rPr>
        <w:t>Tutenel</w:t>
      </w:r>
      <w:proofErr w:type="spellEnd"/>
      <w:r w:rsidRPr="00080067">
        <w:rPr>
          <w:smallCaps/>
          <w:lang w:val="de-DE"/>
        </w:rPr>
        <w:t>, T., Ko</w:t>
      </w:r>
      <w:r w:rsidR="008D3AD9" w:rsidRPr="00080067">
        <w:rPr>
          <w:smallCaps/>
          <w:lang w:val="de-DE"/>
        </w:rPr>
        <w:t xml:space="preserve">l, T., Haan, G., </w:t>
      </w:r>
      <w:proofErr w:type="spellStart"/>
      <w:r w:rsidR="008D3AD9" w:rsidRPr="00080067">
        <w:rPr>
          <w:smallCaps/>
          <w:lang w:val="de-DE"/>
        </w:rPr>
        <w:t>Stelling</w:t>
      </w:r>
      <w:proofErr w:type="spellEnd"/>
      <w:r w:rsidR="008D3AD9" w:rsidRPr="00080067">
        <w:rPr>
          <w:smallCaps/>
          <w:lang w:val="de-DE"/>
        </w:rPr>
        <w:t xml:space="preserve">, G. </w:t>
      </w:r>
      <w:r w:rsidR="008D3AD9" w:rsidRPr="00080067">
        <w:rPr>
          <w:lang w:val="de-DE"/>
        </w:rPr>
        <w:t>and</w:t>
      </w:r>
      <w:r w:rsidR="006D64C7" w:rsidRPr="00080067">
        <w:rPr>
          <w:smallCaps/>
          <w:lang w:val="de-DE"/>
        </w:rPr>
        <w:t xml:space="preserve"> Eisemann, E., </w:t>
      </w:r>
      <w:r w:rsidRPr="00080067">
        <w:rPr>
          <w:smallCaps/>
          <w:lang w:val="de-DE"/>
        </w:rPr>
        <w:t>201</w:t>
      </w:r>
      <w:r w:rsidR="00A97BBA" w:rsidRPr="00080067">
        <w:rPr>
          <w:smallCaps/>
          <w:lang w:val="de-DE"/>
        </w:rPr>
        <w:t>7</w:t>
      </w:r>
      <w:r w:rsidRPr="00080067">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39D9FCFB" w14:textId="77777777"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7ACAF741" w14:textId="77777777"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577C8328"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5EC069D3" w14:textId="77777777"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16A8AAC2" w14:textId="77777777"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5FAB858E" w14:textId="77777777"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522F7173" w14:textId="77777777"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012032F4" w14:textId="77777777" w:rsidR="00C475F1" w:rsidRPr="00C475F1" w:rsidRDefault="00C475F1" w:rsidP="004C47A8">
      <w:pPr>
        <w:pStyle w:val="PRec-Refs"/>
        <w:rPr>
          <w:smallCaps/>
        </w:rPr>
      </w:pPr>
      <w:proofErr w:type="spell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000E681F" w:rsidRPr="000E681F">
        <w:rPr>
          <w:smallCaps/>
        </w:rPr>
        <w:t xml:space="preserve"> </w:t>
      </w:r>
      <w:proofErr w:type="spellStart"/>
      <w:r w:rsidR="000E681F" w:rsidRPr="000E681F">
        <w:rPr>
          <w:smallCaps/>
        </w:rPr>
        <w:t>Gumhold</w:t>
      </w:r>
      <w:proofErr w:type="spellEnd"/>
      <w:r w:rsidR="000E681F" w:rsidRPr="000E681F">
        <w:rPr>
          <w:smallCaps/>
        </w:rPr>
        <w:t xml:space="preserve">, S. </w:t>
      </w:r>
      <w:r w:rsidR="000E681F" w:rsidRPr="000E681F">
        <w:t>and</w:t>
      </w:r>
      <w:r w:rsidR="000E681F" w:rsidRPr="000E681F">
        <w:rPr>
          <w:smallCaps/>
        </w:rPr>
        <w:t xml:space="preserve"> Maas, H.-G., 2010.</w:t>
      </w:r>
      <w:r w:rsidR="000E681F" w:rsidRPr="000E681F">
        <w:t xml:space="preserve"> Automatic feature matching between digital images and 2D representations of</w:t>
      </w:r>
      <w:r>
        <w:t xml:space="preserve"> a 3D laser scanner point cloud. </w:t>
      </w:r>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5): 446-451.</w:t>
      </w:r>
    </w:p>
    <w:p w14:paraId="4B4F7CE0" w14:textId="77777777" w:rsidR="004C47A8" w:rsidRPr="004C47A8" w:rsidRDefault="000E681F" w:rsidP="004C47A8">
      <w:pPr>
        <w:pStyle w:val="PRec-Refs"/>
      </w:pPr>
      <w:r w:rsidRPr="000E681F">
        <w:rPr>
          <w:smallCaps/>
        </w:rPr>
        <w:t xml:space="preserve">Mikolajczyk, K. </w:t>
      </w:r>
      <w:r w:rsidRPr="000E681F">
        <w:t>and</w:t>
      </w:r>
      <w:r w:rsidRPr="000E681F">
        <w:rPr>
          <w:smallCaps/>
        </w:rPr>
        <w:t xml:space="preserve"> Schmid,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14:paraId="43768D18" w14:textId="77777777"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360FB05B" w14:textId="77777777" w:rsid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12ED5659" w14:textId="77777777" w:rsidR="00D6007E" w:rsidRPr="004C47A8" w:rsidRDefault="000E681F" w:rsidP="004C47A8">
      <w:pPr>
        <w:pStyle w:val="PRec-Refs"/>
      </w:pPr>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 xml:space="preserve">(2009). Fast approximate nearest </w:t>
      </w:r>
      <w:proofErr w:type="spellStart"/>
      <w:r w:rsidR="00D6007E" w:rsidRPr="00D6007E">
        <w:t>neighbors</w:t>
      </w:r>
      <w:proofErr w:type="spellEnd"/>
      <w:r w:rsidR="00D6007E" w:rsidRPr="00D6007E">
        <w:t xml:space="preserve"> with automatic algorithm configuration. </w:t>
      </w:r>
      <w:r w:rsidRPr="000E681F">
        <w:rPr>
          <w:i/>
        </w:rPr>
        <w:t>VISAPP</w:t>
      </w:r>
      <w:r w:rsidR="00D6007E">
        <w:t xml:space="preserve"> (1)</w:t>
      </w:r>
      <w:r w:rsidR="00D6007E" w:rsidRPr="00D6007E">
        <w:t>2</w:t>
      </w:r>
      <w:r w:rsidR="00D6007E">
        <w:t>: 331-340.</w:t>
      </w:r>
    </w:p>
    <w:p w14:paraId="36164C28" w14:textId="77777777" w:rsidR="004C47A8" w:rsidRPr="004C47A8" w:rsidRDefault="000E681F" w:rsidP="004C47A8">
      <w:pPr>
        <w:pStyle w:val="PRec-Refs"/>
      </w:pPr>
      <w:proofErr w:type="spellStart"/>
      <w:r w:rsidRPr="000E681F">
        <w:rPr>
          <w:smallCaps/>
        </w:rPr>
        <w:t>Murato</w:t>
      </w:r>
      <w:r w:rsidR="004C47A8" w:rsidRPr="00C475F1">
        <w:rPr>
          <w:smallCaps/>
        </w:rPr>
        <w:t>v</w:t>
      </w:r>
      <w:proofErr w:type="spellEnd"/>
      <w:r w:rsidR="004C47A8" w:rsidRPr="00634251">
        <w:rPr>
          <w:smallCaps/>
        </w:rPr>
        <w:t xml:space="preserve">, O., </w:t>
      </w:r>
      <w:proofErr w:type="spellStart"/>
      <w:r w:rsidR="004C47A8" w:rsidRPr="00634251">
        <w:rPr>
          <w:smallCaps/>
        </w:rPr>
        <w:t>Slynko</w:t>
      </w:r>
      <w:proofErr w:type="spellEnd"/>
      <w:r w:rsidR="004C47A8" w:rsidRPr="00634251">
        <w:rPr>
          <w:smallCaps/>
        </w:rPr>
        <w:t xml:space="preserve">, Y., </w:t>
      </w:r>
      <w:proofErr w:type="spellStart"/>
      <w:r w:rsidR="004C47A8" w:rsidRPr="00634251">
        <w:rPr>
          <w:smallCaps/>
        </w:rPr>
        <w:t>Chernov</w:t>
      </w:r>
      <w:proofErr w:type="spellEnd"/>
      <w:r w:rsidR="004C47A8" w:rsidRPr="00634251">
        <w:rPr>
          <w:smallCaps/>
        </w:rPr>
        <w:t xml:space="preserve">, V., </w:t>
      </w:r>
      <w:proofErr w:type="spellStart"/>
      <w:r w:rsidR="004C47A8"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004C47A8" w:rsidRPr="00634251">
        <w:rPr>
          <w:smallCaps/>
        </w:rPr>
        <w:t xml:space="preserve"> </w:t>
      </w:r>
      <w:proofErr w:type="spellStart"/>
      <w:r w:rsidR="004C47A8" w:rsidRPr="00634251">
        <w:rPr>
          <w:smallCaps/>
        </w:rPr>
        <w:t>Bucha</w:t>
      </w:r>
      <w:proofErr w:type="spellEnd"/>
      <w:r w:rsidR="004C47A8" w:rsidRPr="00634251">
        <w:rPr>
          <w:smallCaps/>
        </w:rPr>
        <w:t>, V.</w:t>
      </w:r>
      <w:r w:rsidR="00634251">
        <w:t xml:space="preserve"> (</w:t>
      </w:r>
      <w:r w:rsidR="004C47A8" w:rsidRPr="004C47A8">
        <w:t xml:space="preserve">2016).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14:paraId="10745A60" w14:textId="77777777"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ABBBF0F" w14:textId="77777777"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6F9D8667" w14:textId="77777777" w:rsidR="004C47A8" w:rsidRPr="004C47A8" w:rsidRDefault="004C47A8" w:rsidP="004C47A8">
      <w:pPr>
        <w:pStyle w:val="PRec-Refs"/>
      </w:pPr>
      <w:r w:rsidRPr="00634251">
        <w:rPr>
          <w:smallCaps/>
        </w:rPr>
        <w:lastRenderedPageBreak/>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093A0319" w14:textId="77777777"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959C4B" w14:textId="77777777" w:rsidR="004C47A8" w:rsidRPr="00DB6EFF" w:rsidRDefault="004C47A8" w:rsidP="004C47A8">
      <w:pPr>
        <w:pStyle w:val="PRec-Refs"/>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399A44A" w14:textId="77777777"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284089D2" w14:textId="77777777"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4EF3F616" w14:textId="77777777"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003477B2" w14:textId="77777777"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77E0A900" w14:textId="77777777"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00C04DD5" w14:textId="77777777" w:rsidR="004C47A8" w:rsidRPr="004C47A8" w:rsidRDefault="000E681F" w:rsidP="004C47A8">
      <w:pPr>
        <w:pStyle w:val="PRec-Refs"/>
      </w:pPr>
      <w:r w:rsidRPr="000E681F">
        <w:rPr>
          <w:smallCaps/>
          <w:lang w:val="de-DE"/>
        </w:rPr>
        <w:t xml:space="preserve">Sweeney, C., Flynn, J., </w:t>
      </w:r>
      <w:proofErr w:type="spellStart"/>
      <w:r w:rsidRPr="000E681F">
        <w:rPr>
          <w:smallCaps/>
          <w:lang w:val="de-DE"/>
        </w:rPr>
        <w:t>Nuernberger</w:t>
      </w:r>
      <w:proofErr w:type="spellEnd"/>
      <w:r w:rsidRPr="000E681F">
        <w:rPr>
          <w:smallCaps/>
          <w:lang w:val="de-DE"/>
        </w:rPr>
        <w:t xml:space="preserve">, B., Turk, M. </w:t>
      </w:r>
      <w:r w:rsidRPr="000E681F">
        <w:rPr>
          <w:lang w:val="de-DE"/>
        </w:rPr>
        <w:t xml:space="preserve">and </w:t>
      </w:r>
      <w:proofErr w:type="spellStart"/>
      <w:r w:rsidRPr="000E681F">
        <w:rPr>
          <w:smallCaps/>
          <w:lang w:val="de-DE"/>
        </w:rPr>
        <w:t>Hollerer</w:t>
      </w:r>
      <w:proofErr w:type="spellEnd"/>
      <w:r w:rsidRPr="000E681F">
        <w:rPr>
          <w:smallCaps/>
          <w:lang w:val="de-DE"/>
        </w:rPr>
        <w:t>, T.</w:t>
      </w:r>
      <w:r w:rsidRPr="000E681F">
        <w:rPr>
          <w:lang w:val="de-D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6C7684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19C11FDC" w14:textId="77777777"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20EFF6CB"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30DB823E" w14:textId="77777777"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0205CB6" w14:textId="77777777"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2491AA4E" w14:textId="77777777"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33F334E" w14:textId="77777777"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2A9FD6F5" w14:textId="77777777"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51064182"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780BF429" w14:textId="77777777" w:rsidR="00A202B4" w:rsidRPr="00013B05" w:rsidRDefault="00A202B4" w:rsidP="004C47A8">
      <w:pPr>
        <w:pStyle w:val="PRec-Refs"/>
      </w:pPr>
    </w:p>
    <w:p w14:paraId="7DA2C439" w14:textId="77777777" w:rsidR="00F1217A" w:rsidRPr="00DC5DA2" w:rsidRDefault="00241FF5" w:rsidP="00DC5DA2">
      <w:pPr>
        <w:pStyle w:val="PRec-MainText"/>
        <w:spacing w:before="360" w:after="120"/>
        <w:jc w:val="center"/>
        <w:rPr>
          <w:i/>
          <w:szCs w:val="16"/>
        </w:rPr>
      </w:pPr>
      <w:r w:rsidRPr="00DC5DA2">
        <w:rPr>
          <w:i/>
          <w:szCs w:val="16"/>
        </w:rPr>
        <w:t>Résumé</w:t>
      </w:r>
    </w:p>
    <w:p w14:paraId="684EBE4F" w14:textId="77777777"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14:paraId="2FE7C36D" w14:textId="77777777" w:rsidR="00DC5DA2" w:rsidRPr="00DC5DA2" w:rsidRDefault="00DC5DA2" w:rsidP="004A32E6">
      <w:pPr>
        <w:pStyle w:val="PRec-MainText"/>
        <w:jc w:val="center"/>
        <w:rPr>
          <w:i/>
          <w:sz w:val="16"/>
          <w:szCs w:val="16"/>
        </w:rPr>
      </w:pPr>
    </w:p>
    <w:p w14:paraId="6941078F"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7ECBE66A"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w:t>
      </w:r>
      <w:r w:rsidR="00D414E9" w:rsidRPr="00013B05">
        <w:rPr>
          <w:i/>
          <w:sz w:val="16"/>
          <w:szCs w:val="16"/>
          <w:lang w:val="de-DE"/>
        </w:rPr>
        <w:lastRenderedPageBreak/>
        <w:t xml:space="preserve">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6F537F2B" w14:textId="77777777" w:rsidR="00DC5DA2" w:rsidRPr="00013B05" w:rsidRDefault="00DC5DA2" w:rsidP="004A32E6">
      <w:pPr>
        <w:pStyle w:val="PRec-MainText"/>
        <w:jc w:val="center"/>
        <w:rPr>
          <w:i/>
          <w:sz w:val="16"/>
          <w:szCs w:val="16"/>
          <w:lang w:val="de-DE"/>
        </w:rPr>
      </w:pPr>
    </w:p>
    <w:p w14:paraId="71428ED4"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16E3EBF"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1D69F63D" w14:textId="77777777" w:rsidR="00DC5DA2" w:rsidRPr="00263718" w:rsidRDefault="00DC5DA2" w:rsidP="004A32E6">
      <w:pPr>
        <w:pStyle w:val="PRec-MainText"/>
        <w:jc w:val="center"/>
        <w:rPr>
          <w:i/>
          <w:sz w:val="16"/>
          <w:szCs w:val="16"/>
          <w:lang w:val="nl-NL"/>
        </w:rPr>
      </w:pPr>
    </w:p>
    <w:p w14:paraId="05183544"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0CC02089"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Greenich Viper" w:date="2018-05-24T23:13:00Z" w:initials="GV">
    <w:p w14:paraId="1722F72D" w14:textId="77777777" w:rsidR="00D00224" w:rsidRPr="004D457C" w:rsidRDefault="00D00224">
      <w:pPr>
        <w:pStyle w:val="Kommentartext"/>
        <w:rPr>
          <w:lang w:val="de-DE"/>
        </w:rPr>
      </w:pPr>
      <w:r>
        <w:rPr>
          <w:rStyle w:val="Kommentarzeichen"/>
        </w:rPr>
        <w:annotationRef/>
      </w:r>
      <w:r w:rsidRPr="004D457C">
        <w:rPr>
          <w:lang w:val="de-DE"/>
        </w:rPr>
        <w:t>kleine Anmerkung weil das schon häufiger kam:</w:t>
      </w:r>
    </w:p>
    <w:p w14:paraId="337148B3" w14:textId="77777777" w:rsidR="00D00224" w:rsidRPr="00D00224" w:rsidRDefault="00D00224">
      <w:pPr>
        <w:pStyle w:val="Kommentartext"/>
      </w:pPr>
      <w:r w:rsidRPr="00D00224">
        <w:t>„</w:t>
      </w:r>
      <w:proofErr w:type="gramStart"/>
      <w:r w:rsidRPr="00D00224">
        <w:t>respecting“ is</w:t>
      </w:r>
      <w:proofErr w:type="gramEnd"/>
      <w:r w:rsidRPr="00D00224">
        <w:t xml:space="preserve"> </w:t>
      </w:r>
      <w:proofErr w:type="spellStart"/>
      <w:r w:rsidRPr="00D00224">
        <w:t>nur</w:t>
      </w:r>
      <w:proofErr w:type="spellEnd"/>
      <w:r w:rsidRPr="00D00224">
        <w:t xml:space="preserve"> </w:t>
      </w:r>
      <w:proofErr w:type="spellStart"/>
      <w:r w:rsidRPr="00D00224">
        <w:t>für</w:t>
      </w:r>
      <w:proofErr w:type="spellEnd"/>
      <w:r w:rsidRPr="00D00224">
        <w:t xml:space="preserve"> den Fall </w:t>
      </w:r>
      <w:proofErr w:type="spellStart"/>
      <w:r w:rsidRPr="00D00224">
        <w:t>einer</w:t>
      </w:r>
      <w:proofErr w:type="spellEnd"/>
      <w:r w:rsidRPr="00D00224">
        <w:t xml:space="preserve"> person: „Simon is respecting John“</w:t>
      </w:r>
    </w:p>
    <w:p w14:paraId="1BFEBC38" w14:textId="77777777" w:rsidR="00D00224" w:rsidRPr="00D00224" w:rsidRDefault="00D00224">
      <w:pPr>
        <w:pStyle w:val="Kommentartext"/>
      </w:pPr>
    </w:p>
    <w:p w14:paraId="168764DF" w14:textId="77777777" w:rsidR="00D00224" w:rsidRPr="004D457C" w:rsidRDefault="00D00224">
      <w:pPr>
        <w:pStyle w:val="Kommentartext"/>
        <w:rPr>
          <w:lang w:val="de-DE"/>
        </w:rPr>
      </w:pPr>
      <w:r>
        <w:rPr>
          <w:lang w:val="de-DE"/>
        </w:rPr>
        <w:t>wenn du „</w:t>
      </w:r>
      <w:proofErr w:type="spellStart"/>
      <w:r>
        <w:rPr>
          <w:lang w:val="de-DE"/>
        </w:rPr>
        <w:t>respect</w:t>
      </w:r>
      <w:proofErr w:type="spellEnd"/>
      <w:r>
        <w:rPr>
          <w:lang w:val="de-DE"/>
        </w:rPr>
        <w:t xml:space="preserve">“ im Kontext des „im Zusammenhang mit/von“ und Sachen oder Ideen benutzt, dann nutzt man „in </w:t>
      </w:r>
      <w:proofErr w:type="spellStart"/>
      <w:r>
        <w:rPr>
          <w:lang w:val="de-DE"/>
        </w:rPr>
        <w:t>respect</w:t>
      </w:r>
      <w:proofErr w:type="spellEnd"/>
      <w:r>
        <w:rPr>
          <w:lang w:val="de-DE"/>
        </w:rPr>
        <w:t xml:space="preserve"> </w:t>
      </w:r>
      <w:proofErr w:type="spellStart"/>
      <w:r>
        <w:rPr>
          <w:lang w:val="de-DE"/>
        </w:rPr>
        <w:t>to</w:t>
      </w:r>
      <w:proofErr w:type="spellEnd"/>
      <w:r>
        <w:rPr>
          <w:lang w:val="de-DE"/>
        </w:rPr>
        <w:t>“.</w:t>
      </w:r>
    </w:p>
  </w:comment>
  <w:comment w:id="1" w:author="ms699852" w:date="2018-05-25T09:06:00Z" w:initials="m">
    <w:p w14:paraId="63357F26" w14:textId="77777777" w:rsidR="00D00224" w:rsidRPr="00D00224" w:rsidRDefault="00D00224">
      <w:pPr>
        <w:pStyle w:val="Kommentartext"/>
        <w:rPr>
          <w:lang w:val="de-DE"/>
        </w:rPr>
      </w:pPr>
      <w:r>
        <w:rPr>
          <w:rStyle w:val="Kommentarzeichen"/>
        </w:rPr>
        <w:annotationRef/>
      </w:r>
      <w:r w:rsidRPr="00D00224">
        <w:rPr>
          <w:lang w:val="de-DE"/>
        </w:rPr>
        <w:t xml:space="preserve">Ah ok, gut danke </w:t>
      </w:r>
      <w:r>
        <w:rPr>
          <w:rFonts w:ascii="Segoe UI Emoji" w:eastAsia="Segoe UI Emoji" w:hAnsi="Segoe UI Emoji" w:cs="Segoe UI Emoji"/>
        </w:rPr>
        <w:t>😊</w:t>
      </w:r>
    </w:p>
  </w:comment>
  <w:comment w:id="42" w:author="ms699852" w:date="2018-05-25T09:44:00Z" w:initials="m">
    <w:p w14:paraId="165BC13B" w14:textId="77777777" w:rsidR="007D5E39" w:rsidRDefault="007D5E39">
      <w:pPr>
        <w:pStyle w:val="Kommentartext"/>
      </w:pPr>
      <w:r>
        <w:rPr>
          <w:rStyle w:val="Kommentarzeichen"/>
        </w:rPr>
        <w:annotationRef/>
      </w:r>
      <w:r>
        <w:t xml:space="preserve">That was my fault. I want to write “feature point” but missed the “point”. Totally agree with you. </w:t>
      </w:r>
    </w:p>
  </w:comment>
  <w:comment w:id="47" w:author="Greenich Viper" w:date="2018-05-24T23:31:00Z" w:initials="GV">
    <w:p w14:paraId="5910A18A" w14:textId="77777777" w:rsidR="00D00224" w:rsidRDefault="00D00224">
      <w:pPr>
        <w:pStyle w:val="Kommentartext"/>
      </w:pPr>
      <w:r>
        <w:rPr>
          <w:rStyle w:val="Kommentarzeichen"/>
        </w:rPr>
        <w:annotationRef/>
      </w:r>
      <w:r>
        <w:t>was/is more a not to myself to dive into that. I think a first good bet on the halo concept would be “GPU Gems 2”. I’ll find it ;-)</w:t>
      </w:r>
    </w:p>
    <w:p w14:paraId="6E12124E" w14:textId="77777777" w:rsidR="00D00224" w:rsidRDefault="00D00224">
      <w:pPr>
        <w:pStyle w:val="Kommentartext"/>
      </w:pPr>
    </w:p>
    <w:p w14:paraId="46553F1C" w14:textId="77777777" w:rsidR="00D00224" w:rsidRDefault="00D00224">
      <w:pPr>
        <w:pStyle w:val="Kommentartext"/>
      </w:pPr>
      <w:r>
        <w:t>Your adaptation to the data is new, but the challenge of view-frustum data clipping is quite a major one in graphics and the “halo” term is not just some fancy idea from me, but the term was used in comparable context before.</w:t>
      </w:r>
    </w:p>
    <w:p w14:paraId="4F62E9EA" w14:textId="77777777" w:rsidR="00D00224" w:rsidRDefault="00D00224">
      <w:pPr>
        <w:pStyle w:val="Kommentartext"/>
      </w:pPr>
    </w:p>
    <w:p w14:paraId="20B4A08F" w14:textId="77777777" w:rsidR="00D00224" w:rsidRDefault="00D00224">
      <w:pPr>
        <w:pStyle w:val="Kommentartext"/>
      </w:pPr>
      <w:r>
        <w:t>So, it’s still new, but I can give a reference if the term might otherwise “alienate” the audience</w:t>
      </w:r>
    </w:p>
  </w:comment>
  <w:comment w:id="48" w:author="ms699852" w:date="2018-05-25T09:08:00Z" w:initials="m">
    <w:p w14:paraId="4C804CAA" w14:textId="77777777" w:rsidR="00D00224" w:rsidRDefault="00D00224">
      <w:pPr>
        <w:pStyle w:val="Kommentartext"/>
      </w:pPr>
      <w:r>
        <w:rPr>
          <w:rStyle w:val="Kommentarzeichen"/>
        </w:rPr>
        <w:annotationRef/>
      </w:r>
      <w:r w:rsidR="007D5E39">
        <w:t>Of course,</w:t>
      </w:r>
      <w:r w:rsidR="00080067">
        <w:t xml:space="preserve"> we can bring a reference here! It was just my </w:t>
      </w:r>
      <w:r w:rsidR="007D5E39">
        <w:t xml:space="preserve">personal </w:t>
      </w:r>
      <w:r w:rsidR="00080067">
        <w:t>problem to get the right reference (because I haven´t used any one for this topic). So, if you have a special reference in y</w:t>
      </w:r>
      <w:r w:rsidR="007D5E39">
        <w:t xml:space="preserve">our mind </w:t>
      </w:r>
      <w:r w:rsidR="00080067">
        <w:t xml:space="preserve">please feel free to add if you can find! </w:t>
      </w:r>
      <w:r w:rsidR="00080067">
        <w:rPr>
          <w:rFonts w:ascii="Segoe UI Emoji" w:eastAsia="Segoe UI Emoji" w:hAnsi="Segoe UI Emoji" w:cs="Segoe UI Emoji"/>
        </w:rPr>
        <w:t>😊</w:t>
      </w:r>
    </w:p>
  </w:comment>
  <w:comment w:id="54" w:author="Greenich Viper" w:date="2018-05-24T23:57:00Z" w:initials="GV">
    <w:p w14:paraId="7109F0DE" w14:textId="77777777" w:rsidR="00D00224" w:rsidRDefault="00D00224">
      <w:pPr>
        <w:pStyle w:val="Kommentartext"/>
      </w:pPr>
      <w:r>
        <w:rPr>
          <w:rStyle w:val="Kommentarzeichen"/>
        </w:rPr>
        <w:annotationRef/>
      </w:r>
      <w:r>
        <w:t>agreed – looks better. And reads much better now too!</w:t>
      </w:r>
    </w:p>
  </w:comment>
  <w:comment w:id="55" w:author="ms699852" w:date="2018-05-25T09:11:00Z" w:initials="m">
    <w:p w14:paraId="256A700F" w14:textId="77777777" w:rsidR="00D00224" w:rsidRDefault="00D00224">
      <w:pPr>
        <w:pStyle w:val="Kommentartext"/>
      </w:pPr>
      <w:r>
        <w:rPr>
          <w:rStyle w:val="Kommentarzeichen"/>
        </w:rPr>
        <w:annotationRef/>
      </w:r>
      <w:r>
        <w:t>So</w:t>
      </w:r>
      <w:r w:rsidR="007D5E39">
        <w:t xml:space="preserve"> </w:t>
      </w:r>
      <w:r>
        <w:t xml:space="preserve">cool that you agree, thanks </w:t>
      </w:r>
      <w:r>
        <w:rPr>
          <w:rFonts w:ascii="Segoe UI Emoji" w:eastAsia="Segoe UI Emoji" w:hAnsi="Segoe UI Emoji" w:cs="Segoe UI Emoji"/>
        </w:rPr>
        <w:t>😊</w:t>
      </w:r>
    </w:p>
  </w:comment>
  <w:comment w:id="57" w:author="Greenich Viper" w:date="2018-05-24T23:39:00Z" w:initials="GV">
    <w:p w14:paraId="7F59A937" w14:textId="77777777" w:rsidR="00D00224" w:rsidRDefault="00D00224">
      <w:pPr>
        <w:pStyle w:val="Kommentartext"/>
      </w:pPr>
      <w:r>
        <w:rPr>
          <w:rStyle w:val="Kommentarzeichen"/>
        </w:rPr>
        <w:annotationRef/>
      </w:r>
      <w:r>
        <w:t>well, somehow NOW I’m missing the part that point clouds utilise a different mechanism ...</w:t>
      </w:r>
    </w:p>
  </w:comment>
  <w:comment w:id="61" w:author="Greenich Viper" w:date="2018-05-24T23:42:00Z" w:initials="GV">
    <w:p w14:paraId="2DBDA4E8" w14:textId="77777777" w:rsidR="00D00224" w:rsidRDefault="00D00224">
      <w:pPr>
        <w:pStyle w:val="Kommentartext"/>
      </w:pPr>
      <w:r>
        <w:rPr>
          <w:rStyle w:val="Kommentarzeichen"/>
        </w:rPr>
        <w:annotationRef/>
      </w:r>
      <w:r>
        <w:t>sorry, just didn’t like the parentheses – makes the grammar of the sentence weird. Your call to decide.</w:t>
      </w:r>
    </w:p>
  </w:comment>
  <w:comment w:id="62" w:author="ms699852" w:date="2018-05-25T09:12:00Z" w:initials="m">
    <w:p w14:paraId="5F6C30EB" w14:textId="77777777" w:rsidR="007A6EC2" w:rsidRDefault="007A6EC2">
      <w:pPr>
        <w:pStyle w:val="Kommentartext"/>
      </w:pPr>
      <w:r>
        <w:rPr>
          <w:rStyle w:val="Kommentarzeichen"/>
        </w:rPr>
        <w:annotationRef/>
      </w:r>
      <w:r>
        <w:t xml:space="preserve">Totally agree, I was just a bit confused about the term image-to-image registration used when talking about 2D-3D registration when I try to change my role from an author to a reader. </w:t>
      </w:r>
    </w:p>
    <w:p w14:paraId="549DA300" w14:textId="77777777" w:rsidR="007A6EC2" w:rsidRDefault="007A6EC2">
      <w:pPr>
        <w:pStyle w:val="Kommentartext"/>
      </w:pPr>
    </w:p>
    <w:p w14:paraId="3E832BF7" w14:textId="77777777" w:rsidR="007A6EC2" w:rsidRDefault="007A6EC2">
      <w:pPr>
        <w:pStyle w:val="Kommentartext"/>
      </w:pPr>
      <w:r>
        <w:t xml:space="preserve">But with your i.e. addition it is perfect! </w:t>
      </w:r>
      <w:r>
        <w:rPr>
          <w:rFonts w:ascii="Segoe UI Emoji" w:eastAsia="Segoe UI Emoji" w:hAnsi="Segoe UI Emoji" w:cs="Segoe UI Emoji"/>
        </w:rPr>
        <w:t>😊</w:t>
      </w:r>
    </w:p>
  </w:comment>
  <w:comment w:id="63" w:author="Greenich Viper" w:date="2018-05-24T23:59:00Z" w:initials="GV">
    <w:p w14:paraId="493A6AF6" w14:textId="77777777" w:rsidR="00D00224" w:rsidRDefault="00D00224">
      <w:pPr>
        <w:pStyle w:val="Kommentartext"/>
      </w:pPr>
      <w:r>
        <w:rPr>
          <w:rStyle w:val="Kommentarzeichen"/>
        </w:rPr>
        <w:annotationRef/>
      </w:r>
      <w:proofErr w:type="spellStart"/>
      <w:r>
        <w:t>Ahhh</w:t>
      </w:r>
      <w:proofErr w:type="spellEnd"/>
      <w:r>
        <w:t xml:space="preserve"> – now I know where you’re getting. This is quite some twisted thought though: so, you say the rendered point set are ALL features and you expand this features (not your nice point set) in 3D.</w:t>
      </w:r>
    </w:p>
    <w:p w14:paraId="61263D1A" w14:textId="77777777" w:rsidR="00D00224" w:rsidRDefault="00D00224">
      <w:pPr>
        <w:pStyle w:val="Kommentartext"/>
      </w:pPr>
    </w:p>
    <w:p w14:paraId="1302F134" w14:textId="77777777" w:rsidR="00D00224" w:rsidRDefault="00D00224">
      <w:pPr>
        <w:pStyle w:val="Kommentartext"/>
      </w:pPr>
      <w:r>
        <w:t xml:space="preserve">I had quite a hard job to understand that. Cause: the 2D features we find in images are (not all the) shape vertices. You do render the point set and compute the whole depth map for your base data – but your 3D features points, you only acquire for the correlated 2D features (i.e./these are the SALIENT points). Do you follow </w:t>
      </w:r>
      <w:proofErr w:type="gramStart"/>
      <w:r>
        <w:t>me ?</w:t>
      </w:r>
      <w:proofErr w:type="gramEnd"/>
      <w:r>
        <w:t xml:space="preserve"> Or maybe You </w:t>
      </w:r>
      <w:proofErr w:type="gramStart"/>
      <w:r>
        <w:t>disagree ?</w:t>
      </w:r>
      <w:proofErr w:type="gramEnd"/>
      <w:r>
        <w:t xml:space="preserve"> That’s just my viewpoint.</w:t>
      </w:r>
    </w:p>
  </w:comment>
  <w:comment w:id="64" w:author="ms699852" w:date="2018-05-25T09:32:00Z" w:initials="m">
    <w:p w14:paraId="72EC1ACC" w14:textId="77777777" w:rsidR="00080067" w:rsidRDefault="00080067">
      <w:pPr>
        <w:pStyle w:val="Kommentartext"/>
      </w:pPr>
      <w:r>
        <w:rPr>
          <w:rStyle w:val="Kommentarzeichen"/>
        </w:rPr>
        <w:annotationRef/>
      </w:r>
      <w:r>
        <w:t xml:space="preserve">Well I see… I was not thinking in that way as you did but of course we have to consider this. </w:t>
      </w:r>
    </w:p>
  </w:comment>
  <w:comment w:id="97" w:author="Greenich Viper" w:date="2018-05-24T23:53:00Z" w:initials="GV">
    <w:p w14:paraId="66CD0C2D" w14:textId="77777777" w:rsidR="00D00224" w:rsidRDefault="00D00224">
      <w:pPr>
        <w:pStyle w:val="Kommentartext"/>
      </w:pPr>
      <w:r>
        <w:rPr>
          <w:rStyle w:val="Kommentarzeichen"/>
        </w:rPr>
        <w:annotationRef/>
      </w:r>
      <w:r>
        <w:t>that’s just a buzz-word.</w:t>
      </w:r>
    </w:p>
    <w:p w14:paraId="63591527" w14:textId="77777777" w:rsidR="00D00224" w:rsidRDefault="00D00224">
      <w:pPr>
        <w:pStyle w:val="Kommentartext"/>
      </w:pPr>
    </w:p>
    <w:p w14:paraId="6B8D6E34" w14:textId="77777777" w:rsidR="00D00224" w:rsidRPr="00C013FD" w:rsidRDefault="00D00224">
      <w:pPr>
        <w:pStyle w:val="Kommentartext"/>
        <w:rPr>
          <w:lang w:val="en-US"/>
        </w:rPr>
      </w:pPr>
      <w:r w:rsidRPr="00AB4ED2">
        <w:rPr>
          <w:lang w:val="de-DE"/>
        </w:rPr>
        <w:t xml:space="preserve">Kurzum: Du hast es nicht nötig in diese “verbale Trickkiste” </w:t>
      </w:r>
      <w:r>
        <w:rPr>
          <w:lang w:val="de-DE"/>
        </w:rPr>
        <w:t xml:space="preserve">zu greifen. </w:t>
      </w:r>
      <w:r w:rsidRPr="00C013FD">
        <w:rPr>
          <w:lang w:val="en-US"/>
        </w:rPr>
        <w:t xml:space="preserve">„image </w:t>
      </w:r>
      <w:proofErr w:type="gramStart"/>
      <w:r w:rsidRPr="00C013FD">
        <w:rPr>
          <w:lang w:val="en-US"/>
        </w:rPr>
        <w:t xml:space="preserve">renderings“ </w:t>
      </w:r>
      <w:proofErr w:type="spellStart"/>
      <w:r w:rsidRPr="00C013FD">
        <w:rPr>
          <w:lang w:val="en-US"/>
        </w:rPr>
        <w:t>ist</w:t>
      </w:r>
      <w:proofErr w:type="spellEnd"/>
      <w:proofErr w:type="gramEnd"/>
      <w:r w:rsidRPr="00C013FD">
        <w:rPr>
          <w:lang w:val="en-US"/>
        </w:rPr>
        <w:t xml:space="preserve"> in </w:t>
      </w:r>
      <w:proofErr w:type="spellStart"/>
      <w:r w:rsidRPr="00C013FD">
        <w:rPr>
          <w:lang w:val="en-US"/>
        </w:rPr>
        <w:t>diesem</w:t>
      </w:r>
      <w:proofErr w:type="spellEnd"/>
      <w:r w:rsidRPr="00C013FD">
        <w:rPr>
          <w:lang w:val="en-US"/>
        </w:rPr>
        <w:t xml:space="preserve"> Fall </w:t>
      </w:r>
      <w:proofErr w:type="spellStart"/>
      <w:r w:rsidRPr="00C013FD">
        <w:rPr>
          <w:lang w:val="en-US"/>
        </w:rPr>
        <w:t>vollkommen</w:t>
      </w:r>
      <w:proofErr w:type="spellEnd"/>
      <w:r w:rsidRPr="00C013FD">
        <w:rPr>
          <w:lang w:val="en-US"/>
        </w:rPr>
        <w:t xml:space="preserve"> </w:t>
      </w:r>
      <w:proofErr w:type="spellStart"/>
      <w:r w:rsidRPr="00C013FD">
        <w:rPr>
          <w:lang w:val="en-US"/>
        </w:rPr>
        <w:t>ausreichend</w:t>
      </w:r>
      <w:proofErr w:type="spellEnd"/>
      <w:r w:rsidRPr="00C013FD">
        <w:rPr>
          <w:lang w:val="en-US"/>
        </w:rPr>
        <w:t xml:space="preserve"> ;-)</w:t>
      </w:r>
    </w:p>
  </w:comment>
  <w:comment w:id="98" w:author="ms699852" w:date="2018-05-25T09:20:00Z" w:initials="m">
    <w:p w14:paraId="2BC9B674" w14:textId="77777777" w:rsidR="007A6EC2" w:rsidRDefault="007A6EC2">
      <w:pPr>
        <w:pStyle w:val="Kommentartext"/>
      </w:pPr>
      <w:r>
        <w:rPr>
          <w:rStyle w:val="Kommentarzeichen"/>
        </w:rPr>
        <w:annotationRef/>
      </w:r>
      <w:r>
        <w:rPr>
          <w:rFonts w:ascii="Segoe UI Emoji" w:eastAsia="Segoe UI Emoji" w:hAnsi="Segoe UI Emoji" w:cs="Segoe UI Emoji"/>
        </w:rPr>
        <w:t>😊 ok</w:t>
      </w:r>
    </w:p>
  </w:comment>
  <w:comment w:id="100" w:author="ms699852" w:date="2018-05-25T10:01:00Z" w:initials="m">
    <w:p w14:paraId="746959D4" w14:textId="77777777" w:rsidR="00E40435" w:rsidRPr="00E40435" w:rsidRDefault="00E40435">
      <w:pPr>
        <w:pStyle w:val="Kommentartext"/>
        <w:rPr>
          <w:lang w:val="de-DE"/>
        </w:rPr>
      </w:pPr>
      <w:r>
        <w:rPr>
          <w:rStyle w:val="Kommentarzeichen"/>
        </w:rPr>
        <w:annotationRef/>
      </w:r>
      <w:r w:rsidRPr="00E40435">
        <w:rPr>
          <w:lang w:val="de-DE"/>
        </w:rPr>
        <w:t xml:space="preserve">Der </w:t>
      </w:r>
      <w:proofErr w:type="spellStart"/>
      <w:r w:rsidRPr="00E40435">
        <w:rPr>
          <w:lang w:val="de-DE"/>
        </w:rPr>
        <w:t>satz</w:t>
      </w:r>
      <w:proofErr w:type="spellEnd"/>
      <w:r w:rsidRPr="00E40435">
        <w:rPr>
          <w:lang w:val="de-DE"/>
        </w:rPr>
        <w:t xml:space="preserve"> ist so schö</w:t>
      </w:r>
      <w:r>
        <w:rPr>
          <w:lang w:val="de-DE"/>
        </w:rPr>
        <w:t xml:space="preserve">n, hier drück ich mich um den passiv drum herum… so fällts bestimmt nicht auf </w:t>
      </w:r>
      <w:r w:rsidRPr="00E40435">
        <w:rPr>
          <w:rFonts w:ascii="Segoe UI Emoji" w:eastAsia="Segoe UI Emoji" w:hAnsi="Segoe UI Emoji" w:cs="Segoe UI Emoji"/>
          <w:lang w:val="de-DE"/>
        </w:rPr>
        <w:t>😉</w:t>
      </w:r>
    </w:p>
  </w:comment>
  <w:comment w:id="167" w:author="ms699852" w:date="2018-05-25T13:39:00Z" w:initials="m">
    <w:p w14:paraId="644D09EF" w14:textId="50742B84" w:rsidR="003746F9" w:rsidRDefault="003746F9">
      <w:pPr>
        <w:pStyle w:val="Kommentartext"/>
      </w:pPr>
      <w:r>
        <w:rPr>
          <w:rStyle w:val="Kommentarzeichen"/>
        </w:rPr>
        <w:annotationRef/>
      </w:r>
      <w:r>
        <w:t xml:space="preserve">The structure should follow the paper outline… hopefully I solved this </w:t>
      </w:r>
      <w:r>
        <w:rPr>
          <w:rFonts w:ascii="Segoe UI Emoji" w:eastAsia="Segoe UI Emoji" w:hAnsi="Segoe UI Emoji" w:cs="Segoe UI Emoji"/>
        </w:rPr>
        <w:t xml:space="preserve">😊 </w:t>
      </w:r>
      <w:r>
        <w:t xml:space="preserve"> </w:t>
      </w:r>
    </w:p>
  </w:comment>
  <w:comment w:id="166" w:author="ms699852" w:date="2018-05-24T21:38:00Z" w:initials="m">
    <w:p w14:paraId="08A8041E" w14:textId="77777777" w:rsidR="00D00224" w:rsidRDefault="00D00224">
      <w:pPr>
        <w:pStyle w:val="Kommentartext"/>
      </w:pPr>
      <w:r>
        <w:rPr>
          <w:rStyle w:val="Kommentarzeichen"/>
        </w:rPr>
        <w:annotationRef/>
      </w:r>
      <w:r>
        <w:t>Must be still done (@MK)</w:t>
      </w:r>
    </w:p>
  </w:comment>
  <w:comment w:id="173" w:author="ms699852" w:date="2018-05-25T13:22:00Z" w:initials="m">
    <w:p w14:paraId="0E1EF44B" w14:textId="29722565" w:rsidR="00054515" w:rsidRDefault="00054515">
      <w:pPr>
        <w:pStyle w:val="Kommentartext"/>
      </w:pPr>
      <w:r>
        <w:rPr>
          <w:rStyle w:val="Kommentarzeichen"/>
        </w:rPr>
        <w:annotationRef/>
      </w:r>
      <w:r>
        <w:t>I would imply 3D rendering in the whole topic of 3D data treatment</w:t>
      </w:r>
    </w:p>
  </w:comment>
  <w:comment w:id="209" w:author="ms699852" w:date="2018-05-25T13:24:00Z" w:initials="m">
    <w:p w14:paraId="1EAC96A5" w14:textId="1DECBA84" w:rsidR="00054515" w:rsidRDefault="00054515">
      <w:pPr>
        <w:pStyle w:val="Kommentartext"/>
      </w:pPr>
      <w:r>
        <w:rPr>
          <w:rStyle w:val="Kommentarzeichen"/>
        </w:rPr>
        <w:annotationRef/>
      </w:r>
      <w:r>
        <w:t xml:space="preserve">In case of OWL, there is no user interaction for the registration part </w:t>
      </w:r>
      <w:r>
        <w:rPr>
          <w:rFonts w:ascii="Segoe UI Emoji" w:eastAsia="Segoe UI Emoji" w:hAnsi="Segoe UI Emoji" w:cs="Segoe UI Emoji"/>
        </w:rPr>
        <w:t xml:space="preserve">😊 </w:t>
      </w:r>
    </w:p>
  </w:comment>
  <w:comment w:id="234" w:author="ms699852" w:date="2018-05-25T12:12:00Z" w:initials="m">
    <w:p w14:paraId="29105B6E" w14:textId="11A0451B" w:rsidR="00106811" w:rsidRDefault="00106811">
      <w:pPr>
        <w:pStyle w:val="Kommentartext"/>
      </w:pPr>
      <w:r>
        <w:rPr>
          <w:rStyle w:val="Kommentarzeichen"/>
        </w:rPr>
        <w:annotationRef/>
      </w:r>
      <w:r>
        <w:t>I think, less references inside the conclusion would be nice. The sentence was very hard to read due to all these interruptions</w:t>
      </w:r>
    </w:p>
  </w:comment>
  <w:comment w:id="170" w:author="Greenich Viper" w:date="2018-05-25T00:07:00Z" w:initials="GV">
    <w:p w14:paraId="452912E1" w14:textId="77777777" w:rsidR="00D00224" w:rsidRDefault="00D00224">
      <w:pPr>
        <w:pStyle w:val="Kommentartext"/>
      </w:pPr>
      <w:r>
        <w:rPr>
          <w:rStyle w:val="Kommentarzeichen"/>
        </w:rPr>
        <w:annotationRef/>
      </w:r>
      <w:r>
        <w:t>wow – your changes again improved the overall paper. Very happy, and you did brilliant work here! I like the paper (okay, I don’t like the passive – but that’s more a quarrel with the PHOR community, not with the paper itself). :D</w:t>
      </w:r>
    </w:p>
    <w:p w14:paraId="53C61090" w14:textId="77777777" w:rsidR="00D00224" w:rsidRDefault="00D00224">
      <w:pPr>
        <w:pStyle w:val="Kommentartext"/>
      </w:pPr>
    </w:p>
    <w:p w14:paraId="70764172" w14:textId="77777777" w:rsidR="00D00224" w:rsidRDefault="00D00224">
      <w:pPr>
        <w:pStyle w:val="Kommentartext"/>
      </w:pPr>
      <w:r>
        <w:t>We’re closing in on it – and I think also a paper that the “old-</w:t>
      </w:r>
      <w:proofErr w:type="spellStart"/>
      <w:r>
        <w:t>honored</w:t>
      </w:r>
      <w:proofErr w:type="spellEnd"/>
      <w:r>
        <w:t>” traditional readership will appreciate.</w:t>
      </w:r>
    </w:p>
  </w:comment>
  <w:comment w:id="171" w:author="ms699852" w:date="2018-05-25T12:05:00Z" w:initials="m">
    <w:p w14:paraId="7BC85B73" w14:textId="18DF6A95" w:rsidR="00365118" w:rsidRDefault="00365118">
      <w:pPr>
        <w:pStyle w:val="Kommentartext"/>
      </w:pPr>
      <w:r>
        <w:rPr>
          <w:rStyle w:val="Kommentarzeichen"/>
        </w:rPr>
        <w:annotationRef/>
      </w:r>
      <w:r>
        <w:t>Oh wow… thanks so much! *</w:t>
      </w:r>
      <w:r w:rsidR="00106811">
        <w:t>blushed</w:t>
      </w:r>
      <w:r>
        <w:t xml:space="preserve">* </w:t>
      </w:r>
    </w:p>
  </w:comment>
  <w:comment w:id="266" w:author="ms699852" w:date="2018-05-25T10:05:00Z" w:initials="m">
    <w:p w14:paraId="03B9AA27" w14:textId="77777777" w:rsidR="00E40435" w:rsidRDefault="00E40435">
      <w:pPr>
        <w:pStyle w:val="Kommentartext"/>
      </w:pPr>
      <w:r>
        <w:rPr>
          <w:rStyle w:val="Kommentarzeichen"/>
        </w:rPr>
        <w:annotationRef/>
      </w:r>
      <w:r>
        <w:t xml:space="preserve">@ MK When Danilo have time for some proof reading, acknowledge him! </w:t>
      </w:r>
    </w:p>
  </w:comment>
  <w:comment w:id="274" w:author="ms699852" w:date="2018-05-25T12:33:00Z" w:initials="m">
    <w:p w14:paraId="38092613" w14:textId="50B54E57" w:rsidR="00C40018" w:rsidRDefault="00C40018">
      <w:pPr>
        <w:pStyle w:val="Kommentartext"/>
      </w:pPr>
      <w:r>
        <w:rPr>
          <w:rStyle w:val="Kommentarzeichen"/>
        </w:rPr>
        <w:annotationRef/>
      </w:r>
      <w:r>
        <w:t xml:space="preserve">@MK check References as a final </w:t>
      </w:r>
      <w:proofErr w:type="spellStart"/>
      <w:r>
        <w:t>final</w:t>
      </w:r>
      <w:proofErr w:type="spellEnd"/>
      <w:r>
        <w:t xml:space="preserve"> step (because of some </w:t>
      </w:r>
      <w:proofErr w:type="gramStart"/>
      <w:r>
        <w:t>shortenings)…</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8764DF" w15:done="0"/>
  <w15:commentEx w15:paraId="63357F26" w15:paraIdParent="168764DF" w15:done="0"/>
  <w15:commentEx w15:paraId="165BC13B" w15:done="0"/>
  <w15:commentEx w15:paraId="20B4A08F" w15:done="0"/>
  <w15:commentEx w15:paraId="4C804CAA" w15:paraIdParent="20B4A08F" w15:done="0"/>
  <w15:commentEx w15:paraId="7109F0DE" w15:done="0"/>
  <w15:commentEx w15:paraId="256A700F" w15:paraIdParent="7109F0DE" w15:done="0"/>
  <w15:commentEx w15:paraId="7F59A937" w15:done="0"/>
  <w15:commentEx w15:paraId="2DBDA4E8" w15:done="0"/>
  <w15:commentEx w15:paraId="3E832BF7" w15:paraIdParent="2DBDA4E8" w15:done="0"/>
  <w15:commentEx w15:paraId="1302F134" w15:done="0"/>
  <w15:commentEx w15:paraId="72EC1ACC" w15:paraIdParent="1302F134" w15:done="0"/>
  <w15:commentEx w15:paraId="6B8D6E34" w15:done="0"/>
  <w15:commentEx w15:paraId="2BC9B674" w15:paraIdParent="6B8D6E34" w15:done="0"/>
  <w15:commentEx w15:paraId="746959D4" w15:done="0"/>
  <w15:commentEx w15:paraId="644D09EF" w15:done="0"/>
  <w15:commentEx w15:paraId="08A8041E" w15:done="0"/>
  <w15:commentEx w15:paraId="0E1EF44B" w15:done="0"/>
  <w15:commentEx w15:paraId="1EAC96A5" w15:done="0"/>
  <w15:commentEx w15:paraId="29105B6E" w15:done="0"/>
  <w15:commentEx w15:paraId="70764172" w15:done="0"/>
  <w15:commentEx w15:paraId="7BC85B73" w15:paraIdParent="70764172" w15:done="0"/>
  <w15:commentEx w15:paraId="03B9AA27" w15:done="0"/>
  <w15:commentEx w15:paraId="380926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357F26" w16cid:durableId="1EB2509A"/>
  <w16cid:commentId w16cid:paraId="165BC13B" w16cid:durableId="1EB2596F"/>
  <w16cid:commentId w16cid:paraId="20B4A08F" w16cid:durableId="1EB24F7E"/>
  <w16cid:commentId w16cid:paraId="4C804CAA" w16cid:durableId="1EB25121"/>
  <w16cid:commentId w16cid:paraId="7109F0DE" w16cid:durableId="1EB24F82"/>
  <w16cid:commentId w16cid:paraId="256A700F" w16cid:durableId="1EB251C3"/>
  <w16cid:commentId w16cid:paraId="7F59A937" w16cid:durableId="1EB24F83"/>
  <w16cid:commentId w16cid:paraId="2DBDA4E8" w16cid:durableId="1EB24F84"/>
  <w16cid:commentId w16cid:paraId="3E832BF7" w16cid:durableId="1EB251EF"/>
  <w16cid:commentId w16cid:paraId="1302F134" w16cid:durableId="1EB24F85"/>
  <w16cid:commentId w16cid:paraId="72EC1ACC" w16cid:durableId="1EB256CB"/>
  <w16cid:commentId w16cid:paraId="746959D4" w16cid:durableId="1EB25D6C"/>
  <w16cid:commentId w16cid:paraId="644D09EF" w16cid:durableId="1EB29086"/>
  <w16cid:commentId w16cid:paraId="08A8041E" w16cid:durableId="1EB24F89"/>
  <w16cid:commentId w16cid:paraId="0E1EF44B" w16cid:durableId="1EB28C8E"/>
  <w16cid:commentId w16cid:paraId="1EAC96A5" w16cid:durableId="1EB28D13"/>
  <w16cid:commentId w16cid:paraId="29105B6E" w16cid:durableId="1EB27C11"/>
  <w16cid:commentId w16cid:paraId="70764172" w16cid:durableId="1EB24F8C"/>
  <w16cid:commentId w16cid:paraId="7BC85B73" w16cid:durableId="1EB27A7B"/>
  <w16cid:commentId w16cid:paraId="03B9AA27" w16cid:durableId="1EB25E62"/>
  <w16cid:commentId w16cid:paraId="38092613" w16cid:durableId="1EB281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F6377" w14:textId="77777777" w:rsidR="00B50D95" w:rsidRDefault="00B50D95">
      <w:r>
        <w:separator/>
      </w:r>
    </w:p>
  </w:endnote>
  <w:endnote w:type="continuationSeparator" w:id="0">
    <w:p w14:paraId="6ED53393" w14:textId="77777777" w:rsidR="00B50D95" w:rsidRDefault="00B50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47B71" w14:textId="77777777" w:rsidR="00D00224" w:rsidRDefault="00D0022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7EAC4" w14:textId="77777777" w:rsidR="00D00224" w:rsidRDefault="00D0022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B04D7" w14:textId="77777777" w:rsidR="00D00224" w:rsidRDefault="00D0022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80471" w14:textId="77777777" w:rsidR="00B50D95" w:rsidRDefault="00B50D95">
      <w:r>
        <w:separator/>
      </w:r>
    </w:p>
  </w:footnote>
  <w:footnote w:type="continuationSeparator" w:id="0">
    <w:p w14:paraId="5B4AB6CC" w14:textId="77777777" w:rsidR="00B50D95" w:rsidRDefault="00B50D95">
      <w:r>
        <w:continuationSeparator/>
      </w:r>
    </w:p>
  </w:footnote>
  <w:footnote w:id="1">
    <w:p w14:paraId="0A882680" w14:textId="77777777" w:rsidR="00D00224" w:rsidRPr="00A85D37" w:rsidRDefault="00D00224"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2439B992" w14:textId="77777777" w:rsidR="00D00224" w:rsidRPr="00CE4A8B" w:rsidRDefault="00D00224"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3">
    <w:p w14:paraId="5590CAF0" w14:textId="77777777" w:rsidR="00D00224" w:rsidRPr="0034504A" w:rsidRDefault="00D00224">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2EC63C2B" w14:textId="77777777" w:rsidR="00D00224" w:rsidRPr="0015350D" w:rsidRDefault="00D00224">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05FF1571" w14:textId="77777777" w:rsidR="00D00224" w:rsidRPr="0015350D" w:rsidRDefault="00D00224">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25E63F08" w14:textId="77777777" w:rsidR="00D00224" w:rsidRPr="0015350D" w:rsidRDefault="00D00224">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0D0CEB7A" w14:textId="77777777" w:rsidR="00D00224" w:rsidRPr="00A85D37" w:rsidRDefault="00D00224">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AE45" w14:textId="77777777" w:rsidR="00D00224" w:rsidRPr="00130270" w:rsidRDefault="00D00224"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ACE5E" w14:textId="77777777" w:rsidR="00D00224" w:rsidRDefault="00D00224"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15E93"/>
    <w:rsid w:val="00021D47"/>
    <w:rsid w:val="00022163"/>
    <w:rsid w:val="0003753C"/>
    <w:rsid w:val="0003784F"/>
    <w:rsid w:val="00044250"/>
    <w:rsid w:val="00054515"/>
    <w:rsid w:val="0005580C"/>
    <w:rsid w:val="00062496"/>
    <w:rsid w:val="00062F78"/>
    <w:rsid w:val="0006648C"/>
    <w:rsid w:val="00070EB7"/>
    <w:rsid w:val="000737A9"/>
    <w:rsid w:val="00077C3E"/>
    <w:rsid w:val="00080067"/>
    <w:rsid w:val="00094CAC"/>
    <w:rsid w:val="000A5C53"/>
    <w:rsid w:val="000A7D0B"/>
    <w:rsid w:val="000B1042"/>
    <w:rsid w:val="000B12F9"/>
    <w:rsid w:val="000C42D5"/>
    <w:rsid w:val="000C4BCF"/>
    <w:rsid w:val="000D002A"/>
    <w:rsid w:val="000D7AF2"/>
    <w:rsid w:val="000E0B56"/>
    <w:rsid w:val="000E574C"/>
    <w:rsid w:val="000E681F"/>
    <w:rsid w:val="00100495"/>
    <w:rsid w:val="001035FD"/>
    <w:rsid w:val="00106811"/>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65118"/>
    <w:rsid w:val="003746F9"/>
    <w:rsid w:val="00375EA3"/>
    <w:rsid w:val="0037617F"/>
    <w:rsid w:val="00387EF6"/>
    <w:rsid w:val="003A1137"/>
    <w:rsid w:val="003A4B6F"/>
    <w:rsid w:val="003C1396"/>
    <w:rsid w:val="003C30C6"/>
    <w:rsid w:val="003C34B5"/>
    <w:rsid w:val="003C3F28"/>
    <w:rsid w:val="003C7F96"/>
    <w:rsid w:val="003D4743"/>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A6EC2"/>
    <w:rsid w:val="007B1876"/>
    <w:rsid w:val="007D0A58"/>
    <w:rsid w:val="007D5E39"/>
    <w:rsid w:val="007D69CC"/>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5355"/>
    <w:rsid w:val="00876713"/>
    <w:rsid w:val="00880819"/>
    <w:rsid w:val="008873F5"/>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2601"/>
    <w:rsid w:val="009E552A"/>
    <w:rsid w:val="009E6695"/>
    <w:rsid w:val="009F745A"/>
    <w:rsid w:val="00A05590"/>
    <w:rsid w:val="00A07825"/>
    <w:rsid w:val="00A13904"/>
    <w:rsid w:val="00A202B4"/>
    <w:rsid w:val="00A21D56"/>
    <w:rsid w:val="00A22696"/>
    <w:rsid w:val="00A25676"/>
    <w:rsid w:val="00A26373"/>
    <w:rsid w:val="00A309D7"/>
    <w:rsid w:val="00A40C77"/>
    <w:rsid w:val="00A40C82"/>
    <w:rsid w:val="00A438F9"/>
    <w:rsid w:val="00A45FD9"/>
    <w:rsid w:val="00A475A8"/>
    <w:rsid w:val="00A50A17"/>
    <w:rsid w:val="00A54125"/>
    <w:rsid w:val="00A552D7"/>
    <w:rsid w:val="00A61857"/>
    <w:rsid w:val="00A64438"/>
    <w:rsid w:val="00A74A27"/>
    <w:rsid w:val="00A77CD3"/>
    <w:rsid w:val="00A85D37"/>
    <w:rsid w:val="00A925CB"/>
    <w:rsid w:val="00A97BBA"/>
    <w:rsid w:val="00AA159D"/>
    <w:rsid w:val="00AA3948"/>
    <w:rsid w:val="00AA5066"/>
    <w:rsid w:val="00AB1056"/>
    <w:rsid w:val="00AB19FF"/>
    <w:rsid w:val="00AB2F36"/>
    <w:rsid w:val="00AB410F"/>
    <w:rsid w:val="00AB4ED2"/>
    <w:rsid w:val="00AC076D"/>
    <w:rsid w:val="00AC3EA4"/>
    <w:rsid w:val="00AC549D"/>
    <w:rsid w:val="00AC65B5"/>
    <w:rsid w:val="00AD0F01"/>
    <w:rsid w:val="00AE319E"/>
    <w:rsid w:val="00AE36D8"/>
    <w:rsid w:val="00AF13CF"/>
    <w:rsid w:val="00B03A8A"/>
    <w:rsid w:val="00B03DE1"/>
    <w:rsid w:val="00B05BA9"/>
    <w:rsid w:val="00B0665C"/>
    <w:rsid w:val="00B06EE2"/>
    <w:rsid w:val="00B12C32"/>
    <w:rsid w:val="00B17119"/>
    <w:rsid w:val="00B24384"/>
    <w:rsid w:val="00B255B2"/>
    <w:rsid w:val="00B301E5"/>
    <w:rsid w:val="00B319EE"/>
    <w:rsid w:val="00B413B6"/>
    <w:rsid w:val="00B4372A"/>
    <w:rsid w:val="00B46533"/>
    <w:rsid w:val="00B50D95"/>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464E"/>
    <w:rsid w:val="00BF2BDD"/>
    <w:rsid w:val="00C013FD"/>
    <w:rsid w:val="00C03DDE"/>
    <w:rsid w:val="00C127F3"/>
    <w:rsid w:val="00C12DBC"/>
    <w:rsid w:val="00C15227"/>
    <w:rsid w:val="00C26607"/>
    <w:rsid w:val="00C32FD4"/>
    <w:rsid w:val="00C377DB"/>
    <w:rsid w:val="00C40018"/>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0224"/>
    <w:rsid w:val="00D04F20"/>
    <w:rsid w:val="00D0760D"/>
    <w:rsid w:val="00D157DA"/>
    <w:rsid w:val="00D16906"/>
    <w:rsid w:val="00D30397"/>
    <w:rsid w:val="00D343E6"/>
    <w:rsid w:val="00D349F3"/>
    <w:rsid w:val="00D414E9"/>
    <w:rsid w:val="00D471B3"/>
    <w:rsid w:val="00D6007E"/>
    <w:rsid w:val="00D6380C"/>
    <w:rsid w:val="00D82E3E"/>
    <w:rsid w:val="00D86F78"/>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06953"/>
    <w:rsid w:val="00E10DF3"/>
    <w:rsid w:val="00E121FC"/>
    <w:rsid w:val="00E12739"/>
    <w:rsid w:val="00E13029"/>
    <w:rsid w:val="00E159D0"/>
    <w:rsid w:val="00E2121F"/>
    <w:rsid w:val="00E21FB0"/>
    <w:rsid w:val="00E31534"/>
    <w:rsid w:val="00E3461B"/>
    <w:rsid w:val="00E40435"/>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736CB"/>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11E89731"/>
  <w15:docId w15:val="{56ECE1B2-4182-443C-9C44-433AAD925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microsoft.com/office/2011/relationships/commentsExtended" Target="commentsExtended.xml"/><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5.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7.pn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
          <c:w val="0.89019685039370255"/>
          <c:h val="0.54329249759889386"/>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21.403508771929769</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62.931034482758534</c:v>
                </c:pt>
                <c:pt idx="9">
                  <c:v>99.137931034482506</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08489088"/>
        <c:axId val="208534144"/>
      </c:lineChart>
      <c:catAx>
        <c:axId val="20848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534144"/>
        <c:crosses val="autoZero"/>
        <c:auto val="1"/>
        <c:lblAlgn val="ctr"/>
        <c:lblOffset val="100"/>
        <c:noMultiLvlLbl val="0"/>
      </c:catAx>
      <c:valAx>
        <c:axId val="20853414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48908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9"/>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1.3502027062185982</c:v>
                </c:pt>
                <c:pt idx="2">
                  <c:v>1.3508279962186123</c:v>
                </c:pt>
                <c:pt idx="3">
                  <c:v>1.3519454762185887</c:v>
                </c:pt>
                <c:pt idx="4">
                  <c:v>1.3528841172356039</c:v>
                </c:pt>
                <c:pt idx="5">
                  <c:v>1.3561547062186321</c:v>
                </c:pt>
                <c:pt idx="6">
                  <c:v>1.3565843562185762</c:v>
                </c:pt>
                <c:pt idx="7">
                  <c:v>1.3571892036933519</c:v>
                </c:pt>
                <c:pt idx="8">
                  <c:v>1.356160674968709</c:v>
                </c:pt>
                <c:pt idx="9">
                  <c:v>1.3543529862185339</c:v>
                </c:pt>
                <c:pt idx="10">
                  <c:v>1.3534975962185321</c:v>
                </c:pt>
                <c:pt idx="11">
                  <c:v>1.3497279062185621</c:v>
                </c:pt>
                <c:pt idx="12">
                  <c:v>1.3452335471277337</c:v>
                </c:pt>
                <c:pt idx="13">
                  <c:v>1.47581533121857</c:v>
                </c:pt>
                <c:pt idx="14">
                  <c:v>1.8524323262186351</c:v>
                </c:pt>
                <c:pt idx="15">
                  <c:v>2.0102841362186568</c:v>
                </c:pt>
                <c:pt idx="16">
                  <c:v>1.3056039962186077</c:v>
                </c:pt>
                <c:pt idx="17">
                  <c:v>0.33477251621855053</c:v>
                </c:pt>
                <c:pt idx="18">
                  <c:v>-0.15675871725083823</c:v>
                </c:pt>
                <c:pt idx="19">
                  <c:v>-0.21046569529671899</c:v>
                </c:pt>
                <c:pt idx="20">
                  <c:v>-0.35074067198648667</c:v>
                </c:pt>
                <c:pt idx="21">
                  <c:v>-0.33995702378149484</c:v>
                </c:pt>
                <c:pt idx="22">
                  <c:v>-0.42920208378137681</c:v>
                </c:pt>
                <c:pt idx="23">
                  <c:v>-1.2170990337813938</c:v>
                </c:pt>
                <c:pt idx="24">
                  <c:v>-2.0135312237814329</c:v>
                </c:pt>
                <c:pt idx="25">
                  <c:v>-2.4614865137814093</c:v>
                </c:pt>
                <c:pt idx="26">
                  <c:v>-2.4096473821652848</c:v>
                </c:pt>
                <c:pt idx="27">
                  <c:v>-2.081326623781365</c:v>
                </c:pt>
                <c:pt idx="28">
                  <c:v>-1.4398858294957386</c:v>
                </c:pt>
                <c:pt idx="29">
                  <c:v>5.2318989562185578</c:v>
                </c:pt>
                <c:pt idx="30">
                  <c:v>5.3301789107639763</c:v>
                </c:pt>
                <c:pt idx="31">
                  <c:v>5.1471730962185065</c:v>
                </c:pt>
                <c:pt idx="32">
                  <c:v>4.6923682362184742</c:v>
                </c:pt>
                <c:pt idx="33">
                  <c:v>4.1165137662184206</c:v>
                </c:pt>
                <c:pt idx="34">
                  <c:v>3.8613915262186254</c:v>
                </c:pt>
                <c:pt idx="35">
                  <c:v>3.697774578169819</c:v>
                </c:pt>
                <c:pt idx="36">
                  <c:v>3.1528294562185786</c:v>
                </c:pt>
                <c:pt idx="37">
                  <c:v>3.6709186362186577</c:v>
                </c:pt>
                <c:pt idx="38">
                  <c:v>4.605269786218626</c:v>
                </c:pt>
                <c:pt idx="39">
                  <c:v>4.7886007725450099</c:v>
                </c:pt>
                <c:pt idx="40">
                  <c:v>4.580271926218586</c:v>
                </c:pt>
                <c:pt idx="41">
                  <c:v>4.4361265150421332</c:v>
                </c:pt>
                <c:pt idx="42">
                  <c:v>4.7616430444538649</c:v>
                </c:pt>
                <c:pt idx="43">
                  <c:v>4.532847116218619</c:v>
                </c:pt>
                <c:pt idx="44">
                  <c:v>3.1548764262184927</c:v>
                </c:pt>
                <c:pt idx="45">
                  <c:v>1.3110741462185445</c:v>
                </c:pt>
                <c:pt idx="46">
                  <c:v>3.7236366218593366E-2</c:v>
                </c:pt>
                <c:pt idx="47">
                  <c:v>-2.5769267637813771</c:v>
                </c:pt>
                <c:pt idx="48">
                  <c:v>-4.251309973781372</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-4.1408555537814253</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10.216587276218611</c:v>
                </c:pt>
                <c:pt idx="73">
                  <c:v>10.356571859727415</c:v>
                </c:pt>
                <c:pt idx="74">
                  <c:v>7.4356249062186084</c:v>
                </c:pt>
                <c:pt idx="75">
                  <c:v>5.8842263062185065</c:v>
                </c:pt>
                <c:pt idx="76">
                  <c:v>3.9208469662184768</c:v>
                </c:pt>
                <c:pt idx="77">
                  <c:v>1.6564304462185668</c:v>
                </c:pt>
                <c:pt idx="78">
                  <c:v>-0.4726361437815001</c:v>
                </c:pt>
                <c:pt idx="79">
                  <c:v>-2.642192793781438</c:v>
                </c:pt>
                <c:pt idx="80">
                  <c:v>-5.8189957137813764</c:v>
                </c:pt>
                <c:pt idx="81">
                  <c:v>-8.3403674437814459</c:v>
                </c:pt>
                <c:pt idx="82">
                  <c:v>-10.016357816508714</c:v>
                </c:pt>
                <c:pt idx="83">
                  <c:v>-16.104970543781448</c:v>
                </c:pt>
                <c:pt idx="84">
                  <c:v>-16.737603823781456</c:v>
                </c:pt>
                <c:pt idx="85">
                  <c:v>-17.512346463781427</c:v>
                </c:pt>
                <c:pt idx="86">
                  <c:v>-17.747810333781313</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3.0792454562185534</c:v>
                </c:pt>
                <c:pt idx="99">
                  <c:v>3.8925642254493478</c:v>
                </c:pt>
                <c:pt idx="100">
                  <c:v>8.6114114562185531</c:v>
                </c:pt>
                <c:pt idx="101">
                  <c:v>9.8341319062184454</c:v>
                </c:pt>
                <c:pt idx="102">
                  <c:v>11.072293976218656</c:v>
                </c:pt>
                <c:pt idx="103">
                  <c:v>12.122710416218666</c:v>
                </c:pt>
                <c:pt idx="104">
                  <c:v>12.42403252621866</c:v>
                </c:pt>
                <c:pt idx="105">
                  <c:v>11.823248946014548</c:v>
                </c:pt>
                <c:pt idx="106">
                  <c:v>10.553360619262136</c:v>
                </c:pt>
                <c:pt idx="107">
                  <c:v>-0.74372569378145803</c:v>
                </c:pt>
                <c:pt idx="108">
                  <c:v>-2.1008924237813877</c:v>
                </c:pt>
                <c:pt idx="109">
                  <c:v>-4.2377557637815073</c:v>
                </c:pt>
                <c:pt idx="110">
                  <c:v>-6.196707023781471</c:v>
                </c:pt>
                <c:pt idx="111">
                  <c:v>-7.7583815337813888</c:v>
                </c:pt>
                <c:pt idx="112">
                  <c:v>-12.055972333781456</c:v>
                </c:pt>
                <c:pt idx="113">
                  <c:v>-14.367669553781573</c:v>
                </c:pt>
                <c:pt idx="114">
                  <c:v>-15.659729918781386</c:v>
                </c:pt>
                <c:pt idx="115">
                  <c:v>-17.291157496906337</c:v>
                </c:pt>
                <c:pt idx="116">
                  <c:v>-17.407801291256195</c:v>
                </c:pt>
                <c:pt idx="117">
                  <c:v>-17.364449943781207</c:v>
                </c:pt>
                <c:pt idx="118">
                  <c:v>-17.458582533781254</c:v>
                </c:pt>
                <c:pt idx="119">
                  <c:v>-17.525517773781385</c:v>
                </c:pt>
                <c:pt idx="120">
                  <c:v>-17.314622903781299</c:v>
                </c:pt>
                <c:pt idx="121">
                  <c:v>-16.489240913781249</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7.3276155762185358</c:v>
                </c:pt>
                <c:pt idx="132">
                  <c:v>7.9656346562184384</c:v>
                </c:pt>
                <c:pt idx="133">
                  <c:v>8.1479134562185713</c:v>
                </c:pt>
                <c:pt idx="134">
                  <c:v>8.0010093562185709</c:v>
                </c:pt>
                <c:pt idx="135">
                  <c:v>7.5859452662185749</c:v>
                </c:pt>
                <c:pt idx="136">
                  <c:v>6.6286714162186087</c:v>
                </c:pt>
                <c:pt idx="137">
                  <c:v>4.8001795945164787</c:v>
                </c:pt>
                <c:pt idx="138">
                  <c:v>3.3156074562185958</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-14.589433513781485</c:v>
                </c:pt>
                <c:pt idx="149">
                  <c:v>-12.880025773781469</c:v>
                </c:pt>
                <c:pt idx="150">
                  <c:v>-11.062011863781366</c:v>
                </c:pt>
                <c:pt idx="151">
                  <c:v>-9.1385427276894209</c:v>
                </c:pt>
                <c:pt idx="152">
                  <c:v>0.41142893973510386</c:v>
                </c:pt>
                <c:pt idx="153">
                  <c:v>2.2707275637454178</c:v>
                </c:pt>
                <c:pt idx="154">
                  <c:v>4.3973363562185854</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5.1535044562186307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-13.688908433781458</c:v>
                </c:pt>
                <c:pt idx="180">
                  <c:v>-12.329124553781501</c:v>
                </c:pt>
                <c:pt idx="181">
                  <c:v>-11.0861020537815</c:v>
                </c:pt>
                <c:pt idx="182">
                  <c:v>-10.233440215423164</c:v>
                </c:pt>
                <c:pt idx="183">
                  <c:v>-5.8203291152099874</c:v>
                </c:pt>
                <c:pt idx="184">
                  <c:v>-4.9317991037814197</c:v>
                </c:pt>
                <c:pt idx="185">
                  <c:v>-2.8116322237814577</c:v>
                </c:pt>
                <c:pt idx="186">
                  <c:v>-1.3802356437813621</c:v>
                </c:pt>
                <c:pt idx="187">
                  <c:v>-0.24315367378150637</c:v>
                </c:pt>
                <c:pt idx="188">
                  <c:v>0.98599653621853756</c:v>
                </c:pt>
                <c:pt idx="189">
                  <c:v>2.7746419062185907</c:v>
                </c:pt>
                <c:pt idx="190">
                  <c:v>4.2955083962186222</c:v>
                </c:pt>
                <c:pt idx="191">
                  <c:v>5.0082697228852524</c:v>
                </c:pt>
                <c:pt idx="192">
                  <c:v>8.014699669551959</c:v>
                </c:pt>
                <c:pt idx="193">
                  <c:v>8.6463743062186715</c:v>
                </c:pt>
                <c:pt idx="194">
                  <c:v>9.6152377862185681</c:v>
                </c:pt>
                <c:pt idx="195">
                  <c:v>10.008276296218551</c:v>
                </c:pt>
                <c:pt idx="196">
                  <c:v>9.6517007562185881</c:v>
                </c:pt>
                <c:pt idx="197">
                  <c:v>8.9139619662186185</c:v>
                </c:pt>
                <c:pt idx="198">
                  <c:v>7.7392077006629325</c:v>
                </c:pt>
                <c:pt idx="199">
                  <c:v>2.7080757062185796</c:v>
                </c:pt>
                <c:pt idx="200">
                  <c:v>1.9365614262185626</c:v>
                </c:pt>
                <c:pt idx="201">
                  <c:v>-2.3243363781290407E-2</c:v>
                </c:pt>
                <c:pt idx="202">
                  <c:v>-1.8513992137813058</c:v>
                </c:pt>
                <c:pt idx="203">
                  <c:v>-3.780339243781508</c:v>
                </c:pt>
                <c:pt idx="204">
                  <c:v>-5.9342759537813814</c:v>
                </c:pt>
                <c:pt idx="205">
                  <c:v>-8.2656298522921006</c:v>
                </c:pt>
                <c:pt idx="206">
                  <c:v>-10.646997543781538</c:v>
                </c:pt>
                <c:pt idx="207">
                  <c:v>-12.231741877114683</c:v>
                </c:pt>
                <c:pt idx="208">
                  <c:v>-16.461535513478289</c:v>
                </c:pt>
                <c:pt idx="209">
                  <c:v>-16.511646283781264</c:v>
                </c:pt>
                <c:pt idx="210">
                  <c:v>-16.224722743781324</c:v>
                </c:pt>
                <c:pt idx="211">
                  <c:v>-15.761201230650201</c:v>
                </c:pt>
                <c:pt idx="212">
                  <c:v>-15.211291772948018</c:v>
                </c:pt>
                <c:pt idx="213">
                  <c:v>-14.864004833781465</c:v>
                </c:pt>
                <c:pt idx="214">
                  <c:v>-14.675699943781499</c:v>
                </c:pt>
                <c:pt idx="215">
                  <c:v>-13.849085993781404</c:v>
                </c:pt>
                <c:pt idx="216">
                  <c:v>-13.011753943781368</c:v>
                </c:pt>
                <c:pt idx="217">
                  <c:v>-11.161486469707336</c:v>
                </c:pt>
                <c:pt idx="218">
                  <c:v>-10.785869027991907</c:v>
                </c:pt>
                <c:pt idx="219">
                  <c:v>-9.8447667237814613</c:v>
                </c:pt>
                <c:pt idx="220">
                  <c:v>-8.8990776237814107</c:v>
                </c:pt>
                <c:pt idx="221">
                  <c:v>-8.2466651037814351</c:v>
                </c:pt>
                <c:pt idx="222">
                  <c:v>-7.5935597637812293</c:v>
                </c:pt>
                <c:pt idx="223">
                  <c:v>-6.1676868842070043</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6.4312207999686501</c:v>
                </c:pt>
                <c:pt idx="232">
                  <c:v>5.6853756339963866</c:v>
                </c:pt>
                <c:pt idx="233">
                  <c:v>5.4026709562186284</c:v>
                </c:pt>
                <c:pt idx="234">
                  <c:v>4.9989886862184862</c:v>
                </c:pt>
                <c:pt idx="235">
                  <c:v>4.0718674877975163</c:v>
                </c:pt>
                <c:pt idx="236">
                  <c:v>2.5623337462186608</c:v>
                </c:pt>
                <c:pt idx="237">
                  <c:v>0.62589138621858686</c:v>
                </c:pt>
                <c:pt idx="238">
                  <c:v>-1.7750976937815466</c:v>
                </c:pt>
                <c:pt idx="239">
                  <c:v>-3.5623875437813894</c:v>
                </c:pt>
                <c:pt idx="240">
                  <c:v>-8.6370622104480788</c:v>
                </c:pt>
                <c:pt idx="241">
                  <c:v>-9.0844803828616847</c:v>
                </c:pt>
                <c:pt idx="242">
                  <c:v>-10.652339925224686</c:v>
                </c:pt>
                <c:pt idx="243">
                  <c:v>-12.367426013781552</c:v>
                </c:pt>
                <c:pt idx="244">
                  <c:v>-13.928973943781406</c:v>
                </c:pt>
                <c:pt idx="245">
                  <c:v>-15.571841643781497</c:v>
                </c:pt>
                <c:pt idx="246">
                  <c:v>-16.606526493276249</c:v>
                </c:pt>
                <c:pt idx="247">
                  <c:v>-17.437793790972432</c:v>
                </c:pt>
                <c:pt idx="248">
                  <c:v>-18.158567171986448</c:v>
                </c:pt>
                <c:pt idx="249">
                  <c:v>-18.199245703781287</c:v>
                </c:pt>
                <c:pt idx="250">
                  <c:v>-18.139749943781318</c:v>
                </c:pt>
                <c:pt idx="251">
                  <c:v>-17.199696493781403</c:v>
                </c:pt>
                <c:pt idx="252">
                  <c:v>-15.54846982660975</c:v>
                </c:pt>
                <c:pt idx="253">
                  <c:v>-13.172163183781448</c:v>
                </c:pt>
                <c:pt idx="254">
                  <c:v>-11.088954143781518</c:v>
                </c:pt>
                <c:pt idx="255">
                  <c:v>-8.8461395437813231</c:v>
                </c:pt>
                <c:pt idx="256">
                  <c:v>-3.6970193730496561</c:v>
                </c:pt>
                <c:pt idx="257">
                  <c:v>-1.8745916943190202</c:v>
                </c:pt>
                <c:pt idx="258">
                  <c:v>0.11331004621851549</c:v>
                </c:pt>
                <c:pt idx="259">
                  <c:v>2.2099792262185645</c:v>
                </c:pt>
                <c:pt idx="260">
                  <c:v>4.0015776362185473</c:v>
                </c:pt>
                <c:pt idx="261">
                  <c:v>5.4804980562185506</c:v>
                </c:pt>
                <c:pt idx="262">
                  <c:v>6.0768960854320717</c:v>
                </c:pt>
                <c:pt idx="263">
                  <c:v>6.0978212270518979</c:v>
                </c:pt>
                <c:pt idx="264">
                  <c:v>3.9870558330301629</c:v>
                </c:pt>
                <c:pt idx="265">
                  <c:v>2.3031761962186863</c:v>
                </c:pt>
                <c:pt idx="266">
                  <c:v>7.4373862186547512E-3</c:v>
                </c:pt>
                <c:pt idx="267">
                  <c:v>-2.5016828097388899</c:v>
                </c:pt>
                <c:pt idx="268">
                  <c:v>-5.2672757237814674</c:v>
                </c:pt>
                <c:pt idx="269">
                  <c:v>-6.7257433137814306</c:v>
                </c:pt>
                <c:pt idx="270">
                  <c:v>-7.9115535837814583</c:v>
                </c:pt>
                <c:pt idx="271">
                  <c:v>-8.9023170437813803</c:v>
                </c:pt>
                <c:pt idx="272">
                  <c:v>-9.8644187660036238</c:v>
                </c:pt>
                <c:pt idx="273">
                  <c:v>-14.58648219895387</c:v>
                </c:pt>
                <c:pt idx="274">
                  <c:v>-15.541920043781481</c:v>
                </c:pt>
                <c:pt idx="275">
                  <c:v>-16.700305743781456</c:v>
                </c:pt>
                <c:pt idx="276">
                  <c:v>-17.345600013781382</c:v>
                </c:pt>
                <c:pt idx="277">
                  <c:v>-17.910165213781411</c:v>
                </c:pt>
                <c:pt idx="278">
                  <c:v>-18.450784614488491</c:v>
                </c:pt>
                <c:pt idx="279">
                  <c:v>-18.831429673781347</c:v>
                </c:pt>
                <c:pt idx="280">
                  <c:v>-18.784295583781326</c:v>
                </c:pt>
                <c:pt idx="281">
                  <c:v>-18.643212543781363</c:v>
                </c:pt>
                <c:pt idx="282">
                  <c:v>-16.356994168781398</c:v>
                </c:pt>
                <c:pt idx="283">
                  <c:v>-15.193125943781368</c:v>
                </c:pt>
                <c:pt idx="284">
                  <c:v>-13.442042937720691</c:v>
                </c:pt>
                <c:pt idx="285">
                  <c:v>-11.358548723781396</c:v>
                </c:pt>
                <c:pt idx="286">
                  <c:v>-8.6313398137813948</c:v>
                </c:pt>
                <c:pt idx="287">
                  <c:v>-5.7285394637813454</c:v>
                </c:pt>
                <c:pt idx="288">
                  <c:v>-3.3769162205491576</c:v>
                </c:pt>
                <c:pt idx="289">
                  <c:v>-0.34819099832678546</c:v>
                </c:pt>
                <c:pt idx="290">
                  <c:v>6.4822065331416514</c:v>
                </c:pt>
                <c:pt idx="291">
                  <c:v>7.142975306218605</c:v>
                </c:pt>
                <c:pt idx="292">
                  <c:v>7.3474781362184869</c:v>
                </c:pt>
                <c:pt idx="293">
                  <c:v>7.1329762170881859</c:v>
                </c:pt>
                <c:pt idx="294">
                  <c:v>6.3439711762185933</c:v>
                </c:pt>
                <c:pt idx="295">
                  <c:v>4.3549429762185667</c:v>
                </c:pt>
                <c:pt idx="296">
                  <c:v>1.1910847162186542</c:v>
                </c:pt>
                <c:pt idx="297">
                  <c:v>-2.3813277437814335</c:v>
                </c:pt>
                <c:pt idx="298">
                  <c:v>-11.673456183781354</c:v>
                </c:pt>
                <c:pt idx="299">
                  <c:v>-13.162069803781367</c:v>
                </c:pt>
                <c:pt idx="300">
                  <c:v>-14.732543023781489</c:v>
                </c:pt>
                <c:pt idx="301">
                  <c:v>-16.222543193781398</c:v>
                </c:pt>
                <c:pt idx="302">
                  <c:v>-17.547220483781288</c:v>
                </c:pt>
                <c:pt idx="303">
                  <c:v>-18.716156988225677</c:v>
                </c:pt>
                <c:pt idx="304">
                  <c:v>-19.151039326389963</c:v>
                </c:pt>
                <c:pt idx="305">
                  <c:v>-18.694069383781425</c:v>
                </c:pt>
                <c:pt idx="306">
                  <c:v>-18.297630543781345</c:v>
                </c:pt>
                <c:pt idx="307">
                  <c:v>-17.910233566003686</c:v>
                </c:pt>
                <c:pt idx="308">
                  <c:v>-17.75591896378144</c:v>
                </c:pt>
                <c:pt idx="309">
                  <c:v>-17.804125523781323</c:v>
                </c:pt>
                <c:pt idx="310">
                  <c:v>-17.878688813781341</c:v>
                </c:pt>
                <c:pt idx="311">
                  <c:v>-17.748602321559069</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-5.0376079137813097</c:v>
                </c:pt>
                <c:pt idx="320">
                  <c:v>-4.9158425437814373</c:v>
                </c:pt>
                <c:pt idx="321">
                  <c:v>-4.3484425815172774</c:v>
                </c:pt>
                <c:pt idx="322">
                  <c:v>-4.137198273781399</c:v>
                </c:pt>
                <c:pt idx="323">
                  <c:v>-4.0109045336804448</c:v>
                </c:pt>
                <c:pt idx="324">
                  <c:v>-4.0442075137813474</c:v>
                </c:pt>
                <c:pt idx="325">
                  <c:v>-4.022000703781444</c:v>
                </c:pt>
                <c:pt idx="326">
                  <c:v>-3.9809929437815299</c:v>
                </c:pt>
                <c:pt idx="327">
                  <c:v>-3.9315496337814233</c:v>
                </c:pt>
                <c:pt idx="328">
                  <c:v>-4.0888822031220826</c:v>
                </c:pt>
                <c:pt idx="329">
                  <c:v>-4.4451710437814294</c:v>
                </c:pt>
                <c:pt idx="330">
                  <c:v>-7.6262900229479955</c:v>
                </c:pt>
                <c:pt idx="331">
                  <c:v>-8.7970565237812792</c:v>
                </c:pt>
                <c:pt idx="332">
                  <c:v>-10.505234093781352</c:v>
                </c:pt>
                <c:pt idx="333">
                  <c:v>-12.263205023781367</c:v>
                </c:pt>
                <c:pt idx="334">
                  <c:v>-14.573561583781455</c:v>
                </c:pt>
                <c:pt idx="335">
                  <c:v>-16.705073490017927</c:v>
                </c:pt>
                <c:pt idx="336">
                  <c:v>-18.482123963781447</c:v>
                </c:pt>
                <c:pt idx="337">
                  <c:v>-19.285423403781561</c:v>
                </c:pt>
                <c:pt idx="338">
                  <c:v>-19.299207854126156</c:v>
                </c:pt>
                <c:pt idx="339">
                  <c:v>-14.616320186638479</c:v>
                </c:pt>
                <c:pt idx="340">
                  <c:v>-13.200120806407796</c:v>
                </c:pt>
                <c:pt idx="341">
                  <c:v>-11.268802963781418</c:v>
                </c:pt>
                <c:pt idx="342">
                  <c:v>-9.9380953629302979</c:v>
                </c:pt>
                <c:pt idx="343">
                  <c:v>-8.4025955737815092</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1.7580079362186494</c:v>
                </c:pt>
                <c:pt idx="363">
                  <c:v>1.6988681962186121</c:v>
                </c:pt>
                <c:pt idx="364">
                  <c:v>1.8802194562185981</c:v>
                </c:pt>
                <c:pt idx="365">
                  <c:v>2.6228766257102167</c:v>
                </c:pt>
                <c:pt idx="366">
                  <c:v>2.644224649766989</c:v>
                </c:pt>
                <c:pt idx="367">
                  <c:v>2.6521542362186477</c:v>
                </c:pt>
                <c:pt idx="368">
                  <c:v>2.6367421662186339</c:v>
                </c:pt>
                <c:pt idx="369">
                  <c:v>2.4487034362184628</c:v>
                </c:pt>
                <c:pt idx="370">
                  <c:v>2.2837143962185209</c:v>
                </c:pt>
                <c:pt idx="371">
                  <c:v>2.2351408970787929</c:v>
                </c:pt>
                <c:pt idx="372">
                  <c:v>2.1375344342406066</c:v>
                </c:pt>
                <c:pt idx="373">
                  <c:v>1.7488187187186099</c:v>
                </c:pt>
                <c:pt idx="374">
                  <c:v>1.6903211462185106</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1.3733515162187213</c:v>
                </c:pt>
                <c:pt idx="384">
                  <c:v>1.358531636218544</c:v>
                </c:pt>
                <c:pt idx="385">
                  <c:v>1.3445634562186797</c:v>
                </c:pt>
                <c:pt idx="386">
                  <c:v>1.3356378662185784</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1.2496241962185173</c:v>
                </c:pt>
                <c:pt idx="395">
                  <c:v>1.248011096218562</c:v>
                </c:pt>
                <c:pt idx="396">
                  <c:v>1.2469455162185321</c:v>
                </c:pt>
                <c:pt idx="397">
                  <c:v>1.246049112784263</c:v>
                </c:pt>
                <c:pt idx="398">
                  <c:v>1.2443679562186531</c:v>
                </c:pt>
                <c:pt idx="399">
                  <c:v>1.2436163451074791</c:v>
                </c:pt>
                <c:pt idx="400">
                  <c:v>1.2468343385715173</c:v>
                </c:pt>
                <c:pt idx="401">
                  <c:v>1.2484165362185304</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1.2488451266731766</c:v>
                </c:pt>
                <c:pt idx="417">
                  <c:v>1.2474297150421676</c:v>
                </c:pt>
                <c:pt idx="418">
                  <c:v>1.2470057562185979</c:v>
                </c:pt>
                <c:pt idx="419">
                  <c:v>1.2463375838782045</c:v>
                </c:pt>
                <c:pt idx="420">
                  <c:v>1.2458006962185924</c:v>
                </c:pt>
                <c:pt idx="421">
                  <c:v>1.2453430462185793</c:v>
                </c:pt>
                <c:pt idx="422">
                  <c:v>1.2448539762185244</c:v>
                </c:pt>
                <c:pt idx="423">
                  <c:v>1.2444733745859082</c:v>
                </c:pt>
                <c:pt idx="424">
                  <c:v>1.244176811057315</c:v>
                </c:pt>
                <c:pt idx="425">
                  <c:v>1.2438974562185618</c:v>
                </c:pt>
                <c:pt idx="426">
                  <c:v>1.24304412288528</c:v>
                </c:pt>
                <c:pt idx="427">
                  <c:v>1.2428507662186241</c:v>
                </c:pt>
                <c:pt idx="428">
                  <c:v>1.2425852762185485</c:v>
                </c:pt>
                <c:pt idx="429">
                  <c:v>1.242386122885295</c:v>
                </c:pt>
                <c:pt idx="430">
                  <c:v>1.242391826218594</c:v>
                </c:pt>
                <c:pt idx="431">
                  <c:v>1.2431658862186479</c:v>
                </c:pt>
                <c:pt idx="432">
                  <c:v>1.2446270762185501</c:v>
                </c:pt>
                <c:pt idx="433">
                  <c:v>1.2464428262186005</c:v>
                </c:pt>
                <c:pt idx="434">
                  <c:v>1.2485781518707193</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1.2873617035304337</c:v>
                </c:pt>
                <c:pt idx="446">
                  <c:v>1.2892072962185495</c:v>
                </c:pt>
                <c:pt idx="447">
                  <c:v>1.2913507362186465</c:v>
                </c:pt>
                <c:pt idx="448">
                  <c:v>1.2929428062184911</c:v>
                </c:pt>
                <c:pt idx="449">
                  <c:v>1.2945856362186001</c:v>
                </c:pt>
                <c:pt idx="450">
                  <c:v>1.2960468097539057</c:v>
                </c:pt>
                <c:pt idx="451">
                  <c:v>1.2972249562186418</c:v>
                </c:pt>
                <c:pt idx="452">
                  <c:v>1.3007931228851959</c:v>
                </c:pt>
                <c:pt idx="453">
                  <c:v>1.3013874162185901</c:v>
                </c:pt>
                <c:pt idx="454">
                  <c:v>1.3019097362184744</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1.3053885362187323</c:v>
                </c:pt>
                <c:pt idx="463">
                  <c:v>1.305498936218612</c:v>
                </c:pt>
                <c:pt idx="464">
                  <c:v>1.3055700962186438</c:v>
                </c:pt>
                <c:pt idx="465">
                  <c:v>1.3056033754103686</c:v>
                </c:pt>
                <c:pt idx="466">
                  <c:v>1.30573313621855</c:v>
                </c:pt>
                <c:pt idx="467">
                  <c:v>1.3058383562184706</c:v>
                </c:pt>
                <c:pt idx="468">
                  <c:v>1.3059112562185766</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1.3082754362186386</c:v>
                </c:pt>
                <c:pt idx="481">
                  <c:v>1.3086692162185614</c:v>
                </c:pt>
                <c:pt idx="482">
                  <c:v>1.3089894057135467</c:v>
                </c:pt>
                <c:pt idx="483">
                  <c:v>1.3091401962186353</c:v>
                </c:pt>
                <c:pt idx="484">
                  <c:v>1.3092075562186807</c:v>
                </c:pt>
                <c:pt idx="485">
                  <c:v>1.3092294362186152</c:v>
                </c:pt>
                <c:pt idx="486">
                  <c:v>1.3093575088501006</c:v>
                </c:pt>
                <c:pt idx="487">
                  <c:v>1.3091454249686507</c:v>
                </c:pt>
                <c:pt idx="488">
                  <c:v>1.3090335649142468</c:v>
                </c:pt>
                <c:pt idx="489">
                  <c:v>1.3088380462185825</c:v>
                </c:pt>
                <c:pt idx="490">
                  <c:v>1.308553276218632</c:v>
                </c:pt>
                <c:pt idx="491">
                  <c:v>1.3082377162186001</c:v>
                </c:pt>
                <c:pt idx="492">
                  <c:v>1.3078700262185521</c:v>
                </c:pt>
                <c:pt idx="493">
                  <c:v>1.3074895711610861</c:v>
                </c:pt>
                <c:pt idx="494">
                  <c:v>1.3059852720078999</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1.3046529789457861</c:v>
                </c:pt>
                <c:pt idx="503">
                  <c:v>1.3045917320806641</c:v>
                </c:pt>
                <c:pt idx="504">
                  <c:v>1.3045431462186485</c:v>
                </c:pt>
                <c:pt idx="505">
                  <c:v>1.3044421062186327</c:v>
                </c:pt>
                <c:pt idx="506">
                  <c:v>1.3042069762185262</c:v>
                </c:pt>
                <c:pt idx="507">
                  <c:v>1.3037938518230159</c:v>
                </c:pt>
                <c:pt idx="508">
                  <c:v>1.303423836218542</c:v>
                </c:pt>
                <c:pt idx="509">
                  <c:v>1.3030729762185469</c:v>
                </c:pt>
                <c:pt idx="510">
                  <c:v>1.302819496622704</c:v>
                </c:pt>
                <c:pt idx="511">
                  <c:v>1.3027634884767141</c:v>
                </c:pt>
                <c:pt idx="512">
                  <c:v>1.3029086705042232</c:v>
                </c:pt>
                <c:pt idx="513">
                  <c:v>1.3032256462184342</c:v>
                </c:pt>
                <c:pt idx="514">
                  <c:v>1.3034908962186194</c:v>
                </c:pt>
                <c:pt idx="515">
                  <c:v>1.3036931962186458</c:v>
                </c:pt>
                <c:pt idx="516">
                  <c:v>1.303906326218538</c:v>
                </c:pt>
                <c:pt idx="517">
                  <c:v>1.3041984259155441</c:v>
                </c:pt>
                <c:pt idx="518">
                  <c:v>1.3044568228854001</c:v>
                </c:pt>
                <c:pt idx="519">
                  <c:v>1.3046335694261608</c:v>
                </c:pt>
                <c:pt idx="520">
                  <c:v>1.3062894562185363</c:v>
                </c:pt>
                <c:pt idx="521">
                  <c:v>1.3066125162187103</c:v>
                </c:pt>
                <c:pt idx="522">
                  <c:v>1.3069561862186561</c:v>
                </c:pt>
                <c:pt idx="523">
                  <c:v>1.3072526462186289</c:v>
                </c:pt>
                <c:pt idx="524">
                  <c:v>1.3075205323055314</c:v>
                </c:pt>
                <c:pt idx="525">
                  <c:v>1.3078216262185398</c:v>
                </c:pt>
                <c:pt idx="526">
                  <c:v>1.308216986218528</c:v>
                </c:pt>
                <c:pt idx="527">
                  <c:v>1.3084894562185951</c:v>
                </c:pt>
                <c:pt idx="528">
                  <c:v>1.3099954562185872</c:v>
                </c:pt>
                <c:pt idx="529">
                  <c:v>1.3101553862186401</c:v>
                </c:pt>
                <c:pt idx="530">
                  <c:v>1.3105332562185898</c:v>
                </c:pt>
                <c:pt idx="531">
                  <c:v>1.3110261228852806</c:v>
                </c:pt>
                <c:pt idx="532">
                  <c:v>1.3116225395517942</c:v>
                </c:pt>
                <c:pt idx="533">
                  <c:v>1.312108316218584</c:v>
                </c:pt>
                <c:pt idx="534">
                  <c:v>1.3125084362186925</c:v>
                </c:pt>
                <c:pt idx="535">
                  <c:v>1.3128329078314351</c:v>
                </c:pt>
                <c:pt idx="536">
                  <c:v>1.3140320222563582</c:v>
                </c:pt>
                <c:pt idx="537">
                  <c:v>1.3139443031573959</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1.3105704662186093</c:v>
                </c:pt>
                <c:pt idx="550">
                  <c:v>1.3111331962186057</c:v>
                </c:pt>
                <c:pt idx="551">
                  <c:v>1.3119551874013666</c:v>
                </c:pt>
                <c:pt idx="552">
                  <c:v>1.3178713527702799</c:v>
                </c:pt>
                <c:pt idx="553">
                  <c:v>1.3188990888716177</c:v>
                </c:pt>
                <c:pt idx="554">
                  <c:v>1.3207794062186906</c:v>
                </c:pt>
                <c:pt idx="555">
                  <c:v>1.3225585362186254</c:v>
                </c:pt>
                <c:pt idx="556">
                  <c:v>1.3238293762186095</c:v>
                </c:pt>
                <c:pt idx="557">
                  <c:v>1.3254029962186564</c:v>
                </c:pt>
                <c:pt idx="558">
                  <c:v>1.3269093350066044</c:v>
                </c:pt>
                <c:pt idx="559">
                  <c:v>1.3278782431037968</c:v>
                </c:pt>
                <c:pt idx="560">
                  <c:v>1.333180961268968</c:v>
                </c:pt>
                <c:pt idx="561">
                  <c:v>1.3350323862185007</c:v>
                </c:pt>
                <c:pt idx="562">
                  <c:v>1.3368864262186841</c:v>
                </c:pt>
                <c:pt idx="563">
                  <c:v>1.3386934664225691</c:v>
                </c:pt>
                <c:pt idx="564">
                  <c:v>1.3402183662186808</c:v>
                </c:pt>
                <c:pt idx="565">
                  <c:v>1.3416101162186465</c:v>
                </c:pt>
                <c:pt idx="566">
                  <c:v>1.3427961736098837</c:v>
                </c:pt>
                <c:pt idx="567">
                  <c:v>1.3480870726570113</c:v>
                </c:pt>
                <c:pt idx="568">
                  <c:v>1.3490325684634861</c:v>
                </c:pt>
                <c:pt idx="569">
                  <c:v>1.3498289862186958</c:v>
                </c:pt>
                <c:pt idx="570">
                  <c:v>1.350734266218538</c:v>
                </c:pt>
                <c:pt idx="571">
                  <c:v>1.3514379862185444</c:v>
                </c:pt>
                <c:pt idx="572">
                  <c:v>1.3521873562185247</c:v>
                </c:pt>
                <c:pt idx="573">
                  <c:v>1.3530687787991815</c:v>
                </c:pt>
                <c:pt idx="574">
                  <c:v>1.3534894562185968</c:v>
                </c:pt>
                <c:pt idx="575">
                  <c:v>1.3555126365464645</c:v>
                </c:pt>
                <c:pt idx="576">
                  <c:v>1.3559478362185071</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c:v>
                </c:pt>
                <c:pt idx="593">
                  <c:v>1.3580470962186575</c:v>
                </c:pt>
                <c:pt idx="594">
                  <c:v>1.358134656218553</c:v>
                </c:pt>
                <c:pt idx="595">
                  <c:v>1.3582670276472042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1.3602608362185604</c:v>
                </c:pt>
                <c:pt idx="604">
                  <c:v>1.3609279358103805</c:v>
                </c:pt>
                <c:pt idx="605">
                  <c:v>1.3615400062186325</c:v>
                </c:pt>
                <c:pt idx="606">
                  <c:v>1.3621443462184857</c:v>
                </c:pt>
                <c:pt idx="607">
                  <c:v>1.3623930262185859</c:v>
                </c:pt>
                <c:pt idx="608">
                  <c:v>1.3624605844236741</c:v>
                </c:pt>
                <c:pt idx="609">
                  <c:v>1.3623370812186288</c:v>
                </c:pt>
                <c:pt idx="610">
                  <c:v>1.3622207162185447</c:v>
                </c:pt>
                <c:pt idx="611">
                  <c:v>1.3620782762185137</c:v>
                </c:pt>
                <c:pt idx="612">
                  <c:v>1.3620082762187191</c:v>
                </c:pt>
                <c:pt idx="613">
                  <c:v>1.3619392462185949</c:v>
                </c:pt>
                <c:pt idx="614">
                  <c:v>1.3619784868307505</c:v>
                </c:pt>
                <c:pt idx="615">
                  <c:v>1.3621354962185281</c:v>
                </c:pt>
                <c:pt idx="616">
                  <c:v>1.3622888462184903</c:v>
                </c:pt>
                <c:pt idx="617">
                  <c:v>1.362257456218589</c:v>
                </c:pt>
                <c:pt idx="618">
                  <c:v>1.3616811784408753</c:v>
                </c:pt>
                <c:pt idx="619">
                  <c:v>1.3615506862185782</c:v>
                </c:pt>
                <c:pt idx="620">
                  <c:v>1.3612895962184695</c:v>
                </c:pt>
                <c:pt idx="621">
                  <c:v>1.3610393562184675</c:v>
                </c:pt>
                <c:pt idx="622">
                  <c:v>1.3607004239605263</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1.3604373962187162</c:v>
                </c:pt>
                <c:pt idx="637">
                  <c:v>1.3611542462184898</c:v>
                </c:pt>
                <c:pt idx="638">
                  <c:v>1.3620598962185277</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1.3647725562185848</c:v>
                </c:pt>
                <c:pt idx="647">
                  <c:v>1.3645554800281445</c:v>
                </c:pt>
                <c:pt idx="648">
                  <c:v>1.3642618262185828</c:v>
                </c:pt>
                <c:pt idx="649">
                  <c:v>1.3639568462185565</c:v>
                </c:pt>
                <c:pt idx="650">
                  <c:v>1.3635636462186498</c:v>
                </c:pt>
                <c:pt idx="651">
                  <c:v>1.3631929041352771</c:v>
                </c:pt>
                <c:pt idx="652">
                  <c:v>1.3626448083311544</c:v>
                </c:pt>
                <c:pt idx="653">
                  <c:v>1.3627300747753861</c:v>
                </c:pt>
                <c:pt idx="654">
                  <c:v>1.3627963762185402</c:v>
                </c:pt>
                <c:pt idx="655">
                  <c:v>1.3628442562184353</c:v>
                </c:pt>
                <c:pt idx="656">
                  <c:v>1.3629787062185701</c:v>
                </c:pt>
                <c:pt idx="657">
                  <c:v>1.3630776762185521</c:v>
                </c:pt>
                <c:pt idx="658">
                  <c:v>1.3631435168246213</c:v>
                </c:pt>
                <c:pt idx="659">
                  <c:v>1.3630502762186723</c:v>
                </c:pt>
                <c:pt idx="660">
                  <c:v>1.3629629895519195</c:v>
                </c:pt>
                <c:pt idx="661">
                  <c:v>1.3625340312185585</c:v>
                </c:pt>
                <c:pt idx="662">
                  <c:v>1.3624598262186705</c:v>
                </c:pt>
                <c:pt idx="663">
                  <c:v>1.3624746062184978</c:v>
                </c:pt>
                <c:pt idx="664">
                  <c:v>1.3626989062185981</c:v>
                </c:pt>
                <c:pt idx="665">
                  <c:v>1.362855630637128</c:v>
                </c:pt>
                <c:pt idx="666">
                  <c:v>1.362961266218548</c:v>
                </c:pt>
                <c:pt idx="667">
                  <c:v>1.3630637262187428</c:v>
                </c:pt>
                <c:pt idx="668">
                  <c:v>1.3631606562186958</c:v>
                </c:pt>
                <c:pt idx="669">
                  <c:v>1.3631361909124968</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1.3589517762187195</c:v>
                </c:pt>
                <c:pt idx="687">
                  <c:v>1.3587921762186441</c:v>
                </c:pt>
                <c:pt idx="688">
                  <c:v>1.3581787113207491</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1.3543172762185125</c:v>
                </c:pt>
                <c:pt idx="699">
                  <c:v>1.3541973862186301</c:v>
                </c:pt>
                <c:pt idx="700">
                  <c:v>1.3539808162185665</c:v>
                </c:pt>
                <c:pt idx="701">
                  <c:v>1.3538430258388141</c:v>
                </c:pt>
                <c:pt idx="702">
                  <c:v>1.3541195299027651</c:v>
                </c:pt>
                <c:pt idx="703">
                  <c:v>1.3545083462187102</c:v>
                </c:pt>
                <c:pt idx="704">
                  <c:v>1.3553167162185247</c:v>
                </c:pt>
                <c:pt idx="705">
                  <c:v>1.3559268762184877</c:v>
                </c:pt>
                <c:pt idx="706">
                  <c:v>1.3563784051981713</c:v>
                </c:pt>
                <c:pt idx="707">
                  <c:v>1.3568612662187149</c:v>
                </c:pt>
                <c:pt idx="708">
                  <c:v>1.3571767662186431</c:v>
                </c:pt>
                <c:pt idx="709">
                  <c:v>1.3575057451074009</c:v>
                </c:pt>
                <c:pt idx="710">
                  <c:v>1.3583667854868651</c:v>
                </c:pt>
                <c:pt idx="711">
                  <c:v>1.3582266762184918</c:v>
                </c:pt>
                <c:pt idx="712">
                  <c:v>1.3581124459093001</c:v>
                </c:pt>
                <c:pt idx="713">
                  <c:v>1.3577538462186425</c:v>
                </c:pt>
                <c:pt idx="714">
                  <c:v>1.357190406218564</c:v>
                </c:pt>
                <c:pt idx="715">
                  <c:v>1.3565621862185278</c:v>
                </c:pt>
                <c:pt idx="716">
                  <c:v>1.3560962540908998</c:v>
                </c:pt>
                <c:pt idx="717">
                  <c:v>1.3554266890953079</c:v>
                </c:pt>
                <c:pt idx="718">
                  <c:v>1.3550292087958673</c:v>
                </c:pt>
                <c:pt idx="719">
                  <c:v>1.3542877162184801</c:v>
                </c:pt>
                <c:pt idx="720">
                  <c:v>1.3533316562186546</c:v>
                </c:pt>
                <c:pt idx="721">
                  <c:v>1.3521280162186429</c:v>
                </c:pt>
                <c:pt idx="722">
                  <c:v>1.3511563862185767</c:v>
                </c:pt>
                <c:pt idx="723">
                  <c:v>1.3501505062184997</c:v>
                </c:pt>
                <c:pt idx="724">
                  <c:v>1.3492722827492116</c:v>
                </c:pt>
                <c:pt idx="725">
                  <c:v>1.3488418679832961</c:v>
                </c:pt>
                <c:pt idx="726">
                  <c:v>1.3472987999686552</c:v>
                </c:pt>
                <c:pt idx="727">
                  <c:v>1.3470995462186437</c:v>
                </c:pt>
                <c:pt idx="728">
                  <c:v>1.3469042762186376</c:v>
                </c:pt>
                <c:pt idx="729">
                  <c:v>1.3467178762186365</c:v>
                </c:pt>
                <c:pt idx="730">
                  <c:v>1.3464370539197161</c:v>
                </c:pt>
                <c:pt idx="731">
                  <c:v>1.3461018162186633</c:v>
                </c:pt>
                <c:pt idx="732">
                  <c:v>1.3457423362184642</c:v>
                </c:pt>
                <c:pt idx="733">
                  <c:v>1.3454767562185594</c:v>
                </c:pt>
                <c:pt idx="734">
                  <c:v>1.3452994562185836</c:v>
                </c:pt>
                <c:pt idx="735">
                  <c:v>1.3447724006630761</c:v>
                </c:pt>
                <c:pt idx="736">
                  <c:v>1.3446549062185678</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1.3425952521370705</c:v>
                </c:pt>
                <c:pt idx="750">
                  <c:v>1.342258156218608</c:v>
                </c:pt>
                <c:pt idx="751">
                  <c:v>1.3419344562186075</c:v>
                </c:pt>
                <c:pt idx="752">
                  <c:v>1.3417233705042668</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1.3400873462187137</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1.3408538362186018</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1.3416963583924775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1.3412359088502108</c:v>
                </c:pt>
                <c:pt idx="793">
                  <c:v>1.3410289237509971</c:v>
                </c:pt>
                <c:pt idx="794">
                  <c:v>1.3409821162186142</c:v>
                </c:pt>
                <c:pt idx="795">
                  <c:v>1.3409543840535463</c:v>
                </c:pt>
                <c:pt idx="796">
                  <c:v>1.340946636218618</c:v>
                </c:pt>
                <c:pt idx="797">
                  <c:v>1.3409663362185569</c:v>
                </c:pt>
                <c:pt idx="798">
                  <c:v>1.340955486218578</c:v>
                </c:pt>
                <c:pt idx="799">
                  <c:v>1.3408024162186507</c:v>
                </c:pt>
                <c:pt idx="800">
                  <c:v>1.3406697725452259</c:v>
                </c:pt>
                <c:pt idx="801">
                  <c:v>1.3405855331416805</c:v>
                </c:pt>
                <c:pt idx="802">
                  <c:v>1.3397449136652284</c:v>
                </c:pt>
                <c:pt idx="803">
                  <c:v>1.3395612362185432</c:v>
                </c:pt>
                <c:pt idx="804">
                  <c:v>1.3394071762185602</c:v>
                </c:pt>
                <c:pt idx="805">
                  <c:v>1.3392497162186032</c:v>
                </c:pt>
                <c:pt idx="806">
                  <c:v>1.3391055283834987</c:v>
                </c:pt>
                <c:pt idx="807">
                  <c:v>1.3389911160124064</c:v>
                </c:pt>
                <c:pt idx="808">
                  <c:v>1.3387528198549745</c:v>
                </c:pt>
                <c:pt idx="809">
                  <c:v>1.3386808362186593</c:v>
                </c:pt>
                <c:pt idx="810">
                  <c:v>1.3386123362186617</c:v>
                </c:pt>
                <c:pt idx="811">
                  <c:v>1.3385536830227807</c:v>
                </c:pt>
                <c:pt idx="812">
                  <c:v>1.3384860562185565</c:v>
                </c:pt>
                <c:pt idx="813">
                  <c:v>1.3384414162186005</c:v>
                </c:pt>
                <c:pt idx="814">
                  <c:v>1.338405756218606</c:v>
                </c:pt>
                <c:pt idx="815">
                  <c:v>1.3383723847900506</c:v>
                </c:pt>
                <c:pt idx="816">
                  <c:v>1.3382854295519213</c:v>
                </c:pt>
                <c:pt idx="817">
                  <c:v>1.3382870162185609</c:v>
                </c:pt>
                <c:pt idx="818">
                  <c:v>1.3382893762184551</c:v>
                </c:pt>
                <c:pt idx="819">
                  <c:v>1.3382943562186678</c:v>
                </c:pt>
                <c:pt idx="820">
                  <c:v>1.338298256218593</c:v>
                </c:pt>
                <c:pt idx="821">
                  <c:v>1.3383055582593784</c:v>
                </c:pt>
                <c:pt idx="822">
                  <c:v>1.3383169962186101</c:v>
                </c:pt>
                <c:pt idx="823">
                  <c:v>1.3383659996969066</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1.3400688362185516</c:v>
                </c:pt>
                <c:pt idx="832">
                  <c:v>1.340120256218583</c:v>
                </c:pt>
                <c:pt idx="833">
                  <c:v>1.3399337062185595</c:v>
                </c:pt>
                <c:pt idx="834">
                  <c:v>1.3398413711122572</c:v>
                </c:pt>
                <c:pt idx="835">
                  <c:v>1.3396473362186481</c:v>
                </c:pt>
                <c:pt idx="836">
                  <c:v>1.3395082162184881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1.3392470541567887</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1.3381858462185963</c:v>
                </c:pt>
                <c:pt idx="857">
                  <c:v>1.3378659862185884</c:v>
                </c:pt>
                <c:pt idx="858">
                  <c:v>1.3376298312185924</c:v>
                </c:pt>
                <c:pt idx="859">
                  <c:v>1.3369910562184915</c:v>
                </c:pt>
                <c:pt idx="860">
                  <c:v>1.3367868246396477</c:v>
                </c:pt>
                <c:pt idx="861">
                  <c:v>1.3366048762187441</c:v>
                </c:pt>
                <c:pt idx="862">
                  <c:v>1.3364884962185941</c:v>
                </c:pt>
                <c:pt idx="863">
                  <c:v>1.3363674362187827</c:v>
                </c:pt>
                <c:pt idx="864">
                  <c:v>1.3363251562185923</c:v>
                </c:pt>
                <c:pt idx="865">
                  <c:v>1.3363060827244198</c:v>
                </c:pt>
                <c:pt idx="866">
                  <c:v>1.3359809825344633</c:v>
                </c:pt>
                <c:pt idx="867">
                  <c:v>1.3360046062184519</c:v>
                </c:pt>
                <c:pt idx="868">
                  <c:v>1.3362484062186881</c:v>
                </c:pt>
                <c:pt idx="869">
                  <c:v>1.3364522362186357</c:v>
                </c:pt>
                <c:pt idx="870">
                  <c:v>1.3366612162185874</c:v>
                </c:pt>
                <c:pt idx="871">
                  <c:v>1.3367094562187845</c:v>
                </c:pt>
                <c:pt idx="872">
                  <c:v>1.3366784149814088</c:v>
                </c:pt>
                <c:pt idx="873">
                  <c:v>1.3365685366783731</c:v>
                </c:pt>
                <c:pt idx="874">
                  <c:v>1.336369480315085</c:v>
                </c:pt>
                <c:pt idx="875">
                  <c:v>1.3363419562185481</c:v>
                </c:pt>
                <c:pt idx="876">
                  <c:v>1.3363262062185726</c:v>
                </c:pt>
                <c:pt idx="877">
                  <c:v>1.3363171366309001</c:v>
                </c:pt>
                <c:pt idx="878">
                  <c:v>1.3362880162187203</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1.3342167289458071</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1.3769451511338553</c:v>
                </c:pt>
                <c:pt idx="5">
                  <c:v>1.3769850312185561</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1.9077876062185362</c:v>
                </c:pt>
                <c:pt idx="15">
                  <c:v>2.0599383362185462</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-1.1290500037814462</c:v>
                </c:pt>
                <c:pt idx="24">
                  <c:v>-1.8887993637814446</c:v>
                </c:pt>
                <c:pt idx="25">
                  <c:v>-2.3811640037813975</c:v>
                </c:pt>
                <c:pt idx="26">
                  <c:v>-2.3406281397412063</c:v>
                </c:pt>
                <c:pt idx="27">
                  <c:v>-2.0446669537813875</c:v>
                </c:pt>
                <c:pt idx="28">
                  <c:v>-1.4241442342576378</c:v>
                </c:pt>
                <c:pt idx="29">
                  <c:v>5.2923358562185703</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3.5806202862184948</c:v>
                </c:pt>
                <c:pt idx="38">
                  <c:v>4.5880509962186284</c:v>
                </c:pt>
                <c:pt idx="39">
                  <c:v>4.7937917113204724</c:v>
                </c:pt>
                <c:pt idx="40">
                  <c:v>4.5682832762185646</c:v>
                </c:pt>
                <c:pt idx="41">
                  <c:v>4.4368265738656474</c:v>
                </c:pt>
                <c:pt idx="42">
                  <c:v>4.7511160444538518</c:v>
                </c:pt>
                <c:pt idx="43">
                  <c:v>4.5290375262185885</c:v>
                </c:pt>
                <c:pt idx="44">
                  <c:v>3.2363704962185267</c:v>
                </c:pt>
                <c:pt idx="45">
                  <c:v>2.2736655362185587</c:v>
                </c:pt>
                <c:pt idx="46">
                  <c:v>-0.38758491378143956</c:v>
                </c:pt>
                <c:pt idx="47">
                  <c:v>-2.4264994237812743</c:v>
                </c:pt>
                <c:pt idx="48">
                  <c:v>-4.2895138437814895</c:v>
                </c:pt>
                <c:pt idx="49">
                  <c:v>-5.7176400637812463</c:v>
                </c:pt>
                <c:pt idx="50">
                  <c:v>-6.6500750700972313</c:v>
                </c:pt>
                <c:pt idx="51">
                  <c:v>-8.9325713250314429</c:v>
                </c:pt>
                <c:pt idx="52">
                  <c:v>-8.8559147337815745</c:v>
                </c:pt>
                <c:pt idx="53">
                  <c:v>-8.7310250021147411</c:v>
                </c:pt>
                <c:pt idx="54">
                  <c:v>-8.3821817037813027</c:v>
                </c:pt>
                <c:pt idx="55">
                  <c:v>-8.1129396637814324</c:v>
                </c:pt>
                <c:pt idx="56">
                  <c:v>-7.807725201315737</c:v>
                </c:pt>
                <c:pt idx="57">
                  <c:v>-4.8450769074177806</c:v>
                </c:pt>
                <c:pt idx="58">
                  <c:v>-4.1479047337815063</c:v>
                </c:pt>
                <c:pt idx="59">
                  <c:v>-3.031772273781371</c:v>
                </c:pt>
                <c:pt idx="60">
                  <c:v>-1.9554922537815713</c:v>
                </c:pt>
                <c:pt idx="61">
                  <c:v>-1.0311571737814123</c:v>
                </c:pt>
                <c:pt idx="62">
                  <c:v>-0.37296709378139781</c:v>
                </c:pt>
                <c:pt idx="63">
                  <c:v>7.6516426218631958E-2</c:v>
                </c:pt>
                <c:pt idx="64">
                  <c:v>0.65139339064484292</c:v>
                </c:pt>
                <c:pt idx="65">
                  <c:v>4.1933694562185764</c:v>
                </c:pt>
                <c:pt idx="66">
                  <c:v>5.0251025862185656</c:v>
                </c:pt>
                <c:pt idx="67">
                  <c:v>6.4603871462185651</c:v>
                </c:pt>
                <c:pt idx="68">
                  <c:v>7.8353179462184688</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4.0025859962185617</c:v>
                </c:pt>
                <c:pt idx="77">
                  <c:v>1.767119996218625</c:v>
                </c:pt>
                <c:pt idx="78">
                  <c:v>-0.15803930378130879</c:v>
                </c:pt>
                <c:pt idx="79">
                  <c:v>-2.9554483637813664</c:v>
                </c:pt>
                <c:pt idx="80">
                  <c:v>-5.7410566537814987</c:v>
                </c:pt>
                <c:pt idx="81">
                  <c:v>-8.0896931937813861</c:v>
                </c:pt>
                <c:pt idx="82">
                  <c:v>-9.9080755437814219</c:v>
                </c:pt>
                <c:pt idx="83">
                  <c:v>-15.6144405437814</c:v>
                </c:pt>
                <c:pt idx="84">
                  <c:v>-16.591595713781405</c:v>
                </c:pt>
                <c:pt idx="85">
                  <c:v>-17.371575943781366</c:v>
                </c:pt>
                <c:pt idx="86">
                  <c:v>-17.661313673781308</c:v>
                </c:pt>
                <c:pt idx="87">
                  <c:v>-17.436246333781533</c:v>
                </c:pt>
                <c:pt idx="88">
                  <c:v>-17.106850319291567</c:v>
                </c:pt>
                <c:pt idx="89">
                  <c:v>-16.548208573781313</c:v>
                </c:pt>
                <c:pt idx="90">
                  <c:v>-15.992682643781457</c:v>
                </c:pt>
                <c:pt idx="91">
                  <c:v>-15.354327516384284</c:v>
                </c:pt>
                <c:pt idx="92">
                  <c:v>-8.7593019947617279</c:v>
                </c:pt>
                <c:pt idx="93">
                  <c:v>-6.9545389237814463</c:v>
                </c:pt>
                <c:pt idx="94">
                  <c:v>-4.7570787087297663</c:v>
                </c:pt>
                <c:pt idx="95">
                  <c:v>-2.4472155637813282</c:v>
                </c:pt>
                <c:pt idx="96">
                  <c:v>-0.31354806378141198</c:v>
                </c:pt>
                <c:pt idx="97">
                  <c:v>1.5550271262186208</c:v>
                </c:pt>
                <c:pt idx="98">
                  <c:v>3.0924755362186209</c:v>
                </c:pt>
                <c:pt idx="99">
                  <c:v>3.7404241639108449</c:v>
                </c:pt>
                <c:pt idx="100">
                  <c:v>8.5350704373506829</c:v>
                </c:pt>
                <c:pt idx="101">
                  <c:v>9.792169696218707</c:v>
                </c:pt>
                <c:pt idx="102">
                  <c:v>11.043692676218544</c:v>
                </c:pt>
                <c:pt idx="103">
                  <c:v>12.076181076218704</c:v>
                </c:pt>
                <c:pt idx="104">
                  <c:v>12.376416396218557</c:v>
                </c:pt>
                <c:pt idx="105">
                  <c:v>11.788753466422525</c:v>
                </c:pt>
                <c:pt idx="106">
                  <c:v>10.555308988827306</c:v>
                </c:pt>
                <c:pt idx="107">
                  <c:v>-0.5026205437814325</c:v>
                </c:pt>
                <c:pt idx="108">
                  <c:v>-2.2096977637813158</c:v>
                </c:pt>
                <c:pt idx="109">
                  <c:v>-4.1786560237815564</c:v>
                </c:pt>
                <c:pt idx="110">
                  <c:v>-5.0188027637814505</c:v>
                </c:pt>
                <c:pt idx="111">
                  <c:v>-8.8202867237813027</c:v>
                </c:pt>
                <c:pt idx="112">
                  <c:v>-12.101055383781398</c:v>
                </c:pt>
                <c:pt idx="113">
                  <c:v>-14.031619943781493</c:v>
                </c:pt>
                <c:pt idx="114">
                  <c:v>-15.687943252114763</c:v>
                </c:pt>
                <c:pt idx="115">
                  <c:v>-17.242900387531247</c:v>
                </c:pt>
                <c:pt idx="116">
                  <c:v>-17.375028755902665</c:v>
                </c:pt>
                <c:pt idx="117">
                  <c:v>-17.336403933781483</c:v>
                </c:pt>
                <c:pt idx="118">
                  <c:v>-17.430295773781424</c:v>
                </c:pt>
                <c:pt idx="119">
                  <c:v>-17.490365243781412</c:v>
                </c:pt>
                <c:pt idx="120">
                  <c:v>-17.295270623781462</c:v>
                </c:pt>
                <c:pt idx="121">
                  <c:v>-16.465306173781457</c:v>
                </c:pt>
                <c:pt idx="122">
                  <c:v>-15.63209561134885</c:v>
                </c:pt>
                <c:pt idx="123">
                  <c:v>-10.819514904892472</c:v>
                </c:pt>
                <c:pt idx="124">
                  <c:v>-9.5736926537813982</c:v>
                </c:pt>
                <c:pt idx="125">
                  <c:v>-7.7558055837813704</c:v>
                </c:pt>
                <c:pt idx="126">
                  <c:v>-5.6315361837814724</c:v>
                </c:pt>
                <c:pt idx="127">
                  <c:v>-3.4576842137814481</c:v>
                </c:pt>
                <c:pt idx="128">
                  <c:v>-1.6133624437814689</c:v>
                </c:pt>
                <c:pt idx="129">
                  <c:v>1.0593640519632004</c:v>
                </c:pt>
                <c:pt idx="130">
                  <c:v>6.8427759562185759</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3.3734494562186024</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-16.015403673781279</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7.1661106662185956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-15.850822503781336</c:v>
                </c:pt>
                <c:pt idx="177">
                  <c:v>-15.388431483781332</c:v>
                </c:pt>
                <c:pt idx="178">
                  <c:v>-14.707026783781398</c:v>
                </c:pt>
                <c:pt idx="179">
                  <c:v>-13.876299323781264</c:v>
                </c:pt>
                <c:pt idx="180">
                  <c:v>-12.372698803781269</c:v>
                </c:pt>
                <c:pt idx="181">
                  <c:v>-11.155122383781432</c:v>
                </c:pt>
                <c:pt idx="182">
                  <c:v>-10.185075633333682</c:v>
                </c:pt>
                <c:pt idx="183">
                  <c:v>-5.8245519723528263</c:v>
                </c:pt>
                <c:pt idx="184">
                  <c:v>-5.1308491237813314</c:v>
                </c:pt>
                <c:pt idx="185">
                  <c:v>-2.82094112378131</c:v>
                </c:pt>
                <c:pt idx="186">
                  <c:v>-1.3436585837814481</c:v>
                </c:pt>
                <c:pt idx="187">
                  <c:v>-0.20310128378140793</c:v>
                </c:pt>
                <c:pt idx="188">
                  <c:v>0.98115413621863468</c:v>
                </c:pt>
                <c:pt idx="189">
                  <c:v>2.8514445862186562</c:v>
                </c:pt>
                <c:pt idx="190">
                  <c:v>4.3308609562185865</c:v>
                </c:pt>
                <c:pt idx="191">
                  <c:v>5.1627283895519156</c:v>
                </c:pt>
                <c:pt idx="192">
                  <c:v>8.0953403762184735</c:v>
                </c:pt>
                <c:pt idx="193">
                  <c:v>8.6885017962186453</c:v>
                </c:pt>
                <c:pt idx="194">
                  <c:v>9.6643125062186517</c:v>
                </c:pt>
                <c:pt idx="195">
                  <c:v>10.052044196218661</c:v>
                </c:pt>
                <c:pt idx="196">
                  <c:v>9.7019941362186017</c:v>
                </c:pt>
                <c:pt idx="197">
                  <c:v>8.9152092962186114</c:v>
                </c:pt>
                <c:pt idx="198">
                  <c:v>7.7898938228852899</c:v>
                </c:pt>
                <c:pt idx="199">
                  <c:v>2.7845739562185989</c:v>
                </c:pt>
                <c:pt idx="200">
                  <c:v>1.9848501562185734</c:v>
                </c:pt>
                <c:pt idx="201">
                  <c:v>-3.5948033781423396E-2</c:v>
                </c:pt>
                <c:pt idx="202">
                  <c:v>-1.7921201637815078</c:v>
                </c:pt>
                <c:pt idx="203">
                  <c:v>-3.7958235137814431</c:v>
                </c:pt>
                <c:pt idx="204">
                  <c:v>-5.9082282737814698</c:v>
                </c:pt>
                <c:pt idx="205">
                  <c:v>-7.9661086076112468</c:v>
                </c:pt>
                <c:pt idx="206">
                  <c:v>-10.589981893781456</c:v>
                </c:pt>
                <c:pt idx="207">
                  <c:v>-12.006440448543321</c:v>
                </c:pt>
                <c:pt idx="208">
                  <c:v>-16.438525846811629</c:v>
                </c:pt>
                <c:pt idx="209">
                  <c:v>-16.503052153781553</c:v>
                </c:pt>
                <c:pt idx="210">
                  <c:v>-16.194282733781428</c:v>
                </c:pt>
                <c:pt idx="211">
                  <c:v>-15.844016200347005</c:v>
                </c:pt>
                <c:pt idx="212">
                  <c:v>-15.333220897948182</c:v>
                </c:pt>
                <c:pt idx="213">
                  <c:v>-14.833483213781411</c:v>
                </c:pt>
                <c:pt idx="214">
                  <c:v>-14.645698183781368</c:v>
                </c:pt>
                <c:pt idx="215">
                  <c:v>-13.847123873781271</c:v>
                </c:pt>
                <c:pt idx="216">
                  <c:v>-13.146627743781405</c:v>
                </c:pt>
                <c:pt idx="217">
                  <c:v>-11.256250543781405</c:v>
                </c:pt>
                <c:pt idx="218">
                  <c:v>-10.843027912202389</c:v>
                </c:pt>
                <c:pt idx="219">
                  <c:v>-9.8715554437814337</c:v>
                </c:pt>
                <c:pt idx="220">
                  <c:v>-8.9196877237813705</c:v>
                </c:pt>
                <c:pt idx="221">
                  <c:v>-8.2211790637814399</c:v>
                </c:pt>
                <c:pt idx="222">
                  <c:v>-7.6015131837812424</c:v>
                </c:pt>
                <c:pt idx="223">
                  <c:v>-6.1264339480366807</c:v>
                </c:pt>
                <c:pt idx="224">
                  <c:v>-5.2938604568248904</c:v>
                </c:pt>
                <c:pt idx="225">
                  <c:v>-0.21188794803676134</c:v>
                </c:pt>
                <c:pt idx="226">
                  <c:v>0.46919696621853291</c:v>
                </c:pt>
                <c:pt idx="227">
                  <c:v>1.4872311862186498</c:v>
                </c:pt>
                <c:pt idx="228">
                  <c:v>2.5314662562186347</c:v>
                </c:pt>
                <c:pt idx="229">
                  <c:v>3.9540603562186187</c:v>
                </c:pt>
                <c:pt idx="230">
                  <c:v>5.2804158400570644</c:v>
                </c:pt>
                <c:pt idx="231">
                  <c:v>6.6628059353853084</c:v>
                </c:pt>
                <c:pt idx="232">
                  <c:v>5.8967637673296514</c:v>
                </c:pt>
                <c:pt idx="233">
                  <c:v>5.5764472562185148</c:v>
                </c:pt>
                <c:pt idx="234">
                  <c:v>5.1527573362186265</c:v>
                </c:pt>
                <c:pt idx="235">
                  <c:v>4.237607919376444</c:v>
                </c:pt>
                <c:pt idx="236">
                  <c:v>2.7214849262185647</c:v>
                </c:pt>
                <c:pt idx="237">
                  <c:v>0.81906195621856304</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-18.195512323781248</c:v>
                </c:pt>
                <c:pt idx="250">
                  <c:v>-18.140134333781489</c:v>
                </c:pt>
                <c:pt idx="251">
                  <c:v>-17.220916293781219</c:v>
                </c:pt>
                <c:pt idx="252">
                  <c:v>-15.666495937720928</c:v>
                </c:pt>
                <c:pt idx="253">
                  <c:v>-13.194037703781305</c:v>
                </c:pt>
                <c:pt idx="254">
                  <c:v>-11.039218143781348</c:v>
                </c:pt>
                <c:pt idx="255">
                  <c:v>-8.8622668663620043</c:v>
                </c:pt>
                <c:pt idx="256">
                  <c:v>-3.6176259584155348</c:v>
                </c:pt>
                <c:pt idx="257">
                  <c:v>-1.8931168878673359</c:v>
                </c:pt>
                <c:pt idx="258">
                  <c:v>4.0739096218615718E-2</c:v>
                </c:pt>
                <c:pt idx="259">
                  <c:v>2.1379857662185957</c:v>
                </c:pt>
                <c:pt idx="260">
                  <c:v>3.8953380762185077</c:v>
                </c:pt>
                <c:pt idx="261">
                  <c:v>5.4007558462185896</c:v>
                </c:pt>
                <c:pt idx="262">
                  <c:v>5.9889075798139881</c:v>
                </c:pt>
                <c:pt idx="263">
                  <c:v>6.0325717895519384</c:v>
                </c:pt>
                <c:pt idx="264">
                  <c:v>4.118702905493933</c:v>
                </c:pt>
                <c:pt idx="265">
                  <c:v>2.2580720462185297</c:v>
                </c:pt>
                <c:pt idx="266">
                  <c:v>0.10032214621853114</c:v>
                </c:pt>
                <c:pt idx="267">
                  <c:v>-2.6564626608026307</c:v>
                </c:pt>
                <c:pt idx="268">
                  <c:v>-5.3048333137815291</c:v>
                </c:pt>
                <c:pt idx="269">
                  <c:v>-6.8561146437813365</c:v>
                </c:pt>
                <c:pt idx="270">
                  <c:v>-7.9989430937814934</c:v>
                </c:pt>
                <c:pt idx="271">
                  <c:v>-8.9734302637813919</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-18.706790833781255</c:v>
                </c:pt>
                <c:pt idx="281">
                  <c:v>-18.572324543781342</c:v>
                </c:pt>
                <c:pt idx="282">
                  <c:v>-16.345510621906318</c:v>
                </c:pt>
                <c:pt idx="283">
                  <c:v>-15.136240213781496</c:v>
                </c:pt>
                <c:pt idx="284">
                  <c:v>-13.390675998326977</c:v>
                </c:pt>
                <c:pt idx="285">
                  <c:v>-11.536069663781561</c:v>
                </c:pt>
                <c:pt idx="286">
                  <c:v>-8.5744554237813588</c:v>
                </c:pt>
                <c:pt idx="287">
                  <c:v>-5.6881574137815694</c:v>
                </c:pt>
                <c:pt idx="288">
                  <c:v>-3.2840985033774412</c:v>
                </c:pt>
                <c:pt idx="289">
                  <c:v>-0.39686131650863388</c:v>
                </c:pt>
                <c:pt idx="290">
                  <c:v>6.3431249177570708</c:v>
                </c:pt>
                <c:pt idx="291">
                  <c:v>6.9747182162185766</c:v>
                </c:pt>
                <c:pt idx="292">
                  <c:v>7.1588475262185387</c:v>
                </c:pt>
                <c:pt idx="293">
                  <c:v>6.957310641001186</c:v>
                </c:pt>
                <c:pt idx="294">
                  <c:v>6.2042909762185445</c:v>
                </c:pt>
                <c:pt idx="295">
                  <c:v>4.2388657762185176</c:v>
                </c:pt>
                <c:pt idx="296">
                  <c:v>1.2675796962186154</c:v>
                </c:pt>
                <c:pt idx="297">
                  <c:v>-2.5446571122024766</c:v>
                </c:pt>
                <c:pt idx="298">
                  <c:v>-11.679004783781282</c:v>
                </c:pt>
                <c:pt idx="299">
                  <c:v>-13.125572593781266</c:v>
                </c:pt>
                <c:pt idx="300">
                  <c:v>-14.773302843781337</c:v>
                </c:pt>
                <c:pt idx="301">
                  <c:v>-16.196214923781511</c:v>
                </c:pt>
                <c:pt idx="302">
                  <c:v>-17.515499413781487</c:v>
                </c:pt>
                <c:pt idx="303">
                  <c:v>-18.644597705397501</c:v>
                </c:pt>
                <c:pt idx="304">
                  <c:v>-19.091956511172711</c:v>
                </c:pt>
                <c:pt idx="305">
                  <c:v>-18.610171543781362</c:v>
                </c:pt>
                <c:pt idx="306">
                  <c:v>-18.205398043781351</c:v>
                </c:pt>
                <c:pt idx="307">
                  <c:v>-17.901480143781349</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-4.2128318973168373</c:v>
                </c:pt>
                <c:pt idx="324">
                  <c:v>-4.2284489437813884</c:v>
                </c:pt>
                <c:pt idx="325">
                  <c:v>-4.1872984637814881</c:v>
                </c:pt>
                <c:pt idx="326">
                  <c:v>-4.1336972837815118</c:v>
                </c:pt>
                <c:pt idx="327">
                  <c:v>-4.0610791037814034</c:v>
                </c:pt>
                <c:pt idx="328">
                  <c:v>-4.1754351261989937</c:v>
                </c:pt>
                <c:pt idx="329">
                  <c:v>-4.5178493619631874</c:v>
                </c:pt>
                <c:pt idx="330">
                  <c:v>-7.7096755437814721</c:v>
                </c:pt>
                <c:pt idx="331">
                  <c:v>-8.8311422037814147</c:v>
                </c:pt>
                <c:pt idx="332">
                  <c:v>-10.598285223781417</c:v>
                </c:pt>
                <c:pt idx="333">
                  <c:v>-12.274198623781418</c:v>
                </c:pt>
                <c:pt idx="334">
                  <c:v>-14.644224833781498</c:v>
                </c:pt>
                <c:pt idx="335">
                  <c:v>-16.488156296469466</c:v>
                </c:pt>
                <c:pt idx="336">
                  <c:v>-18.454356513781427</c:v>
                </c:pt>
                <c:pt idx="337">
                  <c:v>-19.230544543781203</c:v>
                </c:pt>
                <c:pt idx="338">
                  <c:v>-19.227016716195166</c:v>
                </c:pt>
                <c:pt idx="339">
                  <c:v>-14.594827900924315</c:v>
                </c:pt>
                <c:pt idx="340">
                  <c:v>-12.9810247761047</c:v>
                </c:pt>
                <c:pt idx="341">
                  <c:v>-11.247611153781387</c:v>
                </c:pt>
                <c:pt idx="342">
                  <c:v>-10.080556873568691</c:v>
                </c:pt>
                <c:pt idx="343">
                  <c:v>-8.3628752737815066</c:v>
                </c:pt>
                <c:pt idx="344">
                  <c:v>-6.9942461637813924</c:v>
                </c:pt>
                <c:pt idx="345">
                  <c:v>-5.4165603637813806</c:v>
                </c:pt>
                <c:pt idx="346">
                  <c:v>-4.2592553837813512</c:v>
                </c:pt>
                <c:pt idx="347">
                  <c:v>-3.7850397398598545</c:v>
                </c:pt>
                <c:pt idx="348">
                  <c:v>-1.7061171687814349</c:v>
                </c:pt>
                <c:pt idx="349">
                  <c:v>-1.4065796837813438</c:v>
                </c:pt>
                <c:pt idx="350">
                  <c:v>-8.9283403781507759E-2</c:v>
                </c:pt>
                <c:pt idx="351">
                  <c:v>0.99922320621865879</c:v>
                </c:pt>
                <c:pt idx="352">
                  <c:v>2.0190778962186329</c:v>
                </c:pt>
                <c:pt idx="353">
                  <c:v>2.2320701262186247</c:v>
                </c:pt>
                <c:pt idx="354">
                  <c:v>2.0946094966227067</c:v>
                </c:pt>
                <c:pt idx="355">
                  <c:v>1.9298484162186327</c:v>
                </c:pt>
                <c:pt idx="356">
                  <c:v>2.1125311526471275</c:v>
                </c:pt>
                <c:pt idx="357">
                  <c:v>3.4274698937186368</c:v>
                </c:pt>
                <c:pt idx="358">
                  <c:v>3.3908069362185587</c:v>
                </c:pt>
                <c:pt idx="359">
                  <c:v>3.26901943621868</c:v>
                </c:pt>
                <c:pt idx="360">
                  <c:v>2.7613117008993502</c:v>
                </c:pt>
                <c:pt idx="361">
                  <c:v>2.2501508562185402</c:v>
                </c:pt>
                <c:pt idx="362">
                  <c:v>1.7843779962185971</c:v>
                </c:pt>
                <c:pt idx="363">
                  <c:v>1.673398876218656</c:v>
                </c:pt>
                <c:pt idx="364">
                  <c:v>1.7914908198549404</c:v>
                </c:pt>
                <c:pt idx="365">
                  <c:v>2.5866571680830197</c:v>
                </c:pt>
                <c:pt idx="366">
                  <c:v>2.5941262519174826</c:v>
                </c:pt>
                <c:pt idx="367">
                  <c:v>2.5797862662186617</c:v>
                </c:pt>
                <c:pt idx="368">
                  <c:v>2.5632720162186189</c:v>
                </c:pt>
                <c:pt idx="369">
                  <c:v>2.4058530162184817</c:v>
                </c:pt>
                <c:pt idx="370">
                  <c:v>2.2687530962185471</c:v>
                </c:pt>
                <c:pt idx="371">
                  <c:v>2.2660090476165</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1.8066059814710114</c:v>
                </c:pt>
                <c:pt idx="388">
                  <c:v>1.7812460562186618</c:v>
                </c:pt>
                <c:pt idx="389">
                  <c:v>1.7576816662185877</c:v>
                </c:pt>
                <c:pt idx="390">
                  <c:v>1.7351345882940565</c:v>
                </c:pt>
                <c:pt idx="391">
                  <c:v>1.7130998910011614</c:v>
                </c:pt>
                <c:pt idx="392">
                  <c:v>1.7123668862186179</c:v>
                </c:pt>
                <c:pt idx="393">
                  <c:v>1.7110990983237548</c:v>
                </c:pt>
                <c:pt idx="394">
                  <c:v>1.709557756218502</c:v>
                </c:pt>
                <c:pt idx="395">
                  <c:v>1.7086630962185718</c:v>
                </c:pt>
                <c:pt idx="396">
                  <c:v>1.7074348462185878</c:v>
                </c:pt>
                <c:pt idx="397">
                  <c:v>1.7061539107640442</c:v>
                </c:pt>
                <c:pt idx="398">
                  <c:v>1.704092706218518</c:v>
                </c:pt>
                <c:pt idx="399">
                  <c:v>1.7035692525148753</c:v>
                </c:pt>
                <c:pt idx="400">
                  <c:v>1.7009027503362404</c:v>
                </c:pt>
                <c:pt idx="401">
                  <c:v>1.7002685862185984</c:v>
                </c:pt>
                <c:pt idx="402">
                  <c:v>1.6999009562185281</c:v>
                </c:pt>
                <c:pt idx="403">
                  <c:v>1.6993159208650785</c:v>
                </c:pt>
                <c:pt idx="404">
                  <c:v>1.6989961962186868</c:v>
                </c:pt>
                <c:pt idx="405">
                  <c:v>1.6986181462186243</c:v>
                </c:pt>
                <c:pt idx="406">
                  <c:v>1.6983220562185317</c:v>
                </c:pt>
                <c:pt idx="407">
                  <c:v>1.6981036962185669</c:v>
                </c:pt>
                <c:pt idx="408">
                  <c:v>1.6979204789459175</c:v>
                </c:pt>
                <c:pt idx="409">
                  <c:v>1.6970024162186101</c:v>
                </c:pt>
                <c:pt idx="410">
                  <c:v>1.6968602362185841</c:v>
                </c:pt>
                <c:pt idx="411">
                  <c:v>1.6965584162186105</c:v>
                </c:pt>
                <c:pt idx="412">
                  <c:v>1.6963251862184741</c:v>
                </c:pt>
                <c:pt idx="413">
                  <c:v>1.6961860162185505</c:v>
                </c:pt>
                <c:pt idx="414">
                  <c:v>1.6958535214359527</c:v>
                </c:pt>
                <c:pt idx="415">
                  <c:v>1.695670346218578</c:v>
                </c:pt>
                <c:pt idx="416">
                  <c:v>1.6954370357639741</c:v>
                </c:pt>
                <c:pt idx="417">
                  <c:v>1.6942898679833744</c:v>
                </c:pt>
                <c:pt idx="418">
                  <c:v>1.6940335762185197</c:v>
                </c:pt>
                <c:pt idx="419">
                  <c:v>1.6937287008994537</c:v>
                </c:pt>
                <c:pt idx="420">
                  <c:v>1.6934240062185069</c:v>
                </c:pt>
                <c:pt idx="421">
                  <c:v>1.6931392062186319</c:v>
                </c:pt>
                <c:pt idx="422">
                  <c:v>1.6928687562185445</c:v>
                </c:pt>
                <c:pt idx="423">
                  <c:v>1.6926225684634641</c:v>
                </c:pt>
                <c:pt idx="424">
                  <c:v>1.6923504669712268</c:v>
                </c:pt>
                <c:pt idx="425">
                  <c:v>1.6921585395519174</c:v>
                </c:pt>
                <c:pt idx="426">
                  <c:v>1.6915347895519091</c:v>
                </c:pt>
                <c:pt idx="427">
                  <c:v>1.6913321162186605</c:v>
                </c:pt>
                <c:pt idx="428">
                  <c:v>1.6911053962185463</c:v>
                </c:pt>
                <c:pt idx="429">
                  <c:v>1.6909354461174786</c:v>
                </c:pt>
                <c:pt idx="430">
                  <c:v>1.6906595862186036</c:v>
                </c:pt>
                <c:pt idx="431">
                  <c:v>1.6903263162186022</c:v>
                </c:pt>
                <c:pt idx="432">
                  <c:v>1.6900226062184913</c:v>
                </c:pt>
                <c:pt idx="433">
                  <c:v>1.6896800562185781</c:v>
                </c:pt>
                <c:pt idx="434">
                  <c:v>1.6894066301316428</c:v>
                </c:pt>
                <c:pt idx="435">
                  <c:v>1.6882834562185731</c:v>
                </c:pt>
                <c:pt idx="436">
                  <c:v>1.6881484362186994</c:v>
                </c:pt>
                <c:pt idx="437">
                  <c:v>1.6879040862186088</c:v>
                </c:pt>
                <c:pt idx="438">
                  <c:v>1.6877259262187212</c:v>
                </c:pt>
                <c:pt idx="439">
                  <c:v>1.6875427662186151</c:v>
                </c:pt>
                <c:pt idx="440">
                  <c:v>1.6873698692621844</c:v>
                </c:pt>
                <c:pt idx="441">
                  <c:v>1.6871887262186247</c:v>
                </c:pt>
                <c:pt idx="442">
                  <c:v>1.6870175762185418</c:v>
                </c:pt>
                <c:pt idx="443">
                  <c:v>1.6868881621010019</c:v>
                </c:pt>
                <c:pt idx="444">
                  <c:v>1.6859854562185745</c:v>
                </c:pt>
                <c:pt idx="445">
                  <c:v>1.6858187465412042</c:v>
                </c:pt>
                <c:pt idx="446">
                  <c:v>1.6854860362186201</c:v>
                </c:pt>
                <c:pt idx="447">
                  <c:v>1.685138816218668</c:v>
                </c:pt>
                <c:pt idx="448">
                  <c:v>1.6848430862183941</c:v>
                </c:pt>
                <c:pt idx="449">
                  <c:v>1.6844804562185405</c:v>
                </c:pt>
                <c:pt idx="450">
                  <c:v>1.6842569814710844</c:v>
                </c:pt>
                <c:pt idx="451">
                  <c:v>1.6840784562185602</c:v>
                </c:pt>
                <c:pt idx="452">
                  <c:v>1.6831288173297019</c:v>
                </c:pt>
                <c:pt idx="453">
                  <c:v>1.6828206762185687</c:v>
                </c:pt>
                <c:pt idx="454">
                  <c:v>1.6825470562187133</c:v>
                </c:pt>
                <c:pt idx="455">
                  <c:v>1.6821619987718321</c:v>
                </c:pt>
                <c:pt idx="456">
                  <c:v>1.6818588762187157</c:v>
                </c:pt>
                <c:pt idx="457">
                  <c:v>1.6815691162186255</c:v>
                </c:pt>
                <c:pt idx="458">
                  <c:v>1.6813411762186661</c:v>
                </c:pt>
                <c:pt idx="459">
                  <c:v>1.681159875573274</c:v>
                </c:pt>
                <c:pt idx="460">
                  <c:v>1.680993122885198</c:v>
                </c:pt>
                <c:pt idx="461">
                  <c:v>1.6802644562186089</c:v>
                </c:pt>
                <c:pt idx="462">
                  <c:v>1.6799649062184718</c:v>
                </c:pt>
                <c:pt idx="463">
                  <c:v>1.6796275362185069</c:v>
                </c:pt>
                <c:pt idx="464">
                  <c:v>1.6794315062184919</c:v>
                </c:pt>
                <c:pt idx="465">
                  <c:v>1.679033941067118</c:v>
                </c:pt>
                <c:pt idx="466">
                  <c:v>1.6787681462186301</c:v>
                </c:pt>
                <c:pt idx="467">
                  <c:v>1.6784488862185356</c:v>
                </c:pt>
                <c:pt idx="468">
                  <c:v>1.6783009062187704</c:v>
                </c:pt>
                <c:pt idx="469">
                  <c:v>1.6780380480551997</c:v>
                </c:pt>
                <c:pt idx="470">
                  <c:v>1.6778756100647172</c:v>
                </c:pt>
                <c:pt idx="471">
                  <c:v>1.6771792521369078</c:v>
                </c:pt>
                <c:pt idx="472">
                  <c:v>1.676979376218654</c:v>
                </c:pt>
                <c:pt idx="473">
                  <c:v>1.67677909621861</c:v>
                </c:pt>
                <c:pt idx="474">
                  <c:v>1.6765183062185993</c:v>
                </c:pt>
                <c:pt idx="475">
                  <c:v>1.6761981162186861</c:v>
                </c:pt>
                <c:pt idx="476">
                  <c:v>1.6759291127842018</c:v>
                </c:pt>
                <c:pt idx="477">
                  <c:v>1.6757050465800631</c:v>
                </c:pt>
                <c:pt idx="478">
                  <c:v>1.6749644562187171</c:v>
                </c:pt>
                <c:pt idx="479">
                  <c:v>1.6747477462184721</c:v>
                </c:pt>
                <c:pt idx="480">
                  <c:v>1.674487566218565</c:v>
                </c:pt>
                <c:pt idx="481">
                  <c:v>1.6742016562186137</c:v>
                </c:pt>
                <c:pt idx="482">
                  <c:v>1.6739806481377713</c:v>
                </c:pt>
                <c:pt idx="483">
                  <c:v>1.6736490562186077</c:v>
                </c:pt>
                <c:pt idx="484">
                  <c:v>1.6734002262186607</c:v>
                </c:pt>
                <c:pt idx="485">
                  <c:v>1.6731407462185097</c:v>
                </c:pt>
                <c:pt idx="486">
                  <c:v>1.6729828421834441</c:v>
                </c:pt>
                <c:pt idx="487">
                  <c:v>1.671904846843504</c:v>
                </c:pt>
                <c:pt idx="488">
                  <c:v>1.6716968910012042</c:v>
                </c:pt>
                <c:pt idx="489">
                  <c:v>1.6713652262186827</c:v>
                </c:pt>
                <c:pt idx="490">
                  <c:v>1.6711180262187117</c:v>
                </c:pt>
                <c:pt idx="491">
                  <c:v>1.6707750362186313</c:v>
                </c:pt>
                <c:pt idx="492">
                  <c:v>1.6704061362185485</c:v>
                </c:pt>
                <c:pt idx="493">
                  <c:v>1.6701333527702502</c:v>
                </c:pt>
                <c:pt idx="494">
                  <c:v>1.6692597456923295</c:v>
                </c:pt>
                <c:pt idx="495">
                  <c:v>1.6689013262185335</c:v>
                </c:pt>
                <c:pt idx="496">
                  <c:v>1.6685205462185049</c:v>
                </c:pt>
                <c:pt idx="497">
                  <c:v>1.6682295762186783</c:v>
                </c:pt>
                <c:pt idx="498">
                  <c:v>1.6679335162185822</c:v>
                </c:pt>
                <c:pt idx="499">
                  <c:v>1.6676896462186899</c:v>
                </c:pt>
                <c:pt idx="500">
                  <c:v>1.6674437572938814</c:v>
                </c:pt>
                <c:pt idx="501">
                  <c:v>1.6671902762185766</c:v>
                </c:pt>
                <c:pt idx="502">
                  <c:v>1.6670538880368349</c:v>
                </c:pt>
                <c:pt idx="503">
                  <c:v>1.6662938700116721</c:v>
                </c:pt>
                <c:pt idx="504">
                  <c:v>1.6661757962185961</c:v>
                </c:pt>
                <c:pt idx="505">
                  <c:v>1.6658477662184481</c:v>
                </c:pt>
                <c:pt idx="506">
                  <c:v>1.6656367762184914</c:v>
                </c:pt>
                <c:pt idx="507">
                  <c:v>1.6653473683064561</c:v>
                </c:pt>
                <c:pt idx="508">
                  <c:v>1.6651324062185349</c:v>
                </c:pt>
                <c:pt idx="509">
                  <c:v>1.6648971462185949</c:v>
                </c:pt>
                <c:pt idx="510">
                  <c:v>1.6646529511679402</c:v>
                </c:pt>
                <c:pt idx="511">
                  <c:v>1.6639897787993334</c:v>
                </c:pt>
                <c:pt idx="512">
                  <c:v>1.6638189562186341</c:v>
                </c:pt>
                <c:pt idx="513">
                  <c:v>1.6634757962186484</c:v>
                </c:pt>
                <c:pt idx="514">
                  <c:v>1.6631838262186025</c:v>
                </c:pt>
                <c:pt idx="515">
                  <c:v>1.662984876218446</c:v>
                </c:pt>
                <c:pt idx="516">
                  <c:v>1.6627983062185763</c:v>
                </c:pt>
                <c:pt idx="517">
                  <c:v>1.6625241026832924</c:v>
                </c:pt>
                <c:pt idx="518">
                  <c:v>1.6623899895518586</c:v>
                </c:pt>
                <c:pt idx="519">
                  <c:v>1.6622067015016619</c:v>
                </c:pt>
                <c:pt idx="520">
                  <c:v>1.6615096228852479</c:v>
                </c:pt>
                <c:pt idx="521">
                  <c:v>1.6612634862186155</c:v>
                </c:pt>
                <c:pt idx="522">
                  <c:v>1.6609528262186513</c:v>
                </c:pt>
                <c:pt idx="523">
                  <c:v>1.6606607762185221</c:v>
                </c:pt>
                <c:pt idx="524">
                  <c:v>1.6604256844793497</c:v>
                </c:pt>
                <c:pt idx="525">
                  <c:v>1.660123706218684</c:v>
                </c:pt>
                <c:pt idx="526">
                  <c:v>1.6598757162186217</c:v>
                </c:pt>
                <c:pt idx="527">
                  <c:v>1.6597794562185868</c:v>
                </c:pt>
                <c:pt idx="528">
                  <c:v>1.6591194562185905</c:v>
                </c:pt>
                <c:pt idx="529">
                  <c:v>1.6590246562186173</c:v>
                </c:pt>
                <c:pt idx="530">
                  <c:v>1.6587791862185821</c:v>
                </c:pt>
                <c:pt idx="531">
                  <c:v>1.6584851124685851</c:v>
                </c:pt>
                <c:pt idx="532">
                  <c:v>1.6582650603852214</c:v>
                </c:pt>
                <c:pt idx="533">
                  <c:v>1.6579023362186689</c:v>
                </c:pt>
                <c:pt idx="534">
                  <c:v>1.6577010162186518</c:v>
                </c:pt>
                <c:pt idx="535">
                  <c:v>1.6574184669712269</c:v>
                </c:pt>
                <c:pt idx="536">
                  <c:v>1.6566658335769961</c:v>
                </c:pt>
                <c:pt idx="537">
                  <c:v>1.6564714868309101</c:v>
                </c:pt>
                <c:pt idx="538">
                  <c:v>1.6562121062185091</c:v>
                </c:pt>
                <c:pt idx="539">
                  <c:v>1.6559881662186366</c:v>
                </c:pt>
                <c:pt idx="540">
                  <c:v>1.6557996962185491</c:v>
                </c:pt>
                <c:pt idx="541">
                  <c:v>1.6555399062184932</c:v>
                </c:pt>
                <c:pt idx="542">
                  <c:v>1.6552973662186201</c:v>
                </c:pt>
                <c:pt idx="543">
                  <c:v>1.6550770633615075</c:v>
                </c:pt>
                <c:pt idx="544">
                  <c:v>1.6543695508132301</c:v>
                </c:pt>
                <c:pt idx="545">
                  <c:v>1.6541738562185084</c:v>
                </c:pt>
                <c:pt idx="546">
                  <c:v>1.6539373162186166</c:v>
                </c:pt>
                <c:pt idx="547">
                  <c:v>1.6537010962185974</c:v>
                </c:pt>
                <c:pt idx="548">
                  <c:v>1.6534656109805042</c:v>
                </c:pt>
                <c:pt idx="549">
                  <c:v>1.6531643362186088</c:v>
                </c:pt>
                <c:pt idx="550">
                  <c:v>1.6528984362185235</c:v>
                </c:pt>
                <c:pt idx="551">
                  <c:v>1.6526685744981247</c:v>
                </c:pt>
                <c:pt idx="552">
                  <c:v>1.6516596975979041</c:v>
                </c:pt>
                <c:pt idx="553">
                  <c:v>1.6514275072389495</c:v>
                </c:pt>
                <c:pt idx="554">
                  <c:v>1.651177986218745</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1.6492377462185055</c:v>
                </c:pt>
                <c:pt idx="563">
                  <c:v>1.649001588871656</c:v>
                </c:pt>
                <c:pt idx="564">
                  <c:v>1.6488279462185627</c:v>
                </c:pt>
                <c:pt idx="565">
                  <c:v>1.6486051962185706</c:v>
                </c:pt>
                <c:pt idx="566">
                  <c:v>1.6484402388271917</c:v>
                </c:pt>
                <c:pt idx="567">
                  <c:v>1.6476053466294616</c:v>
                </c:pt>
                <c:pt idx="568">
                  <c:v>1.6474515888716481</c:v>
                </c:pt>
                <c:pt idx="569">
                  <c:v>1.6473237962187</c:v>
                </c:pt>
                <c:pt idx="570">
                  <c:v>1.6470997862185612</c:v>
                </c:pt>
                <c:pt idx="571">
                  <c:v>1.6469103562185421</c:v>
                </c:pt>
                <c:pt idx="572">
                  <c:v>1.6467579662186065</c:v>
                </c:pt>
                <c:pt idx="573">
                  <c:v>1.646594660519753</c:v>
                </c:pt>
                <c:pt idx="574">
                  <c:v>1.6465094562185953</c:v>
                </c:pt>
                <c:pt idx="575">
                  <c:v>1.6459907185136848</c:v>
                </c:pt>
                <c:pt idx="576">
                  <c:v>1.6458247662186658</c:v>
                </c:pt>
                <c:pt idx="577">
                  <c:v>1.6456508062185147</c:v>
                </c:pt>
                <c:pt idx="578">
                  <c:v>1.6454086762186222</c:v>
                </c:pt>
                <c:pt idx="579">
                  <c:v>1.6452610812184638</c:v>
                </c:pt>
                <c:pt idx="580">
                  <c:v>1.6450546462184974</c:v>
                </c:pt>
                <c:pt idx="581">
                  <c:v>1.6448543062185763</c:v>
                </c:pt>
                <c:pt idx="582">
                  <c:v>1.6447174562185747</c:v>
                </c:pt>
                <c:pt idx="583">
                  <c:v>1.6445512419328741</c:v>
                </c:pt>
                <c:pt idx="584">
                  <c:v>1.6440634562185761</c:v>
                </c:pt>
                <c:pt idx="585">
                  <c:v>1.6439445784408093</c:v>
                </c:pt>
                <c:pt idx="586">
                  <c:v>1.6437691062186133</c:v>
                </c:pt>
                <c:pt idx="587">
                  <c:v>1.6435368162185284</c:v>
                </c:pt>
                <c:pt idx="588">
                  <c:v>1.6434075262186838</c:v>
                </c:pt>
                <c:pt idx="589">
                  <c:v>1.6432311162185442</c:v>
                </c:pt>
                <c:pt idx="590">
                  <c:v>1.6430565174431564</c:v>
                </c:pt>
                <c:pt idx="591">
                  <c:v>1.6428414562186333</c:v>
                </c:pt>
                <c:pt idx="592">
                  <c:v>1.6421559199868114</c:v>
                </c:pt>
                <c:pt idx="593">
                  <c:v>1.6419457262187391</c:v>
                </c:pt>
                <c:pt idx="594">
                  <c:v>1.6417724262185966</c:v>
                </c:pt>
                <c:pt idx="595">
                  <c:v>1.6415885276472459</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1.6381609062185476</c:v>
                </c:pt>
                <c:pt idx="611">
                  <c:v>1.637996506218613</c:v>
                </c:pt>
                <c:pt idx="612">
                  <c:v>1.6378305362187315</c:v>
                </c:pt>
                <c:pt idx="613">
                  <c:v>1.6376315762185669</c:v>
                </c:pt>
                <c:pt idx="614">
                  <c:v>1.6374387725452522</c:v>
                </c:pt>
                <c:pt idx="615">
                  <c:v>1.6372193562186368</c:v>
                </c:pt>
                <c:pt idx="616">
                  <c:v>1.6370102762186181</c:v>
                </c:pt>
                <c:pt idx="617">
                  <c:v>1.636895737468592</c:v>
                </c:pt>
                <c:pt idx="618">
                  <c:v>1.6362285673297101</c:v>
                </c:pt>
                <c:pt idx="619">
                  <c:v>1.636074546218512</c:v>
                </c:pt>
                <c:pt idx="620">
                  <c:v>1.6358877262185727</c:v>
                </c:pt>
                <c:pt idx="621">
                  <c:v>1.6357490162186252</c:v>
                </c:pt>
                <c:pt idx="622">
                  <c:v>1.6355040046056928</c:v>
                </c:pt>
                <c:pt idx="623">
                  <c:v>1.6353267462186378</c:v>
                </c:pt>
                <c:pt idx="624">
                  <c:v>1.6351693762183857</c:v>
                </c:pt>
                <c:pt idx="625">
                  <c:v>1.6351214762184298</c:v>
                </c:pt>
                <c:pt idx="626">
                  <c:v>1.6348354901168562</c:v>
                </c:pt>
                <c:pt idx="627">
                  <c:v>1.6342727895519031</c:v>
                </c:pt>
                <c:pt idx="628">
                  <c:v>1.6341872667449049</c:v>
                </c:pt>
                <c:pt idx="629">
                  <c:v>1.6339800462186105</c:v>
                </c:pt>
                <c:pt idx="630">
                  <c:v>1.6337522562186564</c:v>
                </c:pt>
                <c:pt idx="631">
                  <c:v>1.6335648162184928</c:v>
                </c:pt>
                <c:pt idx="632">
                  <c:v>1.6333360762184839</c:v>
                </c:pt>
                <c:pt idx="633">
                  <c:v>1.6331661062186527</c:v>
                </c:pt>
                <c:pt idx="634">
                  <c:v>1.6330058198548443</c:v>
                </c:pt>
                <c:pt idx="635">
                  <c:v>1.6323656587502171</c:v>
                </c:pt>
                <c:pt idx="636">
                  <c:v>1.6321780162186601</c:v>
                </c:pt>
                <c:pt idx="637">
                  <c:v>1.6319859162185559</c:v>
                </c:pt>
                <c:pt idx="638">
                  <c:v>1.6317617962185678</c:v>
                </c:pt>
                <c:pt idx="639">
                  <c:v>1.6315720462185661</c:v>
                </c:pt>
                <c:pt idx="640">
                  <c:v>1.6314169154022977</c:v>
                </c:pt>
                <c:pt idx="641">
                  <c:v>1.6311565962185601</c:v>
                </c:pt>
                <c:pt idx="642">
                  <c:v>1.6309944962187188</c:v>
                </c:pt>
                <c:pt idx="643">
                  <c:v>1.6308549362186138</c:v>
                </c:pt>
                <c:pt idx="644">
                  <c:v>1.6303494562185121</c:v>
                </c:pt>
                <c:pt idx="645">
                  <c:v>1.6301594162185491</c:v>
                </c:pt>
                <c:pt idx="646">
                  <c:v>1.6298839962185951</c:v>
                </c:pt>
                <c:pt idx="647">
                  <c:v>1.6297063371710718</c:v>
                </c:pt>
                <c:pt idx="648">
                  <c:v>1.6294313062184904</c:v>
                </c:pt>
                <c:pt idx="649">
                  <c:v>1.6292569462185635</c:v>
                </c:pt>
                <c:pt idx="650">
                  <c:v>1.6291140562185404</c:v>
                </c:pt>
                <c:pt idx="651">
                  <c:v>1.6289984562185111</c:v>
                </c:pt>
                <c:pt idx="652">
                  <c:v>1.6284072731199899</c:v>
                </c:pt>
                <c:pt idx="653">
                  <c:v>1.6282479304454285</c:v>
                </c:pt>
                <c:pt idx="654">
                  <c:v>1.6280461662185854</c:v>
                </c:pt>
                <c:pt idx="655">
                  <c:v>1.6278654962186598</c:v>
                </c:pt>
                <c:pt idx="656">
                  <c:v>1.6276652862186578</c:v>
                </c:pt>
                <c:pt idx="657">
                  <c:v>1.627565876218654</c:v>
                </c:pt>
                <c:pt idx="658">
                  <c:v>1.6272411127841599</c:v>
                </c:pt>
                <c:pt idx="659">
                  <c:v>1.6270511262185356</c:v>
                </c:pt>
                <c:pt idx="660">
                  <c:v>1.6269349895518985</c:v>
                </c:pt>
                <c:pt idx="661">
                  <c:v>1.6264597062186541</c:v>
                </c:pt>
                <c:pt idx="662">
                  <c:v>1.6263670962186301</c:v>
                </c:pt>
                <c:pt idx="663">
                  <c:v>1.6262079862186765</c:v>
                </c:pt>
                <c:pt idx="664">
                  <c:v>1.626077726218587</c:v>
                </c:pt>
                <c:pt idx="665">
                  <c:v>1.6259070143581624</c:v>
                </c:pt>
                <c:pt idx="666">
                  <c:v>1.625763146218518</c:v>
                </c:pt>
                <c:pt idx="667">
                  <c:v>1.6256092062186538</c:v>
                </c:pt>
                <c:pt idx="668">
                  <c:v>1.6254342983238221</c:v>
                </c:pt>
                <c:pt idx="669">
                  <c:v>1.624813619483874</c:v>
                </c:pt>
                <c:pt idx="670">
                  <c:v>1.6246217895520232</c:v>
                </c:pt>
                <c:pt idx="671">
                  <c:v>1.624395696218514</c:v>
                </c:pt>
                <c:pt idx="672">
                  <c:v>1.6242158862185676</c:v>
                </c:pt>
                <c:pt idx="673">
                  <c:v>1.6240520062185384</c:v>
                </c:pt>
                <c:pt idx="674">
                  <c:v>1.6238979762187451</c:v>
                </c:pt>
                <c:pt idx="675">
                  <c:v>1.6237442162186797</c:v>
                </c:pt>
                <c:pt idx="676">
                  <c:v>1.6236276705042898</c:v>
                </c:pt>
                <c:pt idx="677">
                  <c:v>1.6231167585441404</c:v>
                </c:pt>
                <c:pt idx="678">
                  <c:v>1.6229986962187297</c:v>
                </c:pt>
                <c:pt idx="679">
                  <c:v>1.6228177362185963</c:v>
                </c:pt>
                <c:pt idx="680">
                  <c:v>1.6226747862184958</c:v>
                </c:pt>
                <c:pt idx="681">
                  <c:v>1.6224769762184801</c:v>
                </c:pt>
                <c:pt idx="682">
                  <c:v>1.6223002725451598</c:v>
                </c:pt>
                <c:pt idx="683">
                  <c:v>1.622167793297379</c:v>
                </c:pt>
                <c:pt idx="684">
                  <c:v>1.6219743362186136</c:v>
                </c:pt>
                <c:pt idx="685">
                  <c:v>1.621544900663054</c:v>
                </c:pt>
                <c:pt idx="686">
                  <c:v>1.6212881762186295</c:v>
                </c:pt>
                <c:pt idx="687">
                  <c:v>1.6211146162185344</c:v>
                </c:pt>
                <c:pt idx="688">
                  <c:v>1.6209190480553417</c:v>
                </c:pt>
                <c:pt idx="689">
                  <c:v>1.6207409662186507</c:v>
                </c:pt>
                <c:pt idx="690">
                  <c:v>1.6205695462185481</c:v>
                </c:pt>
                <c:pt idx="691">
                  <c:v>1.6203901462186261</c:v>
                </c:pt>
                <c:pt idx="692">
                  <c:v>1.6202595462187093</c:v>
                </c:pt>
                <c:pt idx="693">
                  <c:v>1.6201579562186379</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1.6184801144465015</c:v>
                </c:pt>
                <c:pt idx="702">
                  <c:v>1.617918066744878</c:v>
                </c:pt>
                <c:pt idx="703">
                  <c:v>1.6177613262186128</c:v>
                </c:pt>
                <c:pt idx="704">
                  <c:v>1.6175419162186415</c:v>
                </c:pt>
                <c:pt idx="705">
                  <c:v>1.6173771162185511</c:v>
                </c:pt>
                <c:pt idx="706">
                  <c:v>1.6171685174431474</c:v>
                </c:pt>
                <c:pt idx="707">
                  <c:v>1.6169258162185542</c:v>
                </c:pt>
                <c:pt idx="708">
                  <c:v>1.616776246218663</c:v>
                </c:pt>
                <c:pt idx="709">
                  <c:v>1.6166400006630135</c:v>
                </c:pt>
                <c:pt idx="710">
                  <c:v>1.6159315537794583</c:v>
                </c:pt>
                <c:pt idx="711">
                  <c:v>1.6157372862185753</c:v>
                </c:pt>
                <c:pt idx="712">
                  <c:v>1.6155945902390951</c:v>
                </c:pt>
                <c:pt idx="713">
                  <c:v>1.6154038362186043</c:v>
                </c:pt>
                <c:pt idx="714">
                  <c:v>1.6152358962184934</c:v>
                </c:pt>
                <c:pt idx="715">
                  <c:v>1.6150452962185682</c:v>
                </c:pt>
                <c:pt idx="716">
                  <c:v>1.6148681796228885</c:v>
                </c:pt>
                <c:pt idx="717">
                  <c:v>1.6143097438897485</c:v>
                </c:pt>
                <c:pt idx="718">
                  <c:v>1.6141388685897364</c:v>
                </c:pt>
                <c:pt idx="719">
                  <c:v>1.6139509462186241</c:v>
                </c:pt>
                <c:pt idx="720">
                  <c:v>1.61380316621839</c:v>
                </c:pt>
                <c:pt idx="721">
                  <c:v>1.6135972862186208</c:v>
                </c:pt>
                <c:pt idx="722">
                  <c:v>1.6134204362185045</c:v>
                </c:pt>
                <c:pt idx="723">
                  <c:v>1.613222726218652</c:v>
                </c:pt>
                <c:pt idx="724">
                  <c:v>1.6130170582594718</c:v>
                </c:pt>
                <c:pt idx="725">
                  <c:v>1.6128943973950631</c:v>
                </c:pt>
                <c:pt idx="726">
                  <c:v>1.6124464874685884</c:v>
                </c:pt>
                <c:pt idx="727">
                  <c:v>1.6123202662185605</c:v>
                </c:pt>
                <c:pt idx="728">
                  <c:v>1.6121398962185509</c:v>
                </c:pt>
                <c:pt idx="729">
                  <c:v>1.6119791462186299</c:v>
                </c:pt>
                <c:pt idx="730">
                  <c:v>1.6117746516209455</c:v>
                </c:pt>
                <c:pt idx="731">
                  <c:v>1.611570226218646</c:v>
                </c:pt>
                <c:pt idx="732">
                  <c:v>1.6113885062185485</c:v>
                </c:pt>
                <c:pt idx="733">
                  <c:v>1.6112409562185945</c:v>
                </c:pt>
                <c:pt idx="734">
                  <c:v>1.6111530117741211</c:v>
                </c:pt>
                <c:pt idx="735">
                  <c:v>1.6106772339964701</c:v>
                </c:pt>
                <c:pt idx="736">
                  <c:v>1.6105177162186401</c:v>
                </c:pt>
                <c:pt idx="737">
                  <c:v>1.6103089868308469</c:v>
                </c:pt>
                <c:pt idx="738">
                  <c:v>1.6101229162186024</c:v>
                </c:pt>
                <c:pt idx="739">
                  <c:v>1.6099169462185901</c:v>
                </c:pt>
                <c:pt idx="740">
                  <c:v>1.6097525562185961</c:v>
                </c:pt>
                <c:pt idx="741">
                  <c:v>1.6095491962185946</c:v>
                </c:pt>
                <c:pt idx="742">
                  <c:v>1.6094094766266807</c:v>
                </c:pt>
                <c:pt idx="743">
                  <c:v>1.6092713830478678</c:v>
                </c:pt>
                <c:pt idx="744">
                  <c:v>1.6088003527703592</c:v>
                </c:pt>
                <c:pt idx="745">
                  <c:v>1.6087183662187139</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1.6065583362185722</c:v>
                </c:pt>
                <c:pt idx="756">
                  <c:v>1.6064147242598221</c:v>
                </c:pt>
                <c:pt idx="757">
                  <c:v>1.6062109562186064</c:v>
                </c:pt>
                <c:pt idx="758">
                  <c:v>1.6060785462186427</c:v>
                </c:pt>
                <c:pt idx="759">
                  <c:v>1.6058664978853132</c:v>
                </c:pt>
                <c:pt idx="760">
                  <c:v>1.6053071352309021</c:v>
                </c:pt>
                <c:pt idx="761">
                  <c:v>1.605199528383594</c:v>
                </c:pt>
                <c:pt idx="762">
                  <c:v>1.6050871462185827</c:v>
                </c:pt>
                <c:pt idx="763">
                  <c:v>1.6049259162186047</c:v>
                </c:pt>
                <c:pt idx="764">
                  <c:v>1.604792246218679</c:v>
                </c:pt>
                <c:pt idx="765">
                  <c:v>1.6045779562185232</c:v>
                </c:pt>
                <c:pt idx="766">
                  <c:v>1.6044254762185661</c:v>
                </c:pt>
                <c:pt idx="767">
                  <c:v>1.6042186398919991</c:v>
                </c:pt>
                <c:pt idx="768">
                  <c:v>1.6041283451074526</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1.6010757262186126</c:v>
                </c:pt>
                <c:pt idx="784">
                  <c:v>1.6009062279577648</c:v>
                </c:pt>
                <c:pt idx="785">
                  <c:v>1.6003403847900324</c:v>
                </c:pt>
                <c:pt idx="786">
                  <c:v>1.6002056362184902</c:v>
                </c:pt>
                <c:pt idx="787">
                  <c:v>1.6000874262186686</c:v>
                </c:pt>
                <c:pt idx="788">
                  <c:v>1.5998971462185807</c:v>
                </c:pt>
                <c:pt idx="789">
                  <c:v>1.5997584462185601</c:v>
                </c:pt>
                <c:pt idx="790">
                  <c:v>1.5995738133614594</c:v>
                </c:pt>
                <c:pt idx="791">
                  <c:v>1.5994233062184953</c:v>
                </c:pt>
                <c:pt idx="792">
                  <c:v>1.5992998035870718</c:v>
                </c:pt>
                <c:pt idx="793">
                  <c:v>1.5988106769977861</c:v>
                </c:pt>
                <c:pt idx="794">
                  <c:v>1.5986618762187141</c:v>
                </c:pt>
                <c:pt idx="795">
                  <c:v>1.5984996108577718</c:v>
                </c:pt>
                <c:pt idx="796">
                  <c:v>1.5983031062186108</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1.5948942862186588</c:v>
                </c:pt>
                <c:pt idx="814">
                  <c:v>1.5947603662185521</c:v>
                </c:pt>
                <c:pt idx="815">
                  <c:v>1.5945990174430018</c:v>
                </c:pt>
                <c:pt idx="816">
                  <c:v>1.5940355762186751</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1.5920589687186224</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1.5881356380367628</c:v>
                </c:pt>
                <c:pt idx="850">
                  <c:v>1.5875343562186237</c:v>
                </c:pt>
                <c:pt idx="851">
                  <c:v>1.5874127491479157</c:v>
                </c:pt>
                <c:pt idx="852">
                  <c:v>1.5872126962186854</c:v>
                </c:pt>
                <c:pt idx="853">
                  <c:v>1.5870925862186169</c:v>
                </c:pt>
                <c:pt idx="854">
                  <c:v>1.5869361398920603</c:v>
                </c:pt>
                <c:pt idx="855">
                  <c:v>1.5867837962185689</c:v>
                </c:pt>
                <c:pt idx="856">
                  <c:v>1.5866550362186611</c:v>
                </c:pt>
                <c:pt idx="857">
                  <c:v>1.5864956062185485</c:v>
                </c:pt>
                <c:pt idx="858">
                  <c:v>1.5863778062184388</c:v>
                </c:pt>
                <c:pt idx="859">
                  <c:v>1.585914918718629</c:v>
                </c:pt>
                <c:pt idx="860">
                  <c:v>1.5857660667448099</c:v>
                </c:pt>
                <c:pt idx="861">
                  <c:v>1.5856061562185744</c:v>
                </c:pt>
                <c:pt idx="862">
                  <c:v>1.5854918962186677</c:v>
                </c:pt>
                <c:pt idx="863">
                  <c:v>1.5853125262185341</c:v>
                </c:pt>
                <c:pt idx="864">
                  <c:v>1.5851350162186009</c:v>
                </c:pt>
                <c:pt idx="865">
                  <c:v>1.5849928779052931</c:v>
                </c:pt>
                <c:pt idx="866">
                  <c:v>1.5845111930606066</c:v>
                </c:pt>
                <c:pt idx="867">
                  <c:v>1.5843947962185598</c:v>
                </c:pt>
                <c:pt idx="868">
                  <c:v>1.5842742162186028</c:v>
                </c:pt>
                <c:pt idx="869">
                  <c:v>1.5841761362183768</c:v>
                </c:pt>
                <c:pt idx="870">
                  <c:v>1.5841479562184044</c:v>
                </c:pt>
                <c:pt idx="871">
                  <c:v>1.5839765762186033</c:v>
                </c:pt>
                <c:pt idx="872">
                  <c:v>1.5837740232289548</c:v>
                </c:pt>
                <c:pt idx="873">
                  <c:v>1.5835996286324248</c:v>
                </c:pt>
                <c:pt idx="874">
                  <c:v>1.5830602152547164</c:v>
                </c:pt>
                <c:pt idx="875">
                  <c:v>1.5829223862186268</c:v>
                </c:pt>
                <c:pt idx="876">
                  <c:v>1.5827777862186001</c:v>
                </c:pt>
                <c:pt idx="877">
                  <c:v>1.5826260747752201</c:v>
                </c:pt>
                <c:pt idx="878">
                  <c:v>1.5824915462186624</c:v>
                </c:pt>
                <c:pt idx="879">
                  <c:v>1.5823668162185811</c:v>
                </c:pt>
                <c:pt idx="880">
                  <c:v>1.5822280262185751</c:v>
                </c:pt>
                <c:pt idx="881">
                  <c:v>1.582122426218578</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1.5806420662186325</c:v>
                </c:pt>
                <c:pt idx="890">
                  <c:v>1.5804161089963062</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c:v>
                </c:pt>
                <c:pt idx="2">
                  <c:v>1.3622574962186771</c:v>
                </c:pt>
                <c:pt idx="3">
                  <c:v>1.3631436562184958</c:v>
                </c:pt>
                <c:pt idx="4">
                  <c:v>1.3643355579134635</c:v>
                </c:pt>
                <c:pt idx="5">
                  <c:v>1.3631094562186234</c:v>
                </c:pt>
                <c:pt idx="6">
                  <c:v>1.3613808062186481</c:v>
                </c:pt>
                <c:pt idx="7">
                  <c:v>1.3648830521781719</c:v>
                </c:pt>
                <c:pt idx="8">
                  <c:v>1.3549253103852976</c:v>
                </c:pt>
                <c:pt idx="9">
                  <c:v>1.3325421462185605</c:v>
                </c:pt>
                <c:pt idx="10">
                  <c:v>1.3501485162184681</c:v>
                </c:pt>
                <c:pt idx="11">
                  <c:v>1.3067622562186179</c:v>
                </c:pt>
                <c:pt idx="12">
                  <c:v>1.2590591531883177</c:v>
                </c:pt>
                <c:pt idx="13">
                  <c:v>1.3849198133614635</c:v>
                </c:pt>
                <c:pt idx="14">
                  <c:v>1.8196970562187005</c:v>
                </c:pt>
                <c:pt idx="15">
                  <c:v>1.9781639562186393</c:v>
                </c:pt>
                <c:pt idx="16">
                  <c:v>1.2837603962186086</c:v>
                </c:pt>
                <c:pt idx="17">
                  <c:v>0.24806389621866742</c:v>
                </c:pt>
                <c:pt idx="18">
                  <c:v>-0.38011105398560191</c:v>
                </c:pt>
                <c:pt idx="19">
                  <c:v>-0.49723159428633323</c:v>
                </c:pt>
                <c:pt idx="20">
                  <c:v>-0.6701028514736882</c:v>
                </c:pt>
                <c:pt idx="21">
                  <c:v>-0.11423754378139986</c:v>
                </c:pt>
                <c:pt idx="22">
                  <c:v>-0.25666066378136082</c:v>
                </c:pt>
                <c:pt idx="23">
                  <c:v>-1.0532314937813818</c:v>
                </c:pt>
                <c:pt idx="24">
                  <c:v>-1.8242787837813821</c:v>
                </c:pt>
                <c:pt idx="25">
                  <c:v>-2.2304931937814274</c:v>
                </c:pt>
                <c:pt idx="26">
                  <c:v>-2.1858561599430244</c:v>
                </c:pt>
                <c:pt idx="27">
                  <c:v>-1.865201143781434</c:v>
                </c:pt>
                <c:pt idx="28">
                  <c:v>-1.3206079247338121</c:v>
                </c:pt>
                <c:pt idx="29">
                  <c:v>4.9030181562185788</c:v>
                </c:pt>
                <c:pt idx="30">
                  <c:v>5.1884454158144138</c:v>
                </c:pt>
                <c:pt idx="31">
                  <c:v>5.3311605862186013</c:v>
                </c:pt>
                <c:pt idx="32">
                  <c:v>5.1062372562184937</c:v>
                </c:pt>
                <c:pt idx="33">
                  <c:v>4.5955669562185379</c:v>
                </c:pt>
                <c:pt idx="34">
                  <c:v>4.1304972562185265</c:v>
                </c:pt>
                <c:pt idx="35">
                  <c:v>3.9203678952429231</c:v>
                </c:pt>
                <c:pt idx="36">
                  <c:v>2.9765144562185948</c:v>
                </c:pt>
                <c:pt idx="37">
                  <c:v>3.4800452962186177</c:v>
                </c:pt>
                <c:pt idx="38">
                  <c:v>4.4258469962186284</c:v>
                </c:pt>
                <c:pt idx="39">
                  <c:v>4.6410960684633977</c:v>
                </c:pt>
                <c:pt idx="40">
                  <c:v>4.4710157462185549</c:v>
                </c:pt>
                <c:pt idx="41">
                  <c:v>4.3259992503362259</c:v>
                </c:pt>
                <c:pt idx="42">
                  <c:v>4.6765818091598277</c:v>
                </c:pt>
                <c:pt idx="43">
                  <c:v>4.4789944662186087</c:v>
                </c:pt>
                <c:pt idx="44">
                  <c:v>3.2897794962186993</c:v>
                </c:pt>
                <c:pt idx="45">
                  <c:v>1.8311032662186619</c:v>
                </c:pt>
                <c:pt idx="46">
                  <c:v>2.5088036218605232E-2</c:v>
                </c:pt>
                <c:pt idx="47">
                  <c:v>-2.2423190337813184</c:v>
                </c:pt>
                <c:pt idx="48">
                  <c:v>-3.8904262437814352</c:v>
                </c:pt>
                <c:pt idx="49">
                  <c:v>-4.9843732537815564</c:v>
                </c:pt>
                <c:pt idx="50">
                  <c:v>-6.059403175360341</c:v>
                </c:pt>
                <c:pt idx="51">
                  <c:v>-8.6446405125314509</c:v>
                </c:pt>
                <c:pt idx="52">
                  <c:v>-8.6077494037812148</c:v>
                </c:pt>
                <c:pt idx="53">
                  <c:v>-8.4951753354479624</c:v>
                </c:pt>
                <c:pt idx="54">
                  <c:v>-8.2489180737812919</c:v>
                </c:pt>
                <c:pt idx="55">
                  <c:v>-8.0307668637813396</c:v>
                </c:pt>
                <c:pt idx="56">
                  <c:v>-7.7252386807678324</c:v>
                </c:pt>
                <c:pt idx="57">
                  <c:v>-5.1697524528723484</c:v>
                </c:pt>
                <c:pt idx="58">
                  <c:v>-4.6637142537813689</c:v>
                </c:pt>
                <c:pt idx="59">
                  <c:v>-3.6890375837813787</c:v>
                </c:pt>
                <c:pt idx="60">
                  <c:v>-2.6257244137813291</c:v>
                </c:pt>
                <c:pt idx="61">
                  <c:v>-1.743972443781459</c:v>
                </c:pt>
                <c:pt idx="62">
                  <c:v>-1.0554456237813525</c:v>
                </c:pt>
                <c:pt idx="63">
                  <c:v>-0.58706312378147496</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9.6690839562186195</c:v>
                </c:pt>
                <c:pt idx="72">
                  <c:v>10.0239874562187</c:v>
                </c:pt>
                <c:pt idx="73">
                  <c:v>10.21216377200804</c:v>
                </c:pt>
                <c:pt idx="74">
                  <c:v>7.5694527062186125</c:v>
                </c:pt>
                <c:pt idx="75">
                  <c:v>6.1732179062185795</c:v>
                </c:pt>
                <c:pt idx="76">
                  <c:v>4.3013167362185243</c:v>
                </c:pt>
                <c:pt idx="77">
                  <c:v>2.1273773762184822</c:v>
                </c:pt>
                <c:pt idx="78">
                  <c:v>0.20250015621856218</c:v>
                </c:pt>
                <c:pt idx="79">
                  <c:v>-2.1983225437814911</c:v>
                </c:pt>
                <c:pt idx="80">
                  <c:v>-5.0436543337813902</c:v>
                </c:pt>
                <c:pt idx="81">
                  <c:v>-7.2259970337813826</c:v>
                </c:pt>
                <c:pt idx="82">
                  <c:v>-8.6436261801450485</c:v>
                </c:pt>
                <c:pt idx="83">
                  <c:v>-15.089171720251988</c:v>
                </c:pt>
                <c:pt idx="84">
                  <c:v>-16.086401183781348</c:v>
                </c:pt>
                <c:pt idx="85">
                  <c:v>-16.872923943781348</c:v>
                </c:pt>
                <c:pt idx="86">
                  <c:v>-17.214418713781384</c:v>
                </c:pt>
                <c:pt idx="87">
                  <c:v>-17.129416093781426</c:v>
                </c:pt>
                <c:pt idx="88">
                  <c:v>-16.876466462148695</c:v>
                </c:pt>
                <c:pt idx="89">
                  <c:v>-16.365519043781269</c:v>
                </c:pt>
                <c:pt idx="90">
                  <c:v>-15.854528363781499</c:v>
                </c:pt>
                <c:pt idx="91">
                  <c:v>-15.366781968438953</c:v>
                </c:pt>
                <c:pt idx="92">
                  <c:v>-9.9740487986833468</c:v>
                </c:pt>
                <c:pt idx="93">
                  <c:v>-7.5023341337813463</c:v>
                </c:pt>
                <c:pt idx="94">
                  <c:v>-5.5140520283175745</c:v>
                </c:pt>
                <c:pt idx="95">
                  <c:v>-3.1423597037814552</c:v>
                </c:pt>
                <c:pt idx="96">
                  <c:v>-1.1556225037814161</c:v>
                </c:pt>
                <c:pt idx="97">
                  <c:v>0.58419730621859978</c:v>
                </c:pt>
                <c:pt idx="98">
                  <c:v>2.3513013662185784</c:v>
                </c:pt>
                <c:pt idx="99">
                  <c:v>3.0132025485261806</c:v>
                </c:pt>
                <c:pt idx="100">
                  <c:v>7.8443396260299521</c:v>
                </c:pt>
                <c:pt idx="101">
                  <c:v>9.2403261262185286</c:v>
                </c:pt>
                <c:pt idx="102">
                  <c:v>10.509211836218523</c:v>
                </c:pt>
                <c:pt idx="103">
                  <c:v>11.634064826218561</c:v>
                </c:pt>
                <c:pt idx="104">
                  <c:v>12.014485216218684</c:v>
                </c:pt>
                <c:pt idx="105">
                  <c:v>11.547940966422658</c:v>
                </c:pt>
                <c:pt idx="106">
                  <c:v>10.457094108392454</c:v>
                </c:pt>
                <c:pt idx="107">
                  <c:v>8.9535456218570397E-2</c:v>
                </c:pt>
                <c:pt idx="108">
                  <c:v>-1.5710698437814017</c:v>
                </c:pt>
                <c:pt idx="109">
                  <c:v>-3.514043963781242</c:v>
                </c:pt>
                <c:pt idx="110">
                  <c:v>-4.8241065437813413</c:v>
                </c:pt>
                <c:pt idx="111">
                  <c:v>-6.8341776437814685</c:v>
                </c:pt>
                <c:pt idx="112">
                  <c:v>-11.237963533781468</c:v>
                </c:pt>
                <c:pt idx="113">
                  <c:v>-13.376709543781415</c:v>
                </c:pt>
                <c:pt idx="114">
                  <c:v>-14.982631793781369</c:v>
                </c:pt>
                <c:pt idx="115">
                  <c:v>-16.729114450031229</c:v>
                </c:pt>
                <c:pt idx="116">
                  <c:v>-16.991589483175371</c:v>
                </c:pt>
                <c:pt idx="117">
                  <c:v>-17.00882699378128</c:v>
                </c:pt>
                <c:pt idx="118">
                  <c:v>-17.156075743781599</c:v>
                </c:pt>
                <c:pt idx="119">
                  <c:v>-17.291751183781386</c:v>
                </c:pt>
                <c:pt idx="120">
                  <c:v>-17.220762293781423</c:v>
                </c:pt>
                <c:pt idx="121">
                  <c:v>-16.515542043781217</c:v>
                </c:pt>
                <c:pt idx="122">
                  <c:v>-15.745715124862523</c:v>
                </c:pt>
                <c:pt idx="123">
                  <c:v>-11.61572376600364</c:v>
                </c:pt>
                <c:pt idx="124">
                  <c:v>-10.111112583781518</c:v>
                </c:pt>
                <c:pt idx="125">
                  <c:v>-8.447443793781499</c:v>
                </c:pt>
                <c:pt idx="126">
                  <c:v>-6.4196910737814932</c:v>
                </c:pt>
                <c:pt idx="127">
                  <c:v>-4.2603825637814845</c:v>
                </c:pt>
                <c:pt idx="128">
                  <c:v>-2.2756845637815246</c:v>
                </c:pt>
                <c:pt idx="129">
                  <c:v>0.33450376472922128</c:v>
                </c:pt>
                <c:pt idx="130">
                  <c:v>5.850234956218574</c:v>
                </c:pt>
                <c:pt idx="131">
                  <c:v>6.7550693562184705</c:v>
                </c:pt>
                <c:pt idx="132">
                  <c:v>7.4801798062184499</c:v>
                </c:pt>
                <c:pt idx="133">
                  <c:v>7.7348653943628412</c:v>
                </c:pt>
                <c:pt idx="134">
                  <c:v>7.6290427962185561</c:v>
                </c:pt>
                <c:pt idx="135">
                  <c:v>7.2748683762185475</c:v>
                </c:pt>
                <c:pt idx="136">
                  <c:v>6.4413457062186934</c:v>
                </c:pt>
                <c:pt idx="137">
                  <c:v>4.8199045626015113</c:v>
                </c:pt>
                <c:pt idx="138">
                  <c:v>3.4233834562185752</c:v>
                </c:pt>
                <c:pt idx="139">
                  <c:v>-8.8003305437814845</c:v>
                </c:pt>
                <c:pt idx="140">
                  <c:v>-11.121547643781312</c:v>
                </c:pt>
                <c:pt idx="141">
                  <c:v>-13.436274693781414</c:v>
                </c:pt>
                <c:pt idx="142">
                  <c:v>-15.092141993781439</c:v>
                </c:pt>
                <c:pt idx="143">
                  <c:v>-16.27505379641299</c:v>
                </c:pt>
                <c:pt idx="144">
                  <c:v>-16.975527903781231</c:v>
                </c:pt>
                <c:pt idx="145">
                  <c:v>-17.422942677114833</c:v>
                </c:pt>
                <c:pt idx="146">
                  <c:v>-16.538493043781337</c:v>
                </c:pt>
                <c:pt idx="147">
                  <c:v>-15.96767466378135</c:v>
                </c:pt>
                <c:pt idx="148">
                  <c:v>-14.679847103781254</c:v>
                </c:pt>
                <c:pt idx="149">
                  <c:v>-13.03576924378153</c:v>
                </c:pt>
                <c:pt idx="150">
                  <c:v>-11.31641858378147</c:v>
                </c:pt>
                <c:pt idx="151">
                  <c:v>-9.4648630955055211</c:v>
                </c:pt>
                <c:pt idx="152">
                  <c:v>-8.1333269056102581E-2</c:v>
                </c:pt>
                <c:pt idx="153">
                  <c:v>1.8014458863262228</c:v>
                </c:pt>
                <c:pt idx="154">
                  <c:v>3.8869734662185627</c:v>
                </c:pt>
                <c:pt idx="155">
                  <c:v>5.4666803762185445</c:v>
                </c:pt>
                <c:pt idx="156">
                  <c:v>7.0803424362185723</c:v>
                </c:pt>
                <c:pt idx="157">
                  <c:v>9.0651887317287247</c:v>
                </c:pt>
                <c:pt idx="158">
                  <c:v>13.970609456218584</c:v>
                </c:pt>
                <c:pt idx="159">
                  <c:v>14.26623770621862</c:v>
                </c:pt>
                <c:pt idx="160">
                  <c:v>14.383716926218648</c:v>
                </c:pt>
                <c:pt idx="161">
                  <c:v>14.229827546218687</c:v>
                </c:pt>
                <c:pt idx="162">
                  <c:v>13.527346366218651</c:v>
                </c:pt>
                <c:pt idx="163">
                  <c:v>12.061255806218442</c:v>
                </c:pt>
                <c:pt idx="164">
                  <c:v>10.395711576218691</c:v>
                </c:pt>
                <c:pt idx="165">
                  <c:v>7.6280057962186305</c:v>
                </c:pt>
                <c:pt idx="166">
                  <c:v>5.9624471485263086</c:v>
                </c:pt>
                <c:pt idx="167">
                  <c:v>-3.6143705437813245</c:v>
                </c:pt>
                <c:pt idx="168">
                  <c:v>-5.5558397660036425</c:v>
                </c:pt>
                <c:pt idx="169">
                  <c:v>-7.3224441437814676</c:v>
                </c:pt>
                <c:pt idx="170">
                  <c:v>-9.0085592937814898</c:v>
                </c:pt>
                <c:pt idx="171">
                  <c:v>-10.604683753781471</c:v>
                </c:pt>
                <c:pt idx="172">
                  <c:v>-12.34901166378144</c:v>
                </c:pt>
                <c:pt idx="173">
                  <c:v>-13.732408119539002</c:v>
                </c:pt>
                <c:pt idx="174">
                  <c:v>-14.964481293781386</c:v>
                </c:pt>
                <c:pt idx="175">
                  <c:v>-15.92105606461476</c:v>
                </c:pt>
                <c:pt idx="176">
                  <c:v>-15.639215353781438</c:v>
                </c:pt>
                <c:pt idx="177">
                  <c:v>-15.248822353781444</c:v>
                </c:pt>
                <c:pt idx="178">
                  <c:v>-14.691571303781467</c:v>
                </c:pt>
                <c:pt idx="179">
                  <c:v>-13.809982693781416</c:v>
                </c:pt>
                <c:pt idx="180">
                  <c:v>-12.521026853781521</c:v>
                </c:pt>
                <c:pt idx="181">
                  <c:v>-11.332647673781501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4.5349338562185721</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-5.2793229437814482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-14.624501183781483</c:v>
                </c:pt>
                <c:pt idx="215">
                  <c:v>-13.935058993781523</c:v>
                </c:pt>
                <c:pt idx="216">
                  <c:v>-13.234289258067179</c:v>
                </c:pt>
                <c:pt idx="217">
                  <c:v>-11.26739054378146</c:v>
                </c:pt>
                <c:pt idx="218">
                  <c:v>-10.855888364833991</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0.53122543621855089</c:v>
                </c:pt>
                <c:pt idx="228">
                  <c:v>1.6610891162186341</c:v>
                </c:pt>
                <c:pt idx="229">
                  <c:v>3.0722561262183978</c:v>
                </c:pt>
                <c:pt idx="230">
                  <c:v>4.4041951026832038</c:v>
                </c:pt>
                <c:pt idx="231">
                  <c:v>5.9468087270519474</c:v>
                </c:pt>
                <c:pt idx="232">
                  <c:v>5.5070032117741192</c:v>
                </c:pt>
                <c:pt idx="233">
                  <c:v>5.2897995562185969</c:v>
                </c:pt>
                <c:pt idx="234">
                  <c:v>5.0211361562185362</c:v>
                </c:pt>
                <c:pt idx="235">
                  <c:v>4.2294686772712708</c:v>
                </c:pt>
                <c:pt idx="236">
                  <c:v>2.8378535062186026</c:v>
                </c:pt>
                <c:pt idx="237">
                  <c:v>1.1085087562184412</c:v>
                </c:pt>
                <c:pt idx="238">
                  <c:v>-1.2701913337813977</c:v>
                </c:pt>
                <c:pt idx="239">
                  <c:v>-2.7521976866386098</c:v>
                </c:pt>
                <c:pt idx="240">
                  <c:v>-7.9767505437814297</c:v>
                </c:pt>
                <c:pt idx="241">
                  <c:v>-8.5218276817122476</c:v>
                </c:pt>
                <c:pt idx="242">
                  <c:v>-10.201720533472198</c:v>
                </c:pt>
                <c:pt idx="243">
                  <c:v>-11.801653483781394</c:v>
                </c:pt>
                <c:pt idx="244">
                  <c:v>-13.16997520378135</c:v>
                </c:pt>
                <c:pt idx="245">
                  <c:v>-15.052888903781398</c:v>
                </c:pt>
                <c:pt idx="246">
                  <c:v>-16.220896957922896</c:v>
                </c:pt>
                <c:pt idx="247">
                  <c:v>-17.151229835916126</c:v>
                </c:pt>
                <c:pt idx="248">
                  <c:v>-18.001168184806943</c:v>
                </c:pt>
                <c:pt idx="249">
                  <c:v>-17.966809293781186</c:v>
                </c:pt>
                <c:pt idx="250">
                  <c:v>-17.938754993781426</c:v>
                </c:pt>
                <c:pt idx="251">
                  <c:v>-17.059235403781475</c:v>
                </c:pt>
                <c:pt idx="252">
                  <c:v>-15.508971897316876</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3.2183212562184669</c:v>
                </c:pt>
                <c:pt idx="261">
                  <c:v>4.7829160562185367</c:v>
                </c:pt>
                <c:pt idx="262">
                  <c:v>5.4359872314993485</c:v>
                </c:pt>
                <c:pt idx="263">
                  <c:v>5.5857997687186494</c:v>
                </c:pt>
                <c:pt idx="264">
                  <c:v>3.8761820649141328</c:v>
                </c:pt>
                <c:pt idx="265">
                  <c:v>2.2828813562186672</c:v>
                </c:pt>
                <c:pt idx="266">
                  <c:v>0.57194958621855285</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-16.049209893781217</c:v>
                </c:pt>
                <c:pt idx="276">
                  <c:v>-16.696705863781659</c:v>
                </c:pt>
                <c:pt idx="277">
                  <c:v>-17.351237343781229</c:v>
                </c:pt>
                <c:pt idx="278">
                  <c:v>-17.890733129640168</c:v>
                </c:pt>
                <c:pt idx="279">
                  <c:v>-18.354116673781302</c:v>
                </c:pt>
                <c:pt idx="280">
                  <c:v>-18.400012383781537</c:v>
                </c:pt>
                <c:pt idx="281">
                  <c:v>-18.326961543781433</c:v>
                </c:pt>
                <c:pt idx="282">
                  <c:v>-16.411601950031312</c:v>
                </c:pt>
                <c:pt idx="283">
                  <c:v>-15.32912146378151</c:v>
                </c:pt>
                <c:pt idx="284">
                  <c:v>-13.763992190246185</c:v>
                </c:pt>
                <c:pt idx="285">
                  <c:v>-12.105496493781374</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4.4476939962186739</c:v>
                </c:pt>
                <c:pt idx="296">
                  <c:v>1.8063034962186606</c:v>
                </c:pt>
                <c:pt idx="297">
                  <c:v>-1.5124251016764001</c:v>
                </c:pt>
                <c:pt idx="298">
                  <c:v>-10.705705290448069</c:v>
                </c:pt>
                <c:pt idx="299">
                  <c:v>-12.172990363781409</c:v>
                </c:pt>
                <c:pt idx="300">
                  <c:v>-13.844709183781433</c:v>
                </c:pt>
                <c:pt idx="301">
                  <c:v>-15.374287303781546</c:v>
                </c:pt>
                <c:pt idx="302">
                  <c:v>-16.633469503781289</c:v>
                </c:pt>
                <c:pt idx="303">
                  <c:v>-18.043403957922802</c:v>
                </c:pt>
                <c:pt idx="304">
                  <c:v>-18.613291022042311</c:v>
                </c:pt>
                <c:pt idx="305">
                  <c:v>-18.322563053781529</c:v>
                </c:pt>
                <c:pt idx="306">
                  <c:v>-18.001140543781354</c:v>
                </c:pt>
                <c:pt idx="307">
                  <c:v>-17.690830543781427</c:v>
                </c:pt>
                <c:pt idx="308">
                  <c:v>-17.551963443781435</c:v>
                </c:pt>
                <c:pt idx="309">
                  <c:v>-17.575461503781355</c:v>
                </c:pt>
                <c:pt idx="310">
                  <c:v>-17.706722803781403</c:v>
                </c:pt>
                <c:pt idx="311">
                  <c:v>-17.708775695296591</c:v>
                </c:pt>
                <c:pt idx="312">
                  <c:v>-17.578201483781317</c:v>
                </c:pt>
                <c:pt idx="313">
                  <c:v>-17.454543993781499</c:v>
                </c:pt>
                <c:pt idx="314">
                  <c:v>-17.246549595505517</c:v>
                </c:pt>
                <c:pt idx="315">
                  <c:v>-11.179886911597361</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-4.3832434437813959</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-9.9026055337814896</c:v>
                </c:pt>
                <c:pt idx="333">
                  <c:v>-11.349240383781266</c:v>
                </c:pt>
                <c:pt idx="334">
                  <c:v>-13.724779793781417</c:v>
                </c:pt>
                <c:pt idx="335">
                  <c:v>-15.647034403996448</c:v>
                </c:pt>
                <c:pt idx="336">
                  <c:v>-17.651725933781627</c:v>
                </c:pt>
                <c:pt idx="337">
                  <c:v>-18.509537543781335</c:v>
                </c:pt>
                <c:pt idx="338">
                  <c:v>-18.641002267919276</c:v>
                </c:pt>
                <c:pt idx="339">
                  <c:v>-14.323082508067198</c:v>
                </c:pt>
                <c:pt idx="340">
                  <c:v>-12.951572523579308</c:v>
                </c:pt>
                <c:pt idx="341">
                  <c:v>-11.167547543781422</c:v>
                </c:pt>
                <c:pt idx="342">
                  <c:v>-10.176870958675039</c:v>
                </c:pt>
                <c:pt idx="343">
                  <c:v>-8.5409763937813636</c:v>
                </c:pt>
                <c:pt idx="344">
                  <c:v>-7.3438355537814362</c:v>
                </c:pt>
                <c:pt idx="345">
                  <c:v>-5.9805288737813811</c:v>
                </c:pt>
                <c:pt idx="346">
                  <c:v>-4.9388711037812643</c:v>
                </c:pt>
                <c:pt idx="347">
                  <c:v>-4.2961407790755288</c:v>
                </c:pt>
                <c:pt idx="348">
                  <c:v>-2.4463811687814054</c:v>
                </c:pt>
                <c:pt idx="349">
                  <c:v>-2.1405355037813423</c:v>
                </c:pt>
                <c:pt idx="350">
                  <c:v>-0.78124908378165958</c:v>
                </c:pt>
                <c:pt idx="351">
                  <c:v>0.40421059621849081</c:v>
                </c:pt>
                <c:pt idx="352">
                  <c:v>1.2912187162184097</c:v>
                </c:pt>
                <c:pt idx="353">
                  <c:v>1.6145721562185171</c:v>
                </c:pt>
                <c:pt idx="354">
                  <c:v>1.647598728945852</c:v>
                </c:pt>
                <c:pt idx="355">
                  <c:v>1.5729035362185209</c:v>
                </c:pt>
                <c:pt idx="356">
                  <c:v>1.9127390633613721</c:v>
                </c:pt>
                <c:pt idx="357">
                  <c:v>3.2840286749685959</c:v>
                </c:pt>
                <c:pt idx="358">
                  <c:v>3.2765006562186443</c:v>
                </c:pt>
                <c:pt idx="359">
                  <c:v>3.2109427762186584</c:v>
                </c:pt>
                <c:pt idx="360">
                  <c:v>2.8754974349420337</c:v>
                </c:pt>
                <c:pt idx="361">
                  <c:v>2.3837612462185613</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1.1829757312185227</c:v>
                </c:pt>
                <c:pt idx="374">
                  <c:v>1.1766994962184598</c:v>
                </c:pt>
                <c:pt idx="375">
                  <c:v>1.175544266218566</c:v>
                </c:pt>
                <c:pt idx="376">
                  <c:v>1.1947829713701767</c:v>
                </c:pt>
                <c:pt idx="377">
                  <c:v>1.2115814162184484</c:v>
                </c:pt>
                <c:pt idx="378">
                  <c:v>1.2359802362186088</c:v>
                </c:pt>
                <c:pt idx="379">
                  <c:v>1.2502165562187055</c:v>
                </c:pt>
                <c:pt idx="380">
                  <c:v>1.2428146662185497</c:v>
                </c:pt>
                <c:pt idx="381">
                  <c:v>1.2393694562185948</c:v>
                </c:pt>
                <c:pt idx="382">
                  <c:v>1.1837725381857522</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1.1802719090488725</c:v>
                </c:pt>
                <c:pt idx="391">
                  <c:v>1.1977179344794728</c:v>
                </c:pt>
                <c:pt idx="392">
                  <c:v>1.1945738162187665</c:v>
                </c:pt>
                <c:pt idx="393">
                  <c:v>1.2097721404291071</c:v>
                </c:pt>
                <c:pt idx="394">
                  <c:v>1.225434056218643</c:v>
                </c:pt>
                <c:pt idx="395">
                  <c:v>1.2373010462186458</c:v>
                </c:pt>
                <c:pt idx="396">
                  <c:v>1.2412643062185678</c:v>
                </c:pt>
                <c:pt idx="397">
                  <c:v>1.235524193592463</c:v>
                </c:pt>
                <c:pt idx="398">
                  <c:v>1.2237427062185446</c:v>
                </c:pt>
                <c:pt idx="399">
                  <c:v>1.230617048811198</c:v>
                </c:pt>
                <c:pt idx="400">
                  <c:v>1.2599759268068336</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1.2520123762185615</c:v>
                </c:pt>
                <c:pt idx="410">
                  <c:v>1.2495027162185999</c:v>
                </c:pt>
                <c:pt idx="411">
                  <c:v>1.2449987762184658</c:v>
                </c:pt>
                <c:pt idx="412">
                  <c:v>1.2422616062184748</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1.2406561228852859</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1.2743678040447031</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1.30993369864289</c:v>
                </c:pt>
                <c:pt idx="451">
                  <c:v>1.3099344562186535</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1.3076922734229415</c:v>
                </c:pt>
                <c:pt idx="460">
                  <c:v>1.307559456218641</c:v>
                </c:pt>
                <c:pt idx="461">
                  <c:v>1.3064394562185839</c:v>
                </c:pt>
                <c:pt idx="462">
                  <c:v>1.3064394562186408</c:v>
                </c:pt>
                <c:pt idx="463">
                  <c:v>1.3064394562186408</c:v>
                </c:pt>
                <c:pt idx="464">
                  <c:v>1.3064394562186408</c:v>
                </c:pt>
                <c:pt idx="465">
                  <c:v>1.3064952137944745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1.3077294562186355</c:v>
                </c:pt>
                <c:pt idx="488">
                  <c:v>1.3077294562187234</c:v>
                </c:pt>
                <c:pt idx="489">
                  <c:v>1.3060896562187025</c:v>
                </c:pt>
                <c:pt idx="490">
                  <c:v>1.3050679562183802</c:v>
                </c:pt>
                <c:pt idx="491">
                  <c:v>1.3048465562185081</c:v>
                </c:pt>
                <c:pt idx="492">
                  <c:v>1.3043535662186265</c:v>
                </c:pt>
                <c:pt idx="493">
                  <c:v>1.3032795711610987</c:v>
                </c:pt>
                <c:pt idx="494">
                  <c:v>1.3006039299027525</c:v>
                </c:pt>
                <c:pt idx="495">
                  <c:v>1.3014725562185421</c:v>
                </c:pt>
                <c:pt idx="496">
                  <c:v>1.302379606218679</c:v>
                </c:pt>
                <c:pt idx="497">
                  <c:v>1.3033769962186028</c:v>
                </c:pt>
                <c:pt idx="498">
                  <c:v>1.3030908562185886</c:v>
                </c:pt>
                <c:pt idx="499">
                  <c:v>1.3028940062184637</c:v>
                </c:pt>
                <c:pt idx="500">
                  <c:v>1.3053275852508079</c:v>
                </c:pt>
                <c:pt idx="501">
                  <c:v>1.3053756762184738</c:v>
                </c:pt>
                <c:pt idx="502">
                  <c:v>1.3053094562186516</c:v>
                </c:pt>
                <c:pt idx="503">
                  <c:v>1.303988697597884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1.3061387062187486</c:v>
                </c:pt>
                <c:pt idx="517">
                  <c:v>1.3071315774306798</c:v>
                </c:pt>
                <c:pt idx="518">
                  <c:v>1.3071644562186413</c:v>
                </c:pt>
                <c:pt idx="519">
                  <c:v>1.3073310033883978</c:v>
                </c:pt>
                <c:pt idx="520">
                  <c:v>1.3113094562185519</c:v>
                </c:pt>
                <c:pt idx="521">
                  <c:v>1.3105700962187683</c:v>
                </c:pt>
                <c:pt idx="522">
                  <c:v>1.3101736962186976</c:v>
                </c:pt>
                <c:pt idx="523">
                  <c:v>1.3103994562186472</c:v>
                </c:pt>
                <c:pt idx="524">
                  <c:v>1.310399456218704</c:v>
                </c:pt>
                <c:pt idx="525">
                  <c:v>1.3105824562187283</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1.3172006390144282</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1.3216666605196086</c:v>
                </c:pt>
                <c:pt idx="552">
                  <c:v>1.333569938977206</c:v>
                </c:pt>
                <c:pt idx="553">
                  <c:v>1.3353970072387682</c:v>
                </c:pt>
                <c:pt idx="554">
                  <c:v>1.3385585162185722</c:v>
                </c:pt>
                <c:pt idx="555">
                  <c:v>1.3374763562185308</c:v>
                </c:pt>
                <c:pt idx="556">
                  <c:v>1.338015296218444</c:v>
                </c:pt>
                <c:pt idx="557">
                  <c:v>1.340070976218531</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c:v>
                </c:pt>
                <c:pt idx="569">
                  <c:v>1.3582397562187367</c:v>
                </c:pt>
                <c:pt idx="570">
                  <c:v>1.3581994562183579</c:v>
                </c:pt>
                <c:pt idx="571">
                  <c:v>1.3588061762185384</c:v>
                </c:pt>
                <c:pt idx="572">
                  <c:v>1.360294336218459</c:v>
                </c:pt>
                <c:pt idx="573">
                  <c:v>1.3609350691219526</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1.3613150062187063</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1.3666165062185511</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1.3620605562185539</c:v>
                </c:pt>
                <c:pt idx="614">
                  <c:v>1.3623589256062922</c:v>
                </c:pt>
                <c:pt idx="615">
                  <c:v>1.3643773762184281</c:v>
                </c:pt>
                <c:pt idx="616">
                  <c:v>1.3624180062185642</c:v>
                </c:pt>
                <c:pt idx="617">
                  <c:v>1.3611794562185935</c:v>
                </c:pt>
                <c:pt idx="618">
                  <c:v>1.3595794562186398</c:v>
                </c:pt>
                <c:pt idx="619">
                  <c:v>1.3595692562186596</c:v>
                </c:pt>
                <c:pt idx="620">
                  <c:v>1.3582194562186487</c:v>
                </c:pt>
                <c:pt idx="621">
                  <c:v>1.357821776218413</c:v>
                </c:pt>
                <c:pt idx="622">
                  <c:v>1.3580662949281788</c:v>
                </c:pt>
                <c:pt idx="623">
                  <c:v>1.3565660362185101</c:v>
                </c:pt>
                <c:pt idx="624">
                  <c:v>1.3584588962185389</c:v>
                </c:pt>
                <c:pt idx="625">
                  <c:v>1.3587729562186723</c:v>
                </c:pt>
                <c:pt idx="626">
                  <c:v>1.359484439269437</c:v>
                </c:pt>
                <c:pt idx="627">
                  <c:v>1.3575655673297291</c:v>
                </c:pt>
                <c:pt idx="628">
                  <c:v>1.3585297088500419</c:v>
                </c:pt>
                <c:pt idx="629">
                  <c:v>1.359089456218542</c:v>
                </c:pt>
                <c:pt idx="630">
                  <c:v>1.359358256218514</c:v>
                </c:pt>
                <c:pt idx="631">
                  <c:v>1.3593578362183822</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1.3687128962185704</c:v>
                </c:pt>
                <c:pt idx="642">
                  <c:v>1.3685344562185975</c:v>
                </c:pt>
                <c:pt idx="643">
                  <c:v>1.367079456218534</c:v>
                </c:pt>
                <c:pt idx="644">
                  <c:v>1.3651821083925477</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1.3635012562186239</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c:v>
                </c:pt>
                <c:pt idx="665">
                  <c:v>1.3641294562184778</c:v>
                </c:pt>
                <c:pt idx="666">
                  <c:v>1.3641294562185493</c:v>
                </c:pt>
                <c:pt idx="667">
                  <c:v>1.3641294562185493</c:v>
                </c:pt>
                <c:pt idx="668">
                  <c:v>1.3638901930606671</c:v>
                </c:pt>
                <c:pt idx="669">
                  <c:v>1.3618045582594049</c:v>
                </c:pt>
                <c:pt idx="670">
                  <c:v>1.3605994562185231</c:v>
                </c:pt>
                <c:pt idx="671">
                  <c:v>1.3605994562185939</c:v>
                </c:pt>
                <c:pt idx="672">
                  <c:v>1.3601826562185715</c:v>
                </c:pt>
                <c:pt idx="673">
                  <c:v>1.3607281562187561</c:v>
                </c:pt>
                <c:pt idx="674">
                  <c:v>1.360909456218764</c:v>
                </c:pt>
                <c:pt idx="675">
                  <c:v>1.360909456218764</c:v>
                </c:pt>
                <c:pt idx="676">
                  <c:v>1.360909456218593</c:v>
                </c:pt>
                <c:pt idx="677">
                  <c:v>1.3523694562185682</c:v>
                </c:pt>
                <c:pt idx="678">
                  <c:v>1.3530210962186948</c:v>
                </c:pt>
                <c:pt idx="679">
                  <c:v>1.3555724562186242</c:v>
                </c:pt>
                <c:pt idx="680">
                  <c:v>1.3556294562186202</c:v>
                </c:pt>
                <c:pt idx="681">
                  <c:v>1.3556166562185012</c:v>
                </c:pt>
                <c:pt idx="682">
                  <c:v>1.3559856807083293</c:v>
                </c:pt>
                <c:pt idx="683">
                  <c:v>1.3585413663310129</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1.3572534162187135</c:v>
                </c:pt>
                <c:pt idx="712">
                  <c:v>1.3561485283835042</c:v>
                </c:pt>
                <c:pt idx="713">
                  <c:v>1.3540098062185302</c:v>
                </c:pt>
                <c:pt idx="714">
                  <c:v>1.3483828362186505</c:v>
                </c:pt>
                <c:pt idx="715">
                  <c:v>1.3514755862185841</c:v>
                </c:pt>
                <c:pt idx="716">
                  <c:v>1.3522965732398404</c:v>
                </c:pt>
                <c:pt idx="717">
                  <c:v>1.3521102096431861</c:v>
                </c:pt>
                <c:pt idx="718">
                  <c:v>1.3493727036412941</c:v>
                </c:pt>
                <c:pt idx="719">
                  <c:v>1.345115136218697</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1.3422242562186404</c:v>
                </c:pt>
                <c:pt idx="734">
                  <c:v>1.3415894562185855</c:v>
                </c:pt>
                <c:pt idx="735">
                  <c:v>1.3432794562185535</c:v>
                </c:pt>
                <c:pt idx="736">
                  <c:v>1.3432794562185535</c:v>
                </c:pt>
                <c:pt idx="737">
                  <c:v>1.3442792521369418</c:v>
                </c:pt>
                <c:pt idx="738">
                  <c:v>1.3446396562186178</c:v>
                </c:pt>
                <c:pt idx="739">
                  <c:v>1.3458494562184717</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1.3391944562186615</c:v>
                </c:pt>
                <c:pt idx="750">
                  <c:v>1.3387355562185521</c:v>
                </c:pt>
                <c:pt idx="751">
                  <c:v>1.3385594562185481</c:v>
                </c:pt>
                <c:pt idx="752">
                  <c:v>1.3385594562186185</c:v>
                </c:pt>
                <c:pt idx="753">
                  <c:v>1.3385594562185901</c:v>
                </c:pt>
                <c:pt idx="754">
                  <c:v>1.3385628162185561</c:v>
                </c:pt>
                <c:pt idx="755">
                  <c:v>1.3388954562186797</c:v>
                </c:pt>
                <c:pt idx="756">
                  <c:v>1.3389582397238253</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c:v>
                </c:pt>
                <c:pt idx="768">
                  <c:v>1.3411394562185848</c:v>
                </c:pt>
                <c:pt idx="769">
                  <c:v>1.3413694562185858</c:v>
                </c:pt>
                <c:pt idx="770">
                  <c:v>1.3413694562186578</c:v>
                </c:pt>
                <c:pt idx="771">
                  <c:v>1.3412801162185155</c:v>
                </c:pt>
                <c:pt idx="772">
                  <c:v>1.3410594562184315</c:v>
                </c:pt>
                <c:pt idx="773">
                  <c:v>1.3410545077649374</c:v>
                </c:pt>
                <c:pt idx="774">
                  <c:v>1.3410394562186798</c:v>
                </c:pt>
                <c:pt idx="775">
                  <c:v>1.3410394562186798</c:v>
                </c:pt>
                <c:pt idx="776">
                  <c:v>1.3410394562186798</c:v>
                </c:pt>
                <c:pt idx="777">
                  <c:v>1.3424594562185921</c:v>
                </c:pt>
                <c:pt idx="778">
                  <c:v>1.342408456218751</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1.3402591562185671</c:v>
                </c:pt>
                <c:pt idx="799">
                  <c:v>1.3391544562184379</c:v>
                </c:pt>
                <c:pt idx="800">
                  <c:v>1.3391544562184379</c:v>
                </c:pt>
                <c:pt idx="801">
                  <c:v>1.3391544562185942</c:v>
                </c:pt>
                <c:pt idx="802">
                  <c:v>1.3378294562186686</c:v>
                </c:pt>
                <c:pt idx="803">
                  <c:v>1.3378294562186257</c:v>
                </c:pt>
                <c:pt idx="804">
                  <c:v>1.3378294562186257</c:v>
                </c:pt>
                <c:pt idx="805">
                  <c:v>1.3378294562186257</c:v>
                </c:pt>
                <c:pt idx="806">
                  <c:v>1.3378294562186543</c:v>
                </c:pt>
                <c:pt idx="807">
                  <c:v>1.3380546108577107</c:v>
                </c:pt>
                <c:pt idx="808">
                  <c:v>1.3378694562186955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1.3383534562187291</c:v>
                </c:pt>
                <c:pt idx="822">
                  <c:v>1.3383534562187291</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1.3382587115378208</c:v>
                </c:pt>
                <c:pt idx="835">
                  <c:v>1.3381894562186289</c:v>
                </c:pt>
                <c:pt idx="836">
                  <c:v>1.3381894562186289</c:v>
                </c:pt>
                <c:pt idx="837">
                  <c:v>1.3383763362185044</c:v>
                </c:pt>
                <c:pt idx="838">
                  <c:v>1.3384454562185106</c:v>
                </c:pt>
                <c:pt idx="839">
                  <c:v>1.3384454562185106</c:v>
                </c:pt>
                <c:pt idx="840">
                  <c:v>1.3395212374686702</c:v>
                </c:pt>
                <c:pt idx="841">
                  <c:v>1.3397294562185897</c:v>
                </c:pt>
                <c:pt idx="842">
                  <c:v>1.3397294562184612</c:v>
                </c:pt>
                <c:pt idx="843">
                  <c:v>1.3397294562184612</c:v>
                </c:pt>
                <c:pt idx="844">
                  <c:v>1.3395807762185401</c:v>
                </c:pt>
                <c:pt idx="845">
                  <c:v>1.3386894562187046</c:v>
                </c:pt>
                <c:pt idx="846">
                  <c:v>1.3386894562187046</c:v>
                </c:pt>
                <c:pt idx="847">
                  <c:v>1.3385530232289282</c:v>
                </c:pt>
                <c:pt idx="848">
                  <c:v>1.3382234562185857</c:v>
                </c:pt>
                <c:pt idx="849">
                  <c:v>1.3382234562185857</c:v>
                </c:pt>
                <c:pt idx="850">
                  <c:v>1.3381559228852404</c:v>
                </c:pt>
                <c:pt idx="851">
                  <c:v>1.3391282440974213</c:v>
                </c:pt>
                <c:pt idx="852">
                  <c:v>1.3392694562186298</c:v>
                </c:pt>
                <c:pt idx="853">
                  <c:v>1.3387648062186344</c:v>
                </c:pt>
                <c:pt idx="854">
                  <c:v>1.3364243031573699</c:v>
                </c:pt>
                <c:pt idx="855">
                  <c:v>1.3355811062186405</c:v>
                </c:pt>
                <c:pt idx="856">
                  <c:v>1.3347813762186433</c:v>
                </c:pt>
                <c:pt idx="857">
                  <c:v>1.3348094562186359</c:v>
                </c:pt>
                <c:pt idx="858">
                  <c:v>1.3348094562187081</c:v>
                </c:pt>
                <c:pt idx="859">
                  <c:v>1.3351879562187075</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1.3388024062187498</c:v>
                </c:pt>
                <c:pt idx="869">
                  <c:v>1.3383154562187403</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1.2276302452629251</c:v>
                </c:pt>
                <c:pt idx="1">
                  <c:v>1.2258296461293645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1.1414849302157273</c:v>
                </c:pt>
                <c:pt idx="13">
                  <c:v>1.1378541534349154</c:v>
                </c:pt>
                <c:pt idx="14">
                  <c:v>1.5467448024361516</c:v>
                </c:pt>
                <c:pt idx="15">
                  <c:v>1.9268892793378143</c:v>
                </c:pt>
                <c:pt idx="16">
                  <c:v>1.4518599763475777</c:v>
                </c:pt>
                <c:pt idx="17">
                  <c:v>0.38331817547734359</c:v>
                </c:pt>
                <c:pt idx="18">
                  <c:v>-0.31782377574015308</c:v>
                </c:pt>
                <c:pt idx="19">
                  <c:v>-0.42873466421255635</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-0.32480441879938937</c:v>
                </c:pt>
                <c:pt idx="29">
                  <c:v>5.1401649082548886</c:v>
                </c:pt>
                <c:pt idx="30">
                  <c:v>4.6281335540636475</c:v>
                </c:pt>
                <c:pt idx="31">
                  <c:v>4.0531245165212697</c:v>
                </c:pt>
                <c:pt idx="32">
                  <c:v>3.7313621594395268</c:v>
                </c:pt>
                <c:pt idx="33">
                  <c:v>3.4910457100966661</c:v>
                </c:pt>
                <c:pt idx="34">
                  <c:v>2.9784200915021444</c:v>
                </c:pt>
                <c:pt idx="35">
                  <c:v>1.5603640531952578</c:v>
                </c:pt>
                <c:pt idx="36">
                  <c:v>1.9230879577137927</c:v>
                </c:pt>
                <c:pt idx="37">
                  <c:v>3.0370231525263498</c:v>
                </c:pt>
                <c:pt idx="38">
                  <c:v>4.0420058412988906</c:v>
                </c:pt>
                <c:pt idx="39">
                  <c:v>4.5439004737974358</c:v>
                </c:pt>
                <c:pt idx="40">
                  <c:v>4.4439005089601835</c:v>
                </c:pt>
                <c:pt idx="41">
                  <c:v>4.2646285338148573</c:v>
                </c:pt>
                <c:pt idx="42">
                  <c:v>4.1809720732965845</c:v>
                </c:pt>
                <c:pt idx="43">
                  <c:v>4.202720761651733</c:v>
                </c:pt>
                <c:pt idx="44">
                  <c:v>1.7533702563223106</c:v>
                </c:pt>
                <c:pt idx="45">
                  <c:v>-0.34798063566384607</c:v>
                </c:pt>
                <c:pt idx="46">
                  <c:v>-2.1016843164939591</c:v>
                </c:pt>
                <c:pt idx="47">
                  <c:v>-3.6512365838082967</c:v>
                </c:pt>
                <c:pt idx="48">
                  <c:v>-5.3714107711390966</c:v>
                </c:pt>
                <c:pt idx="49">
                  <c:v>-6.8055937060548306</c:v>
                </c:pt>
                <c:pt idx="50">
                  <c:v>-9.1121645258761532</c:v>
                </c:pt>
                <c:pt idx="51">
                  <c:v>-9.2431226266904467</c:v>
                </c:pt>
                <c:pt idx="52">
                  <c:v>-9.1930476260274361</c:v>
                </c:pt>
                <c:pt idx="53">
                  <c:v>-9.048031478081441</c:v>
                </c:pt>
                <c:pt idx="54">
                  <c:v>-8.8102048983095571</c:v>
                </c:pt>
                <c:pt idx="55">
                  <c:v>-8.5489512250303754</c:v>
                </c:pt>
                <c:pt idx="56">
                  <c:v>-8.22789332607055</c:v>
                </c:pt>
                <c:pt idx="57">
                  <c:v>-7.702144371732274</c:v>
                </c:pt>
                <c:pt idx="58">
                  <c:v>-6.0813104288558861</c:v>
                </c:pt>
                <c:pt idx="59">
                  <c:v>-5.0314124540468388</c:v>
                </c:pt>
                <c:pt idx="60">
                  <c:v>-3.8837361472645622</c:v>
                </c:pt>
                <c:pt idx="61">
                  <c:v>-2.7808615556510632</c:v>
                </c:pt>
                <c:pt idx="62">
                  <c:v>-1.7254818986871188</c:v>
                </c:pt>
                <c:pt idx="63">
                  <c:v>-0.8964100869148125</c:v>
                </c:pt>
                <c:pt idx="64">
                  <c:v>-0.34732848540731792</c:v>
                </c:pt>
                <c:pt idx="65">
                  <c:v>0.33679073712373508</c:v>
                </c:pt>
                <c:pt idx="66">
                  <c:v>1.4619448425563608</c:v>
                </c:pt>
                <c:pt idx="67">
                  <c:v>6.0218933804144994</c:v>
                </c:pt>
                <c:pt idx="68">
                  <c:v>7.5034357086702386</c:v>
                </c:pt>
                <c:pt idx="69">
                  <c:v>8.6603788366634404</c:v>
                </c:pt>
                <c:pt idx="70">
                  <c:v>9.5511806080074706</c:v>
                </c:pt>
                <c:pt idx="71">
                  <c:v>10.240039943877035</c:v>
                </c:pt>
                <c:pt idx="72">
                  <c:v>10.692213493348049</c:v>
                </c:pt>
                <c:pt idx="73">
                  <c:v>10.985337588204384</c:v>
                </c:pt>
                <c:pt idx="74">
                  <c:v>11.027282690589304</c:v>
                </c:pt>
                <c:pt idx="75">
                  <c:v>10.57354851878396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-17.972884241787941</c:v>
                </c:pt>
                <c:pt idx="87">
                  <c:v>-18.023362678957955</c:v>
                </c:pt>
                <c:pt idx="88">
                  <c:v>-17.73411782798631</c:v>
                </c:pt>
                <c:pt idx="89">
                  <c:v>-17.40904939372771</c:v>
                </c:pt>
                <c:pt idx="90">
                  <c:v>-17.022273691303745</c:v>
                </c:pt>
                <c:pt idx="91">
                  <c:v>-16.318105472992531</c:v>
                </c:pt>
                <c:pt idx="92">
                  <c:v>-15.157033723319003</c:v>
                </c:pt>
                <c:pt idx="93">
                  <c:v>-8.7981037762660019</c:v>
                </c:pt>
                <c:pt idx="94">
                  <c:v>-6.5581072656307455</c:v>
                </c:pt>
                <c:pt idx="95">
                  <c:v>-4.2831026204045424</c:v>
                </c:pt>
                <c:pt idx="96">
                  <c:v>-2.0509848088678284</c:v>
                </c:pt>
                <c:pt idx="97">
                  <c:v>6.4087086501999124E-2</c:v>
                </c:pt>
                <c:pt idx="98">
                  <c:v>1.8244507235234573</c:v>
                </c:pt>
                <c:pt idx="99">
                  <c:v>3.1252342108561546</c:v>
                </c:pt>
                <c:pt idx="100">
                  <c:v>9.174975913470913</c:v>
                </c:pt>
                <c:pt idx="101">
                  <c:v>10.715354781383978</c:v>
                </c:pt>
                <c:pt idx="102">
                  <c:v>11.960089062855022</c:v>
                </c:pt>
                <c:pt idx="103">
                  <c:v>12.715060076430817</c:v>
                </c:pt>
                <c:pt idx="104">
                  <c:v>12.635706635089692</c:v>
                </c:pt>
                <c:pt idx="105">
                  <c:v>11.650712912323648</c:v>
                </c:pt>
                <c:pt idx="106">
                  <c:v>9.9437736584385519</c:v>
                </c:pt>
                <c:pt idx="107">
                  <c:v>7.6363120301674305</c:v>
                </c:pt>
                <c:pt idx="108">
                  <c:v>-0.52254042535525957</c:v>
                </c:pt>
                <c:pt idx="109">
                  <c:v>-2.7696236177366744</c:v>
                </c:pt>
                <c:pt idx="110">
                  <c:v>-4.9896921407765946</c:v>
                </c:pt>
                <c:pt idx="111">
                  <c:v>-7.6503616719947729</c:v>
                </c:pt>
                <c:pt idx="112">
                  <c:v>-10.559650999693286</c:v>
                </c:pt>
                <c:pt idx="113">
                  <c:v>-13.355849697882324</c:v>
                </c:pt>
                <c:pt idx="114">
                  <c:v>-15.695581693252052</c:v>
                </c:pt>
                <c:pt idx="115">
                  <c:v>-17.048484618134687</c:v>
                </c:pt>
                <c:pt idx="116">
                  <c:v>-17.865381010583519</c:v>
                </c:pt>
                <c:pt idx="117">
                  <c:v>-17.948927580947096</c:v>
                </c:pt>
                <c:pt idx="118">
                  <c:v>-18.109321368572495</c:v>
                </c:pt>
                <c:pt idx="119">
                  <c:v>-18.352346784776621</c:v>
                </c:pt>
                <c:pt idx="120">
                  <c:v>-18.399666942474454</c:v>
                </c:pt>
                <c:pt idx="121">
                  <c:v>-17.946861221050231</c:v>
                </c:pt>
                <c:pt idx="122">
                  <c:v>-16.97771019795502</c:v>
                </c:pt>
                <c:pt idx="123">
                  <c:v>-12.906856132706896</c:v>
                </c:pt>
                <c:pt idx="124">
                  <c:v>-11.495642820405971</c:v>
                </c:pt>
                <c:pt idx="125">
                  <c:v>-9.8163333513153948</c:v>
                </c:pt>
                <c:pt idx="126">
                  <c:v>-7.7935316956991034</c:v>
                </c:pt>
                <c:pt idx="127">
                  <c:v>-5.6162346520427207</c:v>
                </c:pt>
                <c:pt idx="128">
                  <c:v>-3.2106800477506012</c:v>
                </c:pt>
                <c:pt idx="129">
                  <c:v>-0.77852682750118318</c:v>
                </c:pt>
                <c:pt idx="130">
                  <c:v>1.5418392242076198</c:v>
                </c:pt>
                <c:pt idx="131">
                  <c:v>3.5333303108288732</c:v>
                </c:pt>
                <c:pt idx="132">
                  <c:v>7.9892113603460064</c:v>
                </c:pt>
                <c:pt idx="133">
                  <c:v>7.7745169616911145</c:v>
                </c:pt>
                <c:pt idx="134">
                  <c:v>7.2564229798105941</c:v>
                </c:pt>
                <c:pt idx="135">
                  <c:v>5.89363882025566</c:v>
                </c:pt>
                <c:pt idx="136">
                  <c:v>3.56942120115793</c:v>
                </c:pt>
                <c:pt idx="137">
                  <c:v>0.97228103336195204</c:v>
                </c:pt>
                <c:pt idx="138">
                  <c:v>-1.458101280104029</c:v>
                </c:pt>
                <c:pt idx="139">
                  <c:v>-8.4314642304251528</c:v>
                </c:pt>
                <c:pt idx="140">
                  <c:v>-10.927839784219914</c:v>
                </c:pt>
                <c:pt idx="141">
                  <c:v>-13.267383266368512</c:v>
                </c:pt>
                <c:pt idx="142">
                  <c:v>-15.152477835360632</c:v>
                </c:pt>
                <c:pt idx="143">
                  <c:v>-16.537149943238774</c:v>
                </c:pt>
                <c:pt idx="144">
                  <c:v>-17.422487259682804</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14.613167218265652</c:v>
                </c:pt>
                <c:pt idx="162">
                  <c:v>14.262787924326854</c:v>
                </c:pt>
                <c:pt idx="163">
                  <c:v>13.022750384493094</c:v>
                </c:pt>
                <c:pt idx="164">
                  <c:v>11.229433978070375</c:v>
                </c:pt>
                <c:pt idx="165">
                  <c:v>8.7811485719658151</c:v>
                </c:pt>
                <c:pt idx="166">
                  <c:v>5.7551682702642637</c:v>
                </c:pt>
                <c:pt idx="167">
                  <c:v>2.5931714130479282</c:v>
                </c:pt>
                <c:pt idx="168">
                  <c:v>-5.3616308509395099</c:v>
                </c:pt>
                <c:pt idx="169">
                  <c:v>-7.4897578181069377</c:v>
                </c:pt>
                <c:pt idx="170">
                  <c:v>-9.0883547899934189</c:v>
                </c:pt>
                <c:pt idx="171">
                  <c:v>-10.677075915468109</c:v>
                </c:pt>
                <c:pt idx="172">
                  <c:v>-12.680735282916501</c:v>
                </c:pt>
                <c:pt idx="173">
                  <c:v>-14.536250882906955</c:v>
                </c:pt>
                <c:pt idx="174">
                  <c:v>-15.941329471077347</c:v>
                </c:pt>
                <c:pt idx="175">
                  <c:v>-16.752615090796013</c:v>
                </c:pt>
                <c:pt idx="176">
                  <c:v>-16.83636626327079</c:v>
                </c:pt>
                <c:pt idx="177">
                  <c:v>-16.609335632282932</c:v>
                </c:pt>
                <c:pt idx="178">
                  <c:v>-16.302725101237485</c:v>
                </c:pt>
                <c:pt idx="179">
                  <c:v>-15.807406157471396</c:v>
                </c:pt>
                <c:pt idx="180">
                  <c:v>-14.987897597119987</c:v>
                </c:pt>
                <c:pt idx="181">
                  <c:v>-13.851926944428289</c:v>
                </c:pt>
                <c:pt idx="182">
                  <c:v>-12.575933163855794</c:v>
                </c:pt>
                <c:pt idx="183">
                  <c:v>-11.349810388963107</c:v>
                </c:pt>
                <c:pt idx="184">
                  <c:v>-9.9834859905793767</c:v>
                </c:pt>
                <c:pt idx="185">
                  <c:v>-4.5682128543076743</c:v>
                </c:pt>
                <c:pt idx="186">
                  <c:v>-2.831939759321159</c:v>
                </c:pt>
                <c:pt idx="187">
                  <c:v>-1.6106694543788365</c:v>
                </c:pt>
                <c:pt idx="188">
                  <c:v>-0.35629603049609604</c:v>
                </c:pt>
                <c:pt idx="189">
                  <c:v>1.3070804393167668</c:v>
                </c:pt>
                <c:pt idx="190">
                  <c:v>3.0791748112154242</c:v>
                </c:pt>
                <c:pt idx="191">
                  <c:v>4.5479571887639736</c:v>
                </c:pt>
                <c:pt idx="192">
                  <c:v>7.4566771443042414</c:v>
                </c:pt>
                <c:pt idx="193">
                  <c:v>8.2412643134671679</c:v>
                </c:pt>
                <c:pt idx="194">
                  <c:v>9.2928557198444537</c:v>
                </c:pt>
                <c:pt idx="195">
                  <c:v>10.137035834169836</c:v>
                </c:pt>
                <c:pt idx="196">
                  <c:v>10.164508372831435</c:v>
                </c:pt>
                <c:pt idx="197">
                  <c:v>9.5894463633775047</c:v>
                </c:pt>
                <c:pt idx="198">
                  <c:v>8.6173418147031811</c:v>
                </c:pt>
                <c:pt idx="199">
                  <c:v>7.4449595753280899</c:v>
                </c:pt>
                <c:pt idx="200">
                  <c:v>6.0483728095707905</c:v>
                </c:pt>
                <c:pt idx="201">
                  <c:v>3.1095347364576829</c:v>
                </c:pt>
                <c:pt idx="202">
                  <c:v>1.3484129395448887</c:v>
                </c:pt>
                <c:pt idx="203">
                  <c:v>-0.55505168943133754</c:v>
                </c:pt>
                <c:pt idx="204">
                  <c:v>-2.4609744270059402</c:v>
                </c:pt>
                <c:pt idx="205">
                  <c:v>-4.5572356778375687</c:v>
                </c:pt>
                <c:pt idx="206">
                  <c:v>-6.9225848289263556</c:v>
                </c:pt>
                <c:pt idx="207">
                  <c:v>-9.370977848455821</c:v>
                </c:pt>
                <c:pt idx="208">
                  <c:v>-11.83682746546603</c:v>
                </c:pt>
                <c:pt idx="209">
                  <c:v>-14.085410434579954</c:v>
                </c:pt>
                <c:pt idx="210">
                  <c:v>-16.621429620573295</c:v>
                </c:pt>
                <c:pt idx="211">
                  <c:v>-16.332376622026317</c:v>
                </c:pt>
                <c:pt idx="212">
                  <c:v>-15.85863500475817</c:v>
                </c:pt>
                <c:pt idx="213">
                  <c:v>-15.56984580329507</c:v>
                </c:pt>
                <c:pt idx="214">
                  <c:v>-15.499805400778246</c:v>
                </c:pt>
                <c:pt idx="215">
                  <c:v>-15.086370103985843</c:v>
                </c:pt>
                <c:pt idx="216">
                  <c:v>-14.079252639588253</c:v>
                </c:pt>
                <c:pt idx="217">
                  <c:v>-13.33158947307837</c:v>
                </c:pt>
                <c:pt idx="218">
                  <c:v>-11.991302970066585</c:v>
                </c:pt>
                <c:pt idx="219">
                  <c:v>-11.27652094134905</c:v>
                </c:pt>
                <c:pt idx="220">
                  <c:v>-10.255366679297152</c:v>
                </c:pt>
                <c:pt idx="221">
                  <c:v>-9.4850691765697306</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7.1139962324699209</c:v>
                </c:pt>
                <c:pt idx="233">
                  <c:v>6.1325621766262834</c:v>
                </c:pt>
                <c:pt idx="234">
                  <c:v>5.9406324949111378</c:v>
                </c:pt>
                <c:pt idx="235">
                  <c:v>5.6656735917164065</c:v>
                </c:pt>
                <c:pt idx="236">
                  <c:v>5.080762373588338</c:v>
                </c:pt>
                <c:pt idx="237">
                  <c:v>3.8734208354749313</c:v>
                </c:pt>
                <c:pt idx="238">
                  <c:v>2.0560246018764872</c:v>
                </c:pt>
                <c:pt idx="239">
                  <c:v>-0.17554949339997053</c:v>
                </c:pt>
                <c:pt idx="240">
                  <c:v>-2.6271945177752878</c:v>
                </c:pt>
                <c:pt idx="241">
                  <c:v>-8.4341195044104982</c:v>
                </c:pt>
                <c:pt idx="242">
                  <c:v>-9.8935639698624698</c:v>
                </c:pt>
                <c:pt idx="243">
                  <c:v>-11.507963874540721</c:v>
                </c:pt>
                <c:pt idx="244">
                  <c:v>-13.143080198317469</c:v>
                </c:pt>
                <c:pt idx="245">
                  <c:v>-14.855884307969941</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-3.1242392985626632</c:v>
                </c:pt>
                <c:pt idx="258">
                  <c:v>-1.0715534403798299</c:v>
                </c:pt>
                <c:pt idx="259">
                  <c:v>1.1321977939352061</c:v>
                </c:pt>
                <c:pt idx="260">
                  <c:v>3.284722713825289</c:v>
                </c:pt>
                <c:pt idx="261">
                  <c:v>5.0721169478099206</c:v>
                </c:pt>
                <c:pt idx="262">
                  <c:v>6.1325519313425465</c:v>
                </c:pt>
                <c:pt idx="263">
                  <c:v>6.5317243512191334</c:v>
                </c:pt>
                <c:pt idx="264">
                  <c:v>6.1772675102368311</c:v>
                </c:pt>
                <c:pt idx="265">
                  <c:v>5.5911682945391297</c:v>
                </c:pt>
                <c:pt idx="266">
                  <c:v>3.9035306619570709</c:v>
                </c:pt>
                <c:pt idx="267">
                  <c:v>1.6765093715674766</c:v>
                </c:pt>
                <c:pt idx="268">
                  <c:v>-0.91371911436397235</c:v>
                </c:pt>
                <c:pt idx="269">
                  <c:v>-3.5606841366309991</c:v>
                </c:pt>
                <c:pt idx="270">
                  <c:v>-5.588904940225734</c:v>
                </c:pt>
                <c:pt idx="271">
                  <c:v>-6.8446780216514043</c:v>
                </c:pt>
                <c:pt idx="272">
                  <c:v>-7.9563804050941656</c:v>
                </c:pt>
                <c:pt idx="273">
                  <c:v>-9.3202509441820354</c:v>
                </c:pt>
                <c:pt idx="274">
                  <c:v>-11.019034041506208</c:v>
                </c:pt>
                <c:pt idx="275">
                  <c:v>-14.819952959476186</c:v>
                </c:pt>
                <c:pt idx="276">
                  <c:v>-16.307649212283089</c:v>
                </c:pt>
                <c:pt idx="277">
                  <c:v>-17.267525142049408</c:v>
                </c:pt>
                <c:pt idx="278">
                  <c:v>-17.968875072527112</c:v>
                </c:pt>
                <c:pt idx="279">
                  <c:v>-18.679920532422756</c:v>
                </c:pt>
                <c:pt idx="280">
                  <c:v>-19.304824253633996</c:v>
                </c:pt>
                <c:pt idx="281">
                  <c:v>-19.550342537103205</c:v>
                </c:pt>
                <c:pt idx="282">
                  <c:v>-19.430698872321994</c:v>
                </c:pt>
                <c:pt idx="283">
                  <c:v>-16.868678825760188</c:v>
                </c:pt>
                <c:pt idx="284">
                  <c:v>-15.366223293066799</c:v>
                </c:pt>
                <c:pt idx="285">
                  <c:v>-13.370286592840024</c:v>
                </c:pt>
                <c:pt idx="286">
                  <c:v>-10.796028365105315</c:v>
                </c:pt>
                <c:pt idx="287">
                  <c:v>-7.7994698621635123</c:v>
                </c:pt>
                <c:pt idx="288">
                  <c:v>-4.8971564343372673</c:v>
                </c:pt>
                <c:pt idx="289">
                  <c:v>-2.0575017579734216</c:v>
                </c:pt>
                <c:pt idx="290">
                  <c:v>1.0176842178349779</c:v>
                </c:pt>
                <c:pt idx="291">
                  <c:v>6.9352077588268726</c:v>
                </c:pt>
                <c:pt idx="292">
                  <c:v>7.5063927252349147</c:v>
                </c:pt>
                <c:pt idx="293">
                  <c:v>7.6815858631898717</c:v>
                </c:pt>
                <c:pt idx="294">
                  <c:v>7.3684046901628619</c:v>
                </c:pt>
                <c:pt idx="295">
                  <c:v>6.1500485233753945</c:v>
                </c:pt>
                <c:pt idx="296">
                  <c:v>3.4489983351153057</c:v>
                </c:pt>
                <c:pt idx="297">
                  <c:v>-0.2806246113272563</c:v>
                </c:pt>
                <c:pt idx="298">
                  <c:v>-4.1069191050199105</c:v>
                </c:pt>
                <c:pt idx="299">
                  <c:v>-7.3177756279717734</c:v>
                </c:pt>
                <c:pt idx="300">
                  <c:v>-13.666170691248851</c:v>
                </c:pt>
                <c:pt idx="301">
                  <c:v>-15.330174465319388</c:v>
                </c:pt>
                <c:pt idx="302">
                  <c:v>-16.944077132226028</c:v>
                </c:pt>
                <c:pt idx="303">
                  <c:v>-18.357466391014604</c:v>
                </c:pt>
                <c:pt idx="304">
                  <c:v>-19.314694939458612</c:v>
                </c:pt>
                <c:pt idx="305">
                  <c:v>-19.341612563195589</c:v>
                </c:pt>
                <c:pt idx="306">
                  <c:v>-18.712336610223598</c:v>
                </c:pt>
                <c:pt idx="307">
                  <c:v>-18.383109046106512</c:v>
                </c:pt>
                <c:pt idx="308">
                  <c:v>-18.984232780703394</c:v>
                </c:pt>
                <c:pt idx="309">
                  <c:v>-19.002586257913158</c:v>
                </c:pt>
                <c:pt idx="310">
                  <c:v>-18.869129825682492</c:v>
                </c:pt>
                <c:pt idx="311">
                  <c:v>-18.757854812236396</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-3.2188845468726073</c:v>
                </c:pt>
                <c:pt idx="328">
                  <c:v>-3.0933266212890942</c:v>
                </c:pt>
                <c:pt idx="329">
                  <c:v>-3.095396927517517</c:v>
                </c:pt>
                <c:pt idx="330">
                  <c:v>-3.6027446692129148</c:v>
                </c:pt>
                <c:pt idx="331">
                  <c:v>-4.6359795627408289</c:v>
                </c:pt>
                <c:pt idx="332">
                  <c:v>-7.3074656850926347</c:v>
                </c:pt>
                <c:pt idx="333">
                  <c:v>-8.9460033265156369</c:v>
                </c:pt>
                <c:pt idx="334">
                  <c:v>-10.783311159998661</c:v>
                </c:pt>
                <c:pt idx="335">
                  <c:v>-12.966494308899785</c:v>
                </c:pt>
                <c:pt idx="336">
                  <c:v>-15.39474555591285</c:v>
                </c:pt>
                <c:pt idx="337">
                  <c:v>-17.527520998047379</c:v>
                </c:pt>
                <c:pt idx="338">
                  <c:v>-18.88135586429685</c:v>
                </c:pt>
                <c:pt idx="339">
                  <c:v>-19.236435542640464</c:v>
                </c:pt>
                <c:pt idx="340">
                  <c:v>-18.457018674897199</c:v>
                </c:pt>
                <c:pt idx="341">
                  <c:v>-14.379451596168852</c:v>
                </c:pt>
                <c:pt idx="342">
                  <c:v>-12.513662784538718</c:v>
                </c:pt>
                <c:pt idx="343">
                  <c:v>-11.05288111982926</c:v>
                </c:pt>
                <c:pt idx="344">
                  <c:v>-9.8156163332344768</c:v>
                </c:pt>
                <c:pt idx="345">
                  <c:v>-8.3047350791809684</c:v>
                </c:pt>
                <c:pt idx="346">
                  <c:v>-6.8569952812366353</c:v>
                </c:pt>
                <c:pt idx="347">
                  <c:v>-5.4444658673736228</c:v>
                </c:pt>
                <c:pt idx="348">
                  <c:v>-4.1792199206971103</c:v>
                </c:pt>
                <c:pt idx="349">
                  <c:v>-3.1890901233481777</c:v>
                </c:pt>
                <c:pt idx="350">
                  <c:v>-1.0324251459541074</c:v>
                </c:pt>
                <c:pt idx="351">
                  <c:v>0.47541465332115312</c:v>
                </c:pt>
                <c:pt idx="352">
                  <c:v>1.5803942072582919</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1.3293675446065862</c:v>
                </c:pt>
                <c:pt idx="374">
                  <c:v>1.2454593584150735</c:v>
                </c:pt>
                <c:pt idx="375">
                  <c:v>1.1172470078766721</c:v>
                </c:pt>
                <c:pt idx="376">
                  <c:v>1.1351231117816667</c:v>
                </c:pt>
                <c:pt idx="377">
                  <c:v>1.1543651681432889</c:v>
                </c:pt>
                <c:pt idx="378">
                  <c:v>1.1870565594859681</c:v>
                </c:pt>
                <c:pt idx="379">
                  <c:v>1.2223629931025073</c:v>
                </c:pt>
                <c:pt idx="380">
                  <c:v>1.2286085749978093</c:v>
                </c:pt>
                <c:pt idx="381">
                  <c:v>1.2372242420214639</c:v>
                </c:pt>
                <c:pt idx="382">
                  <c:v>1.2380894941800733</c:v>
                </c:pt>
                <c:pt idx="383">
                  <c:v>1.2235264114774891</c:v>
                </c:pt>
                <c:pt idx="384">
                  <c:v>1.2287582225452383</c:v>
                </c:pt>
                <c:pt idx="385">
                  <c:v>1.2216747092480198</c:v>
                </c:pt>
                <c:pt idx="386">
                  <c:v>1.1976137457267153</c:v>
                </c:pt>
                <c:pt idx="387">
                  <c:v>1.1788060135053087</c:v>
                </c:pt>
                <c:pt idx="388">
                  <c:v>1.1676465279026331</c:v>
                </c:pt>
                <c:pt idx="389">
                  <c:v>1.173514846196412</c:v>
                </c:pt>
                <c:pt idx="390">
                  <c:v>1.1758702274453015</c:v>
                </c:pt>
                <c:pt idx="391">
                  <c:v>1.1727751651684195</c:v>
                </c:pt>
                <c:pt idx="392">
                  <c:v>1.1734047663142917</c:v>
                </c:pt>
                <c:pt idx="393">
                  <c:v>1.1782693977958998</c:v>
                </c:pt>
                <c:pt idx="394">
                  <c:v>1.2075564046696314</c:v>
                </c:pt>
                <c:pt idx="395">
                  <c:v>1.2198511246306083</c:v>
                </c:pt>
                <c:pt idx="396">
                  <c:v>1.2268910195808898</c:v>
                </c:pt>
                <c:pt idx="397">
                  <c:v>1.2338481459193378</c:v>
                </c:pt>
                <c:pt idx="398">
                  <c:v>1.2269440958425666</c:v>
                </c:pt>
                <c:pt idx="399">
                  <c:v>1.2221402340718179</c:v>
                </c:pt>
                <c:pt idx="400">
                  <c:v>1.2560434432688661</c:v>
                </c:pt>
                <c:pt idx="401">
                  <c:v>1.2601435062207029</c:v>
                </c:pt>
                <c:pt idx="402">
                  <c:v>1.2525063064843058</c:v>
                </c:pt>
                <c:pt idx="403">
                  <c:v>1.2521503018465865</c:v>
                </c:pt>
                <c:pt idx="404">
                  <c:v>1.2532220628774531</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1.2618633715696295</c:v>
                </c:pt>
                <c:pt idx="415">
                  <c:v>1.2653131056487441</c:v>
                </c:pt>
                <c:pt idx="416">
                  <c:v>1.2659140958910746</c:v>
                </c:pt>
                <c:pt idx="417">
                  <c:v>1.2656941495702654</c:v>
                </c:pt>
                <c:pt idx="418">
                  <c:v>1.2668414126505918</c:v>
                </c:pt>
                <c:pt idx="419">
                  <c:v>1.2676096524070415</c:v>
                </c:pt>
                <c:pt idx="420">
                  <c:v>1.2663092839960086</c:v>
                </c:pt>
                <c:pt idx="421">
                  <c:v>1.2675046287621794</c:v>
                </c:pt>
                <c:pt idx="422">
                  <c:v>1.2684412753703638</c:v>
                </c:pt>
                <c:pt idx="423">
                  <c:v>1.2701610411124018</c:v>
                </c:pt>
                <c:pt idx="424">
                  <c:v>1.2699552532045124</c:v>
                </c:pt>
                <c:pt idx="425">
                  <c:v>1.2703442229913833</c:v>
                </c:pt>
                <c:pt idx="426">
                  <c:v>1.2713325655938241</c:v>
                </c:pt>
                <c:pt idx="427">
                  <c:v>1.2739755262659287</c:v>
                </c:pt>
                <c:pt idx="428">
                  <c:v>1.2754541626143094</c:v>
                </c:pt>
                <c:pt idx="429">
                  <c:v>1.2757893968365153</c:v>
                </c:pt>
                <c:pt idx="430">
                  <c:v>1.2752259489186599</c:v>
                </c:pt>
                <c:pt idx="431">
                  <c:v>1.2771766651751735</c:v>
                </c:pt>
                <c:pt idx="432">
                  <c:v>1.2786655942391858</c:v>
                </c:pt>
                <c:pt idx="433">
                  <c:v>1.278871994018175</c:v>
                </c:pt>
                <c:pt idx="434">
                  <c:v>1.2770162553366038</c:v>
                </c:pt>
                <c:pt idx="435">
                  <c:v>1.2765018377419892</c:v>
                </c:pt>
                <c:pt idx="436">
                  <c:v>1.2774099303648958</c:v>
                </c:pt>
                <c:pt idx="437">
                  <c:v>1.2804124008898441</c:v>
                </c:pt>
                <c:pt idx="438">
                  <c:v>1.2806657297602748</c:v>
                </c:pt>
                <c:pt idx="439">
                  <c:v>1.281380580204712</c:v>
                </c:pt>
                <c:pt idx="440">
                  <c:v>1.2821936762799158</c:v>
                </c:pt>
                <c:pt idx="441">
                  <c:v>1.2829247341940664</c:v>
                </c:pt>
                <c:pt idx="442">
                  <c:v>1.2832570560995009</c:v>
                </c:pt>
                <c:pt idx="443">
                  <c:v>1.2855563681357864</c:v>
                </c:pt>
                <c:pt idx="444">
                  <c:v>1.2856950257191198</c:v>
                </c:pt>
                <c:pt idx="445">
                  <c:v>1.286440275248566</c:v>
                </c:pt>
                <c:pt idx="446">
                  <c:v>1.2870398472780096</c:v>
                </c:pt>
                <c:pt idx="447">
                  <c:v>1.2864264868041579</c:v>
                </c:pt>
                <c:pt idx="448">
                  <c:v>1.2867007568448372</c:v>
                </c:pt>
                <c:pt idx="449">
                  <c:v>1.2862635014151067</c:v>
                </c:pt>
                <c:pt idx="450">
                  <c:v>1.2870859557980907</c:v>
                </c:pt>
                <c:pt idx="451">
                  <c:v>1.2869180232650601</c:v>
                </c:pt>
                <c:pt idx="452">
                  <c:v>1.2884829666427089</c:v>
                </c:pt>
                <c:pt idx="453">
                  <c:v>1.2896327625848578</c:v>
                </c:pt>
                <c:pt idx="454">
                  <c:v>1.2907589848880185</c:v>
                </c:pt>
                <c:pt idx="455">
                  <c:v>1.289747429128741</c:v>
                </c:pt>
                <c:pt idx="456">
                  <c:v>1.2899845410430544</c:v>
                </c:pt>
                <c:pt idx="457">
                  <c:v>1.2894605516972319</c:v>
                </c:pt>
                <c:pt idx="458">
                  <c:v>1.2903162605637442</c:v>
                </c:pt>
                <c:pt idx="459">
                  <c:v>1.2895857244001405</c:v>
                </c:pt>
                <c:pt idx="460">
                  <c:v>1.2910719071589218</c:v>
                </c:pt>
                <c:pt idx="461">
                  <c:v>1.2930970297886981</c:v>
                </c:pt>
                <c:pt idx="462">
                  <c:v>1.2943284986664878</c:v>
                </c:pt>
                <c:pt idx="463">
                  <c:v>1.2950775617182346</c:v>
                </c:pt>
                <c:pt idx="464">
                  <c:v>1.2952187474201913</c:v>
                </c:pt>
                <c:pt idx="465">
                  <c:v>1.2958669608315461</c:v>
                </c:pt>
                <c:pt idx="466">
                  <c:v>1.297058994853248</c:v>
                </c:pt>
                <c:pt idx="467">
                  <c:v>1.2972723860897588</c:v>
                </c:pt>
                <c:pt idx="468">
                  <c:v>1.2977030484896634</c:v>
                </c:pt>
                <c:pt idx="469">
                  <c:v>1.2986019725322535</c:v>
                </c:pt>
                <c:pt idx="470">
                  <c:v>1.2985902616037501</c:v>
                </c:pt>
                <c:pt idx="471">
                  <c:v>1.2976872821363372</c:v>
                </c:pt>
                <c:pt idx="472">
                  <c:v>1.2982767986095212</c:v>
                </c:pt>
                <c:pt idx="473">
                  <c:v>1.299673411026447</c:v>
                </c:pt>
                <c:pt idx="474">
                  <c:v>1.299524588793517</c:v>
                </c:pt>
                <c:pt idx="475">
                  <c:v>1.3005438142860464</c:v>
                </c:pt>
                <c:pt idx="476">
                  <c:v>1.300745039248087</c:v>
                </c:pt>
                <c:pt idx="477">
                  <c:v>1.3012170290356573</c:v>
                </c:pt>
                <c:pt idx="478">
                  <c:v>1.3012348207298174</c:v>
                </c:pt>
                <c:pt idx="479">
                  <c:v>1.301014974015914</c:v>
                </c:pt>
                <c:pt idx="480">
                  <c:v>1.2994533840714269</c:v>
                </c:pt>
                <c:pt idx="481">
                  <c:v>1.3006211329760902</c:v>
                </c:pt>
                <c:pt idx="482">
                  <c:v>1.3008250900138019</c:v>
                </c:pt>
                <c:pt idx="483">
                  <c:v>1.301513582568504</c:v>
                </c:pt>
                <c:pt idx="484">
                  <c:v>1.3021267675444195</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1.3044628013338717</c:v>
                </c:pt>
                <c:pt idx="494">
                  <c:v>1.3053101337322781</c:v>
                </c:pt>
                <c:pt idx="495">
                  <c:v>1.305869991057617</c:v>
                </c:pt>
                <c:pt idx="496">
                  <c:v>1.3047217888262708</c:v>
                </c:pt>
                <c:pt idx="497">
                  <c:v>1.3046487295180806</c:v>
                </c:pt>
                <c:pt idx="498">
                  <c:v>1.3041927290136237</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1.3088829155665731</c:v>
                </c:pt>
                <c:pt idx="507">
                  <c:v>1.3080703602146855</c:v>
                </c:pt>
                <c:pt idx="508">
                  <c:v>1.3080429208783402</c:v>
                </c:pt>
                <c:pt idx="509">
                  <c:v>1.3070161015435413</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1.3059966199189266</c:v>
                </c:pt>
                <c:pt idx="521">
                  <c:v>1.3054487201678171</c:v>
                </c:pt>
                <c:pt idx="522">
                  <c:v>1.3052242488466534</c:v>
                </c:pt>
                <c:pt idx="523">
                  <c:v>1.3051695266991175</c:v>
                </c:pt>
                <c:pt idx="524">
                  <c:v>1.3049082482474266</c:v>
                </c:pt>
                <c:pt idx="525">
                  <c:v>1.3065883799195199</c:v>
                </c:pt>
                <c:pt idx="526">
                  <c:v>1.3068557011913549</c:v>
                </c:pt>
                <c:pt idx="527">
                  <c:v>1.3067024156195259</c:v>
                </c:pt>
                <c:pt idx="528">
                  <c:v>1.3051169864175591</c:v>
                </c:pt>
                <c:pt idx="529">
                  <c:v>1.3059134528794059</c:v>
                </c:pt>
                <c:pt idx="530">
                  <c:v>1.3056839822392299</c:v>
                </c:pt>
                <c:pt idx="531">
                  <c:v>1.3052727811352725</c:v>
                </c:pt>
                <c:pt idx="532">
                  <c:v>1.3051098574076121</c:v>
                </c:pt>
                <c:pt idx="533">
                  <c:v>1.3038755046721917</c:v>
                </c:pt>
                <c:pt idx="534">
                  <c:v>1.3049792537556872</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1.3083585183066782</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1.3069336459820682</c:v>
                </c:pt>
                <c:pt idx="553">
                  <c:v>1.3050649584002088</c:v>
                </c:pt>
                <c:pt idx="554">
                  <c:v>1.3057625768465493</c:v>
                </c:pt>
                <c:pt idx="555">
                  <c:v>1.3029910378633358</c:v>
                </c:pt>
                <c:pt idx="556">
                  <c:v>1.3032504664721221</c:v>
                </c:pt>
                <c:pt idx="557">
                  <c:v>1.3035628812220494</c:v>
                </c:pt>
                <c:pt idx="558">
                  <c:v>1.3035564257446453</c:v>
                </c:pt>
                <c:pt idx="559">
                  <c:v>1.3016929461820297</c:v>
                </c:pt>
                <c:pt idx="560">
                  <c:v>1.3060806549616495</c:v>
                </c:pt>
                <c:pt idx="561">
                  <c:v>1.306438983760984</c:v>
                </c:pt>
                <c:pt idx="562">
                  <c:v>1.306645018314569</c:v>
                </c:pt>
                <c:pt idx="563">
                  <c:v>1.3051354469010761</c:v>
                </c:pt>
                <c:pt idx="564">
                  <c:v>1.3044649357679958</c:v>
                </c:pt>
                <c:pt idx="565">
                  <c:v>1.3042564869322484</c:v>
                </c:pt>
                <c:pt idx="566">
                  <c:v>1.3050811042084831</c:v>
                </c:pt>
                <c:pt idx="567">
                  <c:v>1.3038989644746977</c:v>
                </c:pt>
                <c:pt idx="568">
                  <c:v>1.30210840192467</c:v>
                </c:pt>
                <c:pt idx="569">
                  <c:v>1.3018341555999302</c:v>
                </c:pt>
                <c:pt idx="570">
                  <c:v>1.3026208084080224</c:v>
                </c:pt>
                <c:pt idx="571">
                  <c:v>1.301111905783884</c:v>
                </c:pt>
                <c:pt idx="572">
                  <c:v>1.3004871996069227</c:v>
                </c:pt>
                <c:pt idx="573">
                  <c:v>1.3008500866088901</c:v>
                </c:pt>
                <c:pt idx="574">
                  <c:v>1.3006403381399418</c:v>
                </c:pt>
                <c:pt idx="575">
                  <c:v>1.2992601561225279</c:v>
                </c:pt>
                <c:pt idx="576">
                  <c:v>1.3013700063003313</c:v>
                </c:pt>
                <c:pt idx="577">
                  <c:v>1.2998144117441064</c:v>
                </c:pt>
                <c:pt idx="578">
                  <c:v>1.3006473295974681</c:v>
                </c:pt>
                <c:pt idx="579">
                  <c:v>1.2995552250378637</c:v>
                </c:pt>
                <c:pt idx="580">
                  <c:v>1.2984507834490699</c:v>
                </c:pt>
                <c:pt idx="581">
                  <c:v>1.2980666944015553</c:v>
                </c:pt>
                <c:pt idx="582">
                  <c:v>1.2973549365149779</c:v>
                </c:pt>
                <c:pt idx="583">
                  <c:v>1.2952816657947324</c:v>
                </c:pt>
                <c:pt idx="584">
                  <c:v>1.2964678656965305</c:v>
                </c:pt>
                <c:pt idx="585">
                  <c:v>1.2961645341495682</c:v>
                </c:pt>
                <c:pt idx="586">
                  <c:v>1.2951365717067373</c:v>
                </c:pt>
                <c:pt idx="587">
                  <c:v>1.2942035915820469</c:v>
                </c:pt>
                <c:pt idx="588">
                  <c:v>1.2940857755620527</c:v>
                </c:pt>
                <c:pt idx="589">
                  <c:v>1.293960579143218</c:v>
                </c:pt>
                <c:pt idx="590">
                  <c:v>1.2930314220271815</c:v>
                </c:pt>
                <c:pt idx="591">
                  <c:v>1.2922097882155299</c:v>
                </c:pt>
                <c:pt idx="592">
                  <c:v>1.291104957685403</c:v>
                </c:pt>
                <c:pt idx="593">
                  <c:v>1.2926236739632913</c:v>
                </c:pt>
                <c:pt idx="594">
                  <c:v>1.2907883831605602</c:v>
                </c:pt>
                <c:pt idx="595">
                  <c:v>1.2903273027029059</c:v>
                </c:pt>
                <c:pt idx="596">
                  <c:v>1.2877873118757321</c:v>
                </c:pt>
                <c:pt idx="597">
                  <c:v>1.2889050201583541</c:v>
                </c:pt>
                <c:pt idx="598">
                  <c:v>1.2891335137020259</c:v>
                </c:pt>
                <c:pt idx="599">
                  <c:v>1.2897973606574857</c:v>
                </c:pt>
                <c:pt idx="600">
                  <c:v>1.2895367367655837</c:v>
                </c:pt>
                <c:pt idx="601">
                  <c:v>1.288490513053091</c:v>
                </c:pt>
                <c:pt idx="602">
                  <c:v>1.2880257091937062</c:v>
                </c:pt>
                <c:pt idx="603">
                  <c:v>1.2874807739344192</c:v>
                </c:pt>
                <c:pt idx="604">
                  <c:v>1.2864993326689378</c:v>
                </c:pt>
                <c:pt idx="605">
                  <c:v>1.2861828767237615</c:v>
                </c:pt>
                <c:pt idx="606">
                  <c:v>1.2852996668594694</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1.2834242392089807</c:v>
                </c:pt>
                <c:pt idx="616">
                  <c:v>1.2823880378504811</c:v>
                </c:pt>
                <c:pt idx="617">
                  <c:v>1.2822501676361662</c:v>
                </c:pt>
                <c:pt idx="618">
                  <c:v>1.2823123081280421</c:v>
                </c:pt>
                <c:pt idx="619">
                  <c:v>1.2816278852277059</c:v>
                </c:pt>
                <c:pt idx="620">
                  <c:v>1.2804457692098765</c:v>
                </c:pt>
                <c:pt idx="621">
                  <c:v>1.2803403234213726</c:v>
                </c:pt>
                <c:pt idx="622">
                  <c:v>1.2809901258003435</c:v>
                </c:pt>
                <c:pt idx="623">
                  <c:v>1.2802959177053879</c:v>
                </c:pt>
                <c:pt idx="624">
                  <c:v>1.2784943841639893</c:v>
                </c:pt>
                <c:pt idx="625">
                  <c:v>1.2763979429756205</c:v>
                </c:pt>
                <c:pt idx="626">
                  <c:v>1.2751027066928202</c:v>
                </c:pt>
                <c:pt idx="627">
                  <c:v>1.2748761768285441</c:v>
                </c:pt>
                <c:pt idx="628">
                  <c:v>1.2739206902818947</c:v>
                </c:pt>
                <c:pt idx="629">
                  <c:v>1.2730781864477905</c:v>
                </c:pt>
                <c:pt idx="630">
                  <c:v>1.2732870052521008</c:v>
                </c:pt>
                <c:pt idx="631">
                  <c:v>1.2746238487705739</c:v>
                </c:pt>
                <c:pt idx="632">
                  <c:v>1.2727273898292992</c:v>
                </c:pt>
                <c:pt idx="633">
                  <c:v>1.2727414581216858</c:v>
                </c:pt>
                <c:pt idx="634">
                  <c:v>1.2716487701501078</c:v>
                </c:pt>
                <c:pt idx="635">
                  <c:v>1.2712210058373872</c:v>
                </c:pt>
                <c:pt idx="636">
                  <c:v>1.2700127121709102</c:v>
                </c:pt>
                <c:pt idx="637">
                  <c:v>1.2686925694135764</c:v>
                </c:pt>
                <c:pt idx="638">
                  <c:v>1.2679658277995138</c:v>
                </c:pt>
                <c:pt idx="639">
                  <c:v>1.2657450344795791</c:v>
                </c:pt>
                <c:pt idx="640">
                  <c:v>1.2657303732887897</c:v>
                </c:pt>
                <c:pt idx="641">
                  <c:v>1.2637196557176891</c:v>
                </c:pt>
                <c:pt idx="642">
                  <c:v>1.2667229942458675</c:v>
                </c:pt>
                <c:pt idx="643">
                  <c:v>1.2659247965207892</c:v>
                </c:pt>
                <c:pt idx="644">
                  <c:v>1.2683716928181894</c:v>
                </c:pt>
                <c:pt idx="645">
                  <c:v>1.266202486399238</c:v>
                </c:pt>
                <c:pt idx="646">
                  <c:v>1.2659190525214372</c:v>
                </c:pt>
                <c:pt idx="647">
                  <c:v>1.264648789117786</c:v>
                </c:pt>
                <c:pt idx="648">
                  <c:v>1.2645814975249128</c:v>
                </c:pt>
                <c:pt idx="649">
                  <c:v>1.2649971050495168</c:v>
                </c:pt>
                <c:pt idx="650">
                  <c:v>1.2651032148842059</c:v>
                </c:pt>
                <c:pt idx="651">
                  <c:v>1.2663809298344981</c:v>
                </c:pt>
                <c:pt idx="652">
                  <c:v>1.2654016988941046</c:v>
                </c:pt>
                <c:pt idx="653">
                  <c:v>1.2651527290124847</c:v>
                </c:pt>
                <c:pt idx="654">
                  <c:v>1.2651199203885306</c:v>
                </c:pt>
                <c:pt idx="655">
                  <c:v>1.2652359482270719</c:v>
                </c:pt>
                <c:pt idx="656">
                  <c:v>1.2642450158445371</c:v>
                </c:pt>
                <c:pt idx="657">
                  <c:v>1.2629575109564279</c:v>
                </c:pt>
                <c:pt idx="658">
                  <c:v>1.2607311254190978</c:v>
                </c:pt>
                <c:pt idx="659">
                  <c:v>1.2597999903941099</c:v>
                </c:pt>
                <c:pt idx="660">
                  <c:v>1.260177353602586</c:v>
                </c:pt>
                <c:pt idx="661">
                  <c:v>1.2626621716794375</c:v>
                </c:pt>
                <c:pt idx="662">
                  <c:v>1.2600895287534981</c:v>
                </c:pt>
                <c:pt idx="663">
                  <c:v>1.2593983515549891</c:v>
                </c:pt>
                <c:pt idx="664">
                  <c:v>1.2588606591421549</c:v>
                </c:pt>
                <c:pt idx="665">
                  <c:v>1.2580306441192022</c:v>
                </c:pt>
                <c:pt idx="666">
                  <c:v>1.2583116305125515</c:v>
                </c:pt>
                <c:pt idx="667">
                  <c:v>1.2580663840326736</c:v>
                </c:pt>
                <c:pt idx="668">
                  <c:v>1.2575270504771479</c:v>
                </c:pt>
                <c:pt idx="669">
                  <c:v>1.2574658918249475</c:v>
                </c:pt>
                <c:pt idx="670">
                  <c:v>1.2573995441262582</c:v>
                </c:pt>
                <c:pt idx="671">
                  <c:v>1.2570176369447241</c:v>
                </c:pt>
                <c:pt idx="672">
                  <c:v>1.2570298221919378</c:v>
                </c:pt>
                <c:pt idx="673">
                  <c:v>1.2561220046738701</c:v>
                </c:pt>
                <c:pt idx="674">
                  <c:v>1.2568366796204198</c:v>
                </c:pt>
                <c:pt idx="675">
                  <c:v>1.256275309218438</c:v>
                </c:pt>
                <c:pt idx="676">
                  <c:v>1.2575167625046906</c:v>
                </c:pt>
                <c:pt idx="677">
                  <c:v>1.2579873767680709</c:v>
                </c:pt>
                <c:pt idx="678">
                  <c:v>1.2620210967643974</c:v>
                </c:pt>
                <c:pt idx="679">
                  <c:v>1.2622523698156303</c:v>
                </c:pt>
                <c:pt idx="680">
                  <c:v>1.2615832294635541</c:v>
                </c:pt>
                <c:pt idx="681">
                  <c:v>1.2612895076133128</c:v>
                </c:pt>
                <c:pt idx="682">
                  <c:v>1.2601387962360917</c:v>
                </c:pt>
                <c:pt idx="683">
                  <c:v>1.2591873413983321</c:v>
                </c:pt>
                <c:pt idx="684">
                  <c:v>1.2590112410973948</c:v>
                </c:pt>
                <c:pt idx="685">
                  <c:v>1.25660709514375</c:v>
                </c:pt>
                <c:pt idx="686">
                  <c:v>1.2572526096817451</c:v>
                </c:pt>
                <c:pt idx="687">
                  <c:v>1.2575711051972858</c:v>
                </c:pt>
                <c:pt idx="688">
                  <c:v>1.2564796836565932</c:v>
                </c:pt>
                <c:pt idx="689">
                  <c:v>1.2553830256375562</c:v>
                </c:pt>
                <c:pt idx="690">
                  <c:v>1.2549002830452158</c:v>
                </c:pt>
                <c:pt idx="691">
                  <c:v>1.2546696598106144</c:v>
                </c:pt>
                <c:pt idx="692">
                  <c:v>1.2531685028107233</c:v>
                </c:pt>
                <c:pt idx="693">
                  <c:v>1.2512560545862925</c:v>
                </c:pt>
                <c:pt idx="694">
                  <c:v>1.2516201416145518</c:v>
                </c:pt>
                <c:pt idx="695">
                  <c:v>1.2496370863095898</c:v>
                </c:pt>
                <c:pt idx="696">
                  <c:v>1.2484283752426513</c:v>
                </c:pt>
                <c:pt idx="697">
                  <c:v>1.2486042905592813</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1.2478733844270926</c:v>
                </c:pt>
                <c:pt idx="707">
                  <c:v>1.2476807209174579</c:v>
                </c:pt>
                <c:pt idx="708">
                  <c:v>1.24671377483121</c:v>
                </c:pt>
                <c:pt idx="709">
                  <c:v>1.2492064191664838</c:v>
                </c:pt>
                <c:pt idx="710">
                  <c:v>1.2461096540854844</c:v>
                </c:pt>
                <c:pt idx="711">
                  <c:v>1.2458250533837116</c:v>
                </c:pt>
                <c:pt idx="712">
                  <c:v>1.2439304537716818</c:v>
                </c:pt>
                <c:pt idx="713">
                  <c:v>1.2465001559217241</c:v>
                </c:pt>
                <c:pt idx="714">
                  <c:v>1.2474475837937882</c:v>
                </c:pt>
                <c:pt idx="715">
                  <c:v>1.2461385970120893</c:v>
                </c:pt>
                <c:pt idx="716">
                  <c:v>1.2470610472618078</c:v>
                </c:pt>
                <c:pt idx="717">
                  <c:v>1.2455613227043723</c:v>
                </c:pt>
                <c:pt idx="718">
                  <c:v>1.247005120344796</c:v>
                </c:pt>
                <c:pt idx="719">
                  <c:v>1.2444584463672761</c:v>
                </c:pt>
                <c:pt idx="720">
                  <c:v>1.2436120720926158</c:v>
                </c:pt>
                <c:pt idx="721">
                  <c:v>1.2430205207922569</c:v>
                </c:pt>
                <c:pt idx="722">
                  <c:v>1.2421480210440321</c:v>
                </c:pt>
                <c:pt idx="723">
                  <c:v>1.2428000954095331</c:v>
                </c:pt>
                <c:pt idx="724">
                  <c:v>1.2424817991078356</c:v>
                </c:pt>
                <c:pt idx="725">
                  <c:v>1.2427552058884856</c:v>
                </c:pt>
                <c:pt idx="726">
                  <c:v>1.2440065534626819</c:v>
                </c:pt>
                <c:pt idx="727">
                  <c:v>1.2423946193321698</c:v>
                </c:pt>
                <c:pt idx="728">
                  <c:v>1.2414144397544218</c:v>
                </c:pt>
                <c:pt idx="729">
                  <c:v>1.2414059020179578</c:v>
                </c:pt>
                <c:pt idx="730">
                  <c:v>1.2412935833515917</c:v>
                </c:pt>
                <c:pt idx="731">
                  <c:v>1.240129330175705</c:v>
                </c:pt>
                <c:pt idx="732">
                  <c:v>1.2418632401011216</c:v>
                </c:pt>
                <c:pt idx="733">
                  <c:v>1.2426047709720218</c:v>
                </c:pt>
                <c:pt idx="734">
                  <c:v>1.2414760822116739</c:v>
                </c:pt>
                <c:pt idx="735">
                  <c:v>1.2424813532482799</c:v>
                </c:pt>
                <c:pt idx="736">
                  <c:v>1.2416938798688193</c:v>
                </c:pt>
                <c:pt idx="737">
                  <c:v>1.2415196815858838</c:v>
                </c:pt>
                <c:pt idx="738">
                  <c:v>1.2427493433094527</c:v>
                </c:pt>
                <c:pt idx="739">
                  <c:v>1.2438489231316521</c:v>
                </c:pt>
                <c:pt idx="740">
                  <c:v>1.2430642150301823</c:v>
                </c:pt>
                <c:pt idx="741">
                  <c:v>1.2426300331855771</c:v>
                </c:pt>
                <c:pt idx="742">
                  <c:v>1.2401703302834619</c:v>
                </c:pt>
                <c:pt idx="743">
                  <c:v>1.2386041299613051</c:v>
                </c:pt>
                <c:pt idx="744">
                  <c:v>1.2385393475142874</c:v>
                </c:pt>
                <c:pt idx="745">
                  <c:v>1.2388633640994158</c:v>
                </c:pt>
                <c:pt idx="746">
                  <c:v>1.2358424473205218</c:v>
                </c:pt>
                <c:pt idx="747">
                  <c:v>1.2348762696305471</c:v>
                </c:pt>
                <c:pt idx="748">
                  <c:v>1.2344559758372524</c:v>
                </c:pt>
                <c:pt idx="749">
                  <c:v>1.233941975643063</c:v>
                </c:pt>
                <c:pt idx="750">
                  <c:v>1.2349970786014808</c:v>
                </c:pt>
                <c:pt idx="751">
                  <c:v>1.2351763426080828</c:v>
                </c:pt>
                <c:pt idx="752">
                  <c:v>1.2355809079935369</c:v>
                </c:pt>
                <c:pt idx="753">
                  <c:v>1.2329193065968411</c:v>
                </c:pt>
                <c:pt idx="754">
                  <c:v>1.2325170843457327</c:v>
                </c:pt>
                <c:pt idx="755">
                  <c:v>1.2321750721093978</c:v>
                </c:pt>
                <c:pt idx="756">
                  <c:v>1.2316230505288648</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1.2322862524108849</c:v>
                </c:pt>
                <c:pt idx="765">
                  <c:v>1.2318403643809575</c:v>
                </c:pt>
                <c:pt idx="766">
                  <c:v>1.2324147168855291</c:v>
                </c:pt>
                <c:pt idx="767">
                  <c:v>1.2329516266725449</c:v>
                </c:pt>
                <c:pt idx="768">
                  <c:v>1.2328144916522206</c:v>
                </c:pt>
                <c:pt idx="769">
                  <c:v>1.2328518015605425</c:v>
                </c:pt>
                <c:pt idx="770">
                  <c:v>1.2340741777490079</c:v>
                </c:pt>
                <c:pt idx="771">
                  <c:v>1.2339991500182608</c:v>
                </c:pt>
                <c:pt idx="772">
                  <c:v>1.2332880229755581</c:v>
                </c:pt>
                <c:pt idx="773">
                  <c:v>1.2319343553730238</c:v>
                </c:pt>
                <c:pt idx="774">
                  <c:v>1.2313880920214166</c:v>
                </c:pt>
                <c:pt idx="775">
                  <c:v>1.2309114681402065</c:v>
                </c:pt>
                <c:pt idx="776">
                  <c:v>1.2306999220034238</c:v>
                </c:pt>
                <c:pt idx="777">
                  <c:v>1.2302108330269741</c:v>
                </c:pt>
                <c:pt idx="778">
                  <c:v>1.2292952271959872</c:v>
                </c:pt>
                <c:pt idx="779">
                  <c:v>1.2279415975389691</c:v>
                </c:pt>
                <c:pt idx="780">
                  <c:v>1.2275103280111352</c:v>
                </c:pt>
                <c:pt idx="781">
                  <c:v>1.2255023377725098</c:v>
                </c:pt>
                <c:pt idx="782">
                  <c:v>1.2240283544904833</c:v>
                </c:pt>
                <c:pt idx="783">
                  <c:v>1.2255920788691104</c:v>
                </c:pt>
                <c:pt idx="784">
                  <c:v>1.2269865568519123</c:v>
                </c:pt>
                <c:pt idx="785">
                  <c:v>1.2273937309901843</c:v>
                </c:pt>
                <c:pt idx="786">
                  <c:v>1.2285637993132354</c:v>
                </c:pt>
                <c:pt idx="787">
                  <c:v>1.2285851151952727</c:v>
                </c:pt>
                <c:pt idx="788">
                  <c:v>1.2289081072520098</c:v>
                </c:pt>
                <c:pt idx="789">
                  <c:v>1.2309814301473239</c:v>
                </c:pt>
                <c:pt idx="790">
                  <c:v>1.2321767986294503</c:v>
                </c:pt>
                <c:pt idx="791">
                  <c:v>1.2305158294325365</c:v>
                </c:pt>
                <c:pt idx="792">
                  <c:v>1.2290023164307229</c:v>
                </c:pt>
                <c:pt idx="793">
                  <c:v>1.2296611166352838</c:v>
                </c:pt>
                <c:pt idx="794">
                  <c:v>1.2300324797122801</c:v>
                </c:pt>
                <c:pt idx="795">
                  <c:v>1.229089809256692</c:v>
                </c:pt>
                <c:pt idx="796">
                  <c:v>1.2272251486405419</c:v>
                </c:pt>
                <c:pt idx="797">
                  <c:v>1.2282327438387335</c:v>
                </c:pt>
                <c:pt idx="798">
                  <c:v>1.2289599123396038</c:v>
                </c:pt>
                <c:pt idx="799">
                  <c:v>1.2292332527156407</c:v>
                </c:pt>
                <c:pt idx="800">
                  <c:v>1.2296605095073538</c:v>
                </c:pt>
                <c:pt idx="801">
                  <c:v>1.2316369480665514</c:v>
                </c:pt>
                <c:pt idx="802">
                  <c:v>1.2316126344903751</c:v>
                </c:pt>
                <c:pt idx="803">
                  <c:v>1.230504360406556</c:v>
                </c:pt>
                <c:pt idx="804">
                  <c:v>1.2296740750219446</c:v>
                </c:pt>
                <c:pt idx="805">
                  <c:v>1.2299267635621156</c:v>
                </c:pt>
                <c:pt idx="806">
                  <c:v>1.2300550003637933</c:v>
                </c:pt>
                <c:pt idx="807">
                  <c:v>1.2299551278199199</c:v>
                </c:pt>
                <c:pt idx="808">
                  <c:v>1.228813300431796</c:v>
                </c:pt>
                <c:pt idx="809">
                  <c:v>1.2245591265936491</c:v>
                </c:pt>
                <c:pt idx="810">
                  <c:v>1.2252491844000275</c:v>
                </c:pt>
                <c:pt idx="811">
                  <c:v>1.2256367502035606</c:v>
                </c:pt>
                <c:pt idx="812">
                  <c:v>1.2262317355712469</c:v>
                </c:pt>
                <c:pt idx="813">
                  <c:v>1.2252838476100718</c:v>
                </c:pt>
                <c:pt idx="814">
                  <c:v>1.2257805161992219</c:v>
                </c:pt>
                <c:pt idx="815">
                  <c:v>1.2267193731324941</c:v>
                </c:pt>
                <c:pt idx="816">
                  <c:v>1.227008859316826</c:v>
                </c:pt>
                <c:pt idx="817">
                  <c:v>1.2246221161159658</c:v>
                </c:pt>
                <c:pt idx="818">
                  <c:v>1.2253349696787281</c:v>
                </c:pt>
                <c:pt idx="819">
                  <c:v>1.2242211176070836</c:v>
                </c:pt>
                <c:pt idx="820">
                  <c:v>1.2230268590307098</c:v>
                </c:pt>
                <c:pt idx="821">
                  <c:v>1.2228075435537304</c:v>
                </c:pt>
                <c:pt idx="822">
                  <c:v>1.2227872047682125</c:v>
                </c:pt>
                <c:pt idx="823">
                  <c:v>1.2226023438010429</c:v>
                </c:pt>
                <c:pt idx="824">
                  <c:v>1.2217474697354191</c:v>
                </c:pt>
                <c:pt idx="825">
                  <c:v>1.221287238308236</c:v>
                </c:pt>
                <c:pt idx="826">
                  <c:v>1.2206015916656838</c:v>
                </c:pt>
                <c:pt idx="827">
                  <c:v>1.2190347937019201</c:v>
                </c:pt>
                <c:pt idx="828">
                  <c:v>1.2190945958026691</c:v>
                </c:pt>
                <c:pt idx="829">
                  <c:v>1.2193914149539729</c:v>
                </c:pt>
                <c:pt idx="830">
                  <c:v>1.219125179871952</c:v>
                </c:pt>
                <c:pt idx="831">
                  <c:v>1.2189369038102029</c:v>
                </c:pt>
                <c:pt idx="832">
                  <c:v>1.2184301796647787</c:v>
                </c:pt>
                <c:pt idx="833">
                  <c:v>1.2173587506569838</c:v>
                </c:pt>
                <c:pt idx="834">
                  <c:v>1.2164295793113951</c:v>
                </c:pt>
                <c:pt idx="835">
                  <c:v>1.2160584154482321</c:v>
                </c:pt>
                <c:pt idx="836">
                  <c:v>1.2156467542551443</c:v>
                </c:pt>
                <c:pt idx="837">
                  <c:v>1.2149232285218259</c:v>
                </c:pt>
                <c:pt idx="838">
                  <c:v>1.2145947818000997</c:v>
                </c:pt>
                <c:pt idx="839">
                  <c:v>1.2128238370711675</c:v>
                </c:pt>
                <c:pt idx="840">
                  <c:v>1.2136102574631131</c:v>
                </c:pt>
                <c:pt idx="841">
                  <c:v>1.213870089242775</c:v>
                </c:pt>
                <c:pt idx="842">
                  <c:v>1.2136795933695594</c:v>
                </c:pt>
                <c:pt idx="843">
                  <c:v>1.2114075973467777</c:v>
                </c:pt>
                <c:pt idx="844">
                  <c:v>1.2116406965249482</c:v>
                </c:pt>
                <c:pt idx="845">
                  <c:v>1.210283803555342</c:v>
                </c:pt>
                <c:pt idx="846">
                  <c:v>1.2084285344492827</c:v>
                </c:pt>
                <c:pt idx="847">
                  <c:v>1.2060547116896174</c:v>
                </c:pt>
                <c:pt idx="848">
                  <c:v>1.2042284803739136</c:v>
                </c:pt>
                <c:pt idx="849">
                  <c:v>1.2033536185185898</c:v>
                </c:pt>
                <c:pt idx="850">
                  <c:v>1.2031214205459242</c:v>
                </c:pt>
                <c:pt idx="851">
                  <c:v>1.2032048816630398</c:v>
                </c:pt>
                <c:pt idx="852">
                  <c:v>1.1991782195288607</c:v>
                </c:pt>
                <c:pt idx="853">
                  <c:v>1.1974721426242922</c:v>
                </c:pt>
                <c:pt idx="854">
                  <c:v>1.195445378851832</c:v>
                </c:pt>
                <c:pt idx="855">
                  <c:v>1.1967062792044914</c:v>
                </c:pt>
                <c:pt idx="856">
                  <c:v>1.1951884688753043</c:v>
                </c:pt>
                <c:pt idx="857">
                  <c:v>1.194829191438572</c:v>
                </c:pt>
                <c:pt idx="858">
                  <c:v>1.1955434300119241</c:v>
                </c:pt>
                <c:pt idx="859">
                  <c:v>1.1950956352208379</c:v>
                </c:pt>
                <c:pt idx="860">
                  <c:v>1.1949881261460342</c:v>
                </c:pt>
                <c:pt idx="861">
                  <c:v>1.1950394094830443</c:v>
                </c:pt>
                <c:pt idx="862">
                  <c:v>1.1955003618746503</c:v>
                </c:pt>
                <c:pt idx="863">
                  <c:v>1.1953052840828491</c:v>
                </c:pt>
                <c:pt idx="864">
                  <c:v>1.1960115161566616</c:v>
                </c:pt>
                <c:pt idx="865">
                  <c:v>1.1965431515198213</c:v>
                </c:pt>
                <c:pt idx="866">
                  <c:v>1.1957522630457924</c:v>
                </c:pt>
                <c:pt idx="867">
                  <c:v>1.1946107012761498</c:v>
                </c:pt>
                <c:pt idx="868">
                  <c:v>1.1946089273242273</c:v>
                </c:pt>
                <c:pt idx="869">
                  <c:v>1.1939809768074101</c:v>
                </c:pt>
                <c:pt idx="870">
                  <c:v>1.1923588922568933</c:v>
                </c:pt>
                <c:pt idx="871">
                  <c:v>1.1939387814165343</c:v>
                </c:pt>
                <c:pt idx="872">
                  <c:v>1.1936430437118601</c:v>
                </c:pt>
                <c:pt idx="873">
                  <c:v>1.1924283419998289</c:v>
                </c:pt>
                <c:pt idx="874">
                  <c:v>1.1920498356833373</c:v>
                </c:pt>
                <c:pt idx="875">
                  <c:v>1.1913278846880666</c:v>
                </c:pt>
                <c:pt idx="876">
                  <c:v>1.1924865503897601</c:v>
                </c:pt>
                <c:pt idx="877">
                  <c:v>1.1925724400185824</c:v>
                </c:pt>
                <c:pt idx="878">
                  <c:v>1.1935266269319982</c:v>
                </c:pt>
                <c:pt idx="879">
                  <c:v>1.1940012491883181</c:v>
                </c:pt>
                <c:pt idx="880">
                  <c:v>1.1941168880855195</c:v>
                </c:pt>
                <c:pt idx="881">
                  <c:v>1.1937659586577922</c:v>
                </c:pt>
                <c:pt idx="882">
                  <c:v>1.1936482137855933</c:v>
                </c:pt>
                <c:pt idx="883">
                  <c:v>1.1924527978716264</c:v>
                </c:pt>
                <c:pt idx="884">
                  <c:v>1.1923238970237691</c:v>
                </c:pt>
                <c:pt idx="885">
                  <c:v>1.1931967477678418</c:v>
                </c:pt>
                <c:pt idx="886">
                  <c:v>1.1933727389754551</c:v>
                </c:pt>
                <c:pt idx="887">
                  <c:v>1.1929515819221321</c:v>
                </c:pt>
                <c:pt idx="888">
                  <c:v>1.193368081165886</c:v>
                </c:pt>
                <c:pt idx="889">
                  <c:v>1.1928950146748747</c:v>
                </c:pt>
                <c:pt idx="890">
                  <c:v>1.1951996817691795</c:v>
                </c:pt>
                <c:pt idx="891">
                  <c:v>1.195364374705548</c:v>
                </c:pt>
                <c:pt idx="892">
                  <c:v>1.1949047598926512</c:v>
                </c:pt>
                <c:pt idx="893">
                  <c:v>1.1953178440418428</c:v>
                </c:pt>
                <c:pt idx="894">
                  <c:v>1.1953411236032454</c:v>
                </c:pt>
                <c:pt idx="895">
                  <c:v>1.1954635832032501</c:v>
                </c:pt>
                <c:pt idx="896">
                  <c:v>1.1965293867913545</c:v>
                </c:pt>
                <c:pt idx="897">
                  <c:v>1.1963671603122108</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39138176"/>
        <c:axId val="139139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39138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39712"/>
        <c:crosses val="autoZero"/>
        <c:auto val="1"/>
        <c:lblAlgn val="ctr"/>
        <c:lblOffset val="100"/>
        <c:noMultiLvlLbl val="0"/>
      </c:catAx>
      <c:valAx>
        <c:axId val="1391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38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8.1380389060125093</c:v>
                </c:pt>
                <c:pt idx="6">
                  <c:v>8.1387552060123181</c:v>
                </c:pt>
                <c:pt idx="7">
                  <c:v>8.1394735060125036</c:v>
                </c:pt>
                <c:pt idx="8">
                  <c:v>8.1400710060120058</c:v>
                </c:pt>
                <c:pt idx="9">
                  <c:v>8.1406051060123961</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8.1135320898833161</c:v>
                </c:pt>
                <c:pt idx="19">
                  <c:v>8.1051641817698084</c:v>
                </c:pt>
                <c:pt idx="20">
                  <c:v>8.0890338060128357</c:v>
                </c:pt>
                <c:pt idx="21">
                  <c:v>8.0829392060120195</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10.621761106012332</c:v>
                </c:pt>
                <c:pt idx="36">
                  <c:v>10.555609606012965</c:v>
                </c:pt>
                <c:pt idx="37">
                  <c:v>10.299067616113192</c:v>
                </c:pt>
                <c:pt idx="38">
                  <c:v>10.029711906012848</c:v>
                </c:pt>
                <c:pt idx="39">
                  <c:v>9.3828063060123768</c:v>
                </c:pt>
                <c:pt idx="40">
                  <c:v>8.2405784339695689</c:v>
                </c:pt>
                <c:pt idx="41">
                  <c:v>3.2335849158718202</c:v>
                </c:pt>
                <c:pt idx="42">
                  <c:v>2.399634606012242</c:v>
                </c:pt>
                <c:pt idx="43">
                  <c:v>2.0758485060122869</c:v>
                </c:pt>
                <c:pt idx="44">
                  <c:v>1.3253841060124638</c:v>
                </c:pt>
                <c:pt idx="45">
                  <c:v>0.15123490601236314</c:v>
                </c:pt>
                <c:pt idx="46">
                  <c:v>-1.1481669939874877</c:v>
                </c:pt>
                <c:pt idx="47">
                  <c:v>-2.7055281899058468</c:v>
                </c:pt>
                <c:pt idx="48">
                  <c:v>-3.4387101939875464</c:v>
                </c:pt>
                <c:pt idx="49">
                  <c:v>-7.7304983939875971</c:v>
                </c:pt>
                <c:pt idx="50">
                  <c:v>-8.0388671939873984</c:v>
                </c:pt>
                <c:pt idx="51">
                  <c:v>-8.460468893987418</c:v>
                </c:pt>
                <c:pt idx="52">
                  <c:v>-8.9811523939871307</c:v>
                </c:pt>
                <c:pt idx="53">
                  <c:v>-9.6470154939875989</c:v>
                </c:pt>
                <c:pt idx="54">
                  <c:v>-10.717539693987575</c:v>
                </c:pt>
                <c:pt idx="55">
                  <c:v>-11.690065254452392</c:v>
                </c:pt>
                <c:pt idx="56">
                  <c:v>-10.594634932449148</c:v>
                </c:pt>
                <c:pt idx="57">
                  <c:v>-9.7446766939872163</c:v>
                </c:pt>
                <c:pt idx="58">
                  <c:v>-8.4840919939873505</c:v>
                </c:pt>
                <c:pt idx="59">
                  <c:v>-6.6778680939872164</c:v>
                </c:pt>
                <c:pt idx="60">
                  <c:v>-4.7524266939878874</c:v>
                </c:pt>
                <c:pt idx="61">
                  <c:v>-2.3511900939875972</c:v>
                </c:pt>
                <c:pt idx="62">
                  <c:v>-0.85537479398736549</c:v>
                </c:pt>
                <c:pt idx="63">
                  <c:v>0.65431692516121009</c:v>
                </c:pt>
                <c:pt idx="64">
                  <c:v>5.6146260345839885</c:v>
                </c:pt>
                <c:pt idx="65">
                  <c:v>7.5620161060120417</c:v>
                </c:pt>
                <c:pt idx="66">
                  <c:v>9.9001726060122497</c:v>
                </c:pt>
                <c:pt idx="67">
                  <c:v>12.80464280601247</c:v>
                </c:pt>
                <c:pt idx="68">
                  <c:v>15.682941106012619</c:v>
                </c:pt>
                <c:pt idx="69">
                  <c:v>19.148574626845701</c:v>
                </c:pt>
                <c:pt idx="70">
                  <c:v>21.757609606012593</c:v>
                </c:pt>
                <c:pt idx="71">
                  <c:v>23.495146606012188</c:v>
                </c:pt>
                <c:pt idx="72">
                  <c:v>24.057386606012468</c:v>
                </c:pt>
                <c:pt idx="73">
                  <c:v>26.296686164836288</c:v>
                </c:pt>
                <c:pt idx="74">
                  <c:v>26.566092606011956</c:v>
                </c:pt>
                <c:pt idx="75">
                  <c:v>26.194274606012648</c:v>
                </c:pt>
                <c:pt idx="76">
                  <c:v>25.141267636939986</c:v>
                </c:pt>
                <c:pt idx="77">
                  <c:v>23.30621200601243</c:v>
                </c:pt>
                <c:pt idx="78">
                  <c:v>21.305532906012829</c:v>
                </c:pt>
                <c:pt idx="79">
                  <c:v>18.641419606012292</c:v>
                </c:pt>
                <c:pt idx="80">
                  <c:v>16.384871906012336</c:v>
                </c:pt>
                <c:pt idx="81">
                  <c:v>14.828026606012548</c:v>
                </c:pt>
                <c:pt idx="82">
                  <c:v>4.6956652627284861</c:v>
                </c:pt>
                <c:pt idx="83">
                  <c:v>2.6178383060127572</c:v>
                </c:pt>
                <c:pt idx="84">
                  <c:v>0.71984010601222792</c:v>
                </c:pt>
                <c:pt idx="85">
                  <c:v>-1.4359523939873338</c:v>
                </c:pt>
                <c:pt idx="86">
                  <c:v>-3.2827340939875786</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-20.858203293987348</c:v>
                </c:pt>
                <c:pt idx="97">
                  <c:v>-21.433207793987592</c:v>
                </c:pt>
                <c:pt idx="98">
                  <c:v>-21.557473193987775</c:v>
                </c:pt>
                <c:pt idx="99">
                  <c:v>-16.796314303078574</c:v>
                </c:pt>
                <c:pt idx="100">
                  <c:v>-14.981363893987563</c:v>
                </c:pt>
                <c:pt idx="101">
                  <c:v>-13.361214693986948</c:v>
                </c:pt>
                <c:pt idx="102">
                  <c:v>-11.362197193987711</c:v>
                </c:pt>
                <c:pt idx="103">
                  <c:v>-9.7237775939876627</c:v>
                </c:pt>
                <c:pt idx="104">
                  <c:v>-8.1400338990384142</c:v>
                </c:pt>
                <c:pt idx="105">
                  <c:v>-2.7468594233989538</c:v>
                </c:pt>
                <c:pt idx="106">
                  <c:v>-1.0619004939878636</c:v>
                </c:pt>
                <c:pt idx="107">
                  <c:v>-8.0175993987765565E-2</c:v>
                </c:pt>
                <c:pt idx="108">
                  <c:v>2.663498206012112</c:v>
                </c:pt>
                <c:pt idx="109">
                  <c:v>4.4825737060122774</c:v>
                </c:pt>
                <c:pt idx="110">
                  <c:v>6.1101631060128199</c:v>
                </c:pt>
                <c:pt idx="111">
                  <c:v>7.7420935060123526</c:v>
                </c:pt>
                <c:pt idx="112">
                  <c:v>9.205884306012436</c:v>
                </c:pt>
                <c:pt idx="113">
                  <c:v>10.217080494901499</c:v>
                </c:pt>
                <c:pt idx="114">
                  <c:v>16.245803238665559</c:v>
                </c:pt>
                <c:pt idx="115">
                  <c:v>17.739896906012568</c:v>
                </c:pt>
                <c:pt idx="116">
                  <c:v>19.301067506012547</c:v>
                </c:pt>
                <c:pt idx="117">
                  <c:v>20.478924106012371</c:v>
                </c:pt>
                <c:pt idx="118">
                  <c:v>21.870897506012625</c:v>
                </c:pt>
                <c:pt idx="119">
                  <c:v>23.215775876845626</c:v>
                </c:pt>
                <c:pt idx="120">
                  <c:v>24.726323627289062</c:v>
                </c:pt>
                <c:pt idx="121">
                  <c:v>197.10377262697108</c:v>
                </c:pt>
                <c:pt idx="122">
                  <c:v>30.489918276712416</c:v>
                </c:pt>
                <c:pt idx="123">
                  <c:v>31.660793281012413</c:v>
                </c:pt>
                <c:pt idx="124">
                  <c:v>32.923960656012305</c:v>
                </c:pt>
                <c:pt idx="125">
                  <c:v>33.951482295012241</c:v>
                </c:pt>
                <c:pt idx="126">
                  <c:v>35.117550452012289</c:v>
                </c:pt>
                <c:pt idx="127">
                  <c:v>36.005369433012326</c:v>
                </c:pt>
                <c:pt idx="128">
                  <c:v>36.47475219101235</c:v>
                </c:pt>
                <c:pt idx="129">
                  <c:v>36.478306004449919</c:v>
                </c:pt>
                <c:pt idx="130">
                  <c:v>30.644378628012493</c:v>
                </c:pt>
                <c:pt idx="131">
                  <c:v>10.753961606592668</c:v>
                </c:pt>
                <c:pt idx="132">
                  <c:v>27.06459170601229</c:v>
                </c:pt>
                <c:pt idx="133">
                  <c:v>25.436578506012339</c:v>
                </c:pt>
                <c:pt idx="134">
                  <c:v>23.858991906012761</c:v>
                </c:pt>
                <c:pt idx="135">
                  <c:v>22.421249706012716</c:v>
                </c:pt>
                <c:pt idx="136">
                  <c:v>21.904636606012403</c:v>
                </c:pt>
                <c:pt idx="137">
                  <c:v>15.277028245356698</c:v>
                </c:pt>
                <c:pt idx="138">
                  <c:v>13.928172606012758</c:v>
                </c:pt>
                <c:pt idx="139">
                  <c:v>12.224620006012502</c:v>
                </c:pt>
                <c:pt idx="140">
                  <c:v>9.7467744060127099</c:v>
                </c:pt>
                <c:pt idx="141">
                  <c:v>7.5202749060122809</c:v>
                </c:pt>
                <c:pt idx="142">
                  <c:v>5.3861960060123835</c:v>
                </c:pt>
                <c:pt idx="143">
                  <c:v>3.47341870601214</c:v>
                </c:pt>
                <c:pt idx="144">
                  <c:v>2.4217235290892773</c:v>
                </c:pt>
                <c:pt idx="145">
                  <c:v>-2.2676532053084641</c:v>
                </c:pt>
                <c:pt idx="146">
                  <c:v>-3.8821704646947937</c:v>
                </c:pt>
                <c:pt idx="147">
                  <c:v>-5.7616760939874814</c:v>
                </c:pt>
                <c:pt idx="148">
                  <c:v>-7.5562111939876182</c:v>
                </c:pt>
                <c:pt idx="149">
                  <c:v>-8.9829596939874268</c:v>
                </c:pt>
                <c:pt idx="150">
                  <c:v>-9.8416212939875187</c:v>
                </c:pt>
                <c:pt idx="151">
                  <c:v>-10.470440893987488</c:v>
                </c:pt>
                <c:pt idx="152">
                  <c:v>-10.527854372248427</c:v>
                </c:pt>
                <c:pt idx="153">
                  <c:v>-6.4765323550264915</c:v>
                </c:pt>
                <c:pt idx="154">
                  <c:v>-4.1873685939877294</c:v>
                </c:pt>
                <c:pt idx="155">
                  <c:v>-1.6945585939876531</c:v>
                </c:pt>
                <c:pt idx="156">
                  <c:v>1.0651661060122848</c:v>
                </c:pt>
                <c:pt idx="157">
                  <c:v>3.4506852060129205</c:v>
                </c:pt>
                <c:pt idx="158">
                  <c:v>5.7016908060127918</c:v>
                </c:pt>
                <c:pt idx="159">
                  <c:v>7.6405677171233783</c:v>
                </c:pt>
                <c:pt idx="160">
                  <c:v>9.2923722443101067</c:v>
                </c:pt>
                <c:pt idx="161">
                  <c:v>10.744680891726787</c:v>
                </c:pt>
                <c:pt idx="162">
                  <c:v>16.552266606012328</c:v>
                </c:pt>
                <c:pt idx="163">
                  <c:v>17.941651406012564</c:v>
                </c:pt>
                <c:pt idx="164">
                  <c:v>20.343377306012215</c:v>
                </c:pt>
                <c:pt idx="165">
                  <c:v>22.487038506012439</c:v>
                </c:pt>
                <c:pt idx="166">
                  <c:v>24.685647212072716</c:v>
                </c:pt>
                <c:pt idx="167">
                  <c:v>26.427113706012193</c:v>
                </c:pt>
                <c:pt idx="168">
                  <c:v>28.388390806012652</c:v>
                </c:pt>
                <c:pt idx="169">
                  <c:v>174.61835574834913</c:v>
                </c:pt>
                <c:pt idx="170">
                  <c:v>34.59354899945513</c:v>
                </c:pt>
                <c:pt idx="171">
                  <c:v>35.28295432372083</c:v>
                </c:pt>
                <c:pt idx="172">
                  <c:v>35.672896802012396</c:v>
                </c:pt>
                <c:pt idx="173">
                  <c:v>35.812611893012289</c:v>
                </c:pt>
                <c:pt idx="174">
                  <c:v>35.719060472012288</c:v>
                </c:pt>
                <c:pt idx="175">
                  <c:v>35.40891073701242</c:v>
                </c:pt>
                <c:pt idx="176">
                  <c:v>34.719737995486092</c:v>
                </c:pt>
                <c:pt idx="177">
                  <c:v>33.661049977922524</c:v>
                </c:pt>
                <c:pt idx="178">
                  <c:v>27.892897320298282</c:v>
                </c:pt>
                <c:pt idx="179">
                  <c:v>26.756701106011928</c:v>
                </c:pt>
                <c:pt idx="180">
                  <c:v>24.368810106012461</c:v>
                </c:pt>
                <c:pt idx="181">
                  <c:v>22.174259595702793</c:v>
                </c:pt>
                <c:pt idx="182">
                  <c:v>18.819384306012864</c:v>
                </c:pt>
                <c:pt idx="183">
                  <c:v>15.840170806012296</c:v>
                </c:pt>
                <c:pt idx="184">
                  <c:v>12.553384706012494</c:v>
                </c:pt>
                <c:pt idx="185">
                  <c:v>8.8770972060124365</c:v>
                </c:pt>
                <c:pt idx="186">
                  <c:v>6.5638461372625017</c:v>
                </c:pt>
                <c:pt idx="187">
                  <c:v>-3.8977523939876577</c:v>
                </c:pt>
                <c:pt idx="188">
                  <c:v>-5.3428519798463041</c:v>
                </c:pt>
                <c:pt idx="189">
                  <c:v>-7.6491548939874043</c:v>
                </c:pt>
                <c:pt idx="190">
                  <c:v>-9.3764161939876285</c:v>
                </c:pt>
                <c:pt idx="191">
                  <c:v>-11.392911414820952</c:v>
                </c:pt>
                <c:pt idx="192">
                  <c:v>-13.286453893987854</c:v>
                </c:pt>
                <c:pt idx="193">
                  <c:v>-14.603727755690031</c:v>
                </c:pt>
                <c:pt idx="194">
                  <c:v>-14.772676251130353</c:v>
                </c:pt>
                <c:pt idx="195">
                  <c:v>-13.853936993987496</c:v>
                </c:pt>
                <c:pt idx="196">
                  <c:v>-12.62944849398775</c:v>
                </c:pt>
                <c:pt idx="197">
                  <c:v>-11.393072693987436</c:v>
                </c:pt>
                <c:pt idx="198">
                  <c:v>-10.02152899398757</c:v>
                </c:pt>
                <c:pt idx="199">
                  <c:v>-8.4612110939873872</c:v>
                </c:pt>
                <c:pt idx="200">
                  <c:v>-6.5900233939873347</c:v>
                </c:pt>
                <c:pt idx="201">
                  <c:v>-5.2075033939876114</c:v>
                </c:pt>
                <c:pt idx="202">
                  <c:v>1.4606366060124394</c:v>
                </c:pt>
                <c:pt idx="203">
                  <c:v>2.9063164060120954</c:v>
                </c:pt>
                <c:pt idx="204">
                  <c:v>5.2075616060124759</c:v>
                </c:pt>
                <c:pt idx="205">
                  <c:v>7.1210245060123745</c:v>
                </c:pt>
                <c:pt idx="206">
                  <c:v>8.4605503173529364</c:v>
                </c:pt>
                <c:pt idx="207">
                  <c:v>9.9723744060123707</c:v>
                </c:pt>
                <c:pt idx="208">
                  <c:v>11.448359106012829</c:v>
                </c:pt>
                <c:pt idx="209">
                  <c:v>12.739150921802098</c:v>
                </c:pt>
                <c:pt idx="210">
                  <c:v>17.768475177440749</c:v>
                </c:pt>
                <c:pt idx="211">
                  <c:v>18.506274626845837</c:v>
                </c:pt>
                <c:pt idx="212">
                  <c:v>19.185479806012566</c:v>
                </c:pt>
                <c:pt idx="213">
                  <c:v>19.687887506012231</c:v>
                </c:pt>
                <c:pt idx="214">
                  <c:v>20.027268306012456</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-3.1895912939875672</c:v>
                </c:pt>
                <c:pt idx="227">
                  <c:v>-4.858329693987681</c:v>
                </c:pt>
                <c:pt idx="228">
                  <c:v>-6.1570663939879609</c:v>
                </c:pt>
                <c:pt idx="229">
                  <c:v>-7.7150010707550045</c:v>
                </c:pt>
                <c:pt idx="230">
                  <c:v>-9.4311823939872728</c:v>
                </c:pt>
                <c:pt idx="231">
                  <c:v>-11.924944993987754</c:v>
                </c:pt>
                <c:pt idx="232">
                  <c:v>-14.053810093987414</c:v>
                </c:pt>
                <c:pt idx="233">
                  <c:v>-15.928556297213104</c:v>
                </c:pt>
                <c:pt idx="234">
                  <c:v>-17.904266193987485</c:v>
                </c:pt>
                <c:pt idx="235">
                  <c:v>-19.959044493987427</c:v>
                </c:pt>
                <c:pt idx="236">
                  <c:v>-22.379299293987692</c:v>
                </c:pt>
                <c:pt idx="237">
                  <c:v>-24.539635393987496</c:v>
                </c:pt>
                <c:pt idx="238">
                  <c:v>-26.678029593987567</c:v>
                </c:pt>
                <c:pt idx="239">
                  <c:v>-28.198238693987214</c:v>
                </c:pt>
                <c:pt idx="240">
                  <c:v>-29.326552793987929</c:v>
                </c:pt>
                <c:pt idx="241">
                  <c:v>-29.465128949543441</c:v>
                </c:pt>
                <c:pt idx="242">
                  <c:v>-28.798112893987579</c:v>
                </c:pt>
                <c:pt idx="243">
                  <c:v>-27.452363893987684</c:v>
                </c:pt>
                <c:pt idx="244">
                  <c:v>-25.691476393987543</c:v>
                </c:pt>
                <c:pt idx="245">
                  <c:v>-23.590807693987685</c:v>
                </c:pt>
                <c:pt idx="246">
                  <c:v>-21.721340693987582</c:v>
                </c:pt>
                <c:pt idx="247">
                  <c:v>-20.120809393987813</c:v>
                </c:pt>
                <c:pt idx="248">
                  <c:v>-18.807864693987675</c:v>
                </c:pt>
                <c:pt idx="249">
                  <c:v>-17.417629480943951</c:v>
                </c:pt>
                <c:pt idx="250">
                  <c:v>-15.880290893987484</c:v>
                </c:pt>
                <c:pt idx="251">
                  <c:v>-14.159316993987474</c:v>
                </c:pt>
                <c:pt idx="252">
                  <c:v>-13.111520393987503</c:v>
                </c:pt>
                <c:pt idx="253">
                  <c:v>-11.933334684310053</c:v>
                </c:pt>
                <c:pt idx="254">
                  <c:v>-11.019796222270926</c:v>
                </c:pt>
                <c:pt idx="255">
                  <c:v>-9.8890323939875291</c:v>
                </c:pt>
                <c:pt idx="256">
                  <c:v>-8.7350948939875792</c:v>
                </c:pt>
                <c:pt idx="257">
                  <c:v>-7.3058806667151783</c:v>
                </c:pt>
                <c:pt idx="258">
                  <c:v>-5.7111008939878474</c:v>
                </c:pt>
                <c:pt idx="259">
                  <c:v>-3.7072391939878884</c:v>
                </c:pt>
                <c:pt idx="260">
                  <c:v>-1.929519593987252</c:v>
                </c:pt>
                <c:pt idx="261">
                  <c:v>0.35245072972368591</c:v>
                </c:pt>
                <c:pt idx="262">
                  <c:v>2.4720138787396437</c:v>
                </c:pt>
                <c:pt idx="263">
                  <c:v>4.6693468060124275</c:v>
                </c:pt>
                <c:pt idx="264">
                  <c:v>6.4074302060127533</c:v>
                </c:pt>
                <c:pt idx="265">
                  <c:v>8.9735226698419748</c:v>
                </c:pt>
                <c:pt idx="266">
                  <c:v>11.336907506012565</c:v>
                </c:pt>
                <c:pt idx="267">
                  <c:v>13.184659906012271</c:v>
                </c:pt>
                <c:pt idx="268">
                  <c:v>14.50313480601212</c:v>
                </c:pt>
                <c:pt idx="269">
                  <c:v>15.426013106012148</c:v>
                </c:pt>
                <c:pt idx="270">
                  <c:v>16.1793720060125</c:v>
                </c:pt>
                <c:pt idx="271">
                  <c:v>16.65233150601259</c:v>
                </c:pt>
                <c:pt idx="272">
                  <c:v>16.982407806012265</c:v>
                </c:pt>
                <c:pt idx="273">
                  <c:v>17.04775400601255</c:v>
                </c:pt>
                <c:pt idx="274">
                  <c:v>16.597679133485386</c:v>
                </c:pt>
                <c:pt idx="275">
                  <c:v>16.149167106012566</c:v>
                </c:pt>
                <c:pt idx="276">
                  <c:v>10.175677755437571</c:v>
                </c:pt>
                <c:pt idx="277">
                  <c:v>7.1297364060124027</c:v>
                </c:pt>
                <c:pt idx="278">
                  <c:v>3.7652576060126153</c:v>
                </c:pt>
                <c:pt idx="279">
                  <c:v>-6.839169398766401E-2</c:v>
                </c:pt>
                <c:pt idx="280">
                  <c:v>-2.9790122939871635</c:v>
                </c:pt>
                <c:pt idx="281">
                  <c:v>-5.6389431939877515</c:v>
                </c:pt>
                <c:pt idx="282">
                  <c:v>-7.8568075939878526</c:v>
                </c:pt>
                <c:pt idx="283">
                  <c:v>-11.088405493987796</c:v>
                </c:pt>
                <c:pt idx="284">
                  <c:v>-13.632166828330966</c:v>
                </c:pt>
                <c:pt idx="285">
                  <c:v>-15.787908293987513</c:v>
                </c:pt>
                <c:pt idx="286">
                  <c:v>-17.333721993987282</c:v>
                </c:pt>
                <c:pt idx="287">
                  <c:v>-18.616070193987291</c:v>
                </c:pt>
                <c:pt idx="288">
                  <c:v>-19.726648693987883</c:v>
                </c:pt>
                <c:pt idx="289">
                  <c:v>-20.186471093987826</c:v>
                </c:pt>
                <c:pt idx="290">
                  <c:v>-20.076421691859807</c:v>
                </c:pt>
                <c:pt idx="291">
                  <c:v>-19.552120693987586</c:v>
                </c:pt>
                <c:pt idx="292">
                  <c:v>-18.882615393987908</c:v>
                </c:pt>
                <c:pt idx="293">
                  <c:v>-18.083107193987573</c:v>
                </c:pt>
                <c:pt idx="294">
                  <c:v>-17.150743693987589</c:v>
                </c:pt>
                <c:pt idx="295">
                  <c:v>-16.531931135923102</c:v>
                </c:pt>
                <c:pt idx="296">
                  <c:v>-15.822015693987971</c:v>
                </c:pt>
                <c:pt idx="297">
                  <c:v>-14.936171993987818</c:v>
                </c:pt>
                <c:pt idx="298">
                  <c:v>-14.17604049398715</c:v>
                </c:pt>
                <c:pt idx="299">
                  <c:v>-13.012305293987756</c:v>
                </c:pt>
                <c:pt idx="300">
                  <c:v>-11.9870285939877</c:v>
                </c:pt>
                <c:pt idx="301">
                  <c:v>-10.456889353583522</c:v>
                </c:pt>
                <c:pt idx="302">
                  <c:v>-8.3534438939875244</c:v>
                </c:pt>
                <c:pt idx="303">
                  <c:v>-7.2202005050984752</c:v>
                </c:pt>
                <c:pt idx="304">
                  <c:v>-2.4391666015346627</c:v>
                </c:pt>
                <c:pt idx="305">
                  <c:v>-1.6447066939870598</c:v>
                </c:pt>
                <c:pt idx="306">
                  <c:v>-0.1583217939876107</c:v>
                </c:pt>
                <c:pt idx="307">
                  <c:v>1.190533606012437</c:v>
                </c:pt>
                <c:pt idx="308">
                  <c:v>2.4299067060123516</c:v>
                </c:pt>
                <c:pt idx="309">
                  <c:v>3.7299125060124738</c:v>
                </c:pt>
                <c:pt idx="310">
                  <c:v>4.731291006012353</c:v>
                </c:pt>
                <c:pt idx="311">
                  <c:v>5.536195006012079</c:v>
                </c:pt>
                <c:pt idx="312">
                  <c:v>6.5000663029822716</c:v>
                </c:pt>
                <c:pt idx="313">
                  <c:v>7.6185269060122254</c:v>
                </c:pt>
                <c:pt idx="314">
                  <c:v>8.7826885060125193</c:v>
                </c:pt>
                <c:pt idx="315">
                  <c:v>9.9050613060123425</c:v>
                </c:pt>
                <c:pt idx="316">
                  <c:v>11.085628306012282</c:v>
                </c:pt>
                <c:pt idx="317">
                  <c:v>12.273815606012263</c:v>
                </c:pt>
                <c:pt idx="318">
                  <c:v>13.582070562056131</c:v>
                </c:pt>
                <c:pt idx="319">
                  <c:v>14.746001706012342</c:v>
                </c:pt>
                <c:pt idx="320">
                  <c:v>15.879289506012787</c:v>
                </c:pt>
                <c:pt idx="321">
                  <c:v>17.088644306012089</c:v>
                </c:pt>
                <c:pt idx="322">
                  <c:v>18.389521906012433</c:v>
                </c:pt>
                <c:pt idx="323">
                  <c:v>19.644489636315527</c:v>
                </c:pt>
                <c:pt idx="324">
                  <c:v>20.935712106012829</c:v>
                </c:pt>
                <c:pt idx="325">
                  <c:v>22.014445306012185</c:v>
                </c:pt>
                <c:pt idx="326">
                  <c:v>22.680871606012726</c:v>
                </c:pt>
                <c:pt idx="327">
                  <c:v>23.063828506012491</c:v>
                </c:pt>
                <c:pt idx="328">
                  <c:v>23.028927106012944</c:v>
                </c:pt>
                <c:pt idx="329">
                  <c:v>22.419415606012208</c:v>
                </c:pt>
                <c:pt idx="330">
                  <c:v>21.305630406012384</c:v>
                </c:pt>
                <c:pt idx="331">
                  <c:v>19.787729006012412</c:v>
                </c:pt>
                <c:pt idx="332">
                  <c:v>18.198836506012313</c:v>
                </c:pt>
                <c:pt idx="333">
                  <c:v>16.301866106012628</c:v>
                </c:pt>
                <c:pt idx="334">
                  <c:v>14.325162606012569</c:v>
                </c:pt>
                <c:pt idx="335">
                  <c:v>12.004187206012105</c:v>
                </c:pt>
                <c:pt idx="336">
                  <c:v>9.5406028060121599</c:v>
                </c:pt>
                <c:pt idx="337">
                  <c:v>7.0728113060123547</c:v>
                </c:pt>
                <c:pt idx="338">
                  <c:v>5.0051472120733962</c:v>
                </c:pt>
                <c:pt idx="339">
                  <c:v>2.8071533060123812</c:v>
                </c:pt>
                <c:pt idx="340">
                  <c:v>1.1280979060120608</c:v>
                </c:pt>
                <c:pt idx="341">
                  <c:v>-0.87449679398780233</c:v>
                </c:pt>
                <c:pt idx="342">
                  <c:v>-2.735992093987349</c:v>
                </c:pt>
                <c:pt idx="343">
                  <c:v>-4.5699384466192079</c:v>
                </c:pt>
                <c:pt idx="344">
                  <c:v>-6.5176281939875444</c:v>
                </c:pt>
                <c:pt idx="345">
                  <c:v>-8.7447047939874487</c:v>
                </c:pt>
                <c:pt idx="346">
                  <c:v>-11.043438393987291</c:v>
                </c:pt>
                <c:pt idx="347">
                  <c:v>-13.490192693987984</c:v>
                </c:pt>
                <c:pt idx="348">
                  <c:v>-15.427506393987658</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-20.791612838431796</c:v>
                </c:pt>
                <c:pt idx="360">
                  <c:v>-20.002606165071946</c:v>
                </c:pt>
                <c:pt idx="361">
                  <c:v>-15.76671497293505</c:v>
                </c:pt>
                <c:pt idx="362">
                  <c:v>-14.964946193987666</c:v>
                </c:pt>
                <c:pt idx="363">
                  <c:v>-13.472751393987497</c:v>
                </c:pt>
                <c:pt idx="364">
                  <c:v>-12.169368293987404</c:v>
                </c:pt>
                <c:pt idx="365">
                  <c:v>-10.730990734413281</c:v>
                </c:pt>
                <c:pt idx="366">
                  <c:v>-9.1752369939877241</c:v>
                </c:pt>
                <c:pt idx="367">
                  <c:v>-7.3877755939873708</c:v>
                </c:pt>
                <c:pt idx="368">
                  <c:v>-5.6790533939876564</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11.248102406012256</c:v>
                </c:pt>
                <c:pt idx="377">
                  <c:v>13.065082006012474</c:v>
                </c:pt>
                <c:pt idx="378">
                  <c:v>14.960377406012368</c:v>
                </c:pt>
                <c:pt idx="379">
                  <c:v>16.913287206012811</c:v>
                </c:pt>
                <c:pt idx="380">
                  <c:v>18.864781555507342</c:v>
                </c:pt>
                <c:pt idx="381">
                  <c:v>21.129725606012791</c:v>
                </c:pt>
                <c:pt idx="382">
                  <c:v>23.121623106012684</c:v>
                </c:pt>
                <c:pt idx="383">
                  <c:v>24.793106106012161</c:v>
                </c:pt>
                <c:pt idx="384">
                  <c:v>26.154894006012661</c:v>
                </c:pt>
                <c:pt idx="385">
                  <c:v>26.95018900601249</c:v>
                </c:pt>
                <c:pt idx="386">
                  <c:v>27.694768693924303</c:v>
                </c:pt>
                <c:pt idx="387">
                  <c:v>27.843500306012302</c:v>
                </c:pt>
                <c:pt idx="388">
                  <c:v>27.61592680601213</c:v>
                </c:pt>
                <c:pt idx="389">
                  <c:v>27.349331906012324</c:v>
                </c:pt>
                <c:pt idx="390">
                  <c:v>26.8379761060127</c:v>
                </c:pt>
                <c:pt idx="391">
                  <c:v>25.977025315690231</c:v>
                </c:pt>
                <c:pt idx="392">
                  <c:v>24.655554506012493</c:v>
                </c:pt>
                <c:pt idx="393">
                  <c:v>23.489322406012619</c:v>
                </c:pt>
                <c:pt idx="394">
                  <c:v>21.831681306012392</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-0.40176549398749783</c:v>
                </c:pt>
                <c:pt idx="404">
                  <c:v>-2.4124830939874027</c:v>
                </c:pt>
                <c:pt idx="405">
                  <c:v>-4.0932353939875128</c:v>
                </c:pt>
                <c:pt idx="406">
                  <c:v>-6.0223979939877808</c:v>
                </c:pt>
                <c:pt idx="407">
                  <c:v>-7.7515194154927336</c:v>
                </c:pt>
                <c:pt idx="408">
                  <c:v>-9.7145609939878881</c:v>
                </c:pt>
                <c:pt idx="409">
                  <c:v>-11.727523093987301</c:v>
                </c:pt>
                <c:pt idx="410">
                  <c:v>-13.958760593987682</c:v>
                </c:pt>
                <c:pt idx="411">
                  <c:v>-15.613990393987256</c:v>
                </c:pt>
                <c:pt idx="412">
                  <c:v>-17.283510175596529</c:v>
                </c:pt>
                <c:pt idx="413">
                  <c:v>-18.399381093986946</c:v>
                </c:pt>
                <c:pt idx="414">
                  <c:v>-19.456718993987643</c:v>
                </c:pt>
                <c:pt idx="415">
                  <c:v>-20.253233393987689</c:v>
                </c:pt>
                <c:pt idx="416">
                  <c:v>-20.966986993987753</c:v>
                </c:pt>
                <c:pt idx="417">
                  <c:v>-21.1331124157267</c:v>
                </c:pt>
                <c:pt idx="418">
                  <c:v>-20.811924793987799</c:v>
                </c:pt>
                <c:pt idx="419">
                  <c:v>-20.601723393987569</c:v>
                </c:pt>
                <c:pt idx="420">
                  <c:v>-19.269768393987629</c:v>
                </c:pt>
                <c:pt idx="421">
                  <c:v>-18.621144793987387</c:v>
                </c:pt>
                <c:pt idx="422">
                  <c:v>-17.063874193987591</c:v>
                </c:pt>
                <c:pt idx="423">
                  <c:v>-15.209527793987817</c:v>
                </c:pt>
                <c:pt idx="424">
                  <c:v>-13.395357350031746</c:v>
                </c:pt>
                <c:pt idx="425">
                  <c:v>-10.396985293987381</c:v>
                </c:pt>
                <c:pt idx="426">
                  <c:v>-6.8679507939878945</c:v>
                </c:pt>
                <c:pt idx="427">
                  <c:v>-2.7657121439873906</c:v>
                </c:pt>
                <c:pt idx="428">
                  <c:v>8.0182235290893829</c:v>
                </c:pt>
                <c:pt idx="429">
                  <c:v>9.5356943060123367</c:v>
                </c:pt>
                <c:pt idx="430">
                  <c:v>12.112728748869944</c:v>
                </c:pt>
                <c:pt idx="431">
                  <c:v>14.258281606012368</c:v>
                </c:pt>
                <c:pt idx="432">
                  <c:v>16.598156706012439</c:v>
                </c:pt>
                <c:pt idx="433">
                  <c:v>18.694582406012557</c:v>
                </c:pt>
                <c:pt idx="434">
                  <c:v>20.601555706012658</c:v>
                </c:pt>
                <c:pt idx="435">
                  <c:v>21.934753923085921</c:v>
                </c:pt>
                <c:pt idx="436">
                  <c:v>22.553320154399326</c:v>
                </c:pt>
                <c:pt idx="437">
                  <c:v>22.781585177441187</c:v>
                </c:pt>
                <c:pt idx="438">
                  <c:v>22.017177406012362</c:v>
                </c:pt>
                <c:pt idx="439">
                  <c:v>20.968494706012692</c:v>
                </c:pt>
                <c:pt idx="440">
                  <c:v>19.798218006012647</c:v>
                </c:pt>
                <c:pt idx="441">
                  <c:v>18.364128121164033</c:v>
                </c:pt>
                <c:pt idx="442">
                  <c:v>16.749808706012637</c:v>
                </c:pt>
                <c:pt idx="443">
                  <c:v>15.465965906012926</c:v>
                </c:pt>
                <c:pt idx="444">
                  <c:v>13.996922706012418</c:v>
                </c:pt>
                <c:pt idx="445">
                  <c:v>12.616994906012119</c:v>
                </c:pt>
                <c:pt idx="446">
                  <c:v>11.774223878739468</c:v>
                </c:pt>
                <c:pt idx="447">
                  <c:v>11.481236806011996</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9.0926892433749114</c:v>
                </c:pt>
                <c:pt idx="462">
                  <c:v>9.1412950060122409</c:v>
                </c:pt>
                <c:pt idx="463">
                  <c:v>9.1709108060122873</c:v>
                </c:pt>
                <c:pt idx="464">
                  <c:v>9.0478960060127207</c:v>
                </c:pt>
                <c:pt idx="465">
                  <c:v>8.8908233060121766</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9.7327187060128431</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10.005537306012274</c:v>
                </c:pt>
                <c:pt idx="506">
                  <c:v>10.016018606012448</c:v>
                </c:pt>
                <c:pt idx="507">
                  <c:v>10.027172506012501</c:v>
                </c:pt>
                <c:pt idx="508">
                  <c:v>10.038378323183718</c:v>
                </c:pt>
                <c:pt idx="509">
                  <c:v>10.049887406012719</c:v>
                </c:pt>
                <c:pt idx="510">
                  <c:v>10.063859506012276</c:v>
                </c:pt>
                <c:pt idx="511">
                  <c:v>10.076081706012431</c:v>
                </c:pt>
                <c:pt idx="512">
                  <c:v>10.088779806012449</c:v>
                </c:pt>
                <c:pt idx="513">
                  <c:v>10.101608626214448</c:v>
                </c:pt>
                <c:pt idx="514">
                  <c:v>10.112658106012768</c:v>
                </c:pt>
                <c:pt idx="515">
                  <c:v>10.12419360601216</c:v>
                </c:pt>
                <c:pt idx="516">
                  <c:v>10.134806706012798</c:v>
                </c:pt>
                <c:pt idx="517">
                  <c:v>10.14357504351249</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10.217319506012467</c:v>
                </c:pt>
                <c:pt idx="532">
                  <c:v>10.218738406012493</c:v>
                </c:pt>
                <c:pt idx="533">
                  <c:v>10.220273106012405</c:v>
                </c:pt>
                <c:pt idx="534">
                  <c:v>10.22149517744073</c:v>
                </c:pt>
                <c:pt idx="535">
                  <c:v>10.222704206012304</c:v>
                </c:pt>
                <c:pt idx="536">
                  <c:v>10.223697806012538</c:v>
                </c:pt>
                <c:pt idx="537">
                  <c:v>10.224678806012482</c:v>
                </c:pt>
                <c:pt idx="538">
                  <c:v>10.225436963155587</c:v>
                </c:pt>
                <c:pt idx="539">
                  <c:v>10.226308706012428</c:v>
                </c:pt>
                <c:pt idx="540">
                  <c:v>10.227009106012583</c:v>
                </c:pt>
                <c:pt idx="541">
                  <c:v>10.227729606012463</c:v>
                </c:pt>
                <c:pt idx="542">
                  <c:v>10.228304206012698</c:v>
                </c:pt>
                <c:pt idx="543">
                  <c:v>10.228818238665168</c:v>
                </c:pt>
                <c:pt idx="544">
                  <c:v>10.229409206012477</c:v>
                </c:pt>
                <c:pt idx="545">
                  <c:v>10.229826390958593</c:v>
                </c:pt>
                <c:pt idx="546">
                  <c:v>10.231026606012444</c:v>
                </c:pt>
                <c:pt idx="547">
                  <c:v>10.231178106012434</c:v>
                </c:pt>
                <c:pt idx="548">
                  <c:v>10.231459629267832</c:v>
                </c:pt>
                <c:pt idx="549">
                  <c:v>10.231693406012017</c:v>
                </c:pt>
                <c:pt idx="550">
                  <c:v>10.23200410601282</c:v>
                </c:pt>
                <c:pt idx="551">
                  <c:v>10.232231306012308</c:v>
                </c:pt>
                <c:pt idx="552">
                  <c:v>10.232398206012601</c:v>
                </c:pt>
                <c:pt idx="553">
                  <c:v>10.232555797931653</c:v>
                </c:pt>
                <c:pt idx="554">
                  <c:v>10.232555772679078</c:v>
                </c:pt>
                <c:pt idx="555">
                  <c:v>10.232231869170235</c:v>
                </c:pt>
                <c:pt idx="556">
                  <c:v>10.232168106012395</c:v>
                </c:pt>
                <c:pt idx="557">
                  <c:v>10.23211320601196</c:v>
                </c:pt>
                <c:pt idx="558">
                  <c:v>10.232175342854516</c:v>
                </c:pt>
                <c:pt idx="559">
                  <c:v>10.232539406012464</c:v>
                </c:pt>
                <c:pt idx="560">
                  <c:v>10.232827406012452</c:v>
                </c:pt>
                <c:pt idx="561">
                  <c:v>10.232986606012403</c:v>
                </c:pt>
                <c:pt idx="562">
                  <c:v>10.233908157736433</c:v>
                </c:pt>
                <c:pt idx="563">
                  <c:v>10.234031095808817</c:v>
                </c:pt>
                <c:pt idx="564">
                  <c:v>10.23414860601256</c:v>
                </c:pt>
                <c:pt idx="565">
                  <c:v>10.234295006012353</c:v>
                </c:pt>
                <c:pt idx="566">
                  <c:v>10.234455406012492</c:v>
                </c:pt>
                <c:pt idx="567">
                  <c:v>10.234572506012981</c:v>
                </c:pt>
                <c:pt idx="568">
                  <c:v>10.234673592313511</c:v>
                </c:pt>
                <c:pt idx="569">
                  <c:v>10.234779019805853</c:v>
                </c:pt>
                <c:pt idx="570">
                  <c:v>10.23514419221938</c:v>
                </c:pt>
                <c:pt idx="571">
                  <c:v>10.235211306012953</c:v>
                </c:pt>
                <c:pt idx="572">
                  <c:v>10.235363306012397</c:v>
                </c:pt>
                <c:pt idx="573">
                  <c:v>10.235524259073626</c:v>
                </c:pt>
                <c:pt idx="574">
                  <c:v>10.235666306012334</c:v>
                </c:pt>
                <c:pt idx="575">
                  <c:v>10.235785891726698</c:v>
                </c:pt>
                <c:pt idx="576">
                  <c:v>10.23724968293549</c:v>
                </c:pt>
                <c:pt idx="577">
                  <c:v>10.237456912134871</c:v>
                </c:pt>
                <c:pt idx="578">
                  <c:v>10.237808206012298</c:v>
                </c:pt>
                <c:pt idx="579">
                  <c:v>10.238136100961938</c:v>
                </c:pt>
                <c:pt idx="580">
                  <c:v>10.238431006011698</c:v>
                </c:pt>
                <c:pt idx="581">
                  <c:v>10.238726806012147</c:v>
                </c:pt>
                <c:pt idx="582">
                  <c:v>10.23945612408467</c:v>
                </c:pt>
                <c:pt idx="583">
                  <c:v>10.25507784057983</c:v>
                </c:pt>
                <c:pt idx="584">
                  <c:v>10.259417906012416</c:v>
                </c:pt>
                <c:pt idx="585">
                  <c:v>10.262876506012462</c:v>
                </c:pt>
                <c:pt idx="586">
                  <c:v>10.267288006012398</c:v>
                </c:pt>
                <c:pt idx="587">
                  <c:v>10.272457830502269</c:v>
                </c:pt>
                <c:pt idx="588">
                  <c:v>10.277774706012748</c:v>
                </c:pt>
                <c:pt idx="589">
                  <c:v>10.282748481012348</c:v>
                </c:pt>
                <c:pt idx="590">
                  <c:v>10.312747341306908</c:v>
                </c:pt>
                <c:pt idx="591">
                  <c:v>10.319793906012436</c:v>
                </c:pt>
                <c:pt idx="592">
                  <c:v>10.327077006012601</c:v>
                </c:pt>
                <c:pt idx="593">
                  <c:v>10.334542126845875</c:v>
                </c:pt>
                <c:pt idx="594">
                  <c:v>10.341194706012518</c:v>
                </c:pt>
                <c:pt idx="595">
                  <c:v>10.34666270601231</c:v>
                </c:pt>
                <c:pt idx="596">
                  <c:v>10.350485806012589</c:v>
                </c:pt>
                <c:pt idx="597">
                  <c:v>10.369236606012439</c:v>
                </c:pt>
                <c:pt idx="598">
                  <c:v>10.372118330150627</c:v>
                </c:pt>
                <c:pt idx="599">
                  <c:v>10.376937906012374</c:v>
                </c:pt>
                <c:pt idx="600">
                  <c:v>10.381261306012156</c:v>
                </c:pt>
                <c:pt idx="601">
                  <c:v>10.385275506012377</c:v>
                </c:pt>
                <c:pt idx="602">
                  <c:v>10.388522306012433</c:v>
                </c:pt>
                <c:pt idx="603">
                  <c:v>10.391819706012548</c:v>
                </c:pt>
                <c:pt idx="604">
                  <c:v>10.393471221397094</c:v>
                </c:pt>
                <c:pt idx="605">
                  <c:v>10.401748806012463</c:v>
                </c:pt>
                <c:pt idx="606">
                  <c:v>10.403647506012451</c:v>
                </c:pt>
                <c:pt idx="607">
                  <c:v>10.405431506012222</c:v>
                </c:pt>
                <c:pt idx="608">
                  <c:v>10.40682320601225</c:v>
                </c:pt>
                <c:pt idx="609">
                  <c:v>10.409181706012205</c:v>
                </c:pt>
                <c:pt idx="610">
                  <c:v>10.411277606012233</c:v>
                </c:pt>
                <c:pt idx="611">
                  <c:v>10.413217215768473</c:v>
                </c:pt>
                <c:pt idx="612">
                  <c:v>10.419176606012414</c:v>
                </c:pt>
                <c:pt idx="613">
                  <c:v>10.419966006012389</c:v>
                </c:pt>
                <c:pt idx="614">
                  <c:v>10.42215380601256</c:v>
                </c:pt>
                <c:pt idx="615">
                  <c:v>10.424238506012513</c:v>
                </c:pt>
                <c:pt idx="616">
                  <c:v>10.426333106012573</c:v>
                </c:pt>
                <c:pt idx="617">
                  <c:v>10.428051076600255</c:v>
                </c:pt>
                <c:pt idx="618">
                  <c:v>10.429792706012464</c:v>
                </c:pt>
                <c:pt idx="619">
                  <c:v>10.431371706012524</c:v>
                </c:pt>
                <c:pt idx="620">
                  <c:v>10.432305272679073</c:v>
                </c:pt>
                <c:pt idx="621">
                  <c:v>10.437625653631088</c:v>
                </c:pt>
                <c:pt idx="622">
                  <c:v>10.438326506012698</c:v>
                </c:pt>
                <c:pt idx="623">
                  <c:v>10.438716257174704</c:v>
                </c:pt>
                <c:pt idx="624">
                  <c:v>10.438943606012794</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10.441161706012483</c:v>
                </c:pt>
                <c:pt idx="638">
                  <c:v>10.441522906012338</c:v>
                </c:pt>
                <c:pt idx="639">
                  <c:v>10.441787506012432</c:v>
                </c:pt>
                <c:pt idx="640">
                  <c:v>10.442048816538852</c:v>
                </c:pt>
                <c:pt idx="641">
                  <c:v>10.44245260601237</c:v>
                </c:pt>
                <c:pt idx="642">
                  <c:v>10.443043406012418</c:v>
                </c:pt>
                <c:pt idx="643">
                  <c:v>10.443851406012922</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10.455705306012451</c:v>
                </c:pt>
                <c:pt idx="653">
                  <c:v>10.456888806012516</c:v>
                </c:pt>
                <c:pt idx="654">
                  <c:v>10.457798706012071</c:v>
                </c:pt>
                <c:pt idx="655">
                  <c:v>10.4590384060124</c:v>
                </c:pt>
                <c:pt idx="656">
                  <c:v>10.460237830502118</c:v>
                </c:pt>
                <c:pt idx="657">
                  <c:v>10.461748706012273</c:v>
                </c:pt>
                <c:pt idx="658">
                  <c:v>10.462846806012735</c:v>
                </c:pt>
                <c:pt idx="659">
                  <c:v>10.4642341060124</c:v>
                </c:pt>
                <c:pt idx="660">
                  <c:v>10.465334306012307</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10.472594106012458</c:v>
                </c:pt>
                <c:pt idx="669">
                  <c:v>10.473217006012662</c:v>
                </c:pt>
                <c:pt idx="670">
                  <c:v>10.473777306012622</c:v>
                </c:pt>
                <c:pt idx="671">
                  <c:v>10.474302206012467</c:v>
                </c:pt>
                <c:pt idx="672">
                  <c:v>10.474795506012716</c:v>
                </c:pt>
                <c:pt idx="673">
                  <c:v>10.475321906012667</c:v>
                </c:pt>
                <c:pt idx="674">
                  <c:v>10.475738806012121</c:v>
                </c:pt>
                <c:pt idx="675">
                  <c:v>10.476166306012502</c:v>
                </c:pt>
                <c:pt idx="676">
                  <c:v>10.476533706011892</c:v>
                </c:pt>
                <c:pt idx="677">
                  <c:v>10.476869797501967</c:v>
                </c:pt>
                <c:pt idx="678">
                  <c:v>10.477194706012099</c:v>
                </c:pt>
                <c:pt idx="679">
                  <c:v>10.477452906012306</c:v>
                </c:pt>
                <c:pt idx="680">
                  <c:v>10.477650706012199</c:v>
                </c:pt>
                <c:pt idx="681">
                  <c:v>10.477868606012251</c:v>
                </c:pt>
                <c:pt idx="682">
                  <c:v>10.478002728461561</c:v>
                </c:pt>
                <c:pt idx="683">
                  <c:v>10.478148006012603</c:v>
                </c:pt>
                <c:pt idx="684">
                  <c:v>10.478278801134586</c:v>
                </c:pt>
                <c:pt idx="685">
                  <c:v>10.478636606012321</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10.463296806012222</c:v>
                </c:pt>
                <c:pt idx="701">
                  <c:v>10.462893206012305</c:v>
                </c:pt>
                <c:pt idx="702">
                  <c:v>10.462586006012584</c:v>
                </c:pt>
                <c:pt idx="703">
                  <c:v>10.462306206012366</c:v>
                </c:pt>
                <c:pt idx="704">
                  <c:v>10.462097782483525</c:v>
                </c:pt>
                <c:pt idx="705">
                  <c:v>10.461873306012148</c:v>
                </c:pt>
                <c:pt idx="706">
                  <c:v>10.46201180601237</c:v>
                </c:pt>
                <c:pt idx="707">
                  <c:v>10.462288106011853</c:v>
                </c:pt>
                <c:pt idx="708">
                  <c:v>10.46278600601226</c:v>
                </c:pt>
                <c:pt idx="709">
                  <c:v>10.463332825524526</c:v>
                </c:pt>
                <c:pt idx="710">
                  <c:v>10.463858006012471</c:v>
                </c:pt>
                <c:pt idx="711">
                  <c:v>10.46429200601235</c:v>
                </c:pt>
                <c:pt idx="712">
                  <c:v>10.464689606012454</c:v>
                </c:pt>
                <c:pt idx="713">
                  <c:v>10.465038206012458</c:v>
                </c:pt>
                <c:pt idx="714">
                  <c:v>10.46533874886957</c:v>
                </c:pt>
                <c:pt idx="715">
                  <c:v>10.465746806012522</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10.467505206012653</c:v>
                </c:pt>
                <c:pt idx="733">
                  <c:v>10.467082906012624</c:v>
                </c:pt>
                <c:pt idx="734">
                  <c:v>10.466462069930529</c:v>
                </c:pt>
                <c:pt idx="735">
                  <c:v>10.465098406012501</c:v>
                </c:pt>
                <c:pt idx="736">
                  <c:v>10.463256806012422</c:v>
                </c:pt>
                <c:pt idx="737">
                  <c:v>10.460256106012437</c:v>
                </c:pt>
                <c:pt idx="738">
                  <c:v>10.457823806012257</c:v>
                </c:pt>
                <c:pt idx="739">
                  <c:v>10.455702173022852</c:v>
                </c:pt>
                <c:pt idx="740">
                  <c:v>10.453442306012482</c:v>
                </c:pt>
                <c:pt idx="741">
                  <c:v>10.451642506012357</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10.440973006012133</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10.434348606012509</c:v>
                </c:pt>
                <c:pt idx="762">
                  <c:v>10.434221806012365</c:v>
                </c:pt>
                <c:pt idx="763">
                  <c:v>10.434004606012833</c:v>
                </c:pt>
                <c:pt idx="764">
                  <c:v>10.433820606012333</c:v>
                </c:pt>
                <c:pt idx="765">
                  <c:v>10.433616090548334</c:v>
                </c:pt>
                <c:pt idx="766">
                  <c:v>10.433466206012305</c:v>
                </c:pt>
                <c:pt idx="767">
                  <c:v>10.433305606012318</c:v>
                </c:pt>
                <c:pt idx="768">
                  <c:v>10.4329447060123</c:v>
                </c:pt>
                <c:pt idx="769">
                  <c:v>10.432383406012391</c:v>
                </c:pt>
                <c:pt idx="770">
                  <c:v>10.431772581621955</c:v>
                </c:pt>
                <c:pt idx="771">
                  <c:v>10.431333106012559</c:v>
                </c:pt>
                <c:pt idx="772">
                  <c:v>10.430966406013242</c:v>
                </c:pt>
                <c:pt idx="773">
                  <c:v>10.43054410601242</c:v>
                </c:pt>
                <c:pt idx="774">
                  <c:v>10.430029706013048</c:v>
                </c:pt>
                <c:pt idx="775">
                  <c:v>10.429298770960719</c:v>
                </c:pt>
                <c:pt idx="776">
                  <c:v>10.428624006012353</c:v>
                </c:pt>
                <c:pt idx="777">
                  <c:v>10.428026906012363</c:v>
                </c:pt>
                <c:pt idx="778">
                  <c:v>10.427536506012391</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10.422441506011957</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10.416463878739851</c:v>
                </c:pt>
                <c:pt idx="804">
                  <c:v>10.415995706012339</c:v>
                </c:pt>
                <c:pt idx="805">
                  <c:v>10.415589206012321</c:v>
                </c:pt>
                <c:pt idx="806">
                  <c:v>10.415154706012585</c:v>
                </c:pt>
                <c:pt idx="807">
                  <c:v>10.414857406012644</c:v>
                </c:pt>
                <c:pt idx="808">
                  <c:v>10.414549259073874</c:v>
                </c:pt>
                <c:pt idx="809">
                  <c:v>10.414324006012176</c:v>
                </c:pt>
                <c:pt idx="810">
                  <c:v>10.414173506012061</c:v>
                </c:pt>
                <c:pt idx="811">
                  <c:v>10.413951206012612</c:v>
                </c:pt>
                <c:pt idx="812">
                  <c:v>10.413775506011703</c:v>
                </c:pt>
                <c:pt idx="813">
                  <c:v>10.41356293254271</c:v>
                </c:pt>
                <c:pt idx="814">
                  <c:v>10.413222206012518</c:v>
                </c:pt>
                <c:pt idx="815">
                  <c:v>10.412981206012503</c:v>
                </c:pt>
                <c:pt idx="816">
                  <c:v>10.412710806012527</c:v>
                </c:pt>
                <c:pt idx="817">
                  <c:v>10.412460306012022</c:v>
                </c:pt>
                <c:pt idx="818">
                  <c:v>10.412213406012441</c:v>
                </c:pt>
                <c:pt idx="819">
                  <c:v>10.411993822507227</c:v>
                </c:pt>
                <c:pt idx="820">
                  <c:v>10.411877706012087</c:v>
                </c:pt>
                <c:pt idx="821">
                  <c:v>10.411743606012649</c:v>
                </c:pt>
                <c:pt idx="822">
                  <c:v>10.411613806012568</c:v>
                </c:pt>
                <c:pt idx="823">
                  <c:v>10.411217706012499</c:v>
                </c:pt>
                <c:pt idx="824">
                  <c:v>10.410842906012604</c:v>
                </c:pt>
                <c:pt idx="825">
                  <c:v>10.410436090548727</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10.398821024617453</c:v>
                </c:pt>
                <c:pt idx="842">
                  <c:v>10.397613236447325</c:v>
                </c:pt>
                <c:pt idx="843">
                  <c:v>10.39664790601207</c:v>
                </c:pt>
                <c:pt idx="844">
                  <c:v>10.395424006012304</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10.390116197849048</c:v>
                </c:pt>
                <c:pt idx="854">
                  <c:v>10.389705006011823</c:v>
                </c:pt>
                <c:pt idx="855">
                  <c:v>10.389133306012273</c:v>
                </c:pt>
                <c:pt idx="856">
                  <c:v>10.388657206012256</c:v>
                </c:pt>
                <c:pt idx="857">
                  <c:v>10.388236806012319</c:v>
                </c:pt>
                <c:pt idx="858">
                  <c:v>10.387895553380966</c:v>
                </c:pt>
                <c:pt idx="859">
                  <c:v>10.387567106012639</c:v>
                </c:pt>
                <c:pt idx="860">
                  <c:v>10.387251406012407</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10.385696296733727</c:v>
                </c:pt>
                <c:pt idx="870">
                  <c:v>10.385527806012396</c:v>
                </c:pt>
                <c:pt idx="871">
                  <c:v>10.38521790601262</c:v>
                </c:pt>
                <c:pt idx="872">
                  <c:v>10.384939406012407</c:v>
                </c:pt>
                <c:pt idx="873">
                  <c:v>10.384753606012296</c:v>
                </c:pt>
                <c:pt idx="874">
                  <c:v>10.384563171669274</c:v>
                </c:pt>
                <c:pt idx="875">
                  <c:v>10.384410214260562</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10.431373106012289</c:v>
                </c:pt>
                <c:pt idx="893">
                  <c:v>10.435829906012273</c:v>
                </c:pt>
                <c:pt idx="894">
                  <c:v>10.440229106012049</c:v>
                </c:pt>
                <c:pt idx="895">
                  <c:v>10.443610506012206</c:v>
                </c:pt>
                <c:pt idx="896">
                  <c:v>10.44737619364129</c:v>
                </c:pt>
                <c:pt idx="897">
                  <c:v>10.45036930601232</c:v>
                </c:pt>
                <c:pt idx="898">
                  <c:v>10.453035806012268</c:v>
                </c:pt>
                <c:pt idx="899">
                  <c:v>10.455700706012422</c:v>
                </c:pt>
                <c:pt idx="900">
                  <c:v>10.458267506012373</c:v>
                </c:pt>
                <c:pt idx="901">
                  <c:v>10.461600806012346</c:v>
                </c:pt>
                <c:pt idx="902">
                  <c:v>10.464635059620184</c:v>
                </c:pt>
                <c:pt idx="903">
                  <c:v>10.467137006012226</c:v>
                </c:pt>
                <c:pt idx="904">
                  <c:v>10.47064180601202</c:v>
                </c:pt>
                <c:pt idx="905">
                  <c:v>10.473500506012652</c:v>
                </c:pt>
                <c:pt idx="906">
                  <c:v>10.475919406012252</c:v>
                </c:pt>
                <c:pt idx="907">
                  <c:v>10.478401411207146</c:v>
                </c:pt>
                <c:pt idx="908">
                  <c:v>10.480688806012301</c:v>
                </c:pt>
                <c:pt idx="909">
                  <c:v>10.482980506012758</c:v>
                </c:pt>
                <c:pt idx="910">
                  <c:v>10.484760406012468</c:v>
                </c:pt>
                <c:pt idx="911">
                  <c:v>10.486484506012392</c:v>
                </c:pt>
                <c:pt idx="912">
                  <c:v>10.488358506012101</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10.514068806012457</c:v>
                </c:pt>
                <c:pt idx="926">
                  <c:v>10.515384506012552</c:v>
                </c:pt>
                <c:pt idx="927">
                  <c:v>10.516784506012334</c:v>
                </c:pt>
                <c:pt idx="928">
                  <c:v>10.517827206012448</c:v>
                </c:pt>
                <c:pt idx="929">
                  <c:v>10.518994028692768</c:v>
                </c:pt>
                <c:pt idx="930">
                  <c:v>10.519928406012566</c:v>
                </c:pt>
                <c:pt idx="931">
                  <c:v>10.520789206012322</c:v>
                </c:pt>
                <c:pt idx="932">
                  <c:v>10.521622206012418</c:v>
                </c:pt>
                <c:pt idx="933">
                  <c:v>10.522224506012563</c:v>
                </c:pt>
                <c:pt idx="934">
                  <c:v>10.522934028693006</c:v>
                </c:pt>
                <c:pt idx="935">
                  <c:v>10.523641606012571</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c:v>
                </c:pt>
                <c:pt idx="945">
                  <c:v>10.528267636940271</c:v>
                </c:pt>
                <c:pt idx="946">
                  <c:v>10.528545106012526</c:v>
                </c:pt>
                <c:pt idx="947">
                  <c:v>10.528821106012382</c:v>
                </c:pt>
                <c:pt idx="948">
                  <c:v>10.529028006012041</c:v>
                </c:pt>
                <c:pt idx="949">
                  <c:v>10.529243906012891</c:v>
                </c:pt>
                <c:pt idx="950">
                  <c:v>10.529417018383901</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10.530793106012817</c:v>
                </c:pt>
                <c:pt idx="960">
                  <c:v>10.530949606011646</c:v>
                </c:pt>
                <c:pt idx="961">
                  <c:v>10.531109492610421</c:v>
                </c:pt>
                <c:pt idx="962">
                  <c:v>10.53133420601246</c:v>
                </c:pt>
                <c:pt idx="963">
                  <c:v>10.531724706012364</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10.537888806012569</c:v>
                </c:pt>
                <c:pt idx="975">
                  <c:v>10.538304606012398</c:v>
                </c:pt>
                <c:pt idx="976">
                  <c:v>10.538598206012081</c:v>
                </c:pt>
                <c:pt idx="977">
                  <c:v>10.538877022679159</c:v>
                </c:pt>
                <c:pt idx="978">
                  <c:v>10.539271906012681</c:v>
                </c:pt>
                <c:pt idx="979">
                  <c:v>10.539555906012549</c:v>
                </c:pt>
                <c:pt idx="980">
                  <c:v>10.539814706012418</c:v>
                </c:pt>
                <c:pt idx="981">
                  <c:v>10.540388206012548</c:v>
                </c:pt>
                <c:pt idx="982">
                  <c:v>10.541132960179041</c:v>
                </c:pt>
                <c:pt idx="983">
                  <c:v>10.54175791914362</c:v>
                </c:pt>
                <c:pt idx="984">
                  <c:v>10.542318306012129</c:v>
                </c:pt>
                <c:pt idx="985">
                  <c:v>10.542832706012469</c:v>
                </c:pt>
                <c:pt idx="986">
                  <c:v>10.543264306012318</c:v>
                </c:pt>
                <c:pt idx="987">
                  <c:v>10.543725106012502</c:v>
                </c:pt>
                <c:pt idx="988">
                  <c:v>10.544033410135921</c:v>
                </c:pt>
                <c:pt idx="989">
                  <c:v>10.544382406012451</c:v>
                </c:pt>
                <c:pt idx="990">
                  <c:v>10.544624306013148</c:v>
                </c:pt>
                <c:pt idx="991">
                  <c:v>10.544933706012269</c:v>
                </c:pt>
                <c:pt idx="992">
                  <c:v>10.54516460601225</c:v>
                </c:pt>
                <c:pt idx="993">
                  <c:v>10.545349001845594</c:v>
                </c:pt>
                <c:pt idx="994">
                  <c:v>10.545532806012751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10.546253006012416</c:v>
                </c:pt>
                <c:pt idx="1012">
                  <c:v>10.546184406012244</c:v>
                </c:pt>
                <c:pt idx="1013">
                  <c:v>10.546126206013312</c:v>
                </c:pt>
                <c:pt idx="1014">
                  <c:v>10.546085043512557</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10.545537806013021</c:v>
                </c:pt>
                <c:pt idx="1035">
                  <c:v>10.545502543512002</c:v>
                </c:pt>
                <c:pt idx="1036">
                  <c:v>10.545468306012438</c:v>
                </c:pt>
                <c:pt idx="1037">
                  <c:v>10.54545560601237</c:v>
                </c:pt>
                <c:pt idx="1038">
                  <c:v>10.545456606012372</c:v>
                </c:pt>
                <c:pt idx="1039">
                  <c:v>10.545503306012407</c:v>
                </c:pt>
                <c:pt idx="1040">
                  <c:v>10.545536606012927</c:v>
                </c:pt>
                <c:pt idx="1041">
                  <c:v>10.545553191378204</c:v>
                </c:pt>
                <c:pt idx="1042">
                  <c:v>10.545617106011903</c:v>
                </c:pt>
                <c:pt idx="1043">
                  <c:v>10.545636606012026</c:v>
                </c:pt>
                <c:pt idx="1044">
                  <c:v>10.54566620601296</c:v>
                </c:pt>
                <c:pt idx="1045">
                  <c:v>10.54567660601295</c:v>
                </c:pt>
                <c:pt idx="1046">
                  <c:v>10.545676606012833</c:v>
                </c:pt>
                <c:pt idx="1047">
                  <c:v>10.545701806012929</c:v>
                </c:pt>
                <c:pt idx="1048">
                  <c:v>10.545547106012364</c:v>
                </c:pt>
                <c:pt idx="1049">
                  <c:v>10.544921306012206</c:v>
                </c:pt>
                <c:pt idx="1050">
                  <c:v>10.544280706012438</c:v>
                </c:pt>
                <c:pt idx="1051">
                  <c:v>10.543925816538561</c:v>
                </c:pt>
                <c:pt idx="1052">
                  <c:v>10.542728406012268</c:v>
                </c:pt>
                <c:pt idx="1053">
                  <c:v>10.540271506012298</c:v>
                </c:pt>
                <c:pt idx="1054">
                  <c:v>10.538229306012152</c:v>
                </c:pt>
                <c:pt idx="1055">
                  <c:v>10.536037106012273</c:v>
                </c:pt>
                <c:pt idx="1056">
                  <c:v>10.534290317352728</c:v>
                </c:pt>
                <c:pt idx="1057">
                  <c:v>10.532364106012498</c:v>
                </c:pt>
                <c:pt idx="1058">
                  <c:v>10.530594206012356</c:v>
                </c:pt>
                <c:pt idx="1059">
                  <c:v>10.52896990601254</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10.520518706011496</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10.505367838889164</c:v>
                </c:pt>
                <c:pt idx="1077">
                  <c:v>10.504553106012295</c:v>
                </c:pt>
                <c:pt idx="1078">
                  <c:v>10.503309306012355</c:v>
                </c:pt>
                <c:pt idx="1079">
                  <c:v>10.502504306012417</c:v>
                </c:pt>
                <c:pt idx="1080">
                  <c:v>10.501774206012513</c:v>
                </c:pt>
                <c:pt idx="1081">
                  <c:v>10.50120073934575</c:v>
                </c:pt>
                <c:pt idx="1082">
                  <c:v>10.500589506012068</c:v>
                </c:pt>
                <c:pt idx="1083">
                  <c:v>10.49981220601218</c:v>
                </c:pt>
                <c:pt idx="1084">
                  <c:v>10.498815206012651</c:v>
                </c:pt>
                <c:pt idx="1085">
                  <c:v>10.497832606012551</c:v>
                </c:pt>
                <c:pt idx="1086">
                  <c:v>10.497015106012283</c:v>
                </c:pt>
                <c:pt idx="1087">
                  <c:v>10.496177022679561</c:v>
                </c:pt>
                <c:pt idx="1088">
                  <c:v>10.495514506012274</c:v>
                </c:pt>
                <c:pt idx="1089">
                  <c:v>10.494923106012656</c:v>
                </c:pt>
                <c:pt idx="1090">
                  <c:v>10.494411006012413</c:v>
                </c:pt>
                <c:pt idx="1091">
                  <c:v>10.493997763907046</c:v>
                </c:pt>
                <c:pt idx="1092">
                  <c:v>10.493511297370251</c:v>
                </c:pt>
                <c:pt idx="1093">
                  <c:v>10.493147306012489</c:v>
                </c:pt>
                <c:pt idx="1094">
                  <c:v>10.492766206012371</c:v>
                </c:pt>
                <c:pt idx="1095">
                  <c:v>10.49238950601252</c:v>
                </c:pt>
                <c:pt idx="1096">
                  <c:v>10.492102320298116</c:v>
                </c:pt>
                <c:pt idx="1097">
                  <c:v>10.49174851077427</c:v>
                </c:pt>
                <c:pt idx="1098">
                  <c:v>10.491512306012121</c:v>
                </c:pt>
                <c:pt idx="1099">
                  <c:v>10.491245506012163</c:v>
                </c:pt>
                <c:pt idx="1100">
                  <c:v>10.491020006012548</c:v>
                </c:pt>
                <c:pt idx="1101">
                  <c:v>10.490832071128896</c:v>
                </c:pt>
                <c:pt idx="1102">
                  <c:v>10.490648965562755</c:v>
                </c:pt>
                <c:pt idx="1103">
                  <c:v>10.490476106012366</c:v>
                </c:pt>
                <c:pt idx="1104">
                  <c:v>10.490337906012329</c:v>
                </c:pt>
                <c:pt idx="1105">
                  <c:v>10.490104306012384</c:v>
                </c:pt>
                <c:pt idx="1106">
                  <c:v>10.489896709105311</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10.486476606012705</c:v>
                </c:pt>
                <c:pt idx="1121">
                  <c:v>10.486654131785556</c:v>
                </c:pt>
                <c:pt idx="1122">
                  <c:v>10.4872300060123</c:v>
                </c:pt>
                <c:pt idx="1123">
                  <c:v>10.487787706012185</c:v>
                </c:pt>
                <c:pt idx="1124">
                  <c:v>10.488282106012671</c:v>
                </c:pt>
                <c:pt idx="1125">
                  <c:v>10.488828406012255</c:v>
                </c:pt>
                <c:pt idx="1126">
                  <c:v>10.489232997765658</c:v>
                </c:pt>
                <c:pt idx="1127">
                  <c:v>10.48971460601247</c:v>
                </c:pt>
                <c:pt idx="1128">
                  <c:v>10.490075406011911</c:v>
                </c:pt>
                <c:pt idx="1129">
                  <c:v>10.490444906012311</c:v>
                </c:pt>
                <c:pt idx="1130">
                  <c:v>10.490923306012512</c:v>
                </c:pt>
                <c:pt idx="1131">
                  <c:v>10.491443822506914</c:v>
                </c:pt>
                <c:pt idx="1132">
                  <c:v>10.491869006012518</c:v>
                </c:pt>
                <c:pt idx="1133">
                  <c:v>10.49228220601255</c:v>
                </c:pt>
                <c:pt idx="1134">
                  <c:v>10.492636106012732</c:v>
                </c:pt>
                <c:pt idx="1135">
                  <c:v>10.493491706012449</c:v>
                </c:pt>
                <c:pt idx="1136">
                  <c:v>10.494588793512165</c:v>
                </c:pt>
                <c:pt idx="1137">
                  <c:v>10.495543806012179</c:v>
                </c:pt>
                <c:pt idx="1138">
                  <c:v>10.496566806012154</c:v>
                </c:pt>
                <c:pt idx="1139">
                  <c:v>10.497410306012521</c:v>
                </c:pt>
                <c:pt idx="1140">
                  <c:v>10.498160668512407</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10.502899595702322</c:v>
                </c:pt>
                <c:pt idx="1151">
                  <c:v>10.502820406012646</c:v>
                </c:pt>
                <c:pt idx="1152">
                  <c:v>10.502711406012295</c:v>
                </c:pt>
                <c:pt idx="1153">
                  <c:v>10.502657206012918</c:v>
                </c:pt>
                <c:pt idx="1154">
                  <c:v>10.502542006012316</c:v>
                </c:pt>
                <c:pt idx="1155">
                  <c:v>10.502498306012999</c:v>
                </c:pt>
                <c:pt idx="1156">
                  <c:v>10.502445981011888</c:v>
                </c:pt>
                <c:pt idx="1157">
                  <c:v>10.502436606011985</c:v>
                </c:pt>
                <c:pt idx="1158">
                  <c:v>10.502436606011985</c:v>
                </c:pt>
                <c:pt idx="1159">
                  <c:v>10.502436606011985</c:v>
                </c:pt>
                <c:pt idx="1160">
                  <c:v>10.502086606012504</c:v>
                </c:pt>
                <c:pt idx="1161">
                  <c:v>10.50113618934553</c:v>
                </c:pt>
                <c:pt idx="1162">
                  <c:v>10.500280006012488</c:v>
                </c:pt>
                <c:pt idx="1163">
                  <c:v>10.499410206012362</c:v>
                </c:pt>
                <c:pt idx="1164">
                  <c:v>10.498743506012501</c:v>
                </c:pt>
                <c:pt idx="1165">
                  <c:v>10.498010906012397</c:v>
                </c:pt>
                <c:pt idx="1166">
                  <c:v>10.497404906012353</c:v>
                </c:pt>
                <c:pt idx="1167">
                  <c:v>10.496856814345778</c:v>
                </c:pt>
                <c:pt idx="1168">
                  <c:v>10.496277106012441</c:v>
                </c:pt>
                <c:pt idx="1169">
                  <c:v>10.495802206012266</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c:v>
                </c:pt>
                <c:pt idx="1178">
                  <c:v>10.493152856012459</c:v>
                </c:pt>
                <c:pt idx="1179">
                  <c:v>10.493032606012402</c:v>
                </c:pt>
                <c:pt idx="1180">
                  <c:v>10.492890006012729</c:v>
                </c:pt>
                <c:pt idx="1181">
                  <c:v>10.492784206012331</c:v>
                </c:pt>
                <c:pt idx="1182">
                  <c:v>10.492679506011672</c:v>
                </c:pt>
                <c:pt idx="1183">
                  <c:v>10.492561206012581</c:v>
                </c:pt>
                <c:pt idx="1184">
                  <c:v>10.492459132328449</c:v>
                </c:pt>
                <c:pt idx="1185">
                  <c:v>10.492390506012924</c:v>
                </c:pt>
                <c:pt idx="1186">
                  <c:v>10.492333606012167</c:v>
                </c:pt>
                <c:pt idx="1187">
                  <c:v>10.49223590601232</c:v>
                </c:pt>
                <c:pt idx="1188">
                  <c:v>10.492038906012652</c:v>
                </c:pt>
                <c:pt idx="1189">
                  <c:v>10.49180087684552</c:v>
                </c:pt>
                <c:pt idx="1190">
                  <c:v>10.491628706012358</c:v>
                </c:pt>
                <c:pt idx="1191">
                  <c:v>10.491463906012669</c:v>
                </c:pt>
                <c:pt idx="1192">
                  <c:v>10.491275106012766</c:v>
                </c:pt>
                <c:pt idx="1193">
                  <c:v>10.491148406012613</c:v>
                </c:pt>
                <c:pt idx="1194">
                  <c:v>10.490970981012472</c:v>
                </c:pt>
                <c:pt idx="1195">
                  <c:v>10.490781706012244</c:v>
                </c:pt>
                <c:pt idx="1196">
                  <c:v>10.490639206012341</c:v>
                </c:pt>
                <c:pt idx="1197">
                  <c:v>10.490483606012306</c:v>
                </c:pt>
                <c:pt idx="1198">
                  <c:v>10.490370106012293</c:v>
                </c:pt>
                <c:pt idx="1199">
                  <c:v>10.490236106012636</c:v>
                </c:pt>
                <c:pt idx="1200">
                  <c:v>10.490144939345946</c:v>
                </c:pt>
                <c:pt idx="1201">
                  <c:v>10.490049206012404</c:v>
                </c:pt>
                <c:pt idx="1202">
                  <c:v>10.489968106013308</c:v>
                </c:pt>
                <c:pt idx="1203">
                  <c:v>10.48992630601181</c:v>
                </c:pt>
                <c:pt idx="1204">
                  <c:v>10.489869406012488</c:v>
                </c:pt>
                <c:pt idx="1205">
                  <c:v>10.490611606012703</c:v>
                </c:pt>
                <c:pt idx="1206">
                  <c:v>10.492514306012236</c:v>
                </c:pt>
                <c:pt idx="1207">
                  <c:v>10.494723106012481</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10.521886200607048</c:v>
                </c:pt>
                <c:pt idx="1217">
                  <c:v>10.526601806012721</c:v>
                </c:pt>
                <c:pt idx="1218">
                  <c:v>10.530634306012221</c:v>
                </c:pt>
                <c:pt idx="1219">
                  <c:v>10.533817206012548</c:v>
                </c:pt>
                <c:pt idx="1220">
                  <c:v>10.537042006012499</c:v>
                </c:pt>
                <c:pt idx="1221">
                  <c:v>10.539666293512553</c:v>
                </c:pt>
                <c:pt idx="1222">
                  <c:v>10.542380506012664</c:v>
                </c:pt>
                <c:pt idx="1223">
                  <c:v>10.544549906012278</c:v>
                </c:pt>
                <c:pt idx="1224">
                  <c:v>10.546731406012228</c:v>
                </c:pt>
                <c:pt idx="1225">
                  <c:v>10.548470106012179</c:v>
                </c:pt>
                <c:pt idx="1226">
                  <c:v>10.551129406012148</c:v>
                </c:pt>
                <c:pt idx="1227">
                  <c:v>10.553698897679272</c:v>
                </c:pt>
                <c:pt idx="1228">
                  <c:v>10.555884506012525</c:v>
                </c:pt>
                <c:pt idx="1229">
                  <c:v>10.558079106012368</c:v>
                </c:pt>
                <c:pt idx="1230">
                  <c:v>10.56069300601265</c:v>
                </c:pt>
                <c:pt idx="1231">
                  <c:v>10.564509306012454</c:v>
                </c:pt>
                <c:pt idx="1232">
                  <c:v>10.567693481012153</c:v>
                </c:pt>
                <c:pt idx="1233">
                  <c:v>10.570871606012018</c:v>
                </c:pt>
                <c:pt idx="1234">
                  <c:v>10.573329806012239</c:v>
                </c:pt>
                <c:pt idx="1235">
                  <c:v>10.576030706012162</c:v>
                </c:pt>
                <c:pt idx="1236">
                  <c:v>10.578296006012421</c:v>
                </c:pt>
                <c:pt idx="1237">
                  <c:v>10.580080606012828</c:v>
                </c:pt>
                <c:pt idx="1238">
                  <c:v>10.581808481012429</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c:v>
                </c:pt>
                <c:pt idx="1255">
                  <c:v>10.611054306012768</c:v>
                </c:pt>
                <c:pt idx="1256">
                  <c:v>10.613793506012499</c:v>
                </c:pt>
                <c:pt idx="1257">
                  <c:v>10.616089706012319</c:v>
                </c:pt>
                <c:pt idx="1258">
                  <c:v>10.618158506012268</c:v>
                </c:pt>
                <c:pt idx="1259">
                  <c:v>10.619974626845831</c:v>
                </c:pt>
                <c:pt idx="1260">
                  <c:v>10.621914006012398</c:v>
                </c:pt>
                <c:pt idx="1261">
                  <c:v>10.623468306012507</c:v>
                </c:pt>
                <c:pt idx="1262">
                  <c:v>10.624892306012399</c:v>
                </c:pt>
                <c:pt idx="1263">
                  <c:v>10.626189006012519</c:v>
                </c:pt>
                <c:pt idx="1264">
                  <c:v>10.627359106012582</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10.637178206012313</c:v>
                </c:pt>
                <c:pt idx="1274">
                  <c:v>10.638230356012468</c:v>
                </c:pt>
                <c:pt idx="1275">
                  <c:v>10.63913630601242</c:v>
                </c:pt>
                <c:pt idx="1276">
                  <c:v>10.640046806012734</c:v>
                </c:pt>
                <c:pt idx="1277">
                  <c:v>10.640994106012398</c:v>
                </c:pt>
                <c:pt idx="1278">
                  <c:v>10.641751706012249</c:v>
                </c:pt>
                <c:pt idx="1279">
                  <c:v>10.642497206012624</c:v>
                </c:pt>
                <c:pt idx="1280">
                  <c:v>10.643138481012262</c:v>
                </c:pt>
                <c:pt idx="1281">
                  <c:v>10.643755506012283</c:v>
                </c:pt>
                <c:pt idx="1282">
                  <c:v>10.644240506012761</c:v>
                </c:pt>
                <c:pt idx="1283">
                  <c:v>10.644795706012125</c:v>
                </c:pt>
                <c:pt idx="1284">
                  <c:v>10.645252406012551</c:v>
                </c:pt>
                <c:pt idx="1285">
                  <c:v>10.645715564345508</c:v>
                </c:pt>
                <c:pt idx="1286">
                  <c:v>10.646105306012217</c:v>
                </c:pt>
                <c:pt idx="1287">
                  <c:v>10.646446706012696</c:v>
                </c:pt>
                <c:pt idx="1288">
                  <c:v>10.646789806012364</c:v>
                </c:pt>
                <c:pt idx="1289">
                  <c:v>10.647065406012116</c:v>
                </c:pt>
                <c:pt idx="1290">
                  <c:v>10.647355876845499</c:v>
                </c:pt>
                <c:pt idx="1291">
                  <c:v>10.647560906012711</c:v>
                </c:pt>
                <c:pt idx="1292">
                  <c:v>10.647728706011989</c:v>
                </c:pt>
                <c:pt idx="1293">
                  <c:v>10.647871606011998</c:v>
                </c:pt>
                <c:pt idx="1294">
                  <c:v>10.648033906012571</c:v>
                </c:pt>
                <c:pt idx="1295">
                  <c:v>10.648219939345907</c:v>
                </c:pt>
                <c:pt idx="1296">
                  <c:v>10.648381306012249</c:v>
                </c:pt>
                <c:pt idx="1297">
                  <c:v>10.648520206012293</c:v>
                </c:pt>
                <c:pt idx="1298">
                  <c:v>10.648676806012469</c:v>
                </c:pt>
                <c:pt idx="1299">
                  <c:v>10.648777506012882</c:v>
                </c:pt>
                <c:pt idx="1300">
                  <c:v>10.648900206012641</c:v>
                </c:pt>
                <c:pt idx="1301">
                  <c:v>10.648992543512248</c:v>
                </c:pt>
                <c:pt idx="1302">
                  <c:v>10.649047706012876</c:v>
                </c:pt>
                <c:pt idx="1303">
                  <c:v>10.64914920601225</c:v>
                </c:pt>
                <c:pt idx="1304">
                  <c:v>10.649232606012689</c:v>
                </c:pt>
                <c:pt idx="1305">
                  <c:v>10.649239006012705</c:v>
                </c:pt>
                <c:pt idx="1306">
                  <c:v>10.649276606012398</c:v>
                </c:pt>
                <c:pt idx="1307">
                  <c:v>10.649286206012462</c:v>
                </c:pt>
                <c:pt idx="1308">
                  <c:v>10.649314706011745</c:v>
                </c:pt>
                <c:pt idx="1309">
                  <c:v>10.649309606012038</c:v>
                </c:pt>
                <c:pt idx="1310">
                  <c:v>10.649327906011644</c:v>
                </c:pt>
                <c:pt idx="1311">
                  <c:v>10.649352506013216</c:v>
                </c:pt>
                <c:pt idx="1312">
                  <c:v>10.649368481012891</c:v>
                </c:pt>
                <c:pt idx="1313">
                  <c:v>10.649368706012963</c:v>
                </c:pt>
                <c:pt idx="1314">
                  <c:v>10.649366606012968</c:v>
                </c:pt>
                <c:pt idx="1315">
                  <c:v>10.649366606012968</c:v>
                </c:pt>
                <c:pt idx="1316">
                  <c:v>10.649401206012849</c:v>
                </c:pt>
                <c:pt idx="1317">
                  <c:v>10.649414418512</c:v>
                </c:pt>
                <c:pt idx="1318">
                  <c:v>10.648961606012531</c:v>
                </c:pt>
                <c:pt idx="1319">
                  <c:v>10.648276206012268</c:v>
                </c:pt>
                <c:pt idx="1320">
                  <c:v>10.647728506012648</c:v>
                </c:pt>
                <c:pt idx="1321">
                  <c:v>10.6471213060124</c:v>
                </c:pt>
                <c:pt idx="1322">
                  <c:v>10.646712380660171</c:v>
                </c:pt>
                <c:pt idx="1323">
                  <c:v>10.64617520601211</c:v>
                </c:pt>
                <c:pt idx="1324">
                  <c:v>10.645748106012718</c:v>
                </c:pt>
                <c:pt idx="1325">
                  <c:v>10.645381006012537</c:v>
                </c:pt>
                <c:pt idx="1326">
                  <c:v>10.64502120601226</c:v>
                </c:pt>
                <c:pt idx="1327">
                  <c:v>10.64478334285462</c:v>
                </c:pt>
                <c:pt idx="1328">
                  <c:v>10.644559306012468</c:v>
                </c:pt>
                <c:pt idx="1329">
                  <c:v>10.644361006011975</c:v>
                </c:pt>
                <c:pt idx="1330">
                  <c:v>10.644192906012233</c:v>
                </c:pt>
                <c:pt idx="1331">
                  <c:v>10.64404180601246</c:v>
                </c:pt>
                <c:pt idx="1332">
                  <c:v>10.64385587684605</c:v>
                </c:pt>
                <c:pt idx="1333">
                  <c:v>10.643627706012248</c:v>
                </c:pt>
                <c:pt idx="1334">
                  <c:v>10.643474606012273</c:v>
                </c:pt>
                <c:pt idx="1335">
                  <c:v>10.643314906011872</c:v>
                </c:pt>
                <c:pt idx="1336">
                  <c:v>10.643227006012689</c:v>
                </c:pt>
                <c:pt idx="1337">
                  <c:v>10.643099206011939</c:v>
                </c:pt>
                <c:pt idx="1338">
                  <c:v>10.642777543512517</c:v>
                </c:pt>
                <c:pt idx="1339">
                  <c:v>10.642421306012178</c:v>
                </c:pt>
                <c:pt idx="1340">
                  <c:v>10.641851806012133</c:v>
                </c:pt>
                <c:pt idx="1341">
                  <c:v>10.64113860601241</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10.626530500749173</c:v>
                </c:pt>
                <c:pt idx="1359">
                  <c:v>10.625592606012177</c:v>
                </c:pt>
                <c:pt idx="1360">
                  <c:v>10.624840006012501</c:v>
                </c:pt>
                <c:pt idx="1361">
                  <c:v>10.624110906012442</c:v>
                </c:pt>
                <c:pt idx="1362">
                  <c:v>10.623461006012647</c:v>
                </c:pt>
                <c:pt idx="1363">
                  <c:v>10.622921974433448</c:v>
                </c:pt>
                <c:pt idx="1364">
                  <c:v>10.622360906012718</c:v>
                </c:pt>
                <c:pt idx="1365">
                  <c:v>10.621888506012349</c:v>
                </c:pt>
                <c:pt idx="1366">
                  <c:v>10.620876306012418</c:v>
                </c:pt>
                <c:pt idx="1367">
                  <c:v>10.619786806012407</c:v>
                </c:pt>
                <c:pt idx="1368">
                  <c:v>10.61900113232862</c:v>
                </c:pt>
                <c:pt idx="1369">
                  <c:v>10.617983706012458</c:v>
                </c:pt>
                <c:pt idx="1370">
                  <c:v>10.617187406012318</c:v>
                </c:pt>
                <c:pt idx="1371">
                  <c:v>10.616518206012373</c:v>
                </c:pt>
                <c:pt idx="1372">
                  <c:v>10.615807506012256</c:v>
                </c:pt>
                <c:pt idx="1373">
                  <c:v>10.615260772679065</c:v>
                </c:pt>
                <c:pt idx="1374">
                  <c:v>10.614671606012219</c:v>
                </c:pt>
                <c:pt idx="1375">
                  <c:v>10.614140106012368</c:v>
                </c:pt>
                <c:pt idx="1376">
                  <c:v>10.613717306012305</c:v>
                </c:pt>
                <c:pt idx="1377">
                  <c:v>10.613276306012448</c:v>
                </c:pt>
                <c:pt idx="1378">
                  <c:v>10.612942806012157</c:v>
                </c:pt>
                <c:pt idx="1379">
                  <c:v>10.6125211323281</c:v>
                </c:pt>
                <c:pt idx="1380">
                  <c:v>10.612225106012611</c:v>
                </c:pt>
                <c:pt idx="1381">
                  <c:v>10.611897706012423</c:v>
                </c:pt>
                <c:pt idx="1382">
                  <c:v>10.611670406011621</c:v>
                </c:pt>
                <c:pt idx="1383">
                  <c:v>10.611414306012435</c:v>
                </c:pt>
                <c:pt idx="1384">
                  <c:v>10.611225356013101</c:v>
                </c:pt>
                <c:pt idx="1385">
                  <c:v>10.611110606012348</c:v>
                </c:pt>
                <c:pt idx="1386">
                  <c:v>10.610968006012447</c:v>
                </c:pt>
                <c:pt idx="1387">
                  <c:v>10.610816706012898</c:v>
                </c:pt>
                <c:pt idx="1388">
                  <c:v>10.610718306012258</c:v>
                </c:pt>
                <c:pt idx="1389">
                  <c:v>10.610603272678716</c:v>
                </c:pt>
                <c:pt idx="1390">
                  <c:v>10.610490006011801</c:v>
                </c:pt>
                <c:pt idx="1391">
                  <c:v>10.610395906012698</c:v>
                </c:pt>
                <c:pt idx="1392">
                  <c:v>10.610263406012439</c:v>
                </c:pt>
                <c:pt idx="1393">
                  <c:v>10.610171006011907</c:v>
                </c:pt>
                <c:pt idx="1394">
                  <c:v>10.610090668512967</c:v>
                </c:pt>
                <c:pt idx="1395">
                  <c:v>10.61000930601223</c:v>
                </c:pt>
                <c:pt idx="1396">
                  <c:v>10.60993880601292</c:v>
                </c:pt>
                <c:pt idx="1397">
                  <c:v>10.609873406012008</c:v>
                </c:pt>
                <c:pt idx="1398">
                  <c:v>10.609799506012806</c:v>
                </c:pt>
                <c:pt idx="1399">
                  <c:v>10.609766293513225</c:v>
                </c:pt>
                <c:pt idx="1400">
                  <c:v>10.609747406012062</c:v>
                </c:pt>
                <c:pt idx="1401">
                  <c:v>10.60972650601197</c:v>
                </c:pt>
                <c:pt idx="1402">
                  <c:v>10.609648906013049</c:v>
                </c:pt>
                <c:pt idx="1403">
                  <c:v>10.609606606013324</c:v>
                </c:pt>
                <c:pt idx="1404">
                  <c:v>10.609578481012186</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10.608355006012737</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10.598293106012122</c:v>
                </c:pt>
                <c:pt idx="1422">
                  <c:v>10.596875306012191</c:v>
                </c:pt>
                <c:pt idx="1423">
                  <c:v>10.595721806012605</c:v>
                </c:pt>
                <c:pt idx="1424">
                  <c:v>10.594820460179095</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10.585584921801832</c:v>
                </c:pt>
                <c:pt idx="1436">
                  <c:v>10.584913506012368</c:v>
                </c:pt>
                <c:pt idx="1437">
                  <c:v>10.584411006012616</c:v>
                </c:pt>
                <c:pt idx="1438">
                  <c:v>10.583880206012354</c:v>
                </c:pt>
                <c:pt idx="1439">
                  <c:v>10.583347335179402</c:v>
                </c:pt>
                <c:pt idx="1440">
                  <c:v>10.582944006012246</c:v>
                </c:pt>
                <c:pt idx="1441">
                  <c:v>10.582568306012394</c:v>
                </c:pt>
                <c:pt idx="1442">
                  <c:v>10.582230406012583</c:v>
                </c:pt>
                <c:pt idx="1443">
                  <c:v>10.581946206012253</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10.581168106012337</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10.578303306012055</c:v>
                </c:pt>
                <c:pt idx="1473">
                  <c:v>10.577968106012452</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4.4016993908225395</c:v>
                </c:pt>
                <c:pt idx="3">
                  <c:v>4.4097684810127866</c:v>
                </c:pt>
                <c:pt idx="4">
                  <c:v>4.412218806012234</c:v>
                </c:pt>
                <c:pt idx="5">
                  <c:v>4.4152483060123826</c:v>
                </c:pt>
                <c:pt idx="6">
                  <c:v>4.4177512060123405</c:v>
                </c:pt>
                <c:pt idx="7">
                  <c:v>4.4203844060122091</c:v>
                </c:pt>
                <c:pt idx="8">
                  <c:v>4.4225918060123615</c:v>
                </c:pt>
                <c:pt idx="9">
                  <c:v>4.4247399060125865</c:v>
                </c:pt>
                <c:pt idx="10">
                  <c:v>4.4258686060124006</c:v>
                </c:pt>
                <c:pt idx="11">
                  <c:v>4.4427168691705745</c:v>
                </c:pt>
                <c:pt idx="12">
                  <c:v>4.4456199060124515</c:v>
                </c:pt>
                <c:pt idx="13">
                  <c:v>4.4523285060123072</c:v>
                </c:pt>
                <c:pt idx="14">
                  <c:v>4.457185606012442</c:v>
                </c:pt>
                <c:pt idx="15">
                  <c:v>4.4612123060125128</c:v>
                </c:pt>
                <c:pt idx="16">
                  <c:v>4.4691026060127284</c:v>
                </c:pt>
                <c:pt idx="17">
                  <c:v>4.4757806060124068</c:v>
                </c:pt>
                <c:pt idx="18">
                  <c:v>4.4956585414964385</c:v>
                </c:pt>
                <c:pt idx="19">
                  <c:v>4.5025582221740725</c:v>
                </c:pt>
                <c:pt idx="20">
                  <c:v>4.5123885060123285</c:v>
                </c:pt>
                <c:pt idx="21">
                  <c:v>4.5268118060122919</c:v>
                </c:pt>
                <c:pt idx="22">
                  <c:v>4.5324116060127295</c:v>
                </c:pt>
                <c:pt idx="23">
                  <c:v>4.2834284060126313</c:v>
                </c:pt>
                <c:pt idx="24">
                  <c:v>4.1541638060123827</c:v>
                </c:pt>
                <c:pt idx="25">
                  <c:v>4.2055998060128115</c:v>
                </c:pt>
                <c:pt idx="26">
                  <c:v>4.2570195471888059</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7.197194206011936</c:v>
                </c:pt>
                <c:pt idx="36">
                  <c:v>7.1945374060125626</c:v>
                </c:pt>
                <c:pt idx="37">
                  <c:v>7.0483467070224783</c:v>
                </c:pt>
                <c:pt idx="38">
                  <c:v>6.8872208060127615</c:v>
                </c:pt>
                <c:pt idx="39">
                  <c:v>6.4284777060122575</c:v>
                </c:pt>
                <c:pt idx="40">
                  <c:v>5.4671278963348442</c:v>
                </c:pt>
                <c:pt idx="41">
                  <c:v>1.2606475919279347</c:v>
                </c:pt>
                <c:pt idx="42">
                  <c:v>0.40686310601252285</c:v>
                </c:pt>
                <c:pt idx="43">
                  <c:v>0.24439020601273884</c:v>
                </c:pt>
                <c:pt idx="44">
                  <c:v>-0.2973500939876757</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-8.3737152939874662</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0.98654820175711566</c:v>
                </c:pt>
                <c:pt idx="64">
                  <c:v>5.7530554631554818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24.293736606012352</c:v>
                </c:pt>
                <c:pt idx="73">
                  <c:v>26.423923517777176</c:v>
                </c:pt>
                <c:pt idx="74">
                  <c:v>26.674362406012534</c:v>
                </c:pt>
                <c:pt idx="75">
                  <c:v>26.316893006012108</c:v>
                </c:pt>
                <c:pt idx="76">
                  <c:v>25.256742173022715</c:v>
                </c:pt>
                <c:pt idx="77">
                  <c:v>23.393652406012031</c:v>
                </c:pt>
                <c:pt idx="78">
                  <c:v>21.57152790601215</c:v>
                </c:pt>
                <c:pt idx="79">
                  <c:v>18.722305306012757</c:v>
                </c:pt>
                <c:pt idx="80">
                  <c:v>16.631063206012708</c:v>
                </c:pt>
                <c:pt idx="81">
                  <c:v>14.70496105045674</c:v>
                </c:pt>
                <c:pt idx="82">
                  <c:v>4.8786457104903524</c:v>
                </c:pt>
                <c:pt idx="83">
                  <c:v>2.6592108060126094</c:v>
                </c:pt>
                <c:pt idx="84">
                  <c:v>1.0178441060122196</c:v>
                </c:pt>
                <c:pt idx="85">
                  <c:v>-1.4636031939879617</c:v>
                </c:pt>
                <c:pt idx="86">
                  <c:v>-3.3452783939875226</c:v>
                </c:pt>
                <c:pt idx="87">
                  <c:v>-5.4617554348037514</c:v>
                </c:pt>
                <c:pt idx="88">
                  <c:v>-7.1795007939875184</c:v>
                </c:pt>
                <c:pt idx="89">
                  <c:v>-8.3127500606543521</c:v>
                </c:pt>
                <c:pt idx="90">
                  <c:v>-12.998306983730879</c:v>
                </c:pt>
                <c:pt idx="91">
                  <c:v>-13.769527593987849</c:v>
                </c:pt>
                <c:pt idx="92">
                  <c:v>-15.510413893987337</c:v>
                </c:pt>
                <c:pt idx="93">
                  <c:v>-17.07039349708019</c:v>
                </c:pt>
                <c:pt idx="94">
                  <c:v>-18.594532093987489</c:v>
                </c:pt>
                <c:pt idx="95">
                  <c:v>-20.169612393987396</c:v>
                </c:pt>
                <c:pt idx="96">
                  <c:v>-21.314797293987439</c:v>
                </c:pt>
                <c:pt idx="97">
                  <c:v>-21.862936493987313</c:v>
                </c:pt>
                <c:pt idx="98">
                  <c:v>-22.001537193987403</c:v>
                </c:pt>
                <c:pt idx="99">
                  <c:v>-17.263825893987889</c:v>
                </c:pt>
                <c:pt idx="100">
                  <c:v>-15.338733193987636</c:v>
                </c:pt>
                <c:pt idx="101">
                  <c:v>-13.907701393987622</c:v>
                </c:pt>
                <c:pt idx="102">
                  <c:v>-11.615502193987375</c:v>
                </c:pt>
                <c:pt idx="103">
                  <c:v>-9.9926481939881366</c:v>
                </c:pt>
                <c:pt idx="104">
                  <c:v>-8.052287838432008</c:v>
                </c:pt>
                <c:pt idx="105">
                  <c:v>-2.5710844233990788</c:v>
                </c:pt>
                <c:pt idx="106">
                  <c:v>-1.6039024939874884</c:v>
                </c:pt>
                <c:pt idx="107">
                  <c:v>0.78662820601176975</c:v>
                </c:pt>
                <c:pt idx="108">
                  <c:v>2.5543025060121209</c:v>
                </c:pt>
                <c:pt idx="109">
                  <c:v>4.8253451060122217</c:v>
                </c:pt>
                <c:pt idx="110">
                  <c:v>6.5274092060124689</c:v>
                </c:pt>
                <c:pt idx="111">
                  <c:v>8.2454076060124191</c:v>
                </c:pt>
                <c:pt idx="112">
                  <c:v>9.6841111060124234</c:v>
                </c:pt>
                <c:pt idx="113">
                  <c:v>11.260683272678889</c:v>
                </c:pt>
                <c:pt idx="114">
                  <c:v>16.907888850910091</c:v>
                </c:pt>
                <c:pt idx="115">
                  <c:v>18.528586906012166</c:v>
                </c:pt>
                <c:pt idx="116">
                  <c:v>20.124566106012196</c:v>
                </c:pt>
                <c:pt idx="117">
                  <c:v>21.226945506013081</c:v>
                </c:pt>
                <c:pt idx="118">
                  <c:v>22.800158206012398</c:v>
                </c:pt>
                <c:pt idx="119">
                  <c:v>24.193785876845553</c:v>
                </c:pt>
                <c:pt idx="120">
                  <c:v>25.715940435799787</c:v>
                </c:pt>
                <c:pt idx="121">
                  <c:v>30.404436687382223</c:v>
                </c:pt>
                <c:pt idx="122">
                  <c:v>31.369028737012435</c:v>
                </c:pt>
                <c:pt idx="123">
                  <c:v>32.591456783012305</c:v>
                </c:pt>
                <c:pt idx="124">
                  <c:v>33.847062445374036</c:v>
                </c:pt>
                <c:pt idx="125">
                  <c:v>34.888685401012218</c:v>
                </c:pt>
                <c:pt idx="126">
                  <c:v>36.120649536012394</c:v>
                </c:pt>
                <c:pt idx="127">
                  <c:v>36.954944741012262</c:v>
                </c:pt>
                <c:pt idx="128">
                  <c:v>37.418832231012424</c:v>
                </c:pt>
                <c:pt idx="129">
                  <c:v>37.360538709137408</c:v>
                </c:pt>
                <c:pt idx="130">
                  <c:v>31.374425221801893</c:v>
                </c:pt>
                <c:pt idx="131">
                  <c:v>-100.35567375294355</c:v>
                </c:pt>
                <c:pt idx="132">
                  <c:v>27.366808706012197</c:v>
                </c:pt>
                <c:pt idx="133">
                  <c:v>25.638368206012291</c:v>
                </c:pt>
                <c:pt idx="134">
                  <c:v>23.953098606012691</c:v>
                </c:pt>
                <c:pt idx="135">
                  <c:v>22.463114706012533</c:v>
                </c:pt>
                <c:pt idx="136">
                  <c:v>21.671766606012458</c:v>
                </c:pt>
                <c:pt idx="137">
                  <c:v>15.535842015848552</c:v>
                </c:pt>
                <c:pt idx="138">
                  <c:v>13.736296306011994</c:v>
                </c:pt>
                <c:pt idx="139">
                  <c:v>12.98148180601205</c:v>
                </c:pt>
                <c:pt idx="140">
                  <c:v>9.5332654060123811</c:v>
                </c:pt>
                <c:pt idx="141">
                  <c:v>7.3815487060124525</c:v>
                </c:pt>
                <c:pt idx="142">
                  <c:v>5.2207831060121297</c:v>
                </c:pt>
                <c:pt idx="143">
                  <c:v>3.4215224060126985</c:v>
                </c:pt>
                <c:pt idx="144">
                  <c:v>2.1975704521662052</c:v>
                </c:pt>
                <c:pt idx="145">
                  <c:v>-2.5284092430442087</c:v>
                </c:pt>
                <c:pt idx="146">
                  <c:v>-4.1156035960078015</c:v>
                </c:pt>
                <c:pt idx="147">
                  <c:v>-6.0017465939881731</c:v>
                </c:pt>
                <c:pt idx="148">
                  <c:v>-7.8972178939876443</c:v>
                </c:pt>
                <c:pt idx="149">
                  <c:v>-9.3399116939881281</c:v>
                </c:pt>
                <c:pt idx="150">
                  <c:v>-10.352153093988038</c:v>
                </c:pt>
                <c:pt idx="151">
                  <c:v>-11.039350793987623</c:v>
                </c:pt>
                <c:pt idx="152">
                  <c:v>-11.132864372248079</c:v>
                </c:pt>
                <c:pt idx="153">
                  <c:v>-7.0185992381437217</c:v>
                </c:pt>
                <c:pt idx="154">
                  <c:v>-4.6978312939871643</c:v>
                </c:pt>
                <c:pt idx="155">
                  <c:v>-2.3433096939875639</c:v>
                </c:pt>
                <c:pt idx="156">
                  <c:v>0.6602722060124091</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22.619461006012166</c:v>
                </c:pt>
                <c:pt idx="166">
                  <c:v>24.784125292880972</c:v>
                </c:pt>
                <c:pt idx="167">
                  <c:v>26.589630906012488</c:v>
                </c:pt>
                <c:pt idx="168">
                  <c:v>28.547062306012393</c:v>
                </c:pt>
                <c:pt idx="169">
                  <c:v>53.531522011773241</c:v>
                </c:pt>
                <c:pt idx="170">
                  <c:v>34.78985203552061</c:v>
                </c:pt>
                <c:pt idx="171">
                  <c:v>35.615802829970846</c:v>
                </c:pt>
                <c:pt idx="172">
                  <c:v>36.016312559012327</c:v>
                </c:pt>
                <c:pt idx="173">
                  <c:v>36.188103004012405</c:v>
                </c:pt>
                <c:pt idx="174">
                  <c:v>36.094954217012351</c:v>
                </c:pt>
                <c:pt idx="175">
                  <c:v>35.722786159012394</c:v>
                </c:pt>
                <c:pt idx="176">
                  <c:v>34.978498341801981</c:v>
                </c:pt>
                <c:pt idx="177">
                  <c:v>33.856669212753914</c:v>
                </c:pt>
                <c:pt idx="178">
                  <c:v>27.899594463155285</c:v>
                </c:pt>
                <c:pt idx="179">
                  <c:v>26.716555506011971</c:v>
                </c:pt>
                <c:pt idx="180">
                  <c:v>24.352328506012633</c:v>
                </c:pt>
                <c:pt idx="181">
                  <c:v>22.320669286424362</c:v>
                </c:pt>
                <c:pt idx="182">
                  <c:v>18.810710706012301</c:v>
                </c:pt>
                <c:pt idx="183">
                  <c:v>15.852406106012426</c:v>
                </c:pt>
                <c:pt idx="184">
                  <c:v>12.578273606012081</c:v>
                </c:pt>
                <c:pt idx="185">
                  <c:v>9.0798134060129989</c:v>
                </c:pt>
                <c:pt idx="186">
                  <c:v>6.0876762935125894</c:v>
                </c:pt>
                <c:pt idx="187">
                  <c:v>-3.9746903939876987</c:v>
                </c:pt>
                <c:pt idx="188">
                  <c:v>-4.9104051111594771</c:v>
                </c:pt>
                <c:pt idx="189">
                  <c:v>-7.6270102939874089</c:v>
                </c:pt>
                <c:pt idx="190">
                  <c:v>-9.240546993987536</c:v>
                </c:pt>
                <c:pt idx="191">
                  <c:v>-11.267434123154256</c:v>
                </c:pt>
                <c:pt idx="192">
                  <c:v>-13.264518693987654</c:v>
                </c:pt>
                <c:pt idx="193">
                  <c:v>-14.573726053562277</c:v>
                </c:pt>
                <c:pt idx="194">
                  <c:v>-14.78646563888582</c:v>
                </c:pt>
                <c:pt idx="195">
                  <c:v>-13.839898793987501</c:v>
                </c:pt>
                <c:pt idx="196">
                  <c:v>-12.637622293987571</c:v>
                </c:pt>
                <c:pt idx="197">
                  <c:v>-11.34344689398781</c:v>
                </c:pt>
                <c:pt idx="198">
                  <c:v>-9.9811584939874187</c:v>
                </c:pt>
                <c:pt idx="199">
                  <c:v>-8.5071576939878781</c:v>
                </c:pt>
                <c:pt idx="200">
                  <c:v>-6.6672155445255283</c:v>
                </c:pt>
                <c:pt idx="201">
                  <c:v>-5.3295545050987441</c:v>
                </c:pt>
                <c:pt idx="202">
                  <c:v>1.8809066060124018</c:v>
                </c:pt>
                <c:pt idx="203">
                  <c:v>2.9686128060123602</c:v>
                </c:pt>
                <c:pt idx="204">
                  <c:v>5.2367320060121934</c:v>
                </c:pt>
                <c:pt idx="205">
                  <c:v>7.1789332060126441</c:v>
                </c:pt>
                <c:pt idx="206">
                  <c:v>8.3868382554967216</c:v>
                </c:pt>
                <c:pt idx="207">
                  <c:v>10.153255806012639</c:v>
                </c:pt>
                <c:pt idx="208">
                  <c:v>11.54733490601256</c:v>
                </c:pt>
                <c:pt idx="209">
                  <c:v>12.856728816538553</c:v>
                </c:pt>
                <c:pt idx="210">
                  <c:v>18.413060075400168</c:v>
                </c:pt>
                <c:pt idx="211">
                  <c:v>19.356545772679411</c:v>
                </c:pt>
                <c:pt idx="212">
                  <c:v>20.161781106012498</c:v>
                </c:pt>
                <c:pt idx="213">
                  <c:v>20.77525130601239</c:v>
                </c:pt>
                <c:pt idx="214">
                  <c:v>21.139664306012442</c:v>
                </c:pt>
                <c:pt idx="215">
                  <c:v>21.291474306012233</c:v>
                </c:pt>
                <c:pt idx="216">
                  <c:v>21.175306506012433</c:v>
                </c:pt>
                <c:pt idx="217">
                  <c:v>20.950706606012389</c:v>
                </c:pt>
                <c:pt idx="218">
                  <c:v>14.8239778917265</c:v>
                </c:pt>
                <c:pt idx="219">
                  <c:v>12.522361606011998</c:v>
                </c:pt>
                <c:pt idx="220">
                  <c:v>10.893165448117841</c:v>
                </c:pt>
                <c:pt idx="221">
                  <c:v>8.2011717060125537</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-22.529782793987355</c:v>
                </c:pt>
                <c:pt idx="237">
                  <c:v>-24.466228341356086</c:v>
                </c:pt>
                <c:pt idx="238">
                  <c:v>-26.872248693987849</c:v>
                </c:pt>
                <c:pt idx="239">
                  <c:v>-28.427329693987119</c:v>
                </c:pt>
                <c:pt idx="240">
                  <c:v>-29.632235593987527</c:v>
                </c:pt>
                <c:pt idx="241">
                  <c:v>-29.824613191967103</c:v>
                </c:pt>
                <c:pt idx="242">
                  <c:v>-29.166290993987602</c:v>
                </c:pt>
                <c:pt idx="243">
                  <c:v>-27.870525393987087</c:v>
                </c:pt>
                <c:pt idx="244">
                  <c:v>-26.062362393987701</c:v>
                </c:pt>
                <c:pt idx="245">
                  <c:v>-23.931516493987417</c:v>
                </c:pt>
                <c:pt idx="246">
                  <c:v>-22.046095593987712</c:v>
                </c:pt>
                <c:pt idx="247">
                  <c:v>-20.41429019398781</c:v>
                </c:pt>
                <c:pt idx="248">
                  <c:v>-19.132454693987242</c:v>
                </c:pt>
                <c:pt idx="249">
                  <c:v>-17.584369698335184</c:v>
                </c:pt>
                <c:pt idx="250">
                  <c:v>-16.066398793987339</c:v>
                </c:pt>
                <c:pt idx="251">
                  <c:v>-14.286021893987467</c:v>
                </c:pt>
                <c:pt idx="252">
                  <c:v>-13.037440793987102</c:v>
                </c:pt>
                <c:pt idx="253">
                  <c:v>-11.975335974632729</c:v>
                </c:pt>
                <c:pt idx="254">
                  <c:v>-11.008154202068326</c:v>
                </c:pt>
                <c:pt idx="255">
                  <c:v>-9.8337278939873194</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9.2346712868638168</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17.608346056561352</c:v>
                </c:pt>
                <c:pt idx="275">
                  <c:v>16.971614106012531</c:v>
                </c:pt>
                <c:pt idx="276">
                  <c:v>10.7565056864723</c:v>
                </c:pt>
                <c:pt idx="277">
                  <c:v>7.7443172060118899</c:v>
                </c:pt>
                <c:pt idx="278">
                  <c:v>4.1616670060124221</c:v>
                </c:pt>
                <c:pt idx="279">
                  <c:v>0.25817520601266608</c:v>
                </c:pt>
                <c:pt idx="280">
                  <c:v>-2.5965987939877522</c:v>
                </c:pt>
                <c:pt idx="281">
                  <c:v>-4.3678633939875198</c:v>
                </c:pt>
                <c:pt idx="282">
                  <c:v>-6.7583651939873972</c:v>
                </c:pt>
                <c:pt idx="283">
                  <c:v>-10.771536393987457</c:v>
                </c:pt>
                <c:pt idx="284">
                  <c:v>-13.434839151563878</c:v>
                </c:pt>
                <c:pt idx="285">
                  <c:v>-15.595819693987385</c:v>
                </c:pt>
                <c:pt idx="286">
                  <c:v>-17.224191293987687</c:v>
                </c:pt>
                <c:pt idx="287">
                  <c:v>-18.495038293987861</c:v>
                </c:pt>
                <c:pt idx="288">
                  <c:v>-19.754782593987589</c:v>
                </c:pt>
                <c:pt idx="289">
                  <c:v>-20.313681593987926</c:v>
                </c:pt>
                <c:pt idx="290">
                  <c:v>-20.300521585476826</c:v>
                </c:pt>
                <c:pt idx="291">
                  <c:v>-19.864310293987586</c:v>
                </c:pt>
                <c:pt idx="292">
                  <c:v>-19.250996893987296</c:v>
                </c:pt>
                <c:pt idx="293">
                  <c:v>-18.481189993987641</c:v>
                </c:pt>
                <c:pt idx="294">
                  <c:v>-17.554744893987852</c:v>
                </c:pt>
                <c:pt idx="295">
                  <c:v>-16.990408017643219</c:v>
                </c:pt>
                <c:pt idx="296">
                  <c:v>-16.303823493987451</c:v>
                </c:pt>
                <c:pt idx="297">
                  <c:v>-15.412100493987552</c:v>
                </c:pt>
                <c:pt idx="298">
                  <c:v>-14.661149793987462</c:v>
                </c:pt>
                <c:pt idx="299">
                  <c:v>-13.451026993987854</c:v>
                </c:pt>
                <c:pt idx="300">
                  <c:v>-12.450376193987271</c:v>
                </c:pt>
                <c:pt idx="301">
                  <c:v>-10.94588187883612</c:v>
                </c:pt>
                <c:pt idx="302">
                  <c:v>-8.7686168939879465</c:v>
                </c:pt>
                <c:pt idx="303">
                  <c:v>-7.6013120606544788</c:v>
                </c:pt>
                <c:pt idx="304">
                  <c:v>-2.6994569788931067</c:v>
                </c:pt>
                <c:pt idx="305">
                  <c:v>-1.660366793987393</c:v>
                </c:pt>
                <c:pt idx="306">
                  <c:v>-1.3137333939872478</c:v>
                </c:pt>
                <c:pt idx="307">
                  <c:v>0.66669550601234706</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13.901811660957769</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18.670358606012318</c:v>
                </c:pt>
                <c:pt idx="333">
                  <c:v>16.731511406012295</c:v>
                </c:pt>
                <c:pt idx="334">
                  <c:v>14.724033906012448</c:v>
                </c:pt>
                <c:pt idx="335">
                  <c:v>12.366854506012464</c:v>
                </c:pt>
                <c:pt idx="336">
                  <c:v>9.9304415060123716</c:v>
                </c:pt>
                <c:pt idx="337">
                  <c:v>7.3670383060123799</c:v>
                </c:pt>
                <c:pt idx="338">
                  <c:v>5.3333966060123004</c:v>
                </c:pt>
                <c:pt idx="339">
                  <c:v>3.0536435060125342</c:v>
                </c:pt>
                <c:pt idx="340">
                  <c:v>1.2790905060120537</c:v>
                </c:pt>
                <c:pt idx="341">
                  <c:v>-0.62992049398745564</c:v>
                </c:pt>
                <c:pt idx="342">
                  <c:v>-2.4498771939876587</c:v>
                </c:pt>
                <c:pt idx="343">
                  <c:v>-4.4280805518822373</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-22.420675212169254</c:v>
                </c:pt>
                <c:pt idx="355">
                  <c:v>-22.942662493987864</c:v>
                </c:pt>
                <c:pt idx="356">
                  <c:v>-23.280160793987939</c:v>
                </c:pt>
                <c:pt idx="357">
                  <c:v>-23.181821093987807</c:v>
                </c:pt>
                <c:pt idx="358">
                  <c:v>-22.730002893987496</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-8.4054935939874085</c:v>
                </c:pt>
                <c:pt idx="368">
                  <c:v>-6.6863622939871972</c:v>
                </c:pt>
                <c:pt idx="369">
                  <c:v>-4.7239697939876377</c:v>
                </c:pt>
                <c:pt idx="370">
                  <c:v>-3.0572361113790834</c:v>
                </c:pt>
                <c:pt idx="371">
                  <c:v>-0.82321809398779067</c:v>
                </c:pt>
                <c:pt idx="372">
                  <c:v>1.4629994060127416</c:v>
                </c:pt>
                <c:pt idx="373">
                  <c:v>3.6982019060123612</c:v>
                </c:pt>
                <c:pt idx="374">
                  <c:v>5.8674424060124695</c:v>
                </c:pt>
                <c:pt idx="375">
                  <c:v>8.198702060557812</c:v>
                </c:pt>
                <c:pt idx="376">
                  <c:v>10.516710006012332</c:v>
                </c:pt>
                <c:pt idx="377">
                  <c:v>12.349310706012441</c:v>
                </c:pt>
                <c:pt idx="378">
                  <c:v>14.304377406012348</c:v>
                </c:pt>
                <c:pt idx="379">
                  <c:v>16.051252806012215</c:v>
                </c:pt>
                <c:pt idx="380">
                  <c:v>18.197384080759846</c:v>
                </c:pt>
                <c:pt idx="381">
                  <c:v>20.479825706012509</c:v>
                </c:pt>
                <c:pt idx="382">
                  <c:v>22.285044506012529</c:v>
                </c:pt>
                <c:pt idx="383">
                  <c:v>24.318661006012576</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-0.40561999398725967</c:v>
                </c:pt>
                <c:pt idx="404">
                  <c:v>-2.3843396939876556</c:v>
                </c:pt>
                <c:pt idx="405">
                  <c:v>-4.05275819398764</c:v>
                </c:pt>
                <c:pt idx="406">
                  <c:v>-6.0498387939870746</c:v>
                </c:pt>
                <c:pt idx="407">
                  <c:v>-7.4735851144177303</c:v>
                </c:pt>
                <c:pt idx="408">
                  <c:v>-9.7371214939877415</c:v>
                </c:pt>
                <c:pt idx="409">
                  <c:v>-11.656712393987112</c:v>
                </c:pt>
                <c:pt idx="410">
                  <c:v>-13.959827793987309</c:v>
                </c:pt>
                <c:pt idx="411">
                  <c:v>-15.568372593987405</c:v>
                </c:pt>
                <c:pt idx="412">
                  <c:v>-17.381656497435799</c:v>
                </c:pt>
                <c:pt idx="413">
                  <c:v>-18.570537193987892</c:v>
                </c:pt>
                <c:pt idx="414">
                  <c:v>-19.723833893987376</c:v>
                </c:pt>
                <c:pt idx="415">
                  <c:v>-20.651214393987328</c:v>
                </c:pt>
                <c:pt idx="416">
                  <c:v>-21.415240493987412</c:v>
                </c:pt>
                <c:pt idx="417">
                  <c:v>-21.636211654857291</c:v>
                </c:pt>
                <c:pt idx="418">
                  <c:v>-21.333692793987652</c:v>
                </c:pt>
                <c:pt idx="419">
                  <c:v>-21.078600893987524</c:v>
                </c:pt>
                <c:pt idx="420">
                  <c:v>-19.696021727320939</c:v>
                </c:pt>
                <c:pt idx="421">
                  <c:v>-19.018592093987365</c:v>
                </c:pt>
                <c:pt idx="422">
                  <c:v>-17.399869993987906</c:v>
                </c:pt>
                <c:pt idx="423">
                  <c:v>-15.558601293987802</c:v>
                </c:pt>
                <c:pt idx="424">
                  <c:v>-13.751903613767794</c:v>
                </c:pt>
                <c:pt idx="425">
                  <c:v>-10.666161093987499</c:v>
                </c:pt>
                <c:pt idx="426">
                  <c:v>-7.2309601939875261</c:v>
                </c:pt>
                <c:pt idx="427">
                  <c:v>-3.14749985232111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18.031649737325168</c:v>
                </c:pt>
                <c:pt idx="442">
                  <c:v>16.468244006012426</c:v>
                </c:pt>
                <c:pt idx="443">
                  <c:v>15.24574220601235</c:v>
                </c:pt>
                <c:pt idx="444">
                  <c:v>13.734145306012563</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9.2019255060121026</c:v>
                </c:pt>
                <c:pt idx="453">
                  <c:v>9.2318930060122959</c:v>
                </c:pt>
                <c:pt idx="454">
                  <c:v>9.3549121060124349</c:v>
                </c:pt>
                <c:pt idx="455">
                  <c:v>9.2576391060122347</c:v>
                </c:pt>
                <c:pt idx="456">
                  <c:v>9.0385945847359217</c:v>
                </c:pt>
                <c:pt idx="457">
                  <c:v>9.041830506012289</c:v>
                </c:pt>
                <c:pt idx="458">
                  <c:v>9.0764048060122349</c:v>
                </c:pt>
                <c:pt idx="459">
                  <c:v>9.261409906012501</c:v>
                </c:pt>
                <c:pt idx="460">
                  <c:v>9.5943031060125286</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9.563343553380923</c:v>
                </c:pt>
                <c:pt idx="477">
                  <c:v>9.5654598060126421</c:v>
                </c:pt>
                <c:pt idx="478">
                  <c:v>9.5698986060126714</c:v>
                </c:pt>
                <c:pt idx="479">
                  <c:v>9.573346106012437</c:v>
                </c:pt>
                <c:pt idx="480">
                  <c:v>9.5753640060124923</c:v>
                </c:pt>
                <c:pt idx="481">
                  <c:v>9.5766922625784048</c:v>
                </c:pt>
                <c:pt idx="482">
                  <c:v>9.5775002060120897</c:v>
                </c:pt>
                <c:pt idx="483">
                  <c:v>9.5767161060122845</c:v>
                </c:pt>
                <c:pt idx="484">
                  <c:v>9.5763539060125087</c:v>
                </c:pt>
                <c:pt idx="485">
                  <c:v>9.5771447060125716</c:v>
                </c:pt>
                <c:pt idx="486">
                  <c:v>9.5769000796965571</c:v>
                </c:pt>
                <c:pt idx="487">
                  <c:v>9.5780225060118589</c:v>
                </c:pt>
                <c:pt idx="488">
                  <c:v>9.5791830060126273</c:v>
                </c:pt>
                <c:pt idx="489">
                  <c:v>9.5801411060127819</c:v>
                </c:pt>
                <c:pt idx="490">
                  <c:v>9.5819791060127439</c:v>
                </c:pt>
                <c:pt idx="491">
                  <c:v>9.5830364984856722</c:v>
                </c:pt>
                <c:pt idx="492">
                  <c:v>9.5845358060123704</c:v>
                </c:pt>
                <c:pt idx="493">
                  <c:v>9.5851449060126228</c:v>
                </c:pt>
                <c:pt idx="494">
                  <c:v>9.5850587799254328</c:v>
                </c:pt>
                <c:pt idx="495">
                  <c:v>9.5868559001302884</c:v>
                </c:pt>
                <c:pt idx="496">
                  <c:v>9.587165806012603</c:v>
                </c:pt>
                <c:pt idx="497">
                  <c:v>9.5874530162689489</c:v>
                </c:pt>
                <c:pt idx="498">
                  <c:v>9.5877102060127442</c:v>
                </c:pt>
                <c:pt idx="499">
                  <c:v>9.5879614060124094</c:v>
                </c:pt>
                <c:pt idx="500">
                  <c:v>9.588156106012498</c:v>
                </c:pt>
                <c:pt idx="501">
                  <c:v>9.5883746060128399</c:v>
                </c:pt>
                <c:pt idx="502">
                  <c:v>9.5885270407946539</c:v>
                </c:pt>
                <c:pt idx="503">
                  <c:v>9.5901328560123744</c:v>
                </c:pt>
                <c:pt idx="504">
                  <c:v>9.5903260060125639</c:v>
                </c:pt>
                <c:pt idx="505">
                  <c:v>9.5905768060132708</c:v>
                </c:pt>
                <c:pt idx="506">
                  <c:v>9.5908210060124937</c:v>
                </c:pt>
                <c:pt idx="507">
                  <c:v>9.591082206012473</c:v>
                </c:pt>
                <c:pt idx="508">
                  <c:v>9.5913202423762485</c:v>
                </c:pt>
                <c:pt idx="509">
                  <c:v>9.591600706012299</c:v>
                </c:pt>
                <c:pt idx="510">
                  <c:v>9.5921970060124551</c:v>
                </c:pt>
                <c:pt idx="511">
                  <c:v>9.5927263060119827</c:v>
                </c:pt>
                <c:pt idx="512">
                  <c:v>9.5934532060126276</c:v>
                </c:pt>
                <c:pt idx="513">
                  <c:v>9.5941486262144551</c:v>
                </c:pt>
                <c:pt idx="514">
                  <c:v>9.5948333060126885</c:v>
                </c:pt>
                <c:pt idx="515">
                  <c:v>9.5955051060128209</c:v>
                </c:pt>
                <c:pt idx="516">
                  <c:v>9.5961159060123684</c:v>
                </c:pt>
                <c:pt idx="517">
                  <c:v>9.5965861893459259</c:v>
                </c:pt>
                <c:pt idx="518">
                  <c:v>9.5972104060125361</c:v>
                </c:pt>
                <c:pt idx="519">
                  <c:v>9.5974366060124368</c:v>
                </c:pt>
                <c:pt idx="520">
                  <c:v>9.5982217222911181</c:v>
                </c:pt>
                <c:pt idx="521">
                  <c:v>9.5984029060124509</c:v>
                </c:pt>
                <c:pt idx="522">
                  <c:v>9.598773506012316</c:v>
                </c:pt>
                <c:pt idx="523">
                  <c:v>9.5991111060122449</c:v>
                </c:pt>
                <c:pt idx="524">
                  <c:v>9.5995073276615841</c:v>
                </c:pt>
                <c:pt idx="525">
                  <c:v>9.5999451060122993</c:v>
                </c:pt>
                <c:pt idx="526">
                  <c:v>9.6002751060125107</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9.6082101774408581</c:v>
                </c:pt>
                <c:pt idx="544">
                  <c:v>9.6087038060124499</c:v>
                </c:pt>
                <c:pt idx="545">
                  <c:v>9.6091145630015404</c:v>
                </c:pt>
                <c:pt idx="546">
                  <c:v>9.6105566060123948</c:v>
                </c:pt>
                <c:pt idx="547">
                  <c:v>9.610772506012621</c:v>
                </c:pt>
                <c:pt idx="548">
                  <c:v>9.611142652524121</c:v>
                </c:pt>
                <c:pt idx="549">
                  <c:v>9.6119177060122567</c:v>
                </c:pt>
                <c:pt idx="550">
                  <c:v>9.6124984060124987</c:v>
                </c:pt>
                <c:pt idx="551">
                  <c:v>9.6129763060119586</c:v>
                </c:pt>
                <c:pt idx="552">
                  <c:v>9.6135536060123883</c:v>
                </c:pt>
                <c:pt idx="553">
                  <c:v>9.6140726666188723</c:v>
                </c:pt>
                <c:pt idx="554">
                  <c:v>9.6144135504565185</c:v>
                </c:pt>
                <c:pt idx="555">
                  <c:v>9.6158662112755593</c:v>
                </c:pt>
                <c:pt idx="556">
                  <c:v>9.6162177060126659</c:v>
                </c:pt>
                <c:pt idx="557">
                  <c:v>9.6166378060124948</c:v>
                </c:pt>
                <c:pt idx="558">
                  <c:v>9.6170230270652279</c:v>
                </c:pt>
                <c:pt idx="559">
                  <c:v>9.6175294060125687</c:v>
                </c:pt>
                <c:pt idx="560">
                  <c:v>9.6179880060121761</c:v>
                </c:pt>
                <c:pt idx="561">
                  <c:v>9.6182576060123672</c:v>
                </c:pt>
                <c:pt idx="562">
                  <c:v>9.6203421232542183</c:v>
                </c:pt>
                <c:pt idx="563">
                  <c:v>9.6206662998897414</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9.6348781060119482</c:v>
                </c:pt>
                <c:pt idx="587">
                  <c:v>9.6355294631554909</c:v>
                </c:pt>
                <c:pt idx="588">
                  <c:v>9.6361052060124859</c:v>
                </c:pt>
                <c:pt idx="589">
                  <c:v>9.6365234810125191</c:v>
                </c:pt>
                <c:pt idx="590">
                  <c:v>9.6387366060126425</c:v>
                </c:pt>
                <c:pt idx="591">
                  <c:v>9.6392729060123639</c:v>
                </c:pt>
                <c:pt idx="592">
                  <c:v>9.6397481060125099</c:v>
                </c:pt>
                <c:pt idx="593">
                  <c:v>9.6403609810123836</c:v>
                </c:pt>
                <c:pt idx="594">
                  <c:v>9.6408276060123974</c:v>
                </c:pt>
                <c:pt idx="595">
                  <c:v>9.641164506012398</c:v>
                </c:pt>
                <c:pt idx="596">
                  <c:v>9.6414310060125139</c:v>
                </c:pt>
                <c:pt idx="597">
                  <c:v>9.6435277171234617</c:v>
                </c:pt>
                <c:pt idx="598">
                  <c:v>9.6437750542882696</c:v>
                </c:pt>
                <c:pt idx="599">
                  <c:v>9.6443792060126619</c:v>
                </c:pt>
                <c:pt idx="600">
                  <c:v>9.6449453060125521</c:v>
                </c:pt>
                <c:pt idx="601">
                  <c:v>9.645499706012302</c:v>
                </c:pt>
                <c:pt idx="602">
                  <c:v>9.6459787060122562</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9.6508360504566095</c:v>
                </c:pt>
                <c:pt idx="611">
                  <c:v>9.6511718499148085</c:v>
                </c:pt>
                <c:pt idx="612">
                  <c:v>9.6530666060123327</c:v>
                </c:pt>
                <c:pt idx="613">
                  <c:v>9.6533442060125623</c:v>
                </c:pt>
                <c:pt idx="614">
                  <c:v>9.6539628060126148</c:v>
                </c:pt>
                <c:pt idx="615">
                  <c:v>9.6544360060124532</c:v>
                </c:pt>
                <c:pt idx="616">
                  <c:v>9.6549404060127184</c:v>
                </c:pt>
                <c:pt idx="617">
                  <c:v>9.6555169589537257</c:v>
                </c:pt>
                <c:pt idx="618">
                  <c:v>9.6561009060125187</c:v>
                </c:pt>
                <c:pt idx="619">
                  <c:v>9.6566674060121684</c:v>
                </c:pt>
                <c:pt idx="620">
                  <c:v>9.6568756060124219</c:v>
                </c:pt>
                <c:pt idx="621">
                  <c:v>9.6593773202978479</c:v>
                </c:pt>
                <c:pt idx="622">
                  <c:v>9.6600285060125159</c:v>
                </c:pt>
                <c:pt idx="623">
                  <c:v>9.6604636990355885</c:v>
                </c:pt>
                <c:pt idx="624">
                  <c:v>9.6611987060125415</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9.6665198060122552</c:v>
                </c:pt>
                <c:pt idx="634">
                  <c:v>9.667256506012178</c:v>
                </c:pt>
                <c:pt idx="635">
                  <c:v>9.667819667237282</c:v>
                </c:pt>
                <c:pt idx="636">
                  <c:v>9.6684155060122094</c:v>
                </c:pt>
                <c:pt idx="637">
                  <c:v>9.6690001060124029</c:v>
                </c:pt>
                <c:pt idx="638">
                  <c:v>9.6694893060127676</c:v>
                </c:pt>
                <c:pt idx="639">
                  <c:v>9.6699718060122688</c:v>
                </c:pt>
                <c:pt idx="640">
                  <c:v>9.6704221849596053</c:v>
                </c:pt>
                <c:pt idx="641">
                  <c:v>9.6710120060123614</c:v>
                </c:pt>
                <c:pt idx="642">
                  <c:v>9.6715885060124975</c:v>
                </c:pt>
                <c:pt idx="643">
                  <c:v>9.6719968060125012</c:v>
                </c:pt>
                <c:pt idx="644">
                  <c:v>9.672444306012757</c:v>
                </c:pt>
                <c:pt idx="645">
                  <c:v>9.6730401060124329</c:v>
                </c:pt>
                <c:pt idx="646">
                  <c:v>9.6736064019307406</c:v>
                </c:pt>
                <c:pt idx="647">
                  <c:v>9.6742590060122353</c:v>
                </c:pt>
                <c:pt idx="648">
                  <c:v>9.6748589060123429</c:v>
                </c:pt>
                <c:pt idx="649">
                  <c:v>9.6753403060116216</c:v>
                </c:pt>
                <c:pt idx="650">
                  <c:v>9.6759451060124917</c:v>
                </c:pt>
                <c:pt idx="651">
                  <c:v>9.6765306876452382</c:v>
                </c:pt>
                <c:pt idx="652">
                  <c:v>9.6770845060124344</c:v>
                </c:pt>
                <c:pt idx="653">
                  <c:v>9.6775738060122336</c:v>
                </c:pt>
                <c:pt idx="654">
                  <c:v>9.6780433060126381</c:v>
                </c:pt>
                <c:pt idx="655">
                  <c:v>9.678634306012512</c:v>
                </c:pt>
                <c:pt idx="656">
                  <c:v>9.6791337488700186</c:v>
                </c:pt>
                <c:pt idx="657">
                  <c:v>9.6795989060120888</c:v>
                </c:pt>
                <c:pt idx="658">
                  <c:v>9.6800254060125166</c:v>
                </c:pt>
                <c:pt idx="659">
                  <c:v>9.6805483060124509</c:v>
                </c:pt>
                <c:pt idx="660">
                  <c:v>9.6810778060119134</c:v>
                </c:pt>
                <c:pt idx="661">
                  <c:v>9.6815509937677717</c:v>
                </c:pt>
                <c:pt idx="662">
                  <c:v>9.682242406012401</c:v>
                </c:pt>
                <c:pt idx="663">
                  <c:v>9.6827945060127032</c:v>
                </c:pt>
                <c:pt idx="664">
                  <c:v>9.6834215060124649</c:v>
                </c:pt>
                <c:pt idx="665">
                  <c:v>9.6840300060123496</c:v>
                </c:pt>
                <c:pt idx="666">
                  <c:v>9.6845707896859636</c:v>
                </c:pt>
                <c:pt idx="667">
                  <c:v>9.685005606012183</c:v>
                </c:pt>
                <c:pt idx="668">
                  <c:v>9.6855828060126719</c:v>
                </c:pt>
                <c:pt idx="669">
                  <c:v>9.686105606012811</c:v>
                </c:pt>
                <c:pt idx="670">
                  <c:v>9.6865815060128995</c:v>
                </c:pt>
                <c:pt idx="671">
                  <c:v>9.6871342060125709</c:v>
                </c:pt>
                <c:pt idx="672">
                  <c:v>9.6875492060123207</c:v>
                </c:pt>
                <c:pt idx="673">
                  <c:v>9.688200806012798</c:v>
                </c:pt>
                <c:pt idx="674">
                  <c:v>9.6886776060124937</c:v>
                </c:pt>
                <c:pt idx="675">
                  <c:v>9.6892698060125451</c:v>
                </c:pt>
                <c:pt idx="676">
                  <c:v>9.6898654060125793</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9.6958972726790531</c:v>
                </c:pt>
                <c:pt idx="686">
                  <c:v>9.6961665060124034</c:v>
                </c:pt>
                <c:pt idx="687">
                  <c:v>9.6968349060122847</c:v>
                </c:pt>
                <c:pt idx="688">
                  <c:v>9.6970966060122947</c:v>
                </c:pt>
                <c:pt idx="689">
                  <c:v>9.6978753060125023</c:v>
                </c:pt>
                <c:pt idx="690">
                  <c:v>9.6985284060120716</c:v>
                </c:pt>
                <c:pt idx="691">
                  <c:v>9.699040106012669</c:v>
                </c:pt>
                <c:pt idx="692">
                  <c:v>9.6995706290012578</c:v>
                </c:pt>
                <c:pt idx="693">
                  <c:v>9.7013166060125311</c:v>
                </c:pt>
                <c:pt idx="694">
                  <c:v>9.7018229601791131</c:v>
                </c:pt>
                <c:pt idx="695">
                  <c:v>9.7023637060125765</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9.7080544060121916</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9.712961106012564</c:v>
                </c:pt>
                <c:pt idx="717">
                  <c:v>9.7136014060124474</c:v>
                </c:pt>
                <c:pt idx="718">
                  <c:v>9.7140578060129457</c:v>
                </c:pt>
                <c:pt idx="719">
                  <c:v>9.7145395651955511</c:v>
                </c:pt>
                <c:pt idx="720">
                  <c:v>9.7151177060121139</c:v>
                </c:pt>
                <c:pt idx="721">
                  <c:v>9.7155569060125373</c:v>
                </c:pt>
                <c:pt idx="722">
                  <c:v>9.7160754060122336</c:v>
                </c:pt>
                <c:pt idx="723">
                  <c:v>9.7165852060125104</c:v>
                </c:pt>
                <c:pt idx="724">
                  <c:v>9.7172000754001289</c:v>
                </c:pt>
                <c:pt idx="725">
                  <c:v>9.7177633060119959</c:v>
                </c:pt>
                <c:pt idx="726">
                  <c:v>9.7182592060123199</c:v>
                </c:pt>
                <c:pt idx="727">
                  <c:v>9.7186617060126395</c:v>
                </c:pt>
                <c:pt idx="728">
                  <c:v>9.7190966060121156</c:v>
                </c:pt>
                <c:pt idx="729">
                  <c:v>9.7197098713187557</c:v>
                </c:pt>
                <c:pt idx="730">
                  <c:v>9.7202352060125499</c:v>
                </c:pt>
                <c:pt idx="731">
                  <c:v>9.7207489060128189</c:v>
                </c:pt>
                <c:pt idx="732">
                  <c:v>9.7212866060123719</c:v>
                </c:pt>
                <c:pt idx="733">
                  <c:v>9.7217743060126569</c:v>
                </c:pt>
                <c:pt idx="734">
                  <c:v>9.7221710390018199</c:v>
                </c:pt>
                <c:pt idx="735">
                  <c:v>9.7228079060122496</c:v>
                </c:pt>
                <c:pt idx="736">
                  <c:v>9.7233348060124882</c:v>
                </c:pt>
                <c:pt idx="737">
                  <c:v>9.7238094060125402</c:v>
                </c:pt>
                <c:pt idx="738">
                  <c:v>9.7242482060128594</c:v>
                </c:pt>
                <c:pt idx="739">
                  <c:v>9.7247016575590379</c:v>
                </c:pt>
                <c:pt idx="740">
                  <c:v>9.7251279060120179</c:v>
                </c:pt>
                <c:pt idx="741">
                  <c:v>9.7255324060122508</c:v>
                </c:pt>
                <c:pt idx="742">
                  <c:v>9.7259088060127539</c:v>
                </c:pt>
                <c:pt idx="743">
                  <c:v>9.7263659060119956</c:v>
                </c:pt>
                <c:pt idx="744">
                  <c:v>9.7267163650488584</c:v>
                </c:pt>
                <c:pt idx="745">
                  <c:v>9.7272465060127189</c:v>
                </c:pt>
                <c:pt idx="746">
                  <c:v>9.7276985060124179</c:v>
                </c:pt>
                <c:pt idx="747">
                  <c:v>9.7281467060123639</c:v>
                </c:pt>
                <c:pt idx="748">
                  <c:v>9.7285971060122698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9.7327604060125594</c:v>
                </c:pt>
                <c:pt idx="758">
                  <c:v>9.7331157060118336</c:v>
                </c:pt>
                <c:pt idx="759">
                  <c:v>9.7337156060119199</c:v>
                </c:pt>
                <c:pt idx="760">
                  <c:v>9.7341495730456842</c:v>
                </c:pt>
                <c:pt idx="761">
                  <c:v>9.7357489393456547</c:v>
                </c:pt>
                <c:pt idx="762">
                  <c:v>9.735969006012164</c:v>
                </c:pt>
                <c:pt idx="763">
                  <c:v>9.7363443060122137</c:v>
                </c:pt>
                <c:pt idx="764">
                  <c:v>9.736699706012601</c:v>
                </c:pt>
                <c:pt idx="765">
                  <c:v>9.7371658843626481</c:v>
                </c:pt>
                <c:pt idx="766">
                  <c:v>9.7375888060125195</c:v>
                </c:pt>
                <c:pt idx="767">
                  <c:v>9.738062806012648</c:v>
                </c:pt>
                <c:pt idx="768">
                  <c:v>9.7385738060121252</c:v>
                </c:pt>
                <c:pt idx="769">
                  <c:v>9.7390147060125312</c:v>
                </c:pt>
                <c:pt idx="770">
                  <c:v>9.7395119718659799</c:v>
                </c:pt>
                <c:pt idx="771">
                  <c:v>9.739909606012418</c:v>
                </c:pt>
                <c:pt idx="772">
                  <c:v>9.7403831060126329</c:v>
                </c:pt>
                <c:pt idx="773">
                  <c:v>9.7408615060120827</c:v>
                </c:pt>
                <c:pt idx="774">
                  <c:v>9.7413343060120994</c:v>
                </c:pt>
                <c:pt idx="775">
                  <c:v>9.7417753688991855</c:v>
                </c:pt>
                <c:pt idx="776">
                  <c:v>9.7421582060125189</c:v>
                </c:pt>
                <c:pt idx="777">
                  <c:v>9.7425198060123677</c:v>
                </c:pt>
                <c:pt idx="778">
                  <c:v>9.74292510601218</c:v>
                </c:pt>
                <c:pt idx="779">
                  <c:v>9.7434069152906968</c:v>
                </c:pt>
                <c:pt idx="780">
                  <c:v>9.7439361060126686</c:v>
                </c:pt>
                <c:pt idx="781">
                  <c:v>9.7444054060123459</c:v>
                </c:pt>
                <c:pt idx="782">
                  <c:v>9.7448948060125478</c:v>
                </c:pt>
                <c:pt idx="783">
                  <c:v>9.745340206013168</c:v>
                </c:pt>
                <c:pt idx="784">
                  <c:v>9.7457722060120915</c:v>
                </c:pt>
                <c:pt idx="785">
                  <c:v>9.7461374702100958</c:v>
                </c:pt>
                <c:pt idx="786">
                  <c:v>9.746669206012271</c:v>
                </c:pt>
                <c:pt idx="787">
                  <c:v>9.7471423060123499</c:v>
                </c:pt>
                <c:pt idx="788">
                  <c:v>9.747550206012491</c:v>
                </c:pt>
                <c:pt idx="789">
                  <c:v>9.7480875060125438</c:v>
                </c:pt>
                <c:pt idx="790">
                  <c:v>9.7485444060120159</c:v>
                </c:pt>
                <c:pt idx="791">
                  <c:v>9.7489994631555792</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9.7625783585896571</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9.771821106012144</c:v>
                </c:pt>
                <c:pt idx="840">
                  <c:v>9.7721331060123617</c:v>
                </c:pt>
                <c:pt idx="841">
                  <c:v>9.7724966060125826</c:v>
                </c:pt>
                <c:pt idx="842">
                  <c:v>9.7727223668821495</c:v>
                </c:pt>
                <c:pt idx="843">
                  <c:v>9.7732208060125405</c:v>
                </c:pt>
                <c:pt idx="844">
                  <c:v>9.7737615060120309</c:v>
                </c:pt>
                <c:pt idx="845">
                  <c:v>9.7741079060125404</c:v>
                </c:pt>
                <c:pt idx="846">
                  <c:v>9.7747818060124789</c:v>
                </c:pt>
                <c:pt idx="847">
                  <c:v>9.7751882554972767</c:v>
                </c:pt>
                <c:pt idx="848">
                  <c:v>9.7756964060127007</c:v>
                </c:pt>
                <c:pt idx="849">
                  <c:v>9.7761737060122833</c:v>
                </c:pt>
                <c:pt idx="850">
                  <c:v>9.7765895060124048</c:v>
                </c:pt>
                <c:pt idx="851">
                  <c:v>9.7770742060127489</c:v>
                </c:pt>
                <c:pt idx="852">
                  <c:v>9.7776058060126303</c:v>
                </c:pt>
                <c:pt idx="853">
                  <c:v>9.7781432386655212</c:v>
                </c:pt>
                <c:pt idx="854">
                  <c:v>9.7786155060121551</c:v>
                </c:pt>
                <c:pt idx="855">
                  <c:v>9.7790307060120689</c:v>
                </c:pt>
                <c:pt idx="856">
                  <c:v>9.7793657060123493</c:v>
                </c:pt>
                <c:pt idx="857">
                  <c:v>9.7797257060124139</c:v>
                </c:pt>
                <c:pt idx="858">
                  <c:v>9.7800051586444425</c:v>
                </c:pt>
                <c:pt idx="859">
                  <c:v>9.7803959060124139</c:v>
                </c:pt>
                <c:pt idx="860">
                  <c:v>9.7810445060121189</c:v>
                </c:pt>
                <c:pt idx="861">
                  <c:v>9.7813719060121365</c:v>
                </c:pt>
                <c:pt idx="862">
                  <c:v>9.7818230060122406</c:v>
                </c:pt>
                <c:pt idx="863">
                  <c:v>9.7822261060126809</c:v>
                </c:pt>
                <c:pt idx="864">
                  <c:v>9.7828402142600144</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9.791326406011855</c:v>
                </c:pt>
                <c:pt idx="884">
                  <c:v>9.7916387060120567</c:v>
                </c:pt>
                <c:pt idx="885">
                  <c:v>9.7919799060123793</c:v>
                </c:pt>
                <c:pt idx="886">
                  <c:v>9.7922046060123904</c:v>
                </c:pt>
                <c:pt idx="887">
                  <c:v>9.7927740060125679</c:v>
                </c:pt>
                <c:pt idx="888">
                  <c:v>9.7932051060123619</c:v>
                </c:pt>
                <c:pt idx="889">
                  <c:v>9.7936063060122507</c:v>
                </c:pt>
                <c:pt idx="890">
                  <c:v>9.7940288060122995</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9.8005300060124014</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9.8044955750850029</c:v>
                </c:pt>
                <c:pt idx="914">
                  <c:v>9.8050922060120165</c:v>
                </c:pt>
                <c:pt idx="915">
                  <c:v>9.8055449060124538</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9.8095812451876316</c:v>
                </c:pt>
                <c:pt idx="925">
                  <c:v>9.8101010060125429</c:v>
                </c:pt>
                <c:pt idx="926">
                  <c:v>9.810550406012581</c:v>
                </c:pt>
                <c:pt idx="927">
                  <c:v>9.8111481060123111</c:v>
                </c:pt>
                <c:pt idx="928">
                  <c:v>9.8116848060125967</c:v>
                </c:pt>
                <c:pt idx="929">
                  <c:v>9.8122018637439705</c:v>
                </c:pt>
                <c:pt idx="930">
                  <c:v>9.8127090060119482</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9.817434206012349</c:v>
                </c:pt>
                <c:pt idx="941">
                  <c:v>9.8179339060123549</c:v>
                </c:pt>
                <c:pt idx="942">
                  <c:v>9.8184633060123616</c:v>
                </c:pt>
                <c:pt idx="943">
                  <c:v>9.8188654060119198</c:v>
                </c:pt>
                <c:pt idx="944">
                  <c:v>9.819381906012449</c:v>
                </c:pt>
                <c:pt idx="945">
                  <c:v>9.8198817606515174</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9.8247970183836379</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9.8310011060127014</c:v>
                </c:pt>
                <c:pt idx="969">
                  <c:v>9.8315983060122818</c:v>
                </c:pt>
                <c:pt idx="970">
                  <c:v>9.8320422060127868</c:v>
                </c:pt>
                <c:pt idx="971">
                  <c:v>9.8324855421826527</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9.8470611060126263</c:v>
                </c:pt>
                <c:pt idx="1002">
                  <c:v>9.847601106012112</c:v>
                </c:pt>
                <c:pt idx="1003">
                  <c:v>9.8479089060128864</c:v>
                </c:pt>
                <c:pt idx="1004">
                  <c:v>9.8483543379712302</c:v>
                </c:pt>
                <c:pt idx="1005">
                  <c:v>9.8488106060125489</c:v>
                </c:pt>
                <c:pt idx="1006">
                  <c:v>9.8492813060126529</c:v>
                </c:pt>
                <c:pt idx="1007">
                  <c:v>9.8497805060122587</c:v>
                </c:pt>
                <c:pt idx="1008">
                  <c:v>9.8502383060128</c:v>
                </c:pt>
                <c:pt idx="1009">
                  <c:v>9.850825987455508</c:v>
                </c:pt>
                <c:pt idx="1010">
                  <c:v>9.8512641060127759</c:v>
                </c:pt>
                <c:pt idx="1011">
                  <c:v>9.8517001060127001</c:v>
                </c:pt>
                <c:pt idx="1012">
                  <c:v>9.8521757060122628</c:v>
                </c:pt>
                <c:pt idx="1013">
                  <c:v>9.8525687060125193</c:v>
                </c:pt>
                <c:pt idx="1014">
                  <c:v>9.852966397678685</c:v>
                </c:pt>
                <c:pt idx="1015">
                  <c:v>9.8534837060121507</c:v>
                </c:pt>
                <c:pt idx="1016">
                  <c:v>9.8538476060120068</c:v>
                </c:pt>
                <c:pt idx="1017">
                  <c:v>9.8543733060122989</c:v>
                </c:pt>
                <c:pt idx="1018">
                  <c:v>9.8547657060120315</c:v>
                </c:pt>
                <c:pt idx="1019">
                  <c:v>9.8553423060127212</c:v>
                </c:pt>
                <c:pt idx="1020">
                  <c:v>9.8557793895180694</c:v>
                </c:pt>
                <c:pt idx="1021">
                  <c:v>9.8562844060126267</c:v>
                </c:pt>
                <c:pt idx="1022">
                  <c:v>9.8566549060119364</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9.8600860796969378</c:v>
                </c:pt>
                <c:pt idx="1031">
                  <c:v>9.8604751060127711</c:v>
                </c:pt>
                <c:pt idx="1032">
                  <c:v>9.8610583060123105</c:v>
                </c:pt>
                <c:pt idx="1033">
                  <c:v>9.8615019060127498</c:v>
                </c:pt>
                <c:pt idx="1034">
                  <c:v>9.861977206012412</c:v>
                </c:pt>
                <c:pt idx="1035">
                  <c:v>9.8625660851793526</c:v>
                </c:pt>
                <c:pt idx="1036">
                  <c:v>9.8630278060122265</c:v>
                </c:pt>
                <c:pt idx="1037">
                  <c:v>9.8634873060123986</c:v>
                </c:pt>
                <c:pt idx="1038">
                  <c:v>9.864030906012502</c:v>
                </c:pt>
                <c:pt idx="1039">
                  <c:v>9.8645303060124725</c:v>
                </c:pt>
                <c:pt idx="1040">
                  <c:v>9.8649216060128389</c:v>
                </c:pt>
                <c:pt idx="1041">
                  <c:v>9.8653516060129078</c:v>
                </c:pt>
                <c:pt idx="1042">
                  <c:v>9.8658684060124102</c:v>
                </c:pt>
                <c:pt idx="1043">
                  <c:v>9.8662721060127438</c:v>
                </c:pt>
                <c:pt idx="1044">
                  <c:v>9.8666925060124751</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9.8698540060122273</c:v>
                </c:pt>
                <c:pt idx="1053">
                  <c:v>9.8703235060123831</c:v>
                </c:pt>
                <c:pt idx="1054">
                  <c:v>9.8706376060123713</c:v>
                </c:pt>
                <c:pt idx="1055">
                  <c:v>9.8711090060121052</c:v>
                </c:pt>
                <c:pt idx="1056">
                  <c:v>9.8714383585895913</c:v>
                </c:pt>
                <c:pt idx="1057">
                  <c:v>9.8718556060125149</c:v>
                </c:pt>
                <c:pt idx="1058">
                  <c:v>9.872273306012417</c:v>
                </c:pt>
                <c:pt idx="1059">
                  <c:v>9.8726445060122501</c:v>
                </c:pt>
                <c:pt idx="1060">
                  <c:v>9.8730291060126802</c:v>
                </c:pt>
                <c:pt idx="1061">
                  <c:v>9.8734201195261768</c:v>
                </c:pt>
                <c:pt idx="1062">
                  <c:v>9.8738098060124706</c:v>
                </c:pt>
                <c:pt idx="1063">
                  <c:v>9.8743017060122682</c:v>
                </c:pt>
                <c:pt idx="1064">
                  <c:v>9.8747212060122393</c:v>
                </c:pt>
                <c:pt idx="1065">
                  <c:v>9.8751245060130142</c:v>
                </c:pt>
                <c:pt idx="1066">
                  <c:v>9.8755348004567534</c:v>
                </c:pt>
                <c:pt idx="1067">
                  <c:v>9.8758478060124535</c:v>
                </c:pt>
                <c:pt idx="1068">
                  <c:v>9.8764856060121033</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9.884159835179025</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9.888360106012664</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9.8955958843628551</c:v>
                </c:pt>
                <c:pt idx="1118">
                  <c:v>9.8959273060120427</c:v>
                </c:pt>
                <c:pt idx="1119">
                  <c:v>9.8963453060122362</c:v>
                </c:pt>
                <c:pt idx="1120">
                  <c:v>9.8967616060126176</c:v>
                </c:pt>
                <c:pt idx="1121">
                  <c:v>9.8972499049816776</c:v>
                </c:pt>
                <c:pt idx="1122">
                  <c:v>9.8976787060124067</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9.9012787709608414</c:v>
                </c:pt>
                <c:pt idx="1132">
                  <c:v>9.9015863060124207</c:v>
                </c:pt>
                <c:pt idx="1133">
                  <c:v>9.901948306012299</c:v>
                </c:pt>
                <c:pt idx="1134">
                  <c:v>9.9022617060123359</c:v>
                </c:pt>
                <c:pt idx="1135">
                  <c:v>9.9026107060124815</c:v>
                </c:pt>
                <c:pt idx="1136">
                  <c:v>9.9029442101793208</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9.9066745226792605</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9.9103524060121764</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9.9157714060124196</c:v>
                </c:pt>
                <c:pt idx="1169">
                  <c:v>9.9161002060121888</c:v>
                </c:pt>
                <c:pt idx="1170">
                  <c:v>9.9164273060120127</c:v>
                </c:pt>
                <c:pt idx="1171">
                  <c:v>9.916762406011868</c:v>
                </c:pt>
                <c:pt idx="1172">
                  <c:v>9.9172014060120972</c:v>
                </c:pt>
                <c:pt idx="1173">
                  <c:v>9.9175301476790505</c:v>
                </c:pt>
                <c:pt idx="1174">
                  <c:v>9.9178853060132202</c:v>
                </c:pt>
                <c:pt idx="1175">
                  <c:v>9.9181266060118585</c:v>
                </c:pt>
                <c:pt idx="1176">
                  <c:v>9.9185307060124188</c:v>
                </c:pt>
                <c:pt idx="1177">
                  <c:v>9.9189749060120089</c:v>
                </c:pt>
                <c:pt idx="1178">
                  <c:v>9.9194255643461275</c:v>
                </c:pt>
                <c:pt idx="1179">
                  <c:v>9.9199402060119866</c:v>
                </c:pt>
                <c:pt idx="1180">
                  <c:v>9.9203397060122285</c:v>
                </c:pt>
                <c:pt idx="1181">
                  <c:v>9.92072110601252</c:v>
                </c:pt>
                <c:pt idx="1182">
                  <c:v>9.9211548060125789</c:v>
                </c:pt>
                <c:pt idx="1183">
                  <c:v>9.9216110060122684</c:v>
                </c:pt>
                <c:pt idx="1184">
                  <c:v>9.9219848165390996</c:v>
                </c:pt>
                <c:pt idx="1185">
                  <c:v>9.9224632060122708</c:v>
                </c:pt>
                <c:pt idx="1186">
                  <c:v>9.9228848060124228</c:v>
                </c:pt>
                <c:pt idx="1187">
                  <c:v>9.9233171060126431</c:v>
                </c:pt>
                <c:pt idx="1188">
                  <c:v>9.9237421060123125</c:v>
                </c:pt>
                <c:pt idx="1189">
                  <c:v>9.9241546268459224</c:v>
                </c:pt>
                <c:pt idx="1190">
                  <c:v>9.924603906012516</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9.9316014060125166</c:v>
                </c:pt>
                <c:pt idx="1210">
                  <c:v>9.9320989060125981</c:v>
                </c:pt>
                <c:pt idx="1211">
                  <c:v>9.9325884979041508</c:v>
                </c:pt>
                <c:pt idx="1212">
                  <c:v>9.933042806012125</c:v>
                </c:pt>
                <c:pt idx="1213">
                  <c:v>9.9335511060122172</c:v>
                </c:pt>
                <c:pt idx="1214">
                  <c:v>9.933908806012381</c:v>
                </c:pt>
                <c:pt idx="1215">
                  <c:v>9.9343505060122759</c:v>
                </c:pt>
                <c:pt idx="1216">
                  <c:v>9.9346424168232712</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9.9388617060122755</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9.941998106012063</c:v>
                </c:pt>
                <c:pt idx="1235">
                  <c:v>9.9425212060126711</c:v>
                </c:pt>
                <c:pt idx="1236">
                  <c:v>9.9429791060123449</c:v>
                </c:pt>
                <c:pt idx="1237">
                  <c:v>9.9433576060124516</c:v>
                </c:pt>
                <c:pt idx="1238">
                  <c:v>9.9437720226790187</c:v>
                </c:pt>
                <c:pt idx="1239">
                  <c:v>9.9442603060125361</c:v>
                </c:pt>
                <c:pt idx="1240">
                  <c:v>9.9445975060123288</c:v>
                </c:pt>
                <c:pt idx="1241">
                  <c:v>9.9451344060125422</c:v>
                </c:pt>
                <c:pt idx="1242">
                  <c:v>9.9455948060129717</c:v>
                </c:pt>
                <c:pt idx="1243">
                  <c:v>9.9460407726787281</c:v>
                </c:pt>
                <c:pt idx="1244">
                  <c:v>9.9464292060128088</c:v>
                </c:pt>
                <c:pt idx="1245">
                  <c:v>9.9469002060124687</c:v>
                </c:pt>
                <c:pt idx="1246">
                  <c:v>9.9473610060123701</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9.951911906012576</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9.9554848351790604</c:v>
                </c:pt>
                <c:pt idx="1265">
                  <c:v>9.9558490060124747</c:v>
                </c:pt>
                <c:pt idx="1266">
                  <c:v>9.9564426060124767</c:v>
                </c:pt>
                <c:pt idx="1267">
                  <c:v>9.9567456060126212</c:v>
                </c:pt>
                <c:pt idx="1268">
                  <c:v>9.95726140601254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9.9657827060126269</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9.9694186893453658</c:v>
                </c:pt>
                <c:pt idx="1296">
                  <c:v>9.9696221060122667</c:v>
                </c:pt>
                <c:pt idx="1297">
                  <c:v>9.9702667060123105</c:v>
                </c:pt>
                <c:pt idx="1298">
                  <c:v>9.9707237060124019</c:v>
                </c:pt>
                <c:pt idx="1299">
                  <c:v>9.9711536060122654</c:v>
                </c:pt>
                <c:pt idx="1300">
                  <c:v>9.9715882060122247</c:v>
                </c:pt>
                <c:pt idx="1301">
                  <c:v>9.9720378560119727</c:v>
                </c:pt>
                <c:pt idx="1302">
                  <c:v>9.9725313060124705</c:v>
                </c:pt>
                <c:pt idx="1303">
                  <c:v>9.9729670060128957</c:v>
                </c:pt>
                <c:pt idx="1304">
                  <c:v>9.9734972060121727</c:v>
                </c:pt>
                <c:pt idx="1305">
                  <c:v>9.9739114060125651</c:v>
                </c:pt>
                <c:pt idx="1306">
                  <c:v>9.9743296268455452</c:v>
                </c:pt>
                <c:pt idx="1307">
                  <c:v>9.974714406012323</c:v>
                </c:pt>
                <c:pt idx="1308">
                  <c:v>9.9750407060119208</c:v>
                </c:pt>
                <c:pt idx="1309">
                  <c:v>9.9755144060124668</c:v>
                </c:pt>
                <c:pt idx="1310">
                  <c:v>9.9759060060122646</c:v>
                </c:pt>
                <c:pt idx="1311">
                  <c:v>9.9763257060120569</c:v>
                </c:pt>
                <c:pt idx="1312">
                  <c:v>9.9768667101792747</c:v>
                </c:pt>
                <c:pt idx="1313">
                  <c:v>9.9773325060125586</c:v>
                </c:pt>
                <c:pt idx="1314">
                  <c:v>9.9779113060123539</c:v>
                </c:pt>
                <c:pt idx="1315">
                  <c:v>9.9783151060125164</c:v>
                </c:pt>
                <c:pt idx="1316">
                  <c:v>9.978864306012051</c:v>
                </c:pt>
                <c:pt idx="1317">
                  <c:v>9.979318064345831</c:v>
                </c:pt>
                <c:pt idx="1318">
                  <c:v>9.9796540060124013</c:v>
                </c:pt>
                <c:pt idx="1319">
                  <c:v>9.9801702060124313</c:v>
                </c:pt>
                <c:pt idx="1320">
                  <c:v>9.9805407060120643</c:v>
                </c:pt>
                <c:pt idx="1321">
                  <c:v>9.9810089060124589</c:v>
                </c:pt>
                <c:pt idx="1322">
                  <c:v>9.9814008313646649</c:v>
                </c:pt>
                <c:pt idx="1323">
                  <c:v>9.981810706012368</c:v>
                </c:pt>
                <c:pt idx="1324">
                  <c:v>9.9822063060125448</c:v>
                </c:pt>
                <c:pt idx="1325">
                  <c:v>9.9826174060123236</c:v>
                </c:pt>
                <c:pt idx="1326">
                  <c:v>9.9831714060124916</c:v>
                </c:pt>
                <c:pt idx="1327">
                  <c:v>9.9835423954860261</c:v>
                </c:pt>
                <c:pt idx="1328">
                  <c:v>9.9841458060126502</c:v>
                </c:pt>
                <c:pt idx="1329">
                  <c:v>9.9846011060123629</c:v>
                </c:pt>
                <c:pt idx="1330">
                  <c:v>9.9850916060124888</c:v>
                </c:pt>
                <c:pt idx="1331">
                  <c:v>9.9855055060121067</c:v>
                </c:pt>
                <c:pt idx="1332">
                  <c:v>9.9859821268455224</c:v>
                </c:pt>
                <c:pt idx="1333">
                  <c:v>9.9864645060123731</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9.9967390060123531</c:v>
                </c:pt>
                <c:pt idx="1356">
                  <c:v>9.9971330060124188</c:v>
                </c:pt>
                <c:pt idx="1357">
                  <c:v>9.9975339060123005</c:v>
                </c:pt>
                <c:pt idx="1358">
                  <c:v>9.9979237639072487</c:v>
                </c:pt>
                <c:pt idx="1359">
                  <c:v>9.9982949060123616</c:v>
                </c:pt>
                <c:pt idx="1360">
                  <c:v>9.9986194060125619</c:v>
                </c:pt>
                <c:pt idx="1361">
                  <c:v>9.998970306012712</c:v>
                </c:pt>
                <c:pt idx="1362">
                  <c:v>9.9992948060123723</c:v>
                </c:pt>
                <c:pt idx="1363">
                  <c:v>9.9996086060123304</c:v>
                </c:pt>
                <c:pt idx="1364">
                  <c:v>10.000035106012561</c:v>
                </c:pt>
                <c:pt idx="1365">
                  <c:v>10.00040990601282</c:v>
                </c:pt>
                <c:pt idx="1366">
                  <c:v>10.000816706012714</c:v>
                </c:pt>
                <c:pt idx="1367">
                  <c:v>10.001170406012463</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10.014571306012437</c:v>
                </c:pt>
                <c:pt idx="1402">
                  <c:v>10.01499750601262</c:v>
                </c:pt>
                <c:pt idx="1403">
                  <c:v>10.015395406012548</c:v>
                </c:pt>
                <c:pt idx="1404">
                  <c:v>10.015732856012772</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10.020015106012405</c:v>
                </c:pt>
                <c:pt idx="1417">
                  <c:v>10.020349306012591</c:v>
                </c:pt>
                <c:pt idx="1418">
                  <c:v>10.020669406012145</c:v>
                </c:pt>
                <c:pt idx="1419">
                  <c:v>10.020988793512018</c:v>
                </c:pt>
                <c:pt idx="1420">
                  <c:v>10.021314706012781</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10.024629406012135</c:v>
                </c:pt>
                <c:pt idx="1429">
                  <c:v>10.025044711275726</c:v>
                </c:pt>
                <c:pt idx="1430">
                  <c:v>10.025402006012234</c:v>
                </c:pt>
                <c:pt idx="1431">
                  <c:v>10.025758606012815</c:v>
                </c:pt>
                <c:pt idx="1432">
                  <c:v>10.026104206012366</c:v>
                </c:pt>
                <c:pt idx="1433">
                  <c:v>10.026468606012148</c:v>
                </c:pt>
                <c:pt idx="1434">
                  <c:v>10.026853306012418</c:v>
                </c:pt>
                <c:pt idx="1435">
                  <c:v>10.027100711275121</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10.030758606012165</c:v>
                </c:pt>
                <c:pt idx="1447">
                  <c:v>10.031181706012365</c:v>
                </c:pt>
                <c:pt idx="1448">
                  <c:v>10.031502406012191</c:v>
                </c:pt>
                <c:pt idx="1449">
                  <c:v>10.031902606012649</c:v>
                </c:pt>
                <c:pt idx="1450">
                  <c:v>10.032225706012351</c:v>
                </c:pt>
                <c:pt idx="1451">
                  <c:v>10.032502106012501</c:v>
                </c:pt>
                <c:pt idx="1452">
                  <c:v>10.032791606012498</c:v>
                </c:pt>
                <c:pt idx="1453">
                  <c:v>10.033066106012612</c:v>
                </c:pt>
                <c:pt idx="1454">
                  <c:v>10.033336921802075</c:v>
                </c:pt>
                <c:pt idx="1455">
                  <c:v>10.033619806012737</c:v>
                </c:pt>
                <c:pt idx="1456">
                  <c:v>10.034079106012308</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10.037301869170543</c:v>
                </c:pt>
                <c:pt idx="1465">
                  <c:v>10.037540606012513</c:v>
                </c:pt>
                <c:pt idx="1466">
                  <c:v>10.037858106012882</c:v>
                </c:pt>
                <c:pt idx="1467">
                  <c:v>10.038145706012248</c:v>
                </c:pt>
                <c:pt idx="1468">
                  <c:v>10.038455706012764</c:v>
                </c:pt>
                <c:pt idx="1469">
                  <c:v>10.03882066851269</c:v>
                </c:pt>
                <c:pt idx="1470">
                  <c:v>10.039160506012719</c:v>
                </c:pt>
                <c:pt idx="1471">
                  <c:v>10.039573806012314</c:v>
                </c:pt>
                <c:pt idx="1472">
                  <c:v>10.039960306012171</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8.1431766060125472</c:v>
                </c:pt>
                <c:pt idx="2">
                  <c:v>8.1431766060126698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9.8481583917265372</c:v>
                </c:pt>
                <c:pt idx="28">
                  <c:v>9.6607652060120177</c:v>
                </c:pt>
                <c:pt idx="29">
                  <c:v>9.8651088060124863</c:v>
                </c:pt>
                <c:pt idx="30">
                  <c:v>10.489640006012314</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-0.97289919398780123</c:v>
                </c:pt>
                <c:pt idx="45">
                  <c:v>-2.2477487939876681</c:v>
                </c:pt>
                <c:pt idx="46">
                  <c:v>-3.9557989939874987</c:v>
                </c:pt>
                <c:pt idx="47">
                  <c:v>-5.7494851286815418</c:v>
                </c:pt>
                <c:pt idx="48">
                  <c:v>-6.8130721939877414</c:v>
                </c:pt>
                <c:pt idx="49">
                  <c:v>-11.703263949543143</c:v>
                </c:pt>
                <c:pt idx="50">
                  <c:v>-11.951917093987774</c:v>
                </c:pt>
                <c:pt idx="51">
                  <c:v>-12.052072993987688</c:v>
                </c:pt>
                <c:pt idx="52">
                  <c:v>-11.875521293987857</c:v>
                </c:pt>
                <c:pt idx="53">
                  <c:v>-12.144088693987598</c:v>
                </c:pt>
                <c:pt idx="54">
                  <c:v>-12.615274793987723</c:v>
                </c:pt>
                <c:pt idx="55">
                  <c:v>-13.189458510266476</c:v>
                </c:pt>
                <c:pt idx="56">
                  <c:v>-10.988707393987553</c:v>
                </c:pt>
                <c:pt idx="57">
                  <c:v>-9.7921335939869376</c:v>
                </c:pt>
                <c:pt idx="58">
                  <c:v>-8.7211089939874409</c:v>
                </c:pt>
                <c:pt idx="59">
                  <c:v>-6.5361709939877404</c:v>
                </c:pt>
                <c:pt idx="60">
                  <c:v>-4.6526381939876789</c:v>
                </c:pt>
                <c:pt idx="61">
                  <c:v>-2.1999904939877268</c:v>
                </c:pt>
                <c:pt idx="62">
                  <c:v>-0.62429649398733034</c:v>
                </c:pt>
                <c:pt idx="63">
                  <c:v>1.2676646911185232</c:v>
                </c:pt>
                <c:pt idx="64">
                  <c:v>7.905140748868817</c:v>
                </c:pt>
                <c:pt idx="65">
                  <c:v>10.105689806012506</c:v>
                </c:pt>
                <c:pt idx="66">
                  <c:v>12.230252706012218</c:v>
                </c:pt>
                <c:pt idx="67">
                  <c:v>14.828055906012768</c:v>
                </c:pt>
                <c:pt idx="68">
                  <c:v>16.714433306012054</c:v>
                </c:pt>
                <c:pt idx="69">
                  <c:v>19.819196918512333</c:v>
                </c:pt>
                <c:pt idx="70">
                  <c:v>21.931028006012522</c:v>
                </c:pt>
                <c:pt idx="71">
                  <c:v>23.673415106012566</c:v>
                </c:pt>
                <c:pt idx="72">
                  <c:v>24.281736606012348</c:v>
                </c:pt>
                <c:pt idx="73">
                  <c:v>26.253138517776939</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3.7716871060123558</c:v>
                </c:pt>
                <c:pt idx="84">
                  <c:v>2.2349905060125015</c:v>
                </c:pt>
                <c:pt idx="85">
                  <c:v>-0.5508748939875987</c:v>
                </c:pt>
                <c:pt idx="86">
                  <c:v>-2.4298454939878171</c:v>
                </c:pt>
                <c:pt idx="87">
                  <c:v>-4.8242992103142086</c:v>
                </c:pt>
                <c:pt idx="88">
                  <c:v>-6.6801331939879987</c:v>
                </c:pt>
                <c:pt idx="89">
                  <c:v>-7.9303770606542114</c:v>
                </c:pt>
                <c:pt idx="90">
                  <c:v>-9.7140608298852698</c:v>
                </c:pt>
                <c:pt idx="91">
                  <c:v>-10.02342119398746</c:v>
                </c:pt>
                <c:pt idx="92">
                  <c:v>-11.001426893987805</c:v>
                </c:pt>
                <c:pt idx="93">
                  <c:v>-14.769504218729624</c:v>
                </c:pt>
                <c:pt idx="94">
                  <c:v>-18.419750993987329</c:v>
                </c:pt>
                <c:pt idx="95">
                  <c:v>-19.566433993987616</c:v>
                </c:pt>
                <c:pt idx="96">
                  <c:v>-20.83768159398749</c:v>
                </c:pt>
                <c:pt idx="97">
                  <c:v>-21.323477693986817</c:v>
                </c:pt>
                <c:pt idx="98">
                  <c:v>-21.413888793987891</c:v>
                </c:pt>
                <c:pt idx="99">
                  <c:v>-17.31698646216979</c:v>
                </c:pt>
                <c:pt idx="100">
                  <c:v>-15.074690093987446</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5.3995942060122415</c:v>
                </c:pt>
                <c:pt idx="113">
                  <c:v>7.5596793837904412</c:v>
                </c:pt>
                <c:pt idx="114">
                  <c:v>13.391183238664992</c:v>
                </c:pt>
                <c:pt idx="115">
                  <c:v>15.154486006012384</c:v>
                </c:pt>
                <c:pt idx="116">
                  <c:v>17.230869306012611</c:v>
                </c:pt>
                <c:pt idx="117">
                  <c:v>18.204155706012063</c:v>
                </c:pt>
                <c:pt idx="118">
                  <c:v>19.357572806012698</c:v>
                </c:pt>
                <c:pt idx="119">
                  <c:v>21.078792231011985</c:v>
                </c:pt>
                <c:pt idx="120">
                  <c:v>23.204232563459229</c:v>
                </c:pt>
                <c:pt idx="121">
                  <c:v>28.496679208752429</c:v>
                </c:pt>
                <c:pt idx="122">
                  <c:v>-89.210567314587308</c:v>
                </c:pt>
                <c:pt idx="123">
                  <c:v>31.05424506341247</c:v>
                </c:pt>
                <c:pt idx="124">
                  <c:v>32.111482245374106</c:v>
                </c:pt>
                <c:pt idx="125">
                  <c:v>32.719915762012405</c:v>
                </c:pt>
                <c:pt idx="126">
                  <c:v>34.435897735012318</c:v>
                </c:pt>
                <c:pt idx="127">
                  <c:v>36.088160965012335</c:v>
                </c:pt>
                <c:pt idx="128">
                  <c:v>37.225800576012404</c:v>
                </c:pt>
                <c:pt idx="129">
                  <c:v>37.368452466949918</c:v>
                </c:pt>
                <c:pt idx="130">
                  <c:v>33.065295542854592</c:v>
                </c:pt>
                <c:pt idx="131">
                  <c:v>31.26311246701243</c:v>
                </c:pt>
                <c:pt idx="132">
                  <c:v>34.081351647172404</c:v>
                </c:pt>
                <c:pt idx="133">
                  <c:v>27.67790350601247</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7.3920876060121872</c:v>
                </c:pt>
                <c:pt idx="143">
                  <c:v>5.5529535060119883</c:v>
                </c:pt>
                <c:pt idx="144">
                  <c:v>4.0164473752431844</c:v>
                </c:pt>
                <c:pt idx="145">
                  <c:v>-1.3964047147425589</c:v>
                </c:pt>
                <c:pt idx="146">
                  <c:v>-2.2308141010584421</c:v>
                </c:pt>
                <c:pt idx="147">
                  <c:v>-3.3163391939873867</c:v>
                </c:pt>
                <c:pt idx="148">
                  <c:v>-4.7839284939876761</c:v>
                </c:pt>
                <c:pt idx="149">
                  <c:v>-6.2682323939877591</c:v>
                </c:pt>
                <c:pt idx="150">
                  <c:v>-7.5867174939879094</c:v>
                </c:pt>
                <c:pt idx="151">
                  <c:v>-8.8371456939870967</c:v>
                </c:pt>
                <c:pt idx="152">
                  <c:v>-9.287980785291742</c:v>
                </c:pt>
                <c:pt idx="153">
                  <c:v>-6.1157424848967024</c:v>
                </c:pt>
                <c:pt idx="154">
                  <c:v>-4.1900735939874352</c:v>
                </c:pt>
                <c:pt idx="155">
                  <c:v>-2.2550538939875509</c:v>
                </c:pt>
                <c:pt idx="156">
                  <c:v>0.54863330601229154</c:v>
                </c:pt>
                <c:pt idx="157">
                  <c:v>0.99500510601241388</c:v>
                </c:pt>
                <c:pt idx="158">
                  <c:v>1.9337685060124414</c:v>
                </c:pt>
                <c:pt idx="159">
                  <c:v>4.5892679191433423</c:v>
                </c:pt>
                <c:pt idx="160">
                  <c:v>5.5315835209062385</c:v>
                </c:pt>
                <c:pt idx="161">
                  <c:v>6.9578217488696197</c:v>
                </c:pt>
                <c:pt idx="162">
                  <c:v>13.781380309716168</c:v>
                </c:pt>
                <c:pt idx="163">
                  <c:v>15.200735906012325</c:v>
                </c:pt>
                <c:pt idx="164">
                  <c:v>17.776748606011829</c:v>
                </c:pt>
                <c:pt idx="165">
                  <c:v>20.304105006012211</c:v>
                </c:pt>
                <c:pt idx="166">
                  <c:v>23.020949434295588</c:v>
                </c:pt>
                <c:pt idx="167">
                  <c:v>24.982207306012732</c:v>
                </c:pt>
                <c:pt idx="168">
                  <c:v>27.411214406012895</c:v>
                </c:pt>
                <c:pt idx="169">
                  <c:v>-103.99234232322642</c:v>
                </c:pt>
                <c:pt idx="170">
                  <c:v>33.282741168307496</c:v>
                </c:pt>
                <c:pt idx="171">
                  <c:v>34.395727725804079</c:v>
                </c:pt>
                <c:pt idx="172">
                  <c:v>35.136843009012289</c:v>
                </c:pt>
                <c:pt idx="173">
                  <c:v>35.605956966012414</c:v>
                </c:pt>
                <c:pt idx="174">
                  <c:v>35.863648057012263</c:v>
                </c:pt>
                <c:pt idx="175">
                  <c:v>36.384622745012273</c:v>
                </c:pt>
                <c:pt idx="176">
                  <c:v>36.173964060749171</c:v>
                </c:pt>
                <c:pt idx="177">
                  <c:v>35.282548203765231</c:v>
                </c:pt>
                <c:pt idx="178">
                  <c:v>29.51090117815529</c:v>
                </c:pt>
                <c:pt idx="179">
                  <c:v>-43.438960374587381</c:v>
                </c:pt>
                <c:pt idx="180">
                  <c:v>26.115361406012841</c:v>
                </c:pt>
                <c:pt idx="181">
                  <c:v>23.546124853435529</c:v>
                </c:pt>
                <c:pt idx="182">
                  <c:v>19.471224506012746</c:v>
                </c:pt>
                <c:pt idx="183">
                  <c:v>16.36516660601292</c:v>
                </c:pt>
                <c:pt idx="184">
                  <c:v>13.078858106012371</c:v>
                </c:pt>
                <c:pt idx="185">
                  <c:v>8.6084837060123629</c:v>
                </c:pt>
                <c:pt idx="186">
                  <c:v>7.2438126997621701</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-13.772199693987721</c:v>
                </c:pt>
                <c:pt idx="196">
                  <c:v>-12.560178593987686</c:v>
                </c:pt>
                <c:pt idx="197">
                  <c:v>-11.51601649398742</c:v>
                </c:pt>
                <c:pt idx="198">
                  <c:v>-10.123313293987549</c:v>
                </c:pt>
                <c:pt idx="199">
                  <c:v>-8.9216382939875274</c:v>
                </c:pt>
                <c:pt idx="200">
                  <c:v>-7.4845548993646274</c:v>
                </c:pt>
                <c:pt idx="201">
                  <c:v>-5.81614783843205</c:v>
                </c:pt>
                <c:pt idx="202">
                  <c:v>0.72218660601244267</c:v>
                </c:pt>
                <c:pt idx="203">
                  <c:v>2.0144198060125551</c:v>
                </c:pt>
                <c:pt idx="204">
                  <c:v>4.3195518060120479</c:v>
                </c:pt>
                <c:pt idx="205">
                  <c:v>6.0289127060123775</c:v>
                </c:pt>
                <c:pt idx="206">
                  <c:v>7.1373938225071498</c:v>
                </c:pt>
                <c:pt idx="207">
                  <c:v>8.5357843060124008</c:v>
                </c:pt>
                <c:pt idx="208">
                  <c:v>10.033024006012242</c:v>
                </c:pt>
                <c:pt idx="209">
                  <c:v>11.324006290223076</c:v>
                </c:pt>
                <c:pt idx="210">
                  <c:v>13.651621708053531</c:v>
                </c:pt>
                <c:pt idx="211">
                  <c:v>14.802286189346075</c:v>
                </c:pt>
                <c:pt idx="212">
                  <c:v>15.629438206012384</c:v>
                </c:pt>
                <c:pt idx="213">
                  <c:v>16.658814806012245</c:v>
                </c:pt>
                <c:pt idx="214">
                  <c:v>17.532545406012233</c:v>
                </c:pt>
                <c:pt idx="215">
                  <c:v>18.587029906012404</c:v>
                </c:pt>
                <c:pt idx="216">
                  <c:v>18.649603106012378</c:v>
                </c:pt>
                <c:pt idx="217">
                  <c:v>18.519456606012458</c:v>
                </c:pt>
                <c:pt idx="218">
                  <c:v>13.156125463155218</c:v>
                </c:pt>
                <c:pt idx="219">
                  <c:v>11.590332506012672</c:v>
                </c:pt>
                <c:pt idx="220">
                  <c:v>10.122009448117652</c:v>
                </c:pt>
                <c:pt idx="221">
                  <c:v>8.6184732060124389</c:v>
                </c:pt>
                <c:pt idx="222">
                  <c:v>7.2501068060125862</c:v>
                </c:pt>
                <c:pt idx="223">
                  <c:v>7.3088453060125405</c:v>
                </c:pt>
                <c:pt idx="224">
                  <c:v>6.5158397373254537</c:v>
                </c:pt>
                <c:pt idx="225">
                  <c:v>4.599999106012902</c:v>
                </c:pt>
                <c:pt idx="226">
                  <c:v>2.2743471060122289</c:v>
                </c:pt>
                <c:pt idx="227">
                  <c:v>6.5246406012434491E-2</c:v>
                </c:pt>
                <c:pt idx="228">
                  <c:v>-1.4609383939874023</c:v>
                </c:pt>
                <c:pt idx="229">
                  <c:v>-3.7388155151997324</c:v>
                </c:pt>
                <c:pt idx="230">
                  <c:v>-5.43853279398797</c:v>
                </c:pt>
                <c:pt idx="231">
                  <c:v>-8.2106808939879681</c:v>
                </c:pt>
                <c:pt idx="232">
                  <c:v>-10.574043393987537</c:v>
                </c:pt>
                <c:pt idx="233">
                  <c:v>-12.317604576783152</c:v>
                </c:pt>
                <c:pt idx="234">
                  <c:v>-15.127481693988036</c:v>
                </c:pt>
                <c:pt idx="235">
                  <c:v>-17.644832393987869</c:v>
                </c:pt>
                <c:pt idx="236">
                  <c:v>-20.332143793987786</c:v>
                </c:pt>
                <c:pt idx="237">
                  <c:v>-22.285909078198078</c:v>
                </c:pt>
                <c:pt idx="238">
                  <c:v>-25.209147793987412</c:v>
                </c:pt>
                <c:pt idx="239">
                  <c:v>-26.804947193987591</c:v>
                </c:pt>
                <c:pt idx="240">
                  <c:v>-28.295746793987149</c:v>
                </c:pt>
                <c:pt idx="241">
                  <c:v>-28.59818036368425</c:v>
                </c:pt>
                <c:pt idx="242">
                  <c:v>-28.081444993987592</c:v>
                </c:pt>
                <c:pt idx="243">
                  <c:v>-26.991376593987908</c:v>
                </c:pt>
                <c:pt idx="244">
                  <c:v>-25.648899193987727</c:v>
                </c:pt>
                <c:pt idx="245">
                  <c:v>-23.596583993987284</c:v>
                </c:pt>
                <c:pt idx="246">
                  <c:v>-21.674002493987228</c:v>
                </c:pt>
                <c:pt idx="247">
                  <c:v>-21.031115293988091</c:v>
                </c:pt>
                <c:pt idx="248">
                  <c:v>-20.047939893987589</c:v>
                </c:pt>
                <c:pt idx="249">
                  <c:v>-19.312551328769743</c:v>
                </c:pt>
                <c:pt idx="250">
                  <c:v>-17.600967293987352</c:v>
                </c:pt>
                <c:pt idx="251">
                  <c:v>-16.187011693987326</c:v>
                </c:pt>
                <c:pt idx="252">
                  <c:v>-14.873764493987222</c:v>
                </c:pt>
                <c:pt idx="253">
                  <c:v>-13.466725867106231</c:v>
                </c:pt>
                <c:pt idx="254">
                  <c:v>-12.535228646512648</c:v>
                </c:pt>
                <c:pt idx="255">
                  <c:v>-11.461604493987414</c:v>
                </c:pt>
                <c:pt idx="256">
                  <c:v>-10.873170793987626</c:v>
                </c:pt>
                <c:pt idx="257">
                  <c:v>-9.4054665253006746</c:v>
                </c:pt>
                <c:pt idx="258">
                  <c:v>-7.7310554939878076</c:v>
                </c:pt>
                <c:pt idx="259">
                  <c:v>-4.9565385939873634</c:v>
                </c:pt>
                <c:pt idx="260">
                  <c:v>-4.1601153939875841</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12.950031506012214</c:v>
                </c:pt>
                <c:pt idx="271">
                  <c:v>12.713874906012448</c:v>
                </c:pt>
                <c:pt idx="272">
                  <c:v>13.159223606012645</c:v>
                </c:pt>
                <c:pt idx="273">
                  <c:v>13.004242906011893</c:v>
                </c:pt>
                <c:pt idx="274">
                  <c:v>12.919964627989922</c:v>
                </c:pt>
                <c:pt idx="275">
                  <c:v>12.811876606012461</c:v>
                </c:pt>
                <c:pt idx="276">
                  <c:v>8.2545139623337089</c:v>
                </c:pt>
                <c:pt idx="277">
                  <c:v>5.5318416060125823</c:v>
                </c:pt>
                <c:pt idx="278">
                  <c:v>3.4326523060126517</c:v>
                </c:pt>
                <c:pt idx="279">
                  <c:v>0.58059570601251653</c:v>
                </c:pt>
                <c:pt idx="280">
                  <c:v>-1.103656993987542</c:v>
                </c:pt>
                <c:pt idx="281">
                  <c:v>-3.2028396939869448</c:v>
                </c:pt>
                <c:pt idx="282">
                  <c:v>-4.8601507939871311</c:v>
                </c:pt>
                <c:pt idx="283">
                  <c:v>-9.7644255939876548</c:v>
                </c:pt>
                <c:pt idx="284">
                  <c:v>-12.287096929341757</c:v>
                </c:pt>
                <c:pt idx="285">
                  <c:v>-14.411580593987724</c:v>
                </c:pt>
                <c:pt idx="286">
                  <c:v>-16.186524693987586</c:v>
                </c:pt>
                <c:pt idx="287">
                  <c:v>-17.248586693987789</c:v>
                </c:pt>
                <c:pt idx="288">
                  <c:v>-18.527369693987829</c:v>
                </c:pt>
                <c:pt idx="289">
                  <c:v>-18.904491393987687</c:v>
                </c:pt>
                <c:pt idx="290">
                  <c:v>-18.906097117391752</c:v>
                </c:pt>
                <c:pt idx="291">
                  <c:v>-18.377340493987603</c:v>
                </c:pt>
                <c:pt idx="292">
                  <c:v>-17.851564193988196</c:v>
                </c:pt>
                <c:pt idx="293">
                  <c:v>-16.857167293987793</c:v>
                </c:pt>
                <c:pt idx="294">
                  <c:v>-15.929853793987473</c:v>
                </c:pt>
                <c:pt idx="295">
                  <c:v>-15.342716834848341</c:v>
                </c:pt>
                <c:pt idx="296">
                  <c:v>-14.872276893987953</c:v>
                </c:pt>
                <c:pt idx="297">
                  <c:v>-14.052906493987804</c:v>
                </c:pt>
                <c:pt idx="298">
                  <c:v>-13.228964193987768</c:v>
                </c:pt>
                <c:pt idx="299">
                  <c:v>-12.305908193987577</c:v>
                </c:pt>
                <c:pt idx="300">
                  <c:v>-11.420599893987522</c:v>
                </c:pt>
                <c:pt idx="301">
                  <c:v>-10.075611878836309</c:v>
                </c:pt>
                <c:pt idx="302">
                  <c:v>-7.8571867939873945</c:v>
                </c:pt>
                <c:pt idx="303">
                  <c:v>-7.1206667273210495</c:v>
                </c:pt>
                <c:pt idx="304">
                  <c:v>-0.46059131851596624</c:v>
                </c:pt>
                <c:pt idx="305">
                  <c:v>0.2285010060118822</c:v>
                </c:pt>
                <c:pt idx="306">
                  <c:v>1.3677561060124077</c:v>
                </c:pt>
                <c:pt idx="307">
                  <c:v>2.3271397060125527</c:v>
                </c:pt>
                <c:pt idx="308">
                  <c:v>2.9427261060126426</c:v>
                </c:pt>
                <c:pt idx="309">
                  <c:v>4.1685084060128617</c:v>
                </c:pt>
                <c:pt idx="310">
                  <c:v>4.0242740060124369</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11.185560452166019</c:v>
                </c:pt>
                <c:pt idx="319">
                  <c:v>12.015827906012603</c:v>
                </c:pt>
                <c:pt idx="320">
                  <c:v>12.133616406012099</c:v>
                </c:pt>
                <c:pt idx="321">
                  <c:v>13.802271906012335</c:v>
                </c:pt>
                <c:pt idx="322">
                  <c:v>13.82036220601249</c:v>
                </c:pt>
                <c:pt idx="323">
                  <c:v>15.42637206055775</c:v>
                </c:pt>
                <c:pt idx="324">
                  <c:v>16.969372306011767</c:v>
                </c:pt>
                <c:pt idx="325">
                  <c:v>18.483172406012173</c:v>
                </c:pt>
                <c:pt idx="326">
                  <c:v>19.515320206012227</c:v>
                </c:pt>
                <c:pt idx="327">
                  <c:v>20.232471106011893</c:v>
                </c:pt>
                <c:pt idx="328">
                  <c:v>20.525230706012067</c:v>
                </c:pt>
                <c:pt idx="329">
                  <c:v>20.53511560601229</c:v>
                </c:pt>
                <c:pt idx="330">
                  <c:v>19.959551306012791</c:v>
                </c:pt>
                <c:pt idx="331">
                  <c:v>18.893845006012558</c:v>
                </c:pt>
                <c:pt idx="332">
                  <c:v>17.384127306012388</c:v>
                </c:pt>
                <c:pt idx="333">
                  <c:v>15.803911506012312</c:v>
                </c:pt>
                <c:pt idx="334">
                  <c:v>13.234607606012688</c:v>
                </c:pt>
                <c:pt idx="335">
                  <c:v>11.214852906012478</c:v>
                </c:pt>
                <c:pt idx="336">
                  <c:v>9.3980918060123173</c:v>
                </c:pt>
                <c:pt idx="337">
                  <c:v>7.079572106012189</c:v>
                </c:pt>
                <c:pt idx="338">
                  <c:v>5.1795815555073075</c:v>
                </c:pt>
                <c:pt idx="339">
                  <c:v>1.7867940060123833</c:v>
                </c:pt>
                <c:pt idx="340">
                  <c:v>0.60204230601250763</c:v>
                </c:pt>
                <c:pt idx="341">
                  <c:v>-0.59955749398828551</c:v>
                </c:pt>
                <c:pt idx="342">
                  <c:v>-1.7451988939877054</c:v>
                </c:pt>
                <c:pt idx="343">
                  <c:v>-4.14642076240834</c:v>
                </c:pt>
                <c:pt idx="344">
                  <c:v>-6.6428613939875589</c:v>
                </c:pt>
                <c:pt idx="345">
                  <c:v>-9.2223374939881495</c:v>
                </c:pt>
                <c:pt idx="346">
                  <c:v>-11.019603393987959</c:v>
                </c:pt>
                <c:pt idx="347">
                  <c:v>-12.483854393987546</c:v>
                </c:pt>
                <c:pt idx="348">
                  <c:v>-14.721794493987815</c:v>
                </c:pt>
                <c:pt idx="349">
                  <c:v>-16.603511229039093</c:v>
                </c:pt>
                <c:pt idx="350">
                  <c:v>-17.684544393987728</c:v>
                </c:pt>
                <c:pt idx="351">
                  <c:v>-18.35837879398753</c:v>
                </c:pt>
                <c:pt idx="352">
                  <c:v>-19.032636093986977</c:v>
                </c:pt>
                <c:pt idx="353">
                  <c:v>-18.087312693987187</c:v>
                </c:pt>
                <c:pt idx="354">
                  <c:v>-16.898580060653927</c:v>
                </c:pt>
                <c:pt idx="355">
                  <c:v>-18.768030493987677</c:v>
                </c:pt>
                <c:pt idx="356">
                  <c:v>-19.907313393987589</c:v>
                </c:pt>
                <c:pt idx="357">
                  <c:v>-20.341348593987899</c:v>
                </c:pt>
                <c:pt idx="358">
                  <c:v>-20.20197479398729</c:v>
                </c:pt>
                <c:pt idx="359">
                  <c:v>-20.446907949543121</c:v>
                </c:pt>
                <c:pt idx="360">
                  <c:v>-20.539546646999788</c:v>
                </c:pt>
                <c:pt idx="361">
                  <c:v>-14.176131815040328</c:v>
                </c:pt>
                <c:pt idx="362">
                  <c:v>-12.844866293987659</c:v>
                </c:pt>
                <c:pt idx="363">
                  <c:v>-10.458833293987476</c:v>
                </c:pt>
                <c:pt idx="364">
                  <c:v>-9.6233784939874596</c:v>
                </c:pt>
                <c:pt idx="365">
                  <c:v>-8.7201438195192367</c:v>
                </c:pt>
                <c:pt idx="366">
                  <c:v>-7.5502873939875474</c:v>
                </c:pt>
                <c:pt idx="367">
                  <c:v>-5.9413809939879298</c:v>
                </c:pt>
                <c:pt idx="368">
                  <c:v>-4.4235634939870989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16.194808806012251</c:v>
                </c:pt>
                <c:pt idx="379">
                  <c:v>18.270763506012273</c:v>
                </c:pt>
                <c:pt idx="380">
                  <c:v>19.673524080759929</c:v>
                </c:pt>
                <c:pt idx="381">
                  <c:v>21.234029406012397</c:v>
                </c:pt>
                <c:pt idx="382">
                  <c:v>23.124074406012319</c:v>
                </c:pt>
                <c:pt idx="383">
                  <c:v>23.680143606012628</c:v>
                </c:pt>
                <c:pt idx="384">
                  <c:v>24.692007506012217</c:v>
                </c:pt>
                <c:pt idx="385">
                  <c:v>25.714023806012591</c:v>
                </c:pt>
                <c:pt idx="386">
                  <c:v>26.36761232029809</c:v>
                </c:pt>
                <c:pt idx="387">
                  <c:v>26.675845306012768</c:v>
                </c:pt>
                <c:pt idx="388">
                  <c:v>26.617759306012552</c:v>
                </c:pt>
                <c:pt idx="389">
                  <c:v>26.688203206012286</c:v>
                </c:pt>
                <c:pt idx="390">
                  <c:v>26.563972406012535</c:v>
                </c:pt>
                <c:pt idx="391">
                  <c:v>25.825235315689685</c:v>
                </c:pt>
                <c:pt idx="392">
                  <c:v>24.501707106012528</c:v>
                </c:pt>
                <c:pt idx="393">
                  <c:v>23.73444570601265</c:v>
                </c:pt>
                <c:pt idx="394">
                  <c:v>21.711637806012746</c:v>
                </c:pt>
                <c:pt idx="395">
                  <c:v>19.486985906012151</c:v>
                </c:pt>
                <c:pt idx="396">
                  <c:v>17.464742801664556</c:v>
                </c:pt>
                <c:pt idx="397">
                  <c:v>14.167656906012624</c:v>
                </c:pt>
                <c:pt idx="398">
                  <c:v>12.151989906013014</c:v>
                </c:pt>
                <c:pt idx="399">
                  <c:v>9.2395828060122227</c:v>
                </c:pt>
                <c:pt idx="400">
                  <c:v>7.4069647060117774</c:v>
                </c:pt>
                <c:pt idx="401">
                  <c:v>4.2517065050023124</c:v>
                </c:pt>
                <c:pt idx="402">
                  <c:v>1.5984474307552046</c:v>
                </c:pt>
                <c:pt idx="403">
                  <c:v>5.5374306011984231E-2</c:v>
                </c:pt>
                <c:pt idx="404">
                  <c:v>-1.8915980939876098</c:v>
                </c:pt>
                <c:pt idx="405">
                  <c:v>-3.8518958939876966</c:v>
                </c:pt>
                <c:pt idx="406">
                  <c:v>-5.3902508939877274</c:v>
                </c:pt>
                <c:pt idx="407">
                  <c:v>-6.8259705982886532</c:v>
                </c:pt>
                <c:pt idx="408">
                  <c:v>-9.2431226939876154</c:v>
                </c:pt>
                <c:pt idx="409">
                  <c:v>-11.579649893987565</c:v>
                </c:pt>
                <c:pt idx="410">
                  <c:v>-13.835810293987784</c:v>
                </c:pt>
                <c:pt idx="411">
                  <c:v>-14.492775193987256</c:v>
                </c:pt>
                <c:pt idx="412">
                  <c:v>-16.147210635367063</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-13.755133174207238</c:v>
                </c:pt>
                <c:pt idx="425">
                  <c:v>-10.853459793987565</c:v>
                </c:pt>
                <c:pt idx="426">
                  <c:v>-7.7336167939868679</c:v>
                </c:pt>
                <c:pt idx="427">
                  <c:v>-4.0085773523210095</c:v>
                </c:pt>
                <c:pt idx="428">
                  <c:v>7.2748366060126415</c:v>
                </c:pt>
                <c:pt idx="429">
                  <c:v>8.703356806012394</c:v>
                </c:pt>
                <c:pt idx="430">
                  <c:v>12.066045585604773</c:v>
                </c:pt>
                <c:pt idx="431">
                  <c:v>14.229622806011733</c:v>
                </c:pt>
                <c:pt idx="432">
                  <c:v>16.576984306012235</c:v>
                </c:pt>
                <c:pt idx="433">
                  <c:v>18.903173806012827</c:v>
                </c:pt>
                <c:pt idx="434">
                  <c:v>20.750485406012668</c:v>
                </c:pt>
                <c:pt idx="435">
                  <c:v>22.224605386500414</c:v>
                </c:pt>
                <c:pt idx="436">
                  <c:v>22.543386444721833</c:v>
                </c:pt>
                <c:pt idx="437">
                  <c:v>23.701561367917307</c:v>
                </c:pt>
                <c:pt idx="438">
                  <c:v>23.007572306012591</c:v>
                </c:pt>
                <c:pt idx="439">
                  <c:v>21.989002406013103</c:v>
                </c:pt>
                <c:pt idx="440">
                  <c:v>20.475331406012074</c:v>
                </c:pt>
                <c:pt idx="441">
                  <c:v>19.067483777730196</c:v>
                </c:pt>
                <c:pt idx="442">
                  <c:v>17.431058306012343</c:v>
                </c:pt>
                <c:pt idx="443">
                  <c:v>15.972566206012102</c:v>
                </c:pt>
                <c:pt idx="444">
                  <c:v>14.365721806012759</c:v>
                </c:pt>
                <c:pt idx="445">
                  <c:v>12.844592406012568</c:v>
                </c:pt>
                <c:pt idx="446">
                  <c:v>11.697401959547864</c:v>
                </c:pt>
                <c:pt idx="447">
                  <c:v>11.353238406012352</c:v>
                </c:pt>
                <c:pt idx="448">
                  <c:v>11.325568406012518</c:v>
                </c:pt>
                <c:pt idx="449">
                  <c:v>10.638306806012505</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10.249133706012451</c:v>
                </c:pt>
                <c:pt idx="471">
                  <c:v>10.164245191871148</c:v>
                </c:pt>
                <c:pt idx="472">
                  <c:v>9.7643201060126756</c:v>
                </c:pt>
                <c:pt idx="473">
                  <c:v>8.9021373060128468</c:v>
                </c:pt>
                <c:pt idx="474">
                  <c:v>7.7348715060126239</c:v>
                </c:pt>
                <c:pt idx="475">
                  <c:v>7.8562069060127016</c:v>
                </c:pt>
                <c:pt idx="476">
                  <c:v>8.77138692180195</c:v>
                </c:pt>
                <c:pt idx="477">
                  <c:v>11.139648406012681</c:v>
                </c:pt>
                <c:pt idx="478">
                  <c:v>11.191290106012667</c:v>
                </c:pt>
                <c:pt idx="479">
                  <c:v>10.95001220601247</c:v>
                </c:pt>
                <c:pt idx="480">
                  <c:v>10.000482106012248</c:v>
                </c:pt>
                <c:pt idx="481">
                  <c:v>9.9521907474271227</c:v>
                </c:pt>
                <c:pt idx="482">
                  <c:v>9.463218006012438</c:v>
                </c:pt>
                <c:pt idx="483">
                  <c:v>8.7862012060119952</c:v>
                </c:pt>
                <c:pt idx="484">
                  <c:v>10.181004006012483</c:v>
                </c:pt>
                <c:pt idx="485">
                  <c:v>9.1091730060124352</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10.092442006012995</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10.218355191871389</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10.231710506012115</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10.235978906012683</c:v>
                </c:pt>
                <c:pt idx="572">
                  <c:v>10.237236606012868</c:v>
                </c:pt>
                <c:pt idx="573">
                  <c:v>10.237236606012928</c:v>
                </c:pt>
                <c:pt idx="574">
                  <c:v>10.237311006013133</c:v>
                </c:pt>
                <c:pt idx="575">
                  <c:v>10.237356606012398</c:v>
                </c:pt>
                <c:pt idx="576">
                  <c:v>10.240896606012498</c:v>
                </c:pt>
                <c:pt idx="577">
                  <c:v>10.24089660601193</c:v>
                </c:pt>
                <c:pt idx="578">
                  <c:v>10.24089660601193</c:v>
                </c:pt>
                <c:pt idx="579">
                  <c:v>10.24089660601193</c:v>
                </c:pt>
                <c:pt idx="580">
                  <c:v>10.24089660601193</c:v>
                </c:pt>
                <c:pt idx="581">
                  <c:v>10.242620406011772</c:v>
                </c:pt>
                <c:pt idx="582">
                  <c:v>10.252080822880066</c:v>
                </c:pt>
                <c:pt idx="583">
                  <c:v>10.294376976382193</c:v>
                </c:pt>
                <c:pt idx="584">
                  <c:v>10.294356606011828</c:v>
                </c:pt>
                <c:pt idx="585">
                  <c:v>10.299311406012341</c:v>
                </c:pt>
                <c:pt idx="586">
                  <c:v>10.313549206012826</c:v>
                </c:pt>
                <c:pt idx="587">
                  <c:v>10.325291912134571</c:v>
                </c:pt>
                <c:pt idx="588">
                  <c:v>10.336007606012188</c:v>
                </c:pt>
                <c:pt idx="589">
                  <c:v>10.346666606012334</c:v>
                </c:pt>
                <c:pt idx="590">
                  <c:v>10.397266458953439</c:v>
                </c:pt>
                <c:pt idx="591">
                  <c:v>10.39985660601242</c:v>
                </c:pt>
                <c:pt idx="592">
                  <c:v>10.400589806012512</c:v>
                </c:pt>
                <c:pt idx="593">
                  <c:v>10.404473064346305</c:v>
                </c:pt>
                <c:pt idx="594">
                  <c:v>10.40543660601298</c:v>
                </c:pt>
                <c:pt idx="595">
                  <c:v>10.40543660601298</c:v>
                </c:pt>
                <c:pt idx="596">
                  <c:v>10.405436606012461</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10.441461306012453</c:v>
                </c:pt>
                <c:pt idx="625">
                  <c:v>10.441176606012448</c:v>
                </c:pt>
                <c:pt idx="626">
                  <c:v>10.441176606012499</c:v>
                </c:pt>
                <c:pt idx="627">
                  <c:v>10.441136606012392</c:v>
                </c:pt>
                <c:pt idx="628">
                  <c:v>10.441136606012904</c:v>
                </c:pt>
                <c:pt idx="629">
                  <c:v>10.44113660601279</c:v>
                </c:pt>
                <c:pt idx="630">
                  <c:v>10.441136606012847</c:v>
                </c:pt>
                <c:pt idx="631">
                  <c:v>10.441129606012844</c:v>
                </c:pt>
                <c:pt idx="632">
                  <c:v>10.441036606012473</c:v>
                </c:pt>
                <c:pt idx="633">
                  <c:v>10.441036606012473</c:v>
                </c:pt>
                <c:pt idx="634">
                  <c:v>10.441018006012529</c:v>
                </c:pt>
                <c:pt idx="635">
                  <c:v>10.4410335447878</c:v>
                </c:pt>
                <c:pt idx="636">
                  <c:v>10.444000506013269</c:v>
                </c:pt>
                <c:pt idx="637">
                  <c:v>10.444716606013301</c:v>
                </c:pt>
                <c:pt idx="638">
                  <c:v>10.444716606013301</c:v>
                </c:pt>
                <c:pt idx="639">
                  <c:v>10.444683006012283</c:v>
                </c:pt>
                <c:pt idx="640">
                  <c:v>10.445690500749073</c:v>
                </c:pt>
                <c:pt idx="641">
                  <c:v>10.447654206013016</c:v>
                </c:pt>
                <c:pt idx="642">
                  <c:v>10.451197206012196</c:v>
                </c:pt>
                <c:pt idx="643">
                  <c:v>10.453016606012127</c:v>
                </c:pt>
                <c:pt idx="644">
                  <c:v>10.455843806012387</c:v>
                </c:pt>
                <c:pt idx="645">
                  <c:v>10.458704106012433</c:v>
                </c:pt>
                <c:pt idx="646">
                  <c:v>10.459588340706022</c:v>
                </c:pt>
                <c:pt idx="647">
                  <c:v>10.463230006012182</c:v>
                </c:pt>
                <c:pt idx="648">
                  <c:v>10.466345206011866</c:v>
                </c:pt>
                <c:pt idx="649">
                  <c:v>10.466434806011987</c:v>
                </c:pt>
                <c:pt idx="650">
                  <c:v>10.466381206012173</c:v>
                </c:pt>
                <c:pt idx="651">
                  <c:v>10.466749667236952</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10.475932406012623</c:v>
                </c:pt>
                <c:pt idx="664">
                  <c:v>10.479522606012354</c:v>
                </c:pt>
                <c:pt idx="665">
                  <c:v>10.479691806011729</c:v>
                </c:pt>
                <c:pt idx="666">
                  <c:v>10.479696606011807</c:v>
                </c:pt>
                <c:pt idx="667">
                  <c:v>10.479696606011748</c:v>
                </c:pt>
                <c:pt idx="668">
                  <c:v>10.479696606011748</c:v>
                </c:pt>
                <c:pt idx="669">
                  <c:v>10.479696606011748</c:v>
                </c:pt>
                <c:pt idx="670">
                  <c:v>10.4797038060125</c:v>
                </c:pt>
                <c:pt idx="671">
                  <c:v>10.479736606012619</c:v>
                </c:pt>
                <c:pt idx="672">
                  <c:v>10.479736606012734</c:v>
                </c:pt>
                <c:pt idx="673">
                  <c:v>10.479736606012734</c:v>
                </c:pt>
                <c:pt idx="674">
                  <c:v>10.479736606012734</c:v>
                </c:pt>
                <c:pt idx="675">
                  <c:v>10.479736606012734</c:v>
                </c:pt>
                <c:pt idx="676">
                  <c:v>10.479736606012734</c:v>
                </c:pt>
                <c:pt idx="677">
                  <c:v>10.479736606012784</c:v>
                </c:pt>
                <c:pt idx="678">
                  <c:v>10.479736606012734</c:v>
                </c:pt>
                <c:pt idx="679">
                  <c:v>10.479736606012734</c:v>
                </c:pt>
                <c:pt idx="680">
                  <c:v>10.479736606012734</c:v>
                </c:pt>
                <c:pt idx="681">
                  <c:v>10.479736606012734</c:v>
                </c:pt>
                <c:pt idx="682">
                  <c:v>10.479736606012784</c:v>
                </c:pt>
                <c:pt idx="683">
                  <c:v>10.479736606012734</c:v>
                </c:pt>
                <c:pt idx="684">
                  <c:v>10.479736606012677</c:v>
                </c:pt>
                <c:pt idx="685">
                  <c:v>10.479759939345731</c:v>
                </c:pt>
                <c:pt idx="686">
                  <c:v>10.478978506012368</c:v>
                </c:pt>
                <c:pt idx="687">
                  <c:v>10.477092206012816</c:v>
                </c:pt>
                <c:pt idx="688">
                  <c:v>10.466861963155637</c:v>
                </c:pt>
                <c:pt idx="689">
                  <c:v>10.461694706012409</c:v>
                </c:pt>
                <c:pt idx="690">
                  <c:v>10.459186606012597</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10.459336606012338</c:v>
                </c:pt>
                <c:pt idx="700">
                  <c:v>10.459371406011668</c:v>
                </c:pt>
                <c:pt idx="701">
                  <c:v>10.45939660601177</c:v>
                </c:pt>
                <c:pt idx="702">
                  <c:v>10.45939660601177</c:v>
                </c:pt>
                <c:pt idx="703">
                  <c:v>10.45939660601177</c:v>
                </c:pt>
                <c:pt idx="704">
                  <c:v>10.459459076600515</c:v>
                </c:pt>
                <c:pt idx="705">
                  <c:v>10.461422906011666</c:v>
                </c:pt>
                <c:pt idx="706">
                  <c:v>10.464756406012246</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10.470476006012666</c:v>
                </c:pt>
                <c:pt idx="716">
                  <c:v>10.472404106012872</c:v>
                </c:pt>
                <c:pt idx="717">
                  <c:v>10.472676606012854</c:v>
                </c:pt>
                <c:pt idx="718">
                  <c:v>10.472676606012854</c:v>
                </c:pt>
                <c:pt idx="719">
                  <c:v>10.472676606012854</c:v>
                </c:pt>
                <c:pt idx="720">
                  <c:v>10.472661006012757</c:v>
                </c:pt>
                <c:pt idx="721">
                  <c:v>10.472637006012157</c:v>
                </c:pt>
                <c:pt idx="722">
                  <c:v>10.472616606012288</c:v>
                </c:pt>
                <c:pt idx="723">
                  <c:v>10.472616606012288</c:v>
                </c:pt>
                <c:pt idx="724">
                  <c:v>10.4726674223394</c:v>
                </c:pt>
                <c:pt idx="725">
                  <c:v>10.469655006012006</c:v>
                </c:pt>
                <c:pt idx="726">
                  <c:v>10.4671528060131</c:v>
                </c:pt>
                <c:pt idx="727">
                  <c:v>10.465630706012098</c:v>
                </c:pt>
                <c:pt idx="728">
                  <c:v>10.465136606012077</c:v>
                </c:pt>
                <c:pt idx="729">
                  <c:v>10.465136606012026</c:v>
                </c:pt>
                <c:pt idx="730">
                  <c:v>10.464783206011887</c:v>
                </c:pt>
                <c:pt idx="731">
                  <c:v>10.463276606011803</c:v>
                </c:pt>
                <c:pt idx="732">
                  <c:v>10.463262206012089</c:v>
                </c:pt>
                <c:pt idx="733">
                  <c:v>10.46174840601266</c:v>
                </c:pt>
                <c:pt idx="734">
                  <c:v>10.45702031735302</c:v>
                </c:pt>
                <c:pt idx="735">
                  <c:v>10.448910406012651</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10.426466606012958</c:v>
                </c:pt>
                <c:pt idx="770">
                  <c:v>10.42646660601288</c:v>
                </c:pt>
                <c:pt idx="771">
                  <c:v>10.426466606012958</c:v>
                </c:pt>
                <c:pt idx="772">
                  <c:v>10.426466606012958</c:v>
                </c:pt>
                <c:pt idx="773">
                  <c:v>10.426466606012958</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10.411689806012623</c:v>
                </c:pt>
                <c:pt idx="806">
                  <c:v>10.4117466060131</c:v>
                </c:pt>
                <c:pt idx="807">
                  <c:v>10.41174260601305</c:v>
                </c:pt>
                <c:pt idx="808">
                  <c:v>10.411796606012516</c:v>
                </c:pt>
                <c:pt idx="809">
                  <c:v>10.411796606012459</c:v>
                </c:pt>
                <c:pt idx="810">
                  <c:v>10.411823606012048</c:v>
                </c:pt>
                <c:pt idx="811">
                  <c:v>10.41176240601288</c:v>
                </c:pt>
                <c:pt idx="812">
                  <c:v>10.411756606012844</c:v>
                </c:pt>
                <c:pt idx="813">
                  <c:v>10.41030619784882</c:v>
                </c:pt>
                <c:pt idx="814">
                  <c:v>10.409880706012146</c:v>
                </c:pt>
                <c:pt idx="815">
                  <c:v>10.409986606011987</c:v>
                </c:pt>
                <c:pt idx="816">
                  <c:v>10.409986606011987</c:v>
                </c:pt>
                <c:pt idx="817">
                  <c:v>10.409986606011987</c:v>
                </c:pt>
                <c:pt idx="818">
                  <c:v>10.409983506011899</c:v>
                </c:pt>
                <c:pt idx="819">
                  <c:v>10.410043203950934</c:v>
                </c:pt>
                <c:pt idx="820">
                  <c:v>10.410067406012555</c:v>
                </c:pt>
                <c:pt idx="821">
                  <c:v>10.410090206012304</c:v>
                </c:pt>
                <c:pt idx="822">
                  <c:v>10.409247606012926</c:v>
                </c:pt>
                <c:pt idx="823">
                  <c:v>10.406342006012396</c:v>
                </c:pt>
                <c:pt idx="824">
                  <c:v>10.406351006012315</c:v>
                </c:pt>
                <c:pt idx="825">
                  <c:v>10.406414956528236</c:v>
                </c:pt>
                <c:pt idx="826">
                  <c:v>10.406436606012774</c:v>
                </c:pt>
                <c:pt idx="827">
                  <c:v>10.406436606012774</c:v>
                </c:pt>
                <c:pt idx="828">
                  <c:v>10.406436606012774</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10.397134939345435</c:v>
                </c:pt>
                <c:pt idx="837">
                  <c:v>10.393200206011629</c:v>
                </c:pt>
                <c:pt idx="838">
                  <c:v>10.391674606012444</c:v>
                </c:pt>
                <c:pt idx="839">
                  <c:v>10.383461806012306</c:v>
                </c:pt>
                <c:pt idx="840">
                  <c:v>10.383308006012168</c:v>
                </c:pt>
                <c:pt idx="841">
                  <c:v>10.383894745547341</c:v>
                </c:pt>
                <c:pt idx="842">
                  <c:v>10.385916606011866</c:v>
                </c:pt>
                <c:pt idx="843">
                  <c:v>10.38594450601213</c:v>
                </c:pt>
                <c:pt idx="844">
                  <c:v>10.3860246060125</c:v>
                </c:pt>
                <c:pt idx="845">
                  <c:v>10.386074306011736</c:v>
                </c:pt>
                <c:pt idx="846">
                  <c:v>10.386122106012365</c:v>
                </c:pt>
                <c:pt idx="847">
                  <c:v>10.386156606012751</c:v>
                </c:pt>
                <c:pt idx="848">
                  <c:v>10.386156606012626</c:v>
                </c:pt>
                <c:pt idx="849">
                  <c:v>10.386156606012626</c:v>
                </c:pt>
                <c:pt idx="850">
                  <c:v>10.386156606012626</c:v>
                </c:pt>
                <c:pt idx="851">
                  <c:v>10.386156606012626</c:v>
                </c:pt>
                <c:pt idx="852">
                  <c:v>10.386138606012153</c:v>
                </c:pt>
                <c:pt idx="853">
                  <c:v>10.385293646829075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10.383186906012652</c:v>
                </c:pt>
                <c:pt idx="871">
                  <c:v>10.382436606012439</c:v>
                </c:pt>
                <c:pt idx="872">
                  <c:v>10.382436606012439</c:v>
                </c:pt>
                <c:pt idx="873">
                  <c:v>10.382436606012439</c:v>
                </c:pt>
                <c:pt idx="874">
                  <c:v>10.382436606012387</c:v>
                </c:pt>
                <c:pt idx="875">
                  <c:v>10.382436606012334</c:v>
                </c:pt>
                <c:pt idx="876">
                  <c:v>10.38243720601235</c:v>
                </c:pt>
                <c:pt idx="877">
                  <c:v>10.382466606012176</c:v>
                </c:pt>
                <c:pt idx="878">
                  <c:v>10.382466606012176</c:v>
                </c:pt>
                <c:pt idx="879">
                  <c:v>10.382448306011986</c:v>
                </c:pt>
                <c:pt idx="880">
                  <c:v>10.382466606012358</c:v>
                </c:pt>
                <c:pt idx="881">
                  <c:v>10.382466606012176</c:v>
                </c:pt>
                <c:pt idx="882">
                  <c:v>10.382416506012749</c:v>
                </c:pt>
                <c:pt idx="883">
                  <c:v>10.387373006012801</c:v>
                </c:pt>
                <c:pt idx="884">
                  <c:v>10.410864106012198</c:v>
                </c:pt>
                <c:pt idx="885">
                  <c:v>10.440405106012419</c:v>
                </c:pt>
                <c:pt idx="886">
                  <c:v>10.455234356012438</c:v>
                </c:pt>
                <c:pt idx="887">
                  <c:v>10.469716606012224</c:v>
                </c:pt>
                <c:pt idx="888">
                  <c:v>10.469716606012224</c:v>
                </c:pt>
                <c:pt idx="889">
                  <c:v>10.47368560601207</c:v>
                </c:pt>
                <c:pt idx="890">
                  <c:v>10.479836606011974</c:v>
                </c:pt>
                <c:pt idx="891">
                  <c:v>10.479801039002124</c:v>
                </c:pt>
                <c:pt idx="892">
                  <c:v>10.479810006011817</c:v>
                </c:pt>
                <c:pt idx="893">
                  <c:v>10.479816606011823</c:v>
                </c:pt>
                <c:pt idx="894">
                  <c:v>10.479802206011964</c:v>
                </c:pt>
                <c:pt idx="895">
                  <c:v>10.479736606012734</c:v>
                </c:pt>
                <c:pt idx="896">
                  <c:v>10.479736606012784</c:v>
                </c:pt>
                <c:pt idx="897">
                  <c:v>10.479736606012734</c:v>
                </c:pt>
                <c:pt idx="898">
                  <c:v>10.479736606012734</c:v>
                </c:pt>
                <c:pt idx="899">
                  <c:v>10.480559506012332</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10.502336606013021</c:v>
                </c:pt>
                <c:pt idx="909">
                  <c:v>10.502336606013021</c:v>
                </c:pt>
                <c:pt idx="910">
                  <c:v>10.502336606013021</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10.531348606012267</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10.545636606012218</c:v>
                </c:pt>
                <c:pt idx="1026">
                  <c:v>10.545636606012026</c:v>
                </c:pt>
                <c:pt idx="1027">
                  <c:v>10.545636606012026</c:v>
                </c:pt>
                <c:pt idx="1028">
                  <c:v>10.545636606012026</c:v>
                </c:pt>
                <c:pt idx="1029">
                  <c:v>10.545636606012026</c:v>
                </c:pt>
                <c:pt idx="1030">
                  <c:v>10.545636606012218</c:v>
                </c:pt>
                <c:pt idx="1031">
                  <c:v>10.545636606012026</c:v>
                </c:pt>
                <c:pt idx="1032">
                  <c:v>10.545630906012279</c:v>
                </c:pt>
                <c:pt idx="1033">
                  <c:v>10.545537306012966</c:v>
                </c:pt>
                <c:pt idx="1034">
                  <c:v>10.54553660601298</c:v>
                </c:pt>
                <c:pt idx="1035">
                  <c:v>10.54553660601298</c:v>
                </c:pt>
                <c:pt idx="1036">
                  <c:v>10.54553660601298</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10.545636606012218</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10.494736606012658</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10.489336606011966</c:v>
                </c:pt>
                <c:pt idx="1101">
                  <c:v>10.489336606011966</c:v>
                </c:pt>
                <c:pt idx="1102">
                  <c:v>10.489336606011889</c:v>
                </c:pt>
                <c:pt idx="1103">
                  <c:v>10.489336606011966</c:v>
                </c:pt>
                <c:pt idx="1104">
                  <c:v>10.489052506012072</c:v>
                </c:pt>
                <c:pt idx="1105">
                  <c:v>10.487626906012864</c:v>
                </c:pt>
                <c:pt idx="1106">
                  <c:v>10.487656606012777</c:v>
                </c:pt>
                <c:pt idx="1107">
                  <c:v>10.487656606012777</c:v>
                </c:pt>
                <c:pt idx="1108">
                  <c:v>10.487656606012777</c:v>
                </c:pt>
                <c:pt idx="1109">
                  <c:v>10.487483806012655</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10.493486606012121</c:v>
                </c:pt>
                <c:pt idx="1123">
                  <c:v>10.493486606012121</c:v>
                </c:pt>
                <c:pt idx="1124">
                  <c:v>10.493486606012121</c:v>
                </c:pt>
                <c:pt idx="1125">
                  <c:v>10.493486606012121</c:v>
                </c:pt>
                <c:pt idx="1126">
                  <c:v>10.493486606012066</c:v>
                </c:pt>
                <c:pt idx="1127">
                  <c:v>10.493486606012121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c:v>
                </c:pt>
                <c:pt idx="1136">
                  <c:v>10.505536606012791</c:v>
                </c:pt>
                <c:pt idx="1137">
                  <c:v>10.505536606012736</c:v>
                </c:pt>
                <c:pt idx="1138">
                  <c:v>10.505536606012736</c:v>
                </c:pt>
                <c:pt idx="1139">
                  <c:v>10.505536606012736</c:v>
                </c:pt>
                <c:pt idx="1140">
                  <c:v>10.505544939345885</c:v>
                </c:pt>
                <c:pt idx="1141">
                  <c:v>10.505665306013057</c:v>
                </c:pt>
                <c:pt idx="1142">
                  <c:v>10.505640506013124</c:v>
                </c:pt>
                <c:pt idx="1143">
                  <c:v>10.505636606013054</c:v>
                </c:pt>
                <c:pt idx="1144">
                  <c:v>10.505636606013054</c:v>
                </c:pt>
                <c:pt idx="1145">
                  <c:v>10.505636606013166</c:v>
                </c:pt>
                <c:pt idx="1146">
                  <c:v>10.505636606013054</c:v>
                </c:pt>
                <c:pt idx="1147">
                  <c:v>10.505671406012318</c:v>
                </c:pt>
                <c:pt idx="1148">
                  <c:v>10.505721106012246</c:v>
                </c:pt>
                <c:pt idx="1149">
                  <c:v>10.505853106011969</c:v>
                </c:pt>
                <c:pt idx="1150">
                  <c:v>10.502408358589188</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10.489516606012987</c:v>
                </c:pt>
                <c:pt idx="1190">
                  <c:v>10.489516606012856</c:v>
                </c:pt>
                <c:pt idx="1191">
                  <c:v>10.489516606012856</c:v>
                </c:pt>
                <c:pt idx="1192">
                  <c:v>10.489450206012277</c:v>
                </c:pt>
                <c:pt idx="1193">
                  <c:v>10.489436606012296</c:v>
                </c:pt>
                <c:pt idx="1194">
                  <c:v>10.48939056434547</c:v>
                </c:pt>
                <c:pt idx="1195">
                  <c:v>10.489336606011966</c:v>
                </c:pt>
                <c:pt idx="1196">
                  <c:v>10.489336606011966</c:v>
                </c:pt>
                <c:pt idx="1197">
                  <c:v>10.489336606011966</c:v>
                </c:pt>
                <c:pt idx="1198">
                  <c:v>10.489336606011966</c:v>
                </c:pt>
                <c:pt idx="1199">
                  <c:v>10.489336606011966</c:v>
                </c:pt>
                <c:pt idx="1200">
                  <c:v>10.489336606011832</c:v>
                </c:pt>
                <c:pt idx="1201">
                  <c:v>10.489336606011966</c:v>
                </c:pt>
                <c:pt idx="1202">
                  <c:v>10.489336606011966</c:v>
                </c:pt>
                <c:pt idx="1203">
                  <c:v>10.489336606011966</c:v>
                </c:pt>
                <c:pt idx="1204">
                  <c:v>10.490510606012</c:v>
                </c:pt>
                <c:pt idx="1205">
                  <c:v>10.507567231012302</c:v>
                </c:pt>
                <c:pt idx="1206">
                  <c:v>10.513336606012402</c:v>
                </c:pt>
                <c:pt idx="1207">
                  <c:v>10.513336606012402</c:v>
                </c:pt>
                <c:pt idx="1208">
                  <c:v>10.515049406012864</c:v>
                </c:pt>
                <c:pt idx="1209">
                  <c:v>10.528501606012181</c:v>
                </c:pt>
                <c:pt idx="1210">
                  <c:v>10.539697206012036</c:v>
                </c:pt>
                <c:pt idx="1211">
                  <c:v>10.540375524931044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10.566136606012929</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10.611264706012822</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10.638641606012852</c:v>
                </c:pt>
                <c:pt idx="1265">
                  <c:v>10.640216606012368</c:v>
                </c:pt>
                <c:pt idx="1266">
                  <c:v>10.641517106012948</c:v>
                </c:pt>
                <c:pt idx="1267">
                  <c:v>10.64211490601231</c:v>
                </c:pt>
                <c:pt idx="1268">
                  <c:v>10.642076606012395</c:v>
                </c:pt>
                <c:pt idx="1269">
                  <c:v>10.642083481012218</c:v>
                </c:pt>
                <c:pt idx="1270">
                  <c:v>10.643775406012301</c:v>
                </c:pt>
                <c:pt idx="1271">
                  <c:v>10.647510606012528</c:v>
                </c:pt>
                <c:pt idx="1272">
                  <c:v>10.647696606012531</c:v>
                </c:pt>
                <c:pt idx="1273">
                  <c:v>10.647696606012531</c:v>
                </c:pt>
                <c:pt idx="1274">
                  <c:v>10.647696606012417</c:v>
                </c:pt>
                <c:pt idx="1275">
                  <c:v>10.647710406012141</c:v>
                </c:pt>
                <c:pt idx="1276">
                  <c:v>10.649260606011509</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10.649651406012133</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10.648248064345113</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10.633911006011994</c:v>
                </c:pt>
                <c:pt idx="1346">
                  <c:v>10.633712406012865</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10.609403206012221</c:v>
                </c:pt>
                <c:pt idx="1411">
                  <c:v>10.605433206011964</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10.584705706012864</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10.579136606012616</c:v>
                </c:pt>
                <c:pt idx="1436">
                  <c:v>10.579118206012835</c:v>
                </c:pt>
                <c:pt idx="1437">
                  <c:v>10.579116606012819</c:v>
                </c:pt>
                <c:pt idx="1438">
                  <c:v>10.579116606012819</c:v>
                </c:pt>
                <c:pt idx="1439">
                  <c:v>10.579121397679458</c:v>
                </c:pt>
                <c:pt idx="1440">
                  <c:v>10.579270306012569</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10.574786085179401</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-32.125158065756921</c:v>
                </c:pt>
                <c:pt idx="2">
                  <c:v>-32.123254112580362</c:v>
                </c:pt>
                <c:pt idx="3">
                  <c:v>-32.121238447865366</c:v>
                </c:pt>
                <c:pt idx="4">
                  <c:v>-32.118518514755969</c:v>
                </c:pt>
                <c:pt idx="5">
                  <c:v>-32.117571395190836</c:v>
                </c:pt>
                <c:pt idx="6">
                  <c:v>-32.117134263084125</c:v>
                </c:pt>
                <c:pt idx="7">
                  <c:v>-32.117255688669374</c:v>
                </c:pt>
                <c:pt idx="8">
                  <c:v>-32.116604847532344</c:v>
                </c:pt>
                <c:pt idx="9">
                  <c:v>-32.115332307399171</c:v>
                </c:pt>
                <c:pt idx="10">
                  <c:v>-32.113598350041606</c:v>
                </c:pt>
                <c:pt idx="11">
                  <c:v>-32.112665801547095</c:v>
                </c:pt>
                <c:pt idx="12">
                  <c:v>-32.114385187834024</c:v>
                </c:pt>
                <c:pt idx="13">
                  <c:v>-32.113083505560205</c:v>
                </c:pt>
                <c:pt idx="14">
                  <c:v>-32.112850368436604</c:v>
                </c:pt>
                <c:pt idx="15">
                  <c:v>-32.114793177800522</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-33.135535503554649</c:v>
                </c:pt>
                <c:pt idx="24">
                  <c:v>-33.169578380633581</c:v>
                </c:pt>
                <c:pt idx="25">
                  <c:v>-33.063840981002528</c:v>
                </c:pt>
                <c:pt idx="26">
                  <c:v>-32.427425203618228</c:v>
                </c:pt>
                <c:pt idx="27">
                  <c:v>-32.134444694516219</c:v>
                </c:pt>
                <c:pt idx="28">
                  <c:v>-32.003975331682838</c:v>
                </c:pt>
                <c:pt idx="29">
                  <c:v>-31.783136191286786</c:v>
                </c:pt>
                <c:pt idx="30">
                  <c:v>-31.347733184739532</c:v>
                </c:pt>
                <c:pt idx="31">
                  <c:v>-30.797369291106563</c:v>
                </c:pt>
                <c:pt idx="32">
                  <c:v>-30.457586504428079</c:v>
                </c:pt>
                <c:pt idx="33">
                  <c:v>-30.489249440036282</c:v>
                </c:pt>
                <c:pt idx="34">
                  <c:v>-31.000718290203796</c:v>
                </c:pt>
                <c:pt idx="35">
                  <c:v>-31.139808869590158</c:v>
                </c:pt>
                <c:pt idx="36">
                  <c:v>-31.287287528404804</c:v>
                </c:pt>
                <c:pt idx="37">
                  <c:v>-31.525339959765244</c:v>
                </c:pt>
                <c:pt idx="38">
                  <c:v>-31.822521794116287</c:v>
                </c:pt>
                <c:pt idx="39">
                  <c:v>-32.684755160892095</c:v>
                </c:pt>
                <c:pt idx="40">
                  <c:v>-33.855754362851073</c:v>
                </c:pt>
                <c:pt idx="41">
                  <c:v>-35.011832788895376</c:v>
                </c:pt>
                <c:pt idx="42">
                  <c:v>-38.149285344728128</c:v>
                </c:pt>
                <c:pt idx="43">
                  <c:v>-38.610707425681483</c:v>
                </c:pt>
                <c:pt idx="44">
                  <c:v>-39.008434501638483</c:v>
                </c:pt>
                <c:pt idx="45">
                  <c:v>-39.927699037291845</c:v>
                </c:pt>
                <c:pt idx="46">
                  <c:v>-40.864973415748779</c:v>
                </c:pt>
                <c:pt idx="47">
                  <c:v>-42.03858569630232</c:v>
                </c:pt>
                <c:pt idx="48">
                  <c:v>-43.345858404069801</c:v>
                </c:pt>
                <c:pt idx="49">
                  <c:v>-45.651506844789523</c:v>
                </c:pt>
                <c:pt idx="50">
                  <c:v>-45.832581534529886</c:v>
                </c:pt>
                <c:pt idx="51">
                  <c:v>-45.901866973469993</c:v>
                </c:pt>
                <c:pt idx="52">
                  <c:v>-46.019421511057239</c:v>
                </c:pt>
                <c:pt idx="53">
                  <c:v>-46.269286223350079</c:v>
                </c:pt>
                <c:pt idx="54">
                  <c:v>-46.914517498223447</c:v>
                </c:pt>
                <c:pt idx="55">
                  <c:v>-47.869573439383544</c:v>
                </c:pt>
                <c:pt idx="56">
                  <c:v>-48.271181277045045</c:v>
                </c:pt>
                <c:pt idx="57">
                  <c:v>-46.302799684877861</c:v>
                </c:pt>
                <c:pt idx="58">
                  <c:v>-45.093784560690473</c:v>
                </c:pt>
                <c:pt idx="59">
                  <c:v>-43.557852904836849</c:v>
                </c:pt>
                <c:pt idx="60">
                  <c:v>-41.844348473121521</c:v>
                </c:pt>
                <c:pt idx="61">
                  <c:v>-39.578066207138349</c:v>
                </c:pt>
                <c:pt idx="62">
                  <c:v>-37.693842259592515</c:v>
                </c:pt>
                <c:pt idx="63">
                  <c:v>-36.313097358705051</c:v>
                </c:pt>
                <c:pt idx="64">
                  <c:v>-34.999379380872583</c:v>
                </c:pt>
                <c:pt idx="65">
                  <c:v>-33.70559948413738</c:v>
                </c:pt>
                <c:pt idx="66">
                  <c:v>-30.489628287862558</c:v>
                </c:pt>
                <c:pt idx="67">
                  <c:v>-28.540276513414327</c:v>
                </c:pt>
                <c:pt idx="68">
                  <c:v>-26.196529581068589</c:v>
                </c:pt>
                <c:pt idx="69">
                  <c:v>-23.492906356198329</c:v>
                </c:pt>
                <c:pt idx="70">
                  <c:v>-20.384493943332572</c:v>
                </c:pt>
                <c:pt idx="71">
                  <c:v>-17.545024630713776</c:v>
                </c:pt>
                <c:pt idx="72">
                  <c:v>-15.538389122170839</c:v>
                </c:pt>
                <c:pt idx="73">
                  <c:v>-14.262283933624072</c:v>
                </c:pt>
                <c:pt idx="74">
                  <c:v>-13.343480815194605</c:v>
                </c:pt>
                <c:pt idx="75">
                  <c:v>-11.954080698591103</c:v>
                </c:pt>
                <c:pt idx="76">
                  <c:v>-12.775889059526842</c:v>
                </c:pt>
                <c:pt idx="77">
                  <c:v>-14.288623571575368</c:v>
                </c:pt>
                <c:pt idx="78">
                  <c:v>-16.382719500657771</c:v>
                </c:pt>
                <c:pt idx="79">
                  <c:v>-18.765934605232086</c:v>
                </c:pt>
                <c:pt idx="80">
                  <c:v>-21.157824353615677</c:v>
                </c:pt>
                <c:pt idx="81">
                  <c:v>-23.669551440588847</c:v>
                </c:pt>
                <c:pt idx="82">
                  <c:v>-26.631986014873661</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-46.956059619447252</c:v>
                </c:pt>
                <c:pt idx="91">
                  <c:v>-48.66769895417336</c:v>
                </c:pt>
                <c:pt idx="92">
                  <c:v>-55.535228920160613</c:v>
                </c:pt>
                <c:pt idx="93">
                  <c:v>-57.031983825190544</c:v>
                </c:pt>
                <c:pt idx="94">
                  <c:v>-58.541760409982459</c:v>
                </c:pt>
                <c:pt idx="95">
                  <c:v>-59.816607629466191</c:v>
                </c:pt>
                <c:pt idx="96">
                  <c:v>-60.550868143440454</c:v>
                </c:pt>
                <c:pt idx="97">
                  <c:v>-60.774529214438353</c:v>
                </c:pt>
                <c:pt idx="98">
                  <c:v>-58.189941919294483</c:v>
                </c:pt>
                <c:pt idx="99">
                  <c:v>-56.424593619703295</c:v>
                </c:pt>
                <c:pt idx="100">
                  <c:v>-54.665428310912361</c:v>
                </c:pt>
                <c:pt idx="101">
                  <c:v>-52.935303145088909</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-31.345241531730544</c:v>
                </c:pt>
                <c:pt idx="111">
                  <c:v>-29.39080445377283</c:v>
                </c:pt>
                <c:pt idx="112">
                  <c:v>-27.435701963607571</c:v>
                </c:pt>
                <c:pt idx="113">
                  <c:v>-25.503374056211371</c:v>
                </c:pt>
                <c:pt idx="114">
                  <c:v>-19.401009844155055</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-6.2562968225230353</c:v>
                </c:pt>
                <c:pt idx="123">
                  <c:v>-0.8008784146036183</c:v>
                </c:pt>
                <c:pt idx="124">
                  <c:v>0.42809421877440518</c:v>
                </c:pt>
                <c:pt idx="125">
                  <c:v>1.59841343745616</c:v>
                </c:pt>
                <c:pt idx="126">
                  <c:v>2.6879020725524687</c:v>
                </c:pt>
                <c:pt idx="127">
                  <c:v>3.3971926291773826</c:v>
                </c:pt>
                <c:pt idx="128">
                  <c:v>3.4045364485729359</c:v>
                </c:pt>
                <c:pt idx="129">
                  <c:v>2.6072463418096992</c:v>
                </c:pt>
                <c:pt idx="130">
                  <c:v>-2.4187529124038547</c:v>
                </c:pt>
                <c:pt idx="131">
                  <c:v>-4.4861837829668572</c:v>
                </c:pt>
                <c:pt idx="132">
                  <c:v>-6.3254268367148665</c:v>
                </c:pt>
                <c:pt idx="133">
                  <c:v>-8.1722614180523436</c:v>
                </c:pt>
                <c:pt idx="134">
                  <c:v>-10.076617727631549</c:v>
                </c:pt>
                <c:pt idx="135">
                  <c:v>-11.68714840603584</c:v>
                </c:pt>
                <c:pt idx="136">
                  <c:v>-13.181557368759101</c:v>
                </c:pt>
                <c:pt idx="137">
                  <c:v>-14.857604435938372</c:v>
                </c:pt>
                <c:pt idx="138">
                  <c:v>-18.8639979078756</c:v>
                </c:pt>
                <c:pt idx="139">
                  <c:v>-20.955335047661297</c:v>
                </c:pt>
                <c:pt idx="140">
                  <c:v>-22.915721979296322</c:v>
                </c:pt>
                <c:pt idx="141">
                  <c:v>-24.867545978659322</c:v>
                </c:pt>
                <c:pt idx="142">
                  <c:v>-26.823027316650368</c:v>
                </c:pt>
                <c:pt idx="143">
                  <c:v>-28.943555167129077</c:v>
                </c:pt>
                <c:pt idx="144">
                  <c:v>-31.170160408877834</c:v>
                </c:pt>
                <c:pt idx="145">
                  <c:v>-33.161841142341999</c:v>
                </c:pt>
                <c:pt idx="146">
                  <c:v>-38.722516104575078</c:v>
                </c:pt>
                <c:pt idx="147">
                  <c:v>-40.775633327149208</c:v>
                </c:pt>
                <c:pt idx="148">
                  <c:v>-42.818745081499095</c:v>
                </c:pt>
                <c:pt idx="149">
                  <c:v>-44.700661942925926</c:v>
                </c:pt>
                <c:pt idx="150">
                  <c:v>-46.018702671592536</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c:v>
                </c:pt>
                <c:pt idx="160">
                  <c:v>-29.759787665190558</c:v>
                </c:pt>
                <c:pt idx="161">
                  <c:v>-27.531603890834027</c:v>
                </c:pt>
                <c:pt idx="162">
                  <c:v>-25.35130551027429</c:v>
                </c:pt>
                <c:pt idx="163">
                  <c:v>-17.891344970901518</c:v>
                </c:pt>
                <c:pt idx="164">
                  <c:v>-15.506123915659813</c:v>
                </c:pt>
                <c:pt idx="165">
                  <c:v>-13.045502429004102</c:v>
                </c:pt>
                <c:pt idx="166">
                  <c:v>-10.754663052661087</c:v>
                </c:pt>
                <c:pt idx="167">
                  <c:v>-8.7947472522973147</c:v>
                </c:pt>
                <c:pt idx="168">
                  <c:v>-6.8254962529395886</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-15.085204552920864</c:v>
                </c:pt>
                <c:pt idx="183">
                  <c:v>-18.039566754298136</c:v>
                </c:pt>
                <c:pt idx="184">
                  <c:v>-21.235663010780829</c:v>
                </c:pt>
                <c:pt idx="185">
                  <c:v>-24.688715233734506</c:v>
                </c:pt>
                <c:pt idx="186">
                  <c:v>-28.094591188309085</c:v>
                </c:pt>
                <c:pt idx="187">
                  <c:v>-39.111539394581612</c:v>
                </c:pt>
                <c:pt idx="188">
                  <c:v>-41.286198770962628</c:v>
                </c:pt>
                <c:pt idx="189">
                  <c:v>-43.139527192598862</c:v>
                </c:pt>
                <c:pt idx="190">
                  <c:v>-45.007023551521094</c:v>
                </c:pt>
                <c:pt idx="191">
                  <c:v>-46.872033114457906</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-41.351851156392669</c:v>
                </c:pt>
                <c:pt idx="202">
                  <c:v>-39.081328708972578</c:v>
                </c:pt>
                <c:pt idx="203">
                  <c:v>-29.606621431963056</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c:v>
                </c:pt>
                <c:pt idx="214">
                  <c:v>-11.001336700574068</c:v>
                </c:pt>
                <c:pt idx="215">
                  <c:v>-10.517645167286885</c:v>
                </c:pt>
                <c:pt idx="216">
                  <c:v>-10.372075318672326</c:v>
                </c:pt>
                <c:pt idx="217">
                  <c:v>-10.641309840323823</c:v>
                </c:pt>
                <c:pt idx="218">
                  <c:v>-11.628179284817826</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-32.065824667782771</c:v>
                </c:pt>
                <c:pt idx="228">
                  <c:v>-34.384902778230469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-51.814205001641739</c:v>
                </c:pt>
                <c:pt idx="237">
                  <c:v>-53.963894420673242</c:v>
                </c:pt>
                <c:pt idx="238">
                  <c:v>-56.424909326224906</c:v>
                </c:pt>
                <c:pt idx="239">
                  <c:v>-58.909543936618078</c:v>
                </c:pt>
                <c:pt idx="240">
                  <c:v>-61.15885090578432</c:v>
                </c:pt>
                <c:pt idx="241">
                  <c:v>-62.980948666895344</c:v>
                </c:pt>
                <c:pt idx="242">
                  <c:v>-64.3116030853582</c:v>
                </c:pt>
                <c:pt idx="243">
                  <c:v>-64.835403917962779</c:v>
                </c:pt>
                <c:pt idx="244">
                  <c:v>-64.479835805202342</c:v>
                </c:pt>
                <c:pt idx="245">
                  <c:v>-63.429519063906341</c:v>
                </c:pt>
                <c:pt idx="246">
                  <c:v>-61.67829013136712</c:v>
                </c:pt>
                <c:pt idx="247">
                  <c:v>-59.695303469806831</c:v>
                </c:pt>
                <c:pt idx="248">
                  <c:v>-57.766705756389399</c:v>
                </c:pt>
                <c:pt idx="249">
                  <c:v>-56.035866608124351</c:v>
                </c:pt>
                <c:pt idx="250">
                  <c:v>-54.553954766634277</c:v>
                </c:pt>
                <c:pt idx="251">
                  <c:v>-53.092015005405663</c:v>
                </c:pt>
                <c:pt idx="252">
                  <c:v>-51.386009817834847</c:v>
                </c:pt>
                <c:pt idx="253">
                  <c:v>-49.633314064226099</c:v>
                </c:pt>
                <c:pt idx="254">
                  <c:v>-48.053105782969062</c:v>
                </c:pt>
                <c:pt idx="255">
                  <c:v>-46.836669127011483</c:v>
                </c:pt>
                <c:pt idx="256">
                  <c:v>-45.804430226846279</c:v>
                </c:pt>
                <c:pt idx="257">
                  <c:v>-44.676969382732544</c:v>
                </c:pt>
                <c:pt idx="258">
                  <c:v>-43.430380325447096</c:v>
                </c:pt>
                <c:pt idx="259">
                  <c:v>-41.963845820072365</c:v>
                </c:pt>
                <c:pt idx="260">
                  <c:v>-40.216356795559136</c:v>
                </c:pt>
                <c:pt idx="261">
                  <c:v>-38.318173762733295</c:v>
                </c:pt>
                <c:pt idx="262">
                  <c:v>-36.264046279289843</c:v>
                </c:pt>
                <c:pt idx="263">
                  <c:v>-34.07028908686155</c:v>
                </c:pt>
                <c:pt idx="264">
                  <c:v>-31.790693719712326</c:v>
                </c:pt>
                <c:pt idx="265">
                  <c:v>-29.524600877641777</c:v>
                </c:pt>
                <c:pt idx="266">
                  <c:v>-27.256589511325021</c:v>
                </c:pt>
                <c:pt idx="267">
                  <c:v>-24.857982499565637</c:v>
                </c:pt>
                <c:pt idx="268">
                  <c:v>-22.421626701865538</c:v>
                </c:pt>
                <c:pt idx="269">
                  <c:v>-16.981337921867581</c:v>
                </c:pt>
                <c:pt idx="270">
                  <c:v>-15.892767264195854</c:v>
                </c:pt>
                <c:pt idx="271">
                  <c:v>-14.966683467675054</c:v>
                </c:pt>
                <c:pt idx="272">
                  <c:v>-14.188976879300114</c:v>
                </c:pt>
                <c:pt idx="273">
                  <c:v>-13.580624983177568</c:v>
                </c:pt>
                <c:pt idx="274">
                  <c:v>-13.445633731549384</c:v>
                </c:pt>
                <c:pt idx="275">
                  <c:v>-13.746958606869081</c:v>
                </c:pt>
                <c:pt idx="276">
                  <c:v>-14.551145686874335</c:v>
                </c:pt>
                <c:pt idx="277">
                  <c:v>-15.741538983308567</c:v>
                </c:pt>
                <c:pt idx="278">
                  <c:v>-17.498737197618581</c:v>
                </c:pt>
                <c:pt idx="279">
                  <c:v>-20.173179425843095</c:v>
                </c:pt>
                <c:pt idx="280">
                  <c:v>-23.582654434764258</c:v>
                </c:pt>
                <c:pt idx="281">
                  <c:v>-27.004548852544307</c:v>
                </c:pt>
                <c:pt idx="282">
                  <c:v>-30.25270268593275</c:v>
                </c:pt>
                <c:pt idx="283">
                  <c:v>-33.324041439111824</c:v>
                </c:pt>
                <c:pt idx="284">
                  <c:v>-36.100607441550594</c:v>
                </c:pt>
                <c:pt idx="285">
                  <c:v>-38.651885270149492</c:v>
                </c:pt>
                <c:pt idx="286">
                  <c:v>-41.386880009223958</c:v>
                </c:pt>
                <c:pt idx="287">
                  <c:v>-43.803322010943859</c:v>
                </c:pt>
                <c:pt idx="288">
                  <c:v>-45.569952564715592</c:v>
                </c:pt>
                <c:pt idx="289">
                  <c:v>-47.097316431274336</c:v>
                </c:pt>
                <c:pt idx="290">
                  <c:v>-48.362969305443272</c:v>
                </c:pt>
                <c:pt idx="291">
                  <c:v>-49.254747945620544</c:v>
                </c:pt>
                <c:pt idx="292">
                  <c:v>-49.519567432992233</c:v>
                </c:pt>
                <c:pt idx="293">
                  <c:v>-49.210587888778818</c:v>
                </c:pt>
                <c:pt idx="294">
                  <c:v>-48.613339148171249</c:v>
                </c:pt>
                <c:pt idx="295">
                  <c:v>-48.02728584652295</c:v>
                </c:pt>
                <c:pt idx="296">
                  <c:v>-47.156980106840045</c:v>
                </c:pt>
                <c:pt idx="297">
                  <c:v>-45.323978328174029</c:v>
                </c:pt>
                <c:pt idx="298">
                  <c:v>-44.53998675150627</c:v>
                </c:pt>
                <c:pt idx="299">
                  <c:v>-43.656630189921586</c:v>
                </c:pt>
                <c:pt idx="300">
                  <c:v>-42.722357451932325</c:v>
                </c:pt>
                <c:pt idx="301">
                  <c:v>-41.426081045164295</c:v>
                </c:pt>
                <c:pt idx="302">
                  <c:v>-39.613512763983053</c:v>
                </c:pt>
                <c:pt idx="303">
                  <c:v>-37.847863328940008</c:v>
                </c:pt>
                <c:pt idx="304">
                  <c:v>-36.436966026724853</c:v>
                </c:pt>
                <c:pt idx="305">
                  <c:v>-35.229854855714024</c:v>
                </c:pt>
                <c:pt idx="306">
                  <c:v>-33.95599846900555</c:v>
                </c:pt>
                <c:pt idx="307">
                  <c:v>-32.673613149190359</c:v>
                </c:pt>
                <c:pt idx="308">
                  <c:v>-31.363571938079119</c:v>
                </c:pt>
                <c:pt idx="309">
                  <c:v>-30.169589301344882</c:v>
                </c:pt>
                <c:pt idx="310">
                  <c:v>-29.185201795813093</c:v>
                </c:pt>
                <c:pt idx="311">
                  <c:v>-28.242565263511842</c:v>
                </c:pt>
                <c:pt idx="312">
                  <c:v>-27.281748892587785</c:v>
                </c:pt>
                <c:pt idx="313">
                  <c:v>-26.378575675491092</c:v>
                </c:pt>
                <c:pt idx="314">
                  <c:v>-25.488822414075589</c:v>
                </c:pt>
                <c:pt idx="315">
                  <c:v>-24.402539414430006</c:v>
                </c:pt>
                <c:pt idx="316">
                  <c:v>-23.199857848768815</c:v>
                </c:pt>
                <c:pt idx="317">
                  <c:v>-21.950602285631049</c:v>
                </c:pt>
                <c:pt idx="318">
                  <c:v>-20.651416521841085</c:v>
                </c:pt>
                <c:pt idx="319">
                  <c:v>-19.257625656074865</c:v>
                </c:pt>
                <c:pt idx="320">
                  <c:v>-17.796759297019587</c:v>
                </c:pt>
                <c:pt idx="321">
                  <c:v>-16.340011693816095</c:v>
                </c:pt>
                <c:pt idx="322">
                  <c:v>-14.949892737747637</c:v>
                </c:pt>
                <c:pt idx="323">
                  <c:v>-13.484582202272069</c:v>
                </c:pt>
                <c:pt idx="324">
                  <c:v>-11.875586343265386</c:v>
                </c:pt>
                <c:pt idx="325">
                  <c:v>-10.221731016045837</c:v>
                </c:pt>
                <c:pt idx="326">
                  <c:v>-8.5352413485355481</c:v>
                </c:pt>
                <c:pt idx="327">
                  <c:v>-6.9116792763228334</c:v>
                </c:pt>
                <c:pt idx="328">
                  <c:v>-5.7069529038061404</c:v>
                </c:pt>
                <c:pt idx="329">
                  <c:v>-4.8605194341825895</c:v>
                </c:pt>
                <c:pt idx="330">
                  <c:v>-4.3767939017316158</c:v>
                </c:pt>
                <c:pt idx="331">
                  <c:v>-4.4497658214403346</c:v>
                </c:pt>
                <c:pt idx="332">
                  <c:v>-5.1424259299101145</c:v>
                </c:pt>
                <c:pt idx="333">
                  <c:v>-6.3427906954046325</c:v>
                </c:pt>
                <c:pt idx="334">
                  <c:v>-7.7905722333941174</c:v>
                </c:pt>
                <c:pt idx="335">
                  <c:v>-9.4446655547608174</c:v>
                </c:pt>
                <c:pt idx="336">
                  <c:v>-11.295939455494571</c:v>
                </c:pt>
                <c:pt idx="337">
                  <c:v>-13.311541029251813</c:v>
                </c:pt>
                <c:pt idx="338">
                  <c:v>-15.689860254228629</c:v>
                </c:pt>
                <c:pt idx="339">
                  <c:v>-18.144318178177102</c:v>
                </c:pt>
                <c:pt idx="340">
                  <c:v>-20.382968837982087</c:v>
                </c:pt>
                <c:pt idx="341">
                  <c:v>-22.479119287967045</c:v>
                </c:pt>
                <c:pt idx="342">
                  <c:v>-24.378040588351041</c:v>
                </c:pt>
                <c:pt idx="343">
                  <c:v>-26.132858861189895</c:v>
                </c:pt>
                <c:pt idx="344">
                  <c:v>-28.006708206732299</c:v>
                </c:pt>
                <c:pt idx="345">
                  <c:v>-29.961028716128322</c:v>
                </c:pt>
                <c:pt idx="346">
                  <c:v>-31.860406576712808</c:v>
                </c:pt>
                <c:pt idx="347">
                  <c:v>-33.8775138277271</c:v>
                </c:pt>
                <c:pt idx="348">
                  <c:v>-36.183545973295836</c:v>
                </c:pt>
                <c:pt idx="349">
                  <c:v>-38.584037510138025</c:v>
                </c:pt>
                <c:pt idx="350">
                  <c:v>-40.760493985181199</c:v>
                </c:pt>
                <c:pt idx="351">
                  <c:v>-42.575301354154135</c:v>
                </c:pt>
                <c:pt idx="352">
                  <c:v>-44.025603687293049</c:v>
                </c:pt>
                <c:pt idx="353">
                  <c:v>-45.451387766259224</c:v>
                </c:pt>
                <c:pt idx="354">
                  <c:v>-48.694286300318574</c:v>
                </c:pt>
                <c:pt idx="355">
                  <c:v>-49.347521949770837</c:v>
                </c:pt>
                <c:pt idx="356">
                  <c:v>-49.904671105107454</c:v>
                </c:pt>
                <c:pt idx="357">
                  <c:v>-50.062568079136597</c:v>
                </c:pt>
                <c:pt idx="358">
                  <c:v>-49.782978383575475</c:v>
                </c:pt>
                <c:pt idx="359">
                  <c:v>-49.217149727405385</c:v>
                </c:pt>
                <c:pt idx="360">
                  <c:v>-48.386773577174822</c:v>
                </c:pt>
                <c:pt idx="361">
                  <c:v>-47.447983807414005</c:v>
                </c:pt>
                <c:pt idx="362">
                  <c:v>-46.313198571998015</c:v>
                </c:pt>
                <c:pt idx="363">
                  <c:v>-45.068338615046329</c:v>
                </c:pt>
                <c:pt idx="364">
                  <c:v>-43.84361102012808</c:v>
                </c:pt>
                <c:pt idx="365">
                  <c:v>-42.694599563145104</c:v>
                </c:pt>
                <c:pt idx="366">
                  <c:v>-41.673240395418055</c:v>
                </c:pt>
                <c:pt idx="367">
                  <c:v>-40.614778425863825</c:v>
                </c:pt>
                <c:pt idx="368">
                  <c:v>-39.339328935477113</c:v>
                </c:pt>
                <c:pt idx="369">
                  <c:v>-37.826618708545944</c:v>
                </c:pt>
                <c:pt idx="370">
                  <c:v>-36.248154098693121</c:v>
                </c:pt>
                <c:pt idx="371">
                  <c:v>-34.646672054900577</c:v>
                </c:pt>
                <c:pt idx="372">
                  <c:v>-32.938058645759369</c:v>
                </c:pt>
                <c:pt idx="373">
                  <c:v>-31.221863423075121</c:v>
                </c:pt>
                <c:pt idx="374">
                  <c:v>-29.11640691623689</c:v>
                </c:pt>
                <c:pt idx="375">
                  <c:v>-26.948644513097573</c:v>
                </c:pt>
                <c:pt idx="376">
                  <c:v>-24.849293284685299</c:v>
                </c:pt>
                <c:pt idx="377">
                  <c:v>-22.811397973477128</c:v>
                </c:pt>
                <c:pt idx="378">
                  <c:v>-20.791565932330027</c:v>
                </c:pt>
                <c:pt idx="379">
                  <c:v>-18.946256456343562</c:v>
                </c:pt>
                <c:pt idx="380">
                  <c:v>-17.182617828992576</c:v>
                </c:pt>
                <c:pt idx="381">
                  <c:v>-15.41753180866511</c:v>
                </c:pt>
                <c:pt idx="382">
                  <c:v>-13.575573678831105</c:v>
                </c:pt>
                <c:pt idx="383">
                  <c:v>-11.61417648632731</c:v>
                </c:pt>
                <c:pt idx="384">
                  <c:v>-9.5626232252910626</c:v>
                </c:pt>
                <c:pt idx="385">
                  <c:v>-7.6327821138801113</c:v>
                </c:pt>
                <c:pt idx="386">
                  <c:v>-6.1246860591883454</c:v>
                </c:pt>
                <c:pt idx="387">
                  <c:v>-5.0619353379628755</c:v>
                </c:pt>
                <c:pt idx="388">
                  <c:v>-4.18504833156031</c:v>
                </c:pt>
                <c:pt idx="389">
                  <c:v>-3.6690090223638521</c:v>
                </c:pt>
                <c:pt idx="390">
                  <c:v>-3.6624228986200791</c:v>
                </c:pt>
                <c:pt idx="391">
                  <c:v>-3.8025285958988007</c:v>
                </c:pt>
                <c:pt idx="392">
                  <c:v>-4.0861301927962899</c:v>
                </c:pt>
                <c:pt idx="393">
                  <c:v>-4.7990100897210803</c:v>
                </c:pt>
                <c:pt idx="394">
                  <c:v>-5.9109187448768097</c:v>
                </c:pt>
                <c:pt idx="395">
                  <c:v>-7.1159753949855675</c:v>
                </c:pt>
                <c:pt idx="396">
                  <c:v>-8.5636597925065843</c:v>
                </c:pt>
                <c:pt idx="397">
                  <c:v>-10.415220257621407</c:v>
                </c:pt>
                <c:pt idx="398">
                  <c:v>-12.596577469284616</c:v>
                </c:pt>
                <c:pt idx="399">
                  <c:v>-15.071711741888333</c:v>
                </c:pt>
                <c:pt idx="400">
                  <c:v>-17.644807319644343</c:v>
                </c:pt>
                <c:pt idx="401">
                  <c:v>-19.948493522906272</c:v>
                </c:pt>
                <c:pt idx="402">
                  <c:v>-22.310969137520075</c:v>
                </c:pt>
                <c:pt idx="403">
                  <c:v>-24.880601657585309</c:v>
                </c:pt>
                <c:pt idx="404">
                  <c:v>-27.50319030388663</c:v>
                </c:pt>
                <c:pt idx="405">
                  <c:v>-30.081895743681045</c:v>
                </c:pt>
                <c:pt idx="406">
                  <c:v>-32.175578825773975</c:v>
                </c:pt>
                <c:pt idx="407">
                  <c:v>-33.92264043222734</c:v>
                </c:pt>
                <c:pt idx="408">
                  <c:v>-35.78968508797287</c:v>
                </c:pt>
                <c:pt idx="409">
                  <c:v>-37.665132394217395</c:v>
                </c:pt>
                <c:pt idx="410">
                  <c:v>-39.477326684595994</c:v>
                </c:pt>
                <c:pt idx="411">
                  <c:v>-41.519457320217285</c:v>
                </c:pt>
                <c:pt idx="412">
                  <c:v>-43.600167292782594</c:v>
                </c:pt>
                <c:pt idx="413">
                  <c:v>-47.20030961267895</c:v>
                </c:pt>
                <c:pt idx="414">
                  <c:v>-48.6330732342849</c:v>
                </c:pt>
                <c:pt idx="415">
                  <c:v>-49.820202610988062</c:v>
                </c:pt>
                <c:pt idx="416">
                  <c:v>-50.896081866489837</c:v>
                </c:pt>
                <c:pt idx="417">
                  <c:v>-51.763342252494922</c:v>
                </c:pt>
                <c:pt idx="418">
                  <c:v>-52.210936387799833</c:v>
                </c:pt>
                <c:pt idx="419">
                  <c:v>-52.057639014940236</c:v>
                </c:pt>
                <c:pt idx="420">
                  <c:v>-51.679063182288054</c:v>
                </c:pt>
                <c:pt idx="421">
                  <c:v>-50.309154300627576</c:v>
                </c:pt>
                <c:pt idx="422">
                  <c:v>-49.029430629640594</c:v>
                </c:pt>
                <c:pt idx="423">
                  <c:v>-47.31736873387807</c:v>
                </c:pt>
                <c:pt idx="424">
                  <c:v>-45.450498930975414</c:v>
                </c:pt>
                <c:pt idx="425">
                  <c:v>-43.124489848121918</c:v>
                </c:pt>
                <c:pt idx="426">
                  <c:v>-39.764012491358571</c:v>
                </c:pt>
                <c:pt idx="427">
                  <c:v>-35.616969335520579</c:v>
                </c:pt>
                <c:pt idx="428">
                  <c:v>-31.738985848491538</c:v>
                </c:pt>
                <c:pt idx="429">
                  <c:v>-28.423183393051588</c:v>
                </c:pt>
                <c:pt idx="430">
                  <c:v>-20.350625919096128</c:v>
                </c:pt>
                <c:pt idx="431">
                  <c:v>-18.075163878868295</c:v>
                </c:pt>
                <c:pt idx="432">
                  <c:v>-15.824288091141099</c:v>
                </c:pt>
                <c:pt idx="433">
                  <c:v>-13.746142626936068</c:v>
                </c:pt>
                <c:pt idx="434">
                  <c:v>-11.681907677776833</c:v>
                </c:pt>
                <c:pt idx="435">
                  <c:v>-10.047169594698103</c:v>
                </c:pt>
                <c:pt idx="436">
                  <c:v>-9.155415239637831</c:v>
                </c:pt>
                <c:pt idx="437">
                  <c:v>-8.5455770943518559</c:v>
                </c:pt>
                <c:pt idx="438">
                  <c:v>-8.2113701705478235</c:v>
                </c:pt>
                <c:pt idx="439">
                  <c:v>-8.537286155391353</c:v>
                </c:pt>
                <c:pt idx="440">
                  <c:v>-9.4116620806910589</c:v>
                </c:pt>
                <c:pt idx="441">
                  <c:v>-10.521807636349354</c:v>
                </c:pt>
                <c:pt idx="442">
                  <c:v>-11.704016848338355</c:v>
                </c:pt>
                <c:pt idx="443">
                  <c:v>-13.030737077838356</c:v>
                </c:pt>
                <c:pt idx="444">
                  <c:v>-14.680803926798571</c:v>
                </c:pt>
                <c:pt idx="445">
                  <c:v>-16.064365901263884</c:v>
                </c:pt>
                <c:pt idx="446">
                  <c:v>-17.387030516216598</c:v>
                </c:pt>
                <c:pt idx="447">
                  <c:v>-18.944133937113318</c:v>
                </c:pt>
                <c:pt idx="448">
                  <c:v>-20.100256076368233</c:v>
                </c:pt>
                <c:pt idx="449">
                  <c:v>-20.576181229223081</c:v>
                </c:pt>
                <c:pt idx="450">
                  <c:v>-20.62709254860459</c:v>
                </c:pt>
                <c:pt idx="451">
                  <c:v>-20.815044783493121</c:v>
                </c:pt>
                <c:pt idx="452">
                  <c:v>-21.320272358579299</c:v>
                </c:pt>
                <c:pt idx="453">
                  <c:v>-22.009872542300556</c:v>
                </c:pt>
                <c:pt idx="454">
                  <c:v>-22.534508782932321</c:v>
                </c:pt>
                <c:pt idx="455">
                  <c:v>-22.523250202668621</c:v>
                </c:pt>
                <c:pt idx="456">
                  <c:v>-22.325180788017327</c:v>
                </c:pt>
                <c:pt idx="457">
                  <c:v>-22.272112950241759</c:v>
                </c:pt>
                <c:pt idx="458">
                  <c:v>-22.421558703537329</c:v>
                </c:pt>
                <c:pt idx="459">
                  <c:v>-22.425405466078118</c:v>
                </c:pt>
                <c:pt idx="460">
                  <c:v>-22.293828701906804</c:v>
                </c:pt>
                <c:pt idx="461">
                  <c:v>-22.138156244600097</c:v>
                </c:pt>
                <c:pt idx="462">
                  <c:v>-21.747238715463329</c:v>
                </c:pt>
                <c:pt idx="463">
                  <c:v>-21.394983092668632</c:v>
                </c:pt>
                <c:pt idx="464">
                  <c:v>-21.208881383699108</c:v>
                </c:pt>
                <c:pt idx="465">
                  <c:v>-21.099938348617631</c:v>
                </c:pt>
                <c:pt idx="466">
                  <c:v>-21.139605658805088</c:v>
                </c:pt>
                <c:pt idx="467">
                  <c:v>-21.377857228125535</c:v>
                </c:pt>
                <c:pt idx="468">
                  <c:v>-21.43209560854261</c:v>
                </c:pt>
                <c:pt idx="469">
                  <c:v>-21.447011527434356</c:v>
                </c:pt>
                <c:pt idx="470">
                  <c:v>-21.546677647802809</c:v>
                </c:pt>
                <c:pt idx="471">
                  <c:v>-21.55692596719733</c:v>
                </c:pt>
                <c:pt idx="472">
                  <c:v>-21.54469598225181</c:v>
                </c:pt>
                <c:pt idx="473">
                  <c:v>-21.550388413688122</c:v>
                </c:pt>
                <c:pt idx="474">
                  <c:v>-21.753348850912829</c:v>
                </c:pt>
                <c:pt idx="475">
                  <c:v>-22.077870870037593</c:v>
                </c:pt>
                <c:pt idx="476">
                  <c:v>-22.405967658392328</c:v>
                </c:pt>
                <c:pt idx="477">
                  <c:v>-22.291992747058305</c:v>
                </c:pt>
                <c:pt idx="478">
                  <c:v>-22.223528145073789</c:v>
                </c:pt>
                <c:pt idx="479">
                  <c:v>-22.163048489575072</c:v>
                </c:pt>
                <c:pt idx="480">
                  <c:v>-22.134392051457574</c:v>
                </c:pt>
                <c:pt idx="481">
                  <c:v>-22.134513477042582</c:v>
                </c:pt>
                <c:pt idx="482">
                  <c:v>-22.123682314838828</c:v>
                </c:pt>
                <c:pt idx="483">
                  <c:v>-22.12775250045631</c:v>
                </c:pt>
                <c:pt idx="484">
                  <c:v>-22.127796213666826</c:v>
                </c:pt>
                <c:pt idx="485">
                  <c:v>-22.12798078055663</c:v>
                </c:pt>
                <c:pt idx="486">
                  <c:v>-22.128471339921081</c:v>
                </c:pt>
                <c:pt idx="487">
                  <c:v>-22.127121087412831</c:v>
                </c:pt>
                <c:pt idx="488">
                  <c:v>-22.128835616676831</c:v>
                </c:pt>
                <c:pt idx="489">
                  <c:v>-22.127106516342607</c:v>
                </c:pt>
                <c:pt idx="490">
                  <c:v>-22.126790809821053</c:v>
                </c:pt>
                <c:pt idx="491">
                  <c:v>-22.125314274704529</c:v>
                </c:pt>
                <c:pt idx="492">
                  <c:v>-22.124498294771829</c:v>
                </c:pt>
                <c:pt idx="493">
                  <c:v>-22.122128067347816</c:v>
                </c:pt>
                <c:pt idx="494">
                  <c:v>-22.121078950291093</c:v>
                </c:pt>
                <c:pt idx="495">
                  <c:v>-22.119072999622844</c:v>
                </c:pt>
                <c:pt idx="496">
                  <c:v>-22.117241901797328</c:v>
                </c:pt>
                <c:pt idx="497">
                  <c:v>-22.115561371697591</c:v>
                </c:pt>
                <c:pt idx="498">
                  <c:v>-22.114147977885281</c:v>
                </c:pt>
                <c:pt idx="499">
                  <c:v>-22.114021695276652</c:v>
                </c:pt>
                <c:pt idx="500">
                  <c:v>-22.112681156815626</c:v>
                </c:pt>
                <c:pt idx="501">
                  <c:v>-22.110903486247835</c:v>
                </c:pt>
                <c:pt idx="502">
                  <c:v>-22.108518687753573</c:v>
                </c:pt>
                <c:pt idx="503">
                  <c:v>-22.108120411833827</c:v>
                </c:pt>
                <c:pt idx="504">
                  <c:v>-22.107960130061358</c:v>
                </c:pt>
                <c:pt idx="505">
                  <c:v>-22.110349785579029</c:v>
                </c:pt>
                <c:pt idx="506">
                  <c:v>-22.10870811166636</c:v>
                </c:pt>
                <c:pt idx="507">
                  <c:v>-22.108202981231781</c:v>
                </c:pt>
                <c:pt idx="508">
                  <c:v>-22.106546736249086</c:v>
                </c:pt>
                <c:pt idx="509">
                  <c:v>-22.105041058992114</c:v>
                </c:pt>
                <c:pt idx="510">
                  <c:v>-22.103909372537309</c:v>
                </c:pt>
                <c:pt idx="511">
                  <c:v>-22.102107416852647</c:v>
                </c:pt>
                <c:pt idx="512">
                  <c:v>-22.100514313174116</c:v>
                </c:pt>
                <c:pt idx="513">
                  <c:v>-22.097522386753834</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-22.095093875048807</c:v>
                </c:pt>
                <c:pt idx="523">
                  <c:v>-22.094219610835086</c:v>
                </c:pt>
                <c:pt idx="524">
                  <c:v>-22.093427916019362</c:v>
                </c:pt>
                <c:pt idx="525">
                  <c:v>-22.092616793109805</c:v>
                </c:pt>
                <c:pt idx="526">
                  <c:v>-22.091737671872806</c:v>
                </c:pt>
                <c:pt idx="527">
                  <c:v>-22.088867171037563</c:v>
                </c:pt>
                <c:pt idx="528">
                  <c:v>-22.086564941941052</c:v>
                </c:pt>
                <c:pt idx="529">
                  <c:v>-22.086443516355786</c:v>
                </c:pt>
                <c:pt idx="530">
                  <c:v>-22.084316140102789</c:v>
                </c:pt>
                <c:pt idx="531">
                  <c:v>-22.084199571540783</c:v>
                </c:pt>
                <c:pt idx="532">
                  <c:v>-22.087215783078349</c:v>
                </c:pt>
                <c:pt idx="533">
                  <c:v>-22.086705795620087</c:v>
                </c:pt>
                <c:pt idx="534">
                  <c:v>-22.085880101640598</c:v>
                </c:pt>
                <c:pt idx="535">
                  <c:v>-22.084039289768025</c:v>
                </c:pt>
                <c:pt idx="536">
                  <c:v>-22.082523898464483</c:v>
                </c:pt>
                <c:pt idx="537">
                  <c:v>-22.081086219534996</c:v>
                </c:pt>
                <c:pt idx="538">
                  <c:v>-22.080241097461734</c:v>
                </c:pt>
                <c:pt idx="539">
                  <c:v>-22.077516307328587</c:v>
                </c:pt>
                <c:pt idx="540">
                  <c:v>-22.079672825722533</c:v>
                </c:pt>
                <c:pt idx="541">
                  <c:v>-22.078380857495826</c:v>
                </c:pt>
                <c:pt idx="542">
                  <c:v>-22.075398645122089</c:v>
                </c:pt>
                <c:pt idx="543">
                  <c:v>-22.07217358157806</c:v>
                </c:pt>
                <c:pt idx="544">
                  <c:v>-22.07072133157828</c:v>
                </c:pt>
                <c:pt idx="545">
                  <c:v>-22.069040801478579</c:v>
                </c:pt>
                <c:pt idx="546">
                  <c:v>-22.066476293118527</c:v>
                </c:pt>
                <c:pt idx="547">
                  <c:v>-22.066340296462776</c:v>
                </c:pt>
                <c:pt idx="548">
                  <c:v>-22.065951734590371</c:v>
                </c:pt>
                <c:pt idx="549">
                  <c:v>-22.065286322382807</c:v>
                </c:pt>
                <c:pt idx="550">
                  <c:v>-22.065543744623735</c:v>
                </c:pt>
                <c:pt idx="551">
                  <c:v>-22.065339749640529</c:v>
                </c:pt>
                <c:pt idx="552">
                  <c:v>-22.064217777232884</c:v>
                </c:pt>
                <c:pt idx="553">
                  <c:v>-22.062440106664777</c:v>
                </c:pt>
                <c:pt idx="554">
                  <c:v>-22.060118449475087</c:v>
                </c:pt>
                <c:pt idx="555">
                  <c:v>-22.059924168538629</c:v>
                </c:pt>
                <c:pt idx="556">
                  <c:v>-22.059200472050591</c:v>
                </c:pt>
                <c:pt idx="557">
                  <c:v>-22.05810278476002</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-22.058224210345031</c:v>
                </c:pt>
                <c:pt idx="566">
                  <c:v>-22.058952763856428</c:v>
                </c:pt>
                <c:pt idx="567">
                  <c:v>-22.057927931917092</c:v>
                </c:pt>
                <c:pt idx="568">
                  <c:v>-22.056305686098298</c:v>
                </c:pt>
                <c:pt idx="569">
                  <c:v>-22.058209639274789</c:v>
                </c:pt>
                <c:pt idx="570">
                  <c:v>-22.057957074057345</c:v>
                </c:pt>
                <c:pt idx="571">
                  <c:v>-22.055489706165531</c:v>
                </c:pt>
                <c:pt idx="572">
                  <c:v>-22.054435732085366</c:v>
                </c:pt>
                <c:pt idx="573">
                  <c:v>-22.053425471216357</c:v>
                </c:pt>
                <c:pt idx="574">
                  <c:v>-22.051516661016091</c:v>
                </c:pt>
                <c:pt idx="575">
                  <c:v>-22.04924357406027</c:v>
                </c:pt>
                <c:pt idx="576">
                  <c:v>-22.048029318208066</c:v>
                </c:pt>
                <c:pt idx="577">
                  <c:v>-22.047509616703277</c:v>
                </c:pt>
                <c:pt idx="578">
                  <c:v>-22.045314242121734</c:v>
                </c:pt>
                <c:pt idx="579">
                  <c:v>-22.044707114195592</c:v>
                </c:pt>
                <c:pt idx="580">
                  <c:v>-22.04506653392777</c:v>
                </c:pt>
                <c:pt idx="581">
                  <c:v>-22.045003392623755</c:v>
                </c:pt>
                <c:pt idx="582">
                  <c:v>-22.044522547306023</c:v>
                </c:pt>
                <c:pt idx="583">
                  <c:v>-22.046523640950589</c:v>
                </c:pt>
                <c:pt idx="584">
                  <c:v>-22.046543069044603</c:v>
                </c:pt>
                <c:pt idx="585">
                  <c:v>-22.046115650984827</c:v>
                </c:pt>
                <c:pt idx="586">
                  <c:v>-22.044658543961539</c:v>
                </c:pt>
                <c:pt idx="587">
                  <c:v>-22.044027130918366</c:v>
                </c:pt>
                <c:pt idx="588">
                  <c:v>-22.043143152657862</c:v>
                </c:pt>
                <c:pt idx="589">
                  <c:v>-22.042385457005864</c:v>
                </c:pt>
                <c:pt idx="590">
                  <c:v>-22.041331482926086</c:v>
                </c:pt>
                <c:pt idx="591">
                  <c:v>-22.041899754664591</c:v>
                </c:pt>
                <c:pt idx="592">
                  <c:v>-22.041982324062857</c:v>
                </c:pt>
                <c:pt idx="593">
                  <c:v>-22.041516049815307</c:v>
                </c:pt>
                <c:pt idx="594">
                  <c:v>-22.041448051487826</c:v>
                </c:pt>
                <c:pt idx="595">
                  <c:v>-22.040228938612117</c:v>
                </c:pt>
                <c:pt idx="596">
                  <c:v>-22.038888400150835</c:v>
                </c:pt>
                <c:pt idx="597">
                  <c:v>-22.037091301489131</c:v>
                </c:pt>
                <c:pt idx="598">
                  <c:v>-22.039636381755766</c:v>
                </c:pt>
                <c:pt idx="599">
                  <c:v>-22.039840376739086</c:v>
                </c:pt>
                <c:pt idx="600">
                  <c:v>-22.039587811521592</c:v>
                </c:pt>
                <c:pt idx="601">
                  <c:v>-22.039966659347833</c:v>
                </c:pt>
                <c:pt idx="602">
                  <c:v>-22.040073513862829</c:v>
                </c:pt>
                <c:pt idx="603">
                  <c:v>-22.039602382592062</c:v>
                </c:pt>
                <c:pt idx="604">
                  <c:v>-22.039247819883073</c:v>
                </c:pt>
                <c:pt idx="605">
                  <c:v>-22.038509552324776</c:v>
                </c:pt>
                <c:pt idx="606">
                  <c:v>-22.041797757173029</c:v>
                </c:pt>
                <c:pt idx="607">
                  <c:v>-22.042978013861827</c:v>
                </c:pt>
                <c:pt idx="608">
                  <c:v>-22.044036844965056</c:v>
                </c:pt>
                <c:pt idx="609">
                  <c:v>-22.044211697807825</c:v>
                </c:pt>
                <c:pt idx="610">
                  <c:v>-22.041967752992637</c:v>
                </c:pt>
                <c:pt idx="611">
                  <c:v>-22.039388673562073</c:v>
                </c:pt>
                <c:pt idx="612">
                  <c:v>-22.037188441957625</c:v>
                </c:pt>
                <c:pt idx="613">
                  <c:v>-22.037018446137878</c:v>
                </c:pt>
                <c:pt idx="614">
                  <c:v>-22.038524123395106</c:v>
                </c:pt>
                <c:pt idx="615">
                  <c:v>-22.037159299816835</c:v>
                </c:pt>
                <c:pt idx="616">
                  <c:v>-22.038329842458587</c:v>
                </c:pt>
                <c:pt idx="617">
                  <c:v>-22.03733415265966</c:v>
                </c:pt>
                <c:pt idx="618">
                  <c:v>-22.035473912693575</c:v>
                </c:pt>
                <c:pt idx="619">
                  <c:v>-22.035551625068091</c:v>
                </c:pt>
                <c:pt idx="620">
                  <c:v>-22.035779905168326</c:v>
                </c:pt>
                <c:pt idx="621">
                  <c:v>-22.036625027241811</c:v>
                </c:pt>
                <c:pt idx="622">
                  <c:v>-22.035167920218864</c:v>
                </c:pt>
                <c:pt idx="623">
                  <c:v>-22.03458022038636</c:v>
                </c:pt>
                <c:pt idx="624">
                  <c:v>-22.034721074065072</c:v>
                </c:pt>
                <c:pt idx="625">
                  <c:v>-22.035799333261981</c:v>
                </c:pt>
                <c:pt idx="626">
                  <c:v>-22.035677907677083</c:v>
                </c:pt>
                <c:pt idx="627">
                  <c:v>-22.035711906840547</c:v>
                </c:pt>
                <c:pt idx="628">
                  <c:v>-22.03525534664012</c:v>
                </c:pt>
                <c:pt idx="629">
                  <c:v>-22.034026519717585</c:v>
                </c:pt>
                <c:pt idx="630">
                  <c:v>-22.032933689450591</c:v>
                </c:pt>
                <c:pt idx="631">
                  <c:v>-22.034133374232827</c:v>
                </c:pt>
                <c:pt idx="632">
                  <c:v>-22.033482533095789</c:v>
                </c:pt>
                <c:pt idx="633">
                  <c:v>-22.032282848313518</c:v>
                </c:pt>
                <c:pt idx="634">
                  <c:v>-22.032549984600795</c:v>
                </c:pt>
                <c:pt idx="635">
                  <c:v>-22.033356250487074</c:v>
                </c:pt>
                <c:pt idx="636">
                  <c:v>-22.032579126741592</c:v>
                </c:pt>
                <c:pt idx="637">
                  <c:v>-22.032161422728333</c:v>
                </c:pt>
                <c:pt idx="638">
                  <c:v>-22.032666553163018</c:v>
                </c:pt>
                <c:pt idx="639">
                  <c:v>-22.032957974567566</c:v>
                </c:pt>
                <c:pt idx="640">
                  <c:v>-22.03281712088863</c:v>
                </c:pt>
                <c:pt idx="641">
                  <c:v>-22.036105325737068</c:v>
                </c:pt>
                <c:pt idx="642">
                  <c:v>-22.037212727074333</c:v>
                </c:pt>
                <c:pt idx="643">
                  <c:v>-22.037829569047332</c:v>
                </c:pt>
                <c:pt idx="644">
                  <c:v>-22.0384561250671</c:v>
                </c:pt>
                <c:pt idx="645">
                  <c:v>-22.03769842941567</c:v>
                </c:pt>
                <c:pt idx="646">
                  <c:v>-22.038606692792833</c:v>
                </c:pt>
                <c:pt idx="647">
                  <c:v>-22.039534384264112</c:v>
                </c:pt>
                <c:pt idx="648">
                  <c:v>-22.039262390953329</c:v>
                </c:pt>
                <c:pt idx="649">
                  <c:v>-22.039879232926623</c:v>
                </c:pt>
                <c:pt idx="650">
                  <c:v>-22.041792900149787</c:v>
                </c:pt>
                <c:pt idx="651">
                  <c:v>-22.043682282256587</c:v>
                </c:pt>
                <c:pt idx="652">
                  <c:v>-22.043677425232815</c:v>
                </c:pt>
                <c:pt idx="653">
                  <c:v>-22.044269982088608</c:v>
                </c:pt>
                <c:pt idx="654">
                  <c:v>-22.04395913259059</c:v>
                </c:pt>
                <c:pt idx="655">
                  <c:v>-22.043905705333074</c:v>
                </c:pt>
                <c:pt idx="656">
                  <c:v>-22.044439977908304</c:v>
                </c:pt>
                <c:pt idx="657">
                  <c:v>-22.044405978744052</c:v>
                </c:pt>
                <c:pt idx="658">
                  <c:v>-22.043449145132566</c:v>
                </c:pt>
                <c:pt idx="659">
                  <c:v>-22.042225175233281</c:v>
                </c:pt>
                <c:pt idx="660">
                  <c:v>-22.041783186102826</c:v>
                </c:pt>
                <c:pt idx="661">
                  <c:v>-22.044833396804631</c:v>
                </c:pt>
                <c:pt idx="662">
                  <c:v>-22.045299671051563</c:v>
                </c:pt>
                <c:pt idx="663">
                  <c:v>-22.044609973727489</c:v>
                </c:pt>
                <c:pt idx="664">
                  <c:v>-22.044911109179097</c:v>
                </c:pt>
                <c:pt idx="665">
                  <c:v>-22.043730852490288</c:v>
                </c:pt>
                <c:pt idx="666">
                  <c:v>-22.042375742958868</c:v>
                </c:pt>
                <c:pt idx="667">
                  <c:v>-22.042030894296786</c:v>
                </c:pt>
                <c:pt idx="668">
                  <c:v>-22.042934300651083</c:v>
                </c:pt>
                <c:pt idx="669">
                  <c:v>-22.043439431085787</c:v>
                </c:pt>
                <c:pt idx="670">
                  <c:v>-22.04463911586782</c:v>
                </c:pt>
                <c:pt idx="671">
                  <c:v>-22.048048746301788</c:v>
                </c:pt>
                <c:pt idx="672">
                  <c:v>-22.049282430247793</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-22.056140547302281</c:v>
                </c:pt>
                <c:pt idx="694">
                  <c:v>-22.056451396800615</c:v>
                </c:pt>
                <c:pt idx="695">
                  <c:v>-22.055868553991317</c:v>
                </c:pt>
                <c:pt idx="696">
                  <c:v>-22.055237140948329</c:v>
                </c:pt>
                <c:pt idx="697">
                  <c:v>-22.055756842453079</c:v>
                </c:pt>
                <c:pt idx="698">
                  <c:v>-22.055241997971589</c:v>
                </c:pt>
                <c:pt idx="699">
                  <c:v>-22.05401317104905</c:v>
                </c:pt>
                <c:pt idx="700">
                  <c:v>-22.053624609176328</c:v>
                </c:pt>
                <c:pt idx="701">
                  <c:v>-22.053435185263069</c:v>
                </c:pt>
                <c:pt idx="702">
                  <c:v>-22.053100050647785</c:v>
                </c:pt>
                <c:pt idx="703">
                  <c:v>-22.053546896801258</c:v>
                </c:pt>
                <c:pt idx="704">
                  <c:v>-22.053216619209593</c:v>
                </c:pt>
                <c:pt idx="705">
                  <c:v>-22.050530685264338</c:v>
                </c:pt>
                <c:pt idx="706">
                  <c:v>-22.049379570715786</c:v>
                </c:pt>
                <c:pt idx="707">
                  <c:v>-22.05086096285617</c:v>
                </c:pt>
                <c:pt idx="708">
                  <c:v>-22.052847485430547</c:v>
                </c:pt>
                <c:pt idx="709">
                  <c:v>-22.050360689444595</c:v>
                </c:pt>
                <c:pt idx="710">
                  <c:v>-22.048855012187591</c:v>
                </c:pt>
                <c:pt idx="711">
                  <c:v>-22.049214431920284</c:v>
                </c:pt>
                <c:pt idx="712">
                  <c:v>-22.049534995465077</c:v>
                </c:pt>
                <c:pt idx="713">
                  <c:v>-22.048845298141039</c:v>
                </c:pt>
                <c:pt idx="714">
                  <c:v>-22.049418426903102</c:v>
                </c:pt>
                <c:pt idx="715">
                  <c:v>-22.049879844127279</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-22.048039032254795</c:v>
                </c:pt>
                <c:pt idx="724">
                  <c:v>-22.049301858341316</c:v>
                </c:pt>
                <c:pt idx="725">
                  <c:v>-22.048762728742787</c:v>
                </c:pt>
                <c:pt idx="726">
                  <c:v>-22.048811298977029</c:v>
                </c:pt>
                <c:pt idx="727">
                  <c:v>-22.049617564863066</c:v>
                </c:pt>
                <c:pt idx="728">
                  <c:v>-22.050253834929819</c:v>
                </c:pt>
                <c:pt idx="729">
                  <c:v>-22.050258691952891</c:v>
                </c:pt>
                <c:pt idx="730">
                  <c:v>-22.049039579077277</c:v>
                </c:pt>
                <c:pt idx="731">
                  <c:v>-22.048413023057289</c:v>
                </c:pt>
                <c:pt idx="732">
                  <c:v>-22.046853918542851</c:v>
                </c:pt>
                <c:pt idx="733">
                  <c:v>-22.047388191118095</c:v>
                </c:pt>
                <c:pt idx="734">
                  <c:v>-22.046776206168548</c:v>
                </c:pt>
                <c:pt idx="735">
                  <c:v>-22.046708207840581</c:v>
                </c:pt>
                <c:pt idx="736">
                  <c:v>-22.048136172722735</c:v>
                </c:pt>
                <c:pt idx="737">
                  <c:v>-22.050807535598366</c:v>
                </c:pt>
                <c:pt idx="738">
                  <c:v>-22.050914390113327</c:v>
                </c:pt>
                <c:pt idx="739">
                  <c:v>-22.04998669864209</c:v>
                </c:pt>
                <c:pt idx="740">
                  <c:v>-22.050618111685591</c:v>
                </c:pt>
                <c:pt idx="741">
                  <c:v>-22.049836130916319</c:v>
                </c:pt>
                <c:pt idx="742">
                  <c:v>-22.049544709511796</c:v>
                </c:pt>
                <c:pt idx="743">
                  <c:v>-22.050210121718848</c:v>
                </c:pt>
                <c:pt idx="744">
                  <c:v>-22.048995865866328</c:v>
                </c:pt>
                <c:pt idx="745">
                  <c:v>-22.048923010515296</c:v>
                </c:pt>
                <c:pt idx="746">
                  <c:v>-22.048923010515296</c:v>
                </c:pt>
                <c:pt idx="747">
                  <c:v>-22.051278666869095</c:v>
                </c:pt>
                <c:pt idx="748">
                  <c:v>-22.053036909343529</c:v>
                </c:pt>
                <c:pt idx="749">
                  <c:v>-22.054168595798128</c:v>
                </c:pt>
                <c:pt idx="750">
                  <c:v>-22.055018574894561</c:v>
                </c:pt>
                <c:pt idx="751">
                  <c:v>-22.055217712854343</c:v>
                </c:pt>
                <c:pt idx="752">
                  <c:v>-22.056475681917604</c:v>
                </c:pt>
                <c:pt idx="753">
                  <c:v>-22.058141640947049</c:v>
                </c:pt>
                <c:pt idx="754">
                  <c:v>-22.058389349141283</c:v>
                </c:pt>
                <c:pt idx="755">
                  <c:v>-22.059671603321302</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-22.056529109175013</c:v>
                </c:pt>
                <c:pt idx="765">
                  <c:v>-22.05803478643206</c:v>
                </c:pt>
                <c:pt idx="766">
                  <c:v>-22.059618176063289</c:v>
                </c:pt>
                <c:pt idx="767">
                  <c:v>-22.060244732083589</c:v>
                </c:pt>
                <c:pt idx="768">
                  <c:v>-22.062318681079589</c:v>
                </c:pt>
                <c:pt idx="769">
                  <c:v>-22.064582053988588</c:v>
                </c:pt>
                <c:pt idx="770">
                  <c:v>-22.063906927734863</c:v>
                </c:pt>
                <c:pt idx="771">
                  <c:v>-22.063693218704824</c:v>
                </c:pt>
                <c:pt idx="772">
                  <c:v>-22.065150325727572</c:v>
                </c:pt>
                <c:pt idx="773">
                  <c:v>-22.065621456998329</c:v>
                </c:pt>
                <c:pt idx="774">
                  <c:v>-22.066180014690293</c:v>
                </c:pt>
                <c:pt idx="775">
                  <c:v>-22.066952281412327</c:v>
                </c:pt>
                <c:pt idx="776">
                  <c:v>-22.06866681067601</c:v>
                </c:pt>
                <c:pt idx="777">
                  <c:v>-22.067399127566329</c:v>
                </c:pt>
                <c:pt idx="778">
                  <c:v>-22.067549695291799</c:v>
                </c:pt>
                <c:pt idx="779">
                  <c:v>-22.066709430242049</c:v>
                </c:pt>
                <c:pt idx="780">
                  <c:v>-22.065878879239289</c:v>
                </c:pt>
                <c:pt idx="781">
                  <c:v>-22.06539803392128</c:v>
                </c:pt>
                <c:pt idx="782">
                  <c:v>-22.065864308168827</c:v>
                </c:pt>
                <c:pt idx="783">
                  <c:v>-22.066141158502816</c:v>
                </c:pt>
                <c:pt idx="784">
                  <c:v>-22.066864854991067</c:v>
                </c:pt>
                <c:pt idx="785">
                  <c:v>-22.0691573700406</c:v>
                </c:pt>
                <c:pt idx="786">
                  <c:v>-22.070978753819162</c:v>
                </c:pt>
                <c:pt idx="787">
                  <c:v>-22.070813615023312</c:v>
                </c:pt>
                <c:pt idx="788">
                  <c:v>-22.071751020541328</c:v>
                </c:pt>
                <c:pt idx="789">
                  <c:v>-22.072450431912316</c:v>
                </c:pt>
                <c:pt idx="790">
                  <c:v>-22.074004679403615</c:v>
                </c:pt>
                <c:pt idx="791">
                  <c:v>-22.076151483750628</c:v>
                </c:pt>
                <c:pt idx="792">
                  <c:v>-22.075758064854622</c:v>
                </c:pt>
                <c:pt idx="793">
                  <c:v>-22.0751849360921</c:v>
                </c:pt>
                <c:pt idx="794">
                  <c:v>-22.074883800640595</c:v>
                </c:pt>
                <c:pt idx="795">
                  <c:v>-22.075112080740983</c:v>
                </c:pt>
                <c:pt idx="796">
                  <c:v>-22.074849801476816</c:v>
                </c:pt>
                <c:pt idx="797">
                  <c:v>-22.073256697798385</c:v>
                </c:pt>
                <c:pt idx="798">
                  <c:v>-22.073659830741569</c:v>
                </c:pt>
                <c:pt idx="799">
                  <c:v>-22.074582665189286</c:v>
                </c:pt>
                <c:pt idx="800">
                  <c:v>-22.075626925222089</c:v>
                </c:pt>
                <c:pt idx="801">
                  <c:v>-22.075602640105487</c:v>
                </c:pt>
                <c:pt idx="802">
                  <c:v>-22.075510356660612</c:v>
                </c:pt>
                <c:pt idx="803">
                  <c:v>-22.075563783918071</c:v>
                </c:pt>
                <c:pt idx="804">
                  <c:v>-22.07489837171083</c:v>
                </c:pt>
                <c:pt idx="805">
                  <c:v>-22.078997699468843</c:v>
                </c:pt>
                <c:pt idx="806">
                  <c:v>-22.081552493782382</c:v>
                </c:pt>
                <c:pt idx="807">
                  <c:v>-22.082227620036029</c:v>
                </c:pt>
                <c:pt idx="808">
                  <c:v>-22.082417043949217</c:v>
                </c:pt>
                <c:pt idx="809">
                  <c:v>-22.081188217026792</c:v>
                </c:pt>
                <c:pt idx="810">
                  <c:v>-22.079847678565589</c:v>
                </c:pt>
                <c:pt idx="811">
                  <c:v>-22.077608590773821</c:v>
                </c:pt>
                <c:pt idx="812">
                  <c:v>-22.078570281408574</c:v>
                </c:pt>
                <c:pt idx="813">
                  <c:v>-22.079808822378354</c:v>
                </c:pt>
                <c:pt idx="814">
                  <c:v>-22.079381404318095</c:v>
                </c:pt>
                <c:pt idx="815">
                  <c:v>-22.080624802311011</c:v>
                </c:pt>
                <c:pt idx="816">
                  <c:v>-22.082703608330256</c:v>
                </c:pt>
                <c:pt idx="817">
                  <c:v>-22.083762439433812</c:v>
                </c:pt>
                <c:pt idx="818">
                  <c:v>-22.083252451975795</c:v>
                </c:pt>
                <c:pt idx="819">
                  <c:v>-22.082285904317299</c:v>
                </c:pt>
                <c:pt idx="820">
                  <c:v>-22.083004743781835</c:v>
                </c:pt>
                <c:pt idx="821">
                  <c:v>-22.084714416022088</c:v>
                </c:pt>
                <c:pt idx="822">
                  <c:v>-22.085554681072082</c:v>
                </c:pt>
                <c:pt idx="823">
                  <c:v>-22.085812103312819</c:v>
                </c:pt>
                <c:pt idx="824">
                  <c:v>-22.086715509666814</c:v>
                </c:pt>
                <c:pt idx="825">
                  <c:v>-22.087983192776832</c:v>
                </c:pt>
                <c:pt idx="826">
                  <c:v>-22.090737125050588</c:v>
                </c:pt>
                <c:pt idx="827">
                  <c:v>-22.090635127558595</c:v>
                </c:pt>
                <c:pt idx="828">
                  <c:v>-22.090231994615849</c:v>
                </c:pt>
                <c:pt idx="829">
                  <c:v>-22.090989690267619</c:v>
                </c:pt>
                <c:pt idx="830">
                  <c:v>-22.091412251304284</c:v>
                </c:pt>
                <c:pt idx="831">
                  <c:v>-22.092762503812033</c:v>
                </c:pt>
                <c:pt idx="832">
                  <c:v>-22.092573079899086</c:v>
                </c:pt>
                <c:pt idx="833">
                  <c:v>-22.092616793110082</c:v>
                </c:pt>
                <c:pt idx="834">
                  <c:v>-22.092650792273602</c:v>
                </c:pt>
                <c:pt idx="835">
                  <c:v>-22.093981616687831</c:v>
                </c:pt>
                <c:pt idx="836">
                  <c:v>-22.096361558158833</c:v>
                </c:pt>
                <c:pt idx="837">
                  <c:v>-22.096871545616889</c:v>
                </c:pt>
                <c:pt idx="838">
                  <c:v>-22.097206680232077</c:v>
                </c:pt>
                <c:pt idx="839">
                  <c:v>-22.097828379228591</c:v>
                </c:pt>
                <c:pt idx="840">
                  <c:v>-22.098042088258566</c:v>
                </c:pt>
                <c:pt idx="841">
                  <c:v>-22.09709011167034</c:v>
                </c:pt>
                <c:pt idx="842">
                  <c:v>-22.097464102472891</c:v>
                </c:pt>
                <c:pt idx="843">
                  <c:v>-22.098848354144806</c:v>
                </c:pt>
                <c:pt idx="844">
                  <c:v>-22.098673501301775</c:v>
                </c:pt>
                <c:pt idx="845">
                  <c:v>-22.102413409327582</c:v>
                </c:pt>
                <c:pt idx="846">
                  <c:v>-22.105623901801046</c:v>
                </c:pt>
                <c:pt idx="847">
                  <c:v>-22.104827349961827</c:v>
                </c:pt>
                <c:pt idx="848">
                  <c:v>-22.105502476216074</c:v>
                </c:pt>
                <c:pt idx="849">
                  <c:v>-22.106197030563528</c:v>
                </c:pt>
                <c:pt idx="850">
                  <c:v>-22.106027034744088</c:v>
                </c:pt>
                <c:pt idx="851">
                  <c:v>-22.105638472871629</c:v>
                </c:pt>
                <c:pt idx="852">
                  <c:v>-22.105113914343242</c:v>
                </c:pt>
                <c:pt idx="853">
                  <c:v>-22.105745327386373</c:v>
                </c:pt>
                <c:pt idx="854">
                  <c:v>-22.105347051466786</c:v>
                </c:pt>
                <c:pt idx="855">
                  <c:v>-22.106673018857791</c:v>
                </c:pt>
                <c:pt idx="856">
                  <c:v>-22.108610971198292</c:v>
                </c:pt>
                <c:pt idx="857">
                  <c:v>-22.108120411833553</c:v>
                </c:pt>
                <c:pt idx="858">
                  <c:v>-22.109796084910286</c:v>
                </c:pt>
                <c:pt idx="859">
                  <c:v>-22.110548923538815</c:v>
                </c:pt>
                <c:pt idx="860">
                  <c:v>-22.110636349960309</c:v>
                </c:pt>
                <c:pt idx="861">
                  <c:v>-22.110961770528331</c:v>
                </c:pt>
                <c:pt idx="862">
                  <c:v>-22.111840891765596</c:v>
                </c:pt>
                <c:pt idx="863">
                  <c:v>-22.114016838253328</c:v>
                </c:pt>
                <c:pt idx="864">
                  <c:v>-22.11437140096233</c:v>
                </c:pt>
                <c:pt idx="865">
                  <c:v>-22.115745938587285</c:v>
                </c:pt>
                <c:pt idx="866">
                  <c:v>-22.117460467850901</c:v>
                </c:pt>
                <c:pt idx="867">
                  <c:v>-22.118490156813628</c:v>
                </c:pt>
                <c:pt idx="868">
                  <c:v>-22.120719530558581</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-22.136514570687332</c:v>
                </c:pt>
                <c:pt idx="880">
                  <c:v>-22.137762825703803</c:v>
                </c:pt>
                <c:pt idx="881">
                  <c:v>-22.138233956974286</c:v>
                </c:pt>
                <c:pt idx="882">
                  <c:v>-22.140434188579079</c:v>
                </c:pt>
                <c:pt idx="883">
                  <c:v>-22.142372140919829</c:v>
                </c:pt>
                <c:pt idx="884">
                  <c:v>-22.145325211152826</c:v>
                </c:pt>
                <c:pt idx="885">
                  <c:v>-22.14650546784133</c:v>
                </c:pt>
                <c:pt idx="886">
                  <c:v>-22.147957717841145</c:v>
                </c:pt>
                <c:pt idx="887">
                  <c:v>-22.147957717841145</c:v>
                </c:pt>
                <c:pt idx="888">
                  <c:v>-22.149283685231566</c:v>
                </c:pt>
                <c:pt idx="889">
                  <c:v>-22.151275064830138</c:v>
                </c:pt>
                <c:pt idx="890">
                  <c:v>-22.150876788910338</c:v>
                </c:pt>
                <c:pt idx="891">
                  <c:v>-22.151182781385092</c:v>
                </c:pt>
                <c:pt idx="892">
                  <c:v>-22.150697079044093</c:v>
                </c:pt>
                <c:pt idx="893">
                  <c:v>-22.150444513827082</c:v>
                </c:pt>
                <c:pt idx="894">
                  <c:v>-22.152246469511827</c:v>
                </c:pt>
                <c:pt idx="895">
                  <c:v>-22.153149875865761</c:v>
                </c:pt>
                <c:pt idx="896">
                  <c:v>-22.156326369176085</c:v>
                </c:pt>
                <c:pt idx="897">
                  <c:v>-22.158094325697128</c:v>
                </c:pt>
                <c:pt idx="898">
                  <c:v>-22.159415436064595</c:v>
                </c:pt>
                <c:pt idx="899">
                  <c:v>-22.161751664324797</c:v>
                </c:pt>
                <c:pt idx="900">
                  <c:v>-22.163412766330829</c:v>
                </c:pt>
                <c:pt idx="901">
                  <c:v>-22.163539048939512</c:v>
                </c:pt>
                <c:pt idx="902">
                  <c:v>-22.164146176865572</c:v>
                </c:pt>
                <c:pt idx="903">
                  <c:v>-22.164267602450895</c:v>
                </c:pt>
                <c:pt idx="904">
                  <c:v>-22.16474359074525</c:v>
                </c:pt>
                <c:pt idx="905">
                  <c:v>-22.165734423520803</c:v>
                </c:pt>
                <c:pt idx="906">
                  <c:v>-22.169527758803596</c:v>
                </c:pt>
                <c:pt idx="907">
                  <c:v>-22.169624899271806</c:v>
                </c:pt>
                <c:pt idx="908">
                  <c:v>-22.169615185224856</c:v>
                </c:pt>
                <c:pt idx="909">
                  <c:v>-22.169756038904328</c:v>
                </c:pt>
                <c:pt idx="910">
                  <c:v>-22.169722039740062</c:v>
                </c:pt>
                <c:pt idx="911">
                  <c:v>-22.171179146763322</c:v>
                </c:pt>
                <c:pt idx="912">
                  <c:v>-22.17177656064284</c:v>
                </c:pt>
                <c:pt idx="913">
                  <c:v>-22.17352508907009</c:v>
                </c:pt>
                <c:pt idx="914">
                  <c:v>-22.176570442748091</c:v>
                </c:pt>
                <c:pt idx="915">
                  <c:v>-22.177629273851316</c:v>
                </c:pt>
                <c:pt idx="916">
                  <c:v>-22.178809530539798</c:v>
                </c:pt>
                <c:pt idx="917">
                  <c:v>-22.178216973683792</c:v>
                </c:pt>
                <c:pt idx="918">
                  <c:v>-22.17822183070728</c:v>
                </c:pt>
                <c:pt idx="919">
                  <c:v>-22.177585560640662</c:v>
                </c:pt>
                <c:pt idx="920">
                  <c:v>-22.177765270506811</c:v>
                </c:pt>
                <c:pt idx="921">
                  <c:v>-22.179402087395836</c:v>
                </c:pt>
                <c:pt idx="922">
                  <c:v>-22.180849480371759</c:v>
                </c:pt>
                <c:pt idx="923">
                  <c:v>-22.18068434157578</c:v>
                </c:pt>
                <c:pt idx="924">
                  <c:v>-22.180825195254869</c:v>
                </c:pt>
                <c:pt idx="925">
                  <c:v>-22.181519749602828</c:v>
                </c:pt>
                <c:pt idx="926">
                  <c:v>-22.183287706123796</c:v>
                </c:pt>
                <c:pt idx="927">
                  <c:v>-22.183054569000305</c:v>
                </c:pt>
                <c:pt idx="928">
                  <c:v>-22.18361312669213</c:v>
                </c:pt>
                <c:pt idx="929">
                  <c:v>-22.183112853281052</c:v>
                </c:pt>
                <c:pt idx="930">
                  <c:v>-22.182520296424997</c:v>
                </c:pt>
                <c:pt idx="931">
                  <c:v>-22.181262327361789</c:v>
                </c:pt>
                <c:pt idx="932">
                  <c:v>-22.181602319000874</c:v>
                </c:pt>
                <c:pt idx="933">
                  <c:v>-22.182277445254091</c:v>
                </c:pt>
                <c:pt idx="934">
                  <c:v>-22.183700553113784</c:v>
                </c:pt>
                <c:pt idx="935">
                  <c:v>-22.183540271340995</c:v>
                </c:pt>
                <c:pt idx="936">
                  <c:v>-22.189140419332816</c:v>
                </c:pt>
                <c:pt idx="937">
                  <c:v>-22.190612097425529</c:v>
                </c:pt>
                <c:pt idx="938">
                  <c:v>-22.191238653445836</c:v>
                </c:pt>
                <c:pt idx="939">
                  <c:v>-22.191899208629327</c:v>
                </c:pt>
                <c:pt idx="940">
                  <c:v>-22.192593762976827</c:v>
                </c:pt>
                <c:pt idx="941">
                  <c:v>-22.192744330702268</c:v>
                </c:pt>
                <c:pt idx="942">
                  <c:v>-22.192715188561802</c:v>
                </c:pt>
                <c:pt idx="943">
                  <c:v>-22.193987728695674</c:v>
                </c:pt>
                <c:pt idx="944">
                  <c:v>-22.194182009632058</c:v>
                </c:pt>
                <c:pt idx="945">
                  <c:v>-22.193968300601824</c:v>
                </c:pt>
                <c:pt idx="946">
                  <c:v>-22.196887371671085</c:v>
                </c:pt>
                <c:pt idx="947">
                  <c:v>-22.197513927691091</c:v>
                </c:pt>
                <c:pt idx="948">
                  <c:v>-22.198747611637039</c:v>
                </c:pt>
                <c:pt idx="949">
                  <c:v>-22.198844752105387</c:v>
                </c:pt>
                <c:pt idx="950">
                  <c:v>-22.199034176018095</c:v>
                </c:pt>
                <c:pt idx="951">
                  <c:v>-22.198441619162029</c:v>
                </c:pt>
                <c:pt idx="952">
                  <c:v>-22.200534996252127</c:v>
                </c:pt>
                <c:pt idx="953">
                  <c:v>-22.202108671836626</c:v>
                </c:pt>
                <c:pt idx="954">
                  <c:v>-22.202030959461787</c:v>
                </c:pt>
                <c:pt idx="955">
                  <c:v>-22.203648348257602</c:v>
                </c:pt>
                <c:pt idx="956">
                  <c:v>-22.20591657819006</c:v>
                </c:pt>
                <c:pt idx="957">
                  <c:v>-22.206256569828824</c:v>
                </c:pt>
                <c:pt idx="958">
                  <c:v>-22.206042860798792</c:v>
                </c:pt>
                <c:pt idx="959">
                  <c:v>-22.205489160130089</c:v>
                </c:pt>
                <c:pt idx="960">
                  <c:v>-22.206926839059026</c:v>
                </c:pt>
                <c:pt idx="961">
                  <c:v>-22.207184261299631</c:v>
                </c:pt>
                <c:pt idx="962">
                  <c:v>-22.209180497921295</c:v>
                </c:pt>
                <c:pt idx="963">
                  <c:v>-22.210914455278331</c:v>
                </c:pt>
                <c:pt idx="964">
                  <c:v>-22.212118997084065</c:v>
                </c:pt>
                <c:pt idx="965">
                  <c:v>-22.212434703606036</c:v>
                </c:pt>
                <c:pt idx="966">
                  <c:v>-22.216466033036099</c:v>
                </c:pt>
                <c:pt idx="967">
                  <c:v>-22.215582054775556</c:v>
                </c:pt>
                <c:pt idx="968">
                  <c:v>-22.215402344909016</c:v>
                </c:pt>
                <c:pt idx="969">
                  <c:v>-22.216864308955596</c:v>
                </c:pt>
                <c:pt idx="970">
                  <c:v>-22.218972257115567</c:v>
                </c:pt>
                <c:pt idx="971">
                  <c:v>-22.219404532199089</c:v>
                </c:pt>
                <c:pt idx="972">
                  <c:v>-22.220609074004805</c:v>
                </c:pt>
                <c:pt idx="973">
                  <c:v>-22.221391054773587</c:v>
                </c:pt>
                <c:pt idx="974">
                  <c:v>-22.221638762967299</c:v>
                </c:pt>
                <c:pt idx="975">
                  <c:v>-22.222061324004091</c:v>
                </c:pt>
                <c:pt idx="976">
                  <c:v>-22.225033822330765</c:v>
                </c:pt>
                <c:pt idx="977">
                  <c:v>-22.224217842397767</c:v>
                </c:pt>
                <c:pt idx="978">
                  <c:v>-22.222372173502297</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-22.228540593232797</c:v>
                </c:pt>
                <c:pt idx="987">
                  <c:v>-22.228924298082106</c:v>
                </c:pt>
                <c:pt idx="988">
                  <c:v>-22.228836871660782</c:v>
                </c:pt>
                <c:pt idx="989">
                  <c:v>-22.229079722831372</c:v>
                </c:pt>
                <c:pt idx="990">
                  <c:v>-22.229915130857595</c:v>
                </c:pt>
                <c:pt idx="991">
                  <c:v>-22.231935652596135</c:v>
                </c:pt>
                <c:pt idx="992">
                  <c:v>-22.231896796408638</c:v>
                </c:pt>
                <c:pt idx="993">
                  <c:v>-22.231619946074588</c:v>
                </c:pt>
                <c:pt idx="994">
                  <c:v>-22.231629660121285</c:v>
                </c:pt>
                <c:pt idx="995">
                  <c:v>-22.231517948582827</c:v>
                </c:pt>
                <c:pt idx="996">
                  <c:v>-22.236404114133027</c:v>
                </c:pt>
                <c:pt idx="997">
                  <c:v>-22.238172070654329</c:v>
                </c:pt>
                <c:pt idx="998">
                  <c:v>-22.238633487878307</c:v>
                </c:pt>
                <c:pt idx="999">
                  <c:v>-22.238818054767862</c:v>
                </c:pt>
                <c:pt idx="1000">
                  <c:v>-22.240372302259086</c:v>
                </c:pt>
                <c:pt idx="1001">
                  <c:v>-22.241567130017799</c:v>
                </c:pt>
                <c:pt idx="1002">
                  <c:v>-22.241440847409244</c:v>
                </c:pt>
                <c:pt idx="1003">
                  <c:v>-22.241785696071329</c:v>
                </c:pt>
                <c:pt idx="1004">
                  <c:v>-22.243174804766529</c:v>
                </c:pt>
                <c:pt idx="1005">
                  <c:v>-22.243339943562216</c:v>
                </c:pt>
                <c:pt idx="1006">
                  <c:v>-22.246550436036088</c:v>
                </c:pt>
                <c:pt idx="1007">
                  <c:v>-22.248507816470006</c:v>
                </c:pt>
                <c:pt idx="1008">
                  <c:v>-22.248954662623859</c:v>
                </c:pt>
                <c:pt idx="1009">
                  <c:v>-22.250212631687287</c:v>
                </c:pt>
                <c:pt idx="1010">
                  <c:v>-22.251888304763597</c:v>
                </c:pt>
                <c:pt idx="1011">
                  <c:v>-22.253189987037278</c:v>
                </c:pt>
                <c:pt idx="1012">
                  <c:v>-22.254229390047087</c:v>
                </c:pt>
                <c:pt idx="1013">
                  <c:v>-22.25789644272156</c:v>
                </c:pt>
                <c:pt idx="1014">
                  <c:v>-22.259683827336087</c:v>
                </c:pt>
                <c:pt idx="1015">
                  <c:v>-22.260397809777537</c:v>
                </c:pt>
                <c:pt idx="1016">
                  <c:v>-22.264011435194377</c:v>
                </c:pt>
                <c:pt idx="1017">
                  <c:v>-22.265356830678996</c:v>
                </c:pt>
                <c:pt idx="1018">
                  <c:v>-22.265988243722337</c:v>
                </c:pt>
                <c:pt idx="1019">
                  <c:v>-22.266085384190077</c:v>
                </c:pt>
                <c:pt idx="1020">
                  <c:v>-22.266498231180297</c:v>
                </c:pt>
                <c:pt idx="1021">
                  <c:v>-22.266707083186759</c:v>
                </c:pt>
                <c:pt idx="1022">
                  <c:v>-22.26795533820313</c:v>
                </c:pt>
                <c:pt idx="1023">
                  <c:v>-22.267829055594561</c:v>
                </c:pt>
                <c:pt idx="1024">
                  <c:v>-22.268115619975589</c:v>
                </c:pt>
                <c:pt idx="1025">
                  <c:v>-22.269524156764298</c:v>
                </c:pt>
                <c:pt idx="1026">
                  <c:v>-22.274614317298091</c:v>
                </c:pt>
                <c:pt idx="1027">
                  <c:v>-22.276289990374586</c:v>
                </c:pt>
                <c:pt idx="1028">
                  <c:v>-22.279077921811584</c:v>
                </c:pt>
                <c:pt idx="1029">
                  <c:v>-22.280190180172589</c:v>
                </c:pt>
                <c:pt idx="1030">
                  <c:v>-22.280928447730542</c:v>
                </c:pt>
                <c:pt idx="1031">
                  <c:v>-22.281394721978117</c:v>
                </c:pt>
                <c:pt idx="1032">
                  <c:v>-22.282885828164787</c:v>
                </c:pt>
                <c:pt idx="1033">
                  <c:v>-22.284493502913559</c:v>
                </c:pt>
                <c:pt idx="1034">
                  <c:v>-22.285003490371523</c:v>
                </c:pt>
                <c:pt idx="1035">
                  <c:v>-22.285474621642329</c:v>
                </c:pt>
                <c:pt idx="1036">
                  <c:v>-22.289690517962267</c:v>
                </c:pt>
                <c:pt idx="1037">
                  <c:v>-22.291006771305831</c:v>
                </c:pt>
                <c:pt idx="1038">
                  <c:v>-22.291774181004811</c:v>
                </c:pt>
                <c:pt idx="1039">
                  <c:v>-22.292760156756842</c:v>
                </c:pt>
                <c:pt idx="1040">
                  <c:v>-22.294081267124611</c:v>
                </c:pt>
                <c:pt idx="1041">
                  <c:v>-22.297214047223829</c:v>
                </c:pt>
                <c:pt idx="1042">
                  <c:v>-22.298943147557527</c:v>
                </c:pt>
                <c:pt idx="1043">
                  <c:v>-22.30097338334285</c:v>
                </c:pt>
                <c:pt idx="1044">
                  <c:v>-22.302202210265751</c:v>
                </c:pt>
                <c:pt idx="1045">
                  <c:v>-22.30209535575063</c:v>
                </c:pt>
                <c:pt idx="1046">
                  <c:v>-22.305563270465015</c:v>
                </c:pt>
                <c:pt idx="1047">
                  <c:v>-22.306782383340813</c:v>
                </c:pt>
                <c:pt idx="1048">
                  <c:v>-22.30800149621713</c:v>
                </c:pt>
                <c:pt idx="1049">
                  <c:v>-22.30990544939333</c:v>
                </c:pt>
                <c:pt idx="1050">
                  <c:v>-22.311100277152363</c:v>
                </c:pt>
                <c:pt idx="1051">
                  <c:v>-22.312338818121539</c:v>
                </c:pt>
                <c:pt idx="1052">
                  <c:v>-22.312450529660097</c:v>
                </c:pt>
                <c:pt idx="1053">
                  <c:v>-22.312581669292143</c:v>
                </c:pt>
                <c:pt idx="1054">
                  <c:v>-22.312732237017766</c:v>
                </c:pt>
                <c:pt idx="1055">
                  <c:v>-22.312936232001281</c:v>
                </c:pt>
                <c:pt idx="1056">
                  <c:v>-22.317584403404144</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-22.338940735337307</c:v>
                </c:pt>
                <c:pt idx="1074">
                  <c:v>-22.339518721122815</c:v>
                </c:pt>
                <c:pt idx="1075">
                  <c:v>-22.341208965269558</c:v>
                </c:pt>
                <c:pt idx="1076">
                  <c:v>-22.345492859916789</c:v>
                </c:pt>
                <c:pt idx="1077">
                  <c:v>-22.348271077307288</c:v>
                </c:pt>
                <c:pt idx="1078">
                  <c:v>-22.349543617440627</c:v>
                </c:pt>
                <c:pt idx="1079">
                  <c:v>-22.35030617011607</c:v>
                </c:pt>
                <c:pt idx="1080">
                  <c:v>-22.35139900038331</c:v>
                </c:pt>
                <c:pt idx="1081">
                  <c:v>-22.35309410155331</c:v>
                </c:pt>
                <c:pt idx="1082">
                  <c:v>-22.354847487004662</c:v>
                </c:pt>
                <c:pt idx="1083">
                  <c:v>-22.355964602388315</c:v>
                </c:pt>
                <c:pt idx="1084">
                  <c:v>-22.35624145272287</c:v>
                </c:pt>
                <c:pt idx="1085">
                  <c:v>-22.35764513248813</c:v>
                </c:pt>
                <c:pt idx="1086">
                  <c:v>-22.359845364092887</c:v>
                </c:pt>
                <c:pt idx="1087">
                  <c:v>-22.36161332061409</c:v>
                </c:pt>
                <c:pt idx="1088">
                  <c:v>-22.362949002051838</c:v>
                </c:pt>
                <c:pt idx="1089">
                  <c:v>-22.365688363254833</c:v>
                </c:pt>
                <c:pt idx="1090">
                  <c:v>-22.366509200211055</c:v>
                </c:pt>
                <c:pt idx="1091">
                  <c:v>-22.36830629887282</c:v>
                </c:pt>
                <c:pt idx="1092">
                  <c:v>-22.370195680979087</c:v>
                </c:pt>
                <c:pt idx="1093">
                  <c:v>-22.371045660076128</c:v>
                </c:pt>
                <c:pt idx="1094">
                  <c:v>-22.370001400042831</c:v>
                </c:pt>
                <c:pt idx="1095">
                  <c:v>-22.371137943520829</c:v>
                </c:pt>
                <c:pt idx="1096">
                  <c:v>-22.373600454389575</c:v>
                </c:pt>
                <c:pt idx="1097">
                  <c:v>-22.375771543853588</c:v>
                </c:pt>
                <c:pt idx="1098">
                  <c:v>-22.374906993686885</c:v>
                </c:pt>
                <c:pt idx="1099">
                  <c:v>-22.375669546361756</c:v>
                </c:pt>
                <c:pt idx="1100">
                  <c:v>-22.377044083986775</c:v>
                </c:pt>
                <c:pt idx="1101">
                  <c:v>-22.37912774702987</c:v>
                </c:pt>
                <c:pt idx="1102">
                  <c:v>-22.38048285656102</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-22.391396588162767</c:v>
                </c:pt>
                <c:pt idx="1111">
                  <c:v>-22.392654557226066</c:v>
                </c:pt>
                <c:pt idx="1112">
                  <c:v>-22.394534225285824</c:v>
                </c:pt>
                <c:pt idx="1113">
                  <c:v>-22.398036139163789</c:v>
                </c:pt>
                <c:pt idx="1114">
                  <c:v>-22.400984352373786</c:v>
                </c:pt>
                <c:pt idx="1115">
                  <c:v>-22.403616859061763</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-22.422913813069048</c:v>
                </c:pt>
                <c:pt idx="1125">
                  <c:v>-22.424210638319529</c:v>
                </c:pt>
                <c:pt idx="1126">
                  <c:v>-22.426716862399001</c:v>
                </c:pt>
                <c:pt idx="1127">
                  <c:v>-22.428674242833022</c:v>
                </c:pt>
                <c:pt idx="1128">
                  <c:v>-22.430315916745812</c:v>
                </c:pt>
                <c:pt idx="1129">
                  <c:v>-22.43271042928659</c:v>
                </c:pt>
                <c:pt idx="1130">
                  <c:v>-22.434104395005349</c:v>
                </c:pt>
                <c:pt idx="1131">
                  <c:v>-22.435580930121464</c:v>
                </c:pt>
                <c:pt idx="1132">
                  <c:v>-22.436702902529262</c:v>
                </c:pt>
                <c:pt idx="1133">
                  <c:v>-22.438563142495326</c:v>
                </c:pt>
                <c:pt idx="1134">
                  <c:v>-22.439267410889631</c:v>
                </c:pt>
                <c:pt idx="1135">
                  <c:v>-22.43947140587283</c:v>
                </c:pt>
                <c:pt idx="1136">
                  <c:v>-22.441691065571042</c:v>
                </c:pt>
                <c:pt idx="1137">
                  <c:v>-22.442516759550806</c:v>
                </c:pt>
                <c:pt idx="1138">
                  <c:v>-22.443007318915303</c:v>
                </c:pt>
                <c:pt idx="1139">
                  <c:v>-22.443439593998558</c:v>
                </c:pt>
                <c:pt idx="1140">
                  <c:v>-22.444338143329563</c:v>
                </c:pt>
                <c:pt idx="1141">
                  <c:v>-22.444585851523524</c:v>
                </c:pt>
                <c:pt idx="1142">
                  <c:v>-22.447568063897094</c:v>
                </c:pt>
                <c:pt idx="1143">
                  <c:v>-22.449622584799524</c:v>
                </c:pt>
                <c:pt idx="1144">
                  <c:v>-22.450914553026323</c:v>
                </c:pt>
                <c:pt idx="1145">
                  <c:v>-22.452391088143088</c:v>
                </c:pt>
                <c:pt idx="1146">
                  <c:v>-22.454848741988595</c:v>
                </c:pt>
                <c:pt idx="1147">
                  <c:v>-22.455766719412836</c:v>
                </c:pt>
                <c:pt idx="1148">
                  <c:v>-22.458510937639275</c:v>
                </c:pt>
                <c:pt idx="1149">
                  <c:v>-22.459603767906614</c:v>
                </c:pt>
                <c:pt idx="1150">
                  <c:v>-22.460803452688864</c:v>
                </c:pt>
                <c:pt idx="1151">
                  <c:v>-22.46268797777147</c:v>
                </c:pt>
                <c:pt idx="1152">
                  <c:v>-22.465553621583275</c:v>
                </c:pt>
                <c:pt idx="1153">
                  <c:v>-22.466729021248796</c:v>
                </c:pt>
                <c:pt idx="1154">
                  <c:v>-22.467059298840852</c:v>
                </c:pt>
                <c:pt idx="1155">
                  <c:v>-22.467676140813623</c:v>
                </c:pt>
                <c:pt idx="1156">
                  <c:v>-22.470109509542056</c:v>
                </c:pt>
                <c:pt idx="1157">
                  <c:v>-22.472314598170037</c:v>
                </c:pt>
                <c:pt idx="1158">
                  <c:v>-22.475141385794299</c:v>
                </c:pt>
                <c:pt idx="1159">
                  <c:v>-22.477103623252091</c:v>
                </c:pt>
                <c:pt idx="1160">
                  <c:v>-22.478793867398586</c:v>
                </c:pt>
                <c:pt idx="1161">
                  <c:v>-22.479964410040331</c:v>
                </c:pt>
                <c:pt idx="1162">
                  <c:v>-22.481416660040086</c:v>
                </c:pt>
                <c:pt idx="1163">
                  <c:v>-22.482728056360212</c:v>
                </c:pt>
                <c:pt idx="1164">
                  <c:v>-22.485073998667531</c:v>
                </c:pt>
                <c:pt idx="1165">
                  <c:v>-22.487507367395271</c:v>
                </c:pt>
                <c:pt idx="1166">
                  <c:v>-22.489503604017052</c:v>
                </c:pt>
                <c:pt idx="1167">
                  <c:v>-22.491524125755326</c:v>
                </c:pt>
                <c:pt idx="1168">
                  <c:v>-22.493136657527742</c:v>
                </c:pt>
                <c:pt idx="1169">
                  <c:v>-22.493938066390328</c:v>
                </c:pt>
                <c:pt idx="1170">
                  <c:v>-22.494287772075822</c:v>
                </c:pt>
                <c:pt idx="1171">
                  <c:v>-22.49544860067078</c:v>
                </c:pt>
                <c:pt idx="1172">
                  <c:v>-22.497192272074756</c:v>
                </c:pt>
                <c:pt idx="1173">
                  <c:v>-22.498853374080827</c:v>
                </c:pt>
                <c:pt idx="1174">
                  <c:v>-22.499965632441885</c:v>
                </c:pt>
                <c:pt idx="1175">
                  <c:v>-22.500368765384643</c:v>
                </c:pt>
                <c:pt idx="1176">
                  <c:v>-22.504424379931773</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-22.522434222735566</c:v>
                </c:pt>
                <c:pt idx="1190">
                  <c:v>-22.522560505344291</c:v>
                </c:pt>
                <c:pt idx="1191">
                  <c:v>-22.524406174239829</c:v>
                </c:pt>
                <c:pt idx="1192">
                  <c:v>-22.523862187618111</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-22.552319487775769</c:v>
                </c:pt>
                <c:pt idx="1213">
                  <c:v>-22.554743142457326</c:v>
                </c:pt>
                <c:pt idx="1214">
                  <c:v>-22.554830568878845</c:v>
                </c:pt>
                <c:pt idx="1215">
                  <c:v>-22.555126847307058</c:v>
                </c:pt>
                <c:pt idx="1216">
                  <c:v>-22.557977920048135</c:v>
                </c:pt>
                <c:pt idx="1217">
                  <c:v>-22.559872159178095</c:v>
                </c:pt>
                <c:pt idx="1218">
                  <c:v>-22.560047012021069</c:v>
                </c:pt>
                <c:pt idx="1219">
                  <c:v>-22.560702710181019</c:v>
                </c:pt>
                <c:pt idx="1220">
                  <c:v>-22.561499262020327</c:v>
                </c:pt>
                <c:pt idx="1221">
                  <c:v>-22.561902394963276</c:v>
                </c:pt>
                <c:pt idx="1222">
                  <c:v>-22.564602899979285</c:v>
                </c:pt>
                <c:pt idx="1223">
                  <c:v>-22.564923463524323</c:v>
                </c:pt>
                <c:pt idx="1224">
                  <c:v>-22.564797180915317</c:v>
                </c:pt>
                <c:pt idx="1225">
                  <c:v>-22.565870583089296</c:v>
                </c:pt>
                <c:pt idx="1226">
                  <c:v>-22.568279666700587</c:v>
                </c:pt>
                <c:pt idx="1227">
                  <c:v>-22.56949877957662</c:v>
                </c:pt>
                <c:pt idx="1228">
                  <c:v>-22.569785343957587</c:v>
                </c:pt>
                <c:pt idx="1229">
                  <c:v>-22.571033598974029</c:v>
                </c:pt>
                <c:pt idx="1230">
                  <c:v>-22.572490705996856</c:v>
                </c:pt>
                <c:pt idx="1231">
                  <c:v>-22.573607821381081</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-22.587299770373278</c:v>
                </c:pt>
                <c:pt idx="1240">
                  <c:v>-22.589198866526527</c:v>
                </c:pt>
                <c:pt idx="1241">
                  <c:v>-22.590340267027784</c:v>
                </c:pt>
                <c:pt idx="1242">
                  <c:v>-22.59087939662605</c:v>
                </c:pt>
                <c:pt idx="1243">
                  <c:v>-22.593147626558604</c:v>
                </c:pt>
                <c:pt idx="1244">
                  <c:v>-22.59538185732702</c:v>
                </c:pt>
                <c:pt idx="1245">
                  <c:v>-22.596343547962057</c:v>
                </c:pt>
                <c:pt idx="1246">
                  <c:v>-22.599301475218589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-22.614824522036649</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-22.632562371529037</c:v>
                </c:pt>
                <c:pt idx="1265">
                  <c:v>-22.634369184237595</c:v>
                </c:pt>
                <c:pt idx="1266">
                  <c:v>-22.636831695106387</c:v>
                </c:pt>
                <c:pt idx="1267">
                  <c:v>-22.640085900790833</c:v>
                </c:pt>
                <c:pt idx="1268">
                  <c:v>-22.642247276208256</c:v>
                </c:pt>
                <c:pt idx="1269">
                  <c:v>-22.643840379886615</c:v>
                </c:pt>
                <c:pt idx="1270">
                  <c:v>-22.644437793765807</c:v>
                </c:pt>
                <c:pt idx="1271">
                  <c:v>-22.644481506976593</c:v>
                </c:pt>
                <c:pt idx="1272">
                  <c:v>-22.646764307979289</c:v>
                </c:pt>
                <c:pt idx="1273">
                  <c:v>-22.648430267008607</c:v>
                </c:pt>
                <c:pt idx="1274">
                  <c:v>-22.649610523697319</c:v>
                </c:pt>
                <c:pt idx="1275">
                  <c:v>-22.652073034566293</c:v>
                </c:pt>
                <c:pt idx="1276">
                  <c:v>-22.654593829715836</c:v>
                </c:pt>
                <c:pt idx="1277">
                  <c:v>-22.656216075535049</c:v>
                </c:pt>
                <c:pt idx="1278">
                  <c:v>-22.657236050450621</c:v>
                </c:pt>
                <c:pt idx="1279">
                  <c:v>-22.658396879045583</c:v>
                </c:pt>
                <c:pt idx="1280">
                  <c:v>-22.658707728544115</c:v>
                </c:pt>
                <c:pt idx="1281">
                  <c:v>-22.659178859814627</c:v>
                </c:pt>
                <c:pt idx="1282">
                  <c:v>-22.660363973526589</c:v>
                </c:pt>
                <c:pt idx="1283">
                  <c:v>-22.661374234395829</c:v>
                </c:pt>
                <c:pt idx="1284">
                  <c:v>-22.661772510315629</c:v>
                </c:pt>
                <c:pt idx="1285">
                  <c:v>-22.663385042087597</c:v>
                </c:pt>
                <c:pt idx="1286">
                  <c:v>-22.665546417504803</c:v>
                </c:pt>
                <c:pt idx="1287">
                  <c:v>-22.669572889911542</c:v>
                </c:pt>
                <c:pt idx="1288">
                  <c:v>-22.670801716834422</c:v>
                </c:pt>
                <c:pt idx="1289">
                  <c:v>-22.67297280629883</c:v>
                </c:pt>
                <c:pt idx="1290">
                  <c:v>-22.674570767000134</c:v>
                </c:pt>
                <c:pt idx="1291">
                  <c:v>-22.675299320511826</c:v>
                </c:pt>
                <c:pt idx="1292">
                  <c:v>-22.674799047100564</c:v>
                </c:pt>
                <c:pt idx="1293">
                  <c:v>-22.675634455126826</c:v>
                </c:pt>
                <c:pt idx="1294">
                  <c:v>-22.677499552116601</c:v>
                </c:pt>
                <c:pt idx="1295">
                  <c:v>-22.679966920008656</c:v>
                </c:pt>
                <c:pt idx="1296">
                  <c:v>-22.682866562984326</c:v>
                </c:pt>
                <c:pt idx="1297">
                  <c:v>-22.684012820509089</c:v>
                </c:pt>
                <c:pt idx="1298">
                  <c:v>-22.68516879208039</c:v>
                </c:pt>
                <c:pt idx="1299">
                  <c:v>-22.68665989826707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-22.71832283387554</c:v>
                </c:pt>
                <c:pt idx="1315">
                  <c:v>-22.717948843073074</c:v>
                </c:pt>
                <c:pt idx="1316">
                  <c:v>-22.719425378189587</c:v>
                </c:pt>
                <c:pt idx="1317">
                  <c:v>-22.722941863138313</c:v>
                </c:pt>
                <c:pt idx="1318">
                  <c:v>-22.724627250261559</c:v>
                </c:pt>
                <c:pt idx="1319">
                  <c:v>-22.726944050428116</c:v>
                </c:pt>
                <c:pt idx="1320">
                  <c:v>-22.728964572166589</c:v>
                </c:pt>
                <c:pt idx="1321">
                  <c:v>-22.729639698420254</c:v>
                </c:pt>
                <c:pt idx="1322">
                  <c:v>-22.732136208453088</c:v>
                </c:pt>
                <c:pt idx="1323">
                  <c:v>-22.732923046245286</c:v>
                </c:pt>
                <c:pt idx="1324">
                  <c:v>-22.734011019489131</c:v>
                </c:pt>
                <c:pt idx="1325">
                  <c:v>-22.735147562967004</c:v>
                </c:pt>
                <c:pt idx="1326">
                  <c:v>-22.736794093903072</c:v>
                </c:pt>
                <c:pt idx="1327">
                  <c:v>-22.740388291226086</c:v>
                </c:pt>
                <c:pt idx="1328">
                  <c:v>-22.742287387379513</c:v>
                </c:pt>
                <c:pt idx="1329">
                  <c:v>-22.743113081359333</c:v>
                </c:pt>
                <c:pt idx="1330">
                  <c:v>-22.745862156609277</c:v>
                </c:pt>
                <c:pt idx="1331">
                  <c:v>-22.748781227678329</c:v>
                </c:pt>
                <c:pt idx="1332">
                  <c:v>-22.750762893229538</c:v>
                </c:pt>
                <c:pt idx="1333">
                  <c:v>-22.753210833028056</c:v>
                </c:pt>
                <c:pt idx="1334">
                  <c:v>-22.754478516138064</c:v>
                </c:pt>
                <c:pt idx="1335">
                  <c:v>-22.758092141554826</c:v>
                </c:pt>
                <c:pt idx="1336">
                  <c:v>-22.761103496069083</c:v>
                </c:pt>
                <c:pt idx="1337">
                  <c:v>-22.76441112901113</c:v>
                </c:pt>
                <c:pt idx="1338">
                  <c:v>-22.765581671652829</c:v>
                </c:pt>
                <c:pt idx="1339">
                  <c:v>-22.76835988904303</c:v>
                </c:pt>
                <c:pt idx="1340">
                  <c:v>-22.770720402420295</c:v>
                </c:pt>
                <c:pt idx="1341">
                  <c:v>-22.773386908272329</c:v>
                </c:pt>
                <c:pt idx="1342">
                  <c:v>-22.775591996900296</c:v>
                </c:pt>
                <c:pt idx="1343">
                  <c:v>-22.778350786197088</c:v>
                </c:pt>
                <c:pt idx="1344">
                  <c:v>-22.779409617300821</c:v>
                </c:pt>
                <c:pt idx="1345">
                  <c:v>-22.780978435862085</c:v>
                </c:pt>
                <c:pt idx="1346">
                  <c:v>-22.783290379005056</c:v>
                </c:pt>
                <c:pt idx="1347">
                  <c:v>-22.787559702582072</c:v>
                </c:pt>
                <c:pt idx="1348">
                  <c:v>-22.789483083852307</c:v>
                </c:pt>
                <c:pt idx="1349">
                  <c:v>-22.792105876493284</c:v>
                </c:pt>
                <c:pt idx="1350">
                  <c:v>-22.79503951863299</c:v>
                </c:pt>
                <c:pt idx="1351">
                  <c:v>-22.796593766124289</c:v>
                </c:pt>
                <c:pt idx="1352">
                  <c:v>-22.798871710103285</c:v>
                </c:pt>
                <c:pt idx="1353">
                  <c:v>-22.800955373146095</c:v>
                </c:pt>
                <c:pt idx="1354">
                  <c:v>-22.803825873981609</c:v>
                </c:pt>
                <c:pt idx="1355">
                  <c:v>-22.806162102241828</c:v>
                </c:pt>
                <c:pt idx="1356">
                  <c:v>-22.809620302909579</c:v>
                </c:pt>
                <c:pt idx="1357">
                  <c:v>-22.813739058761016</c:v>
                </c:pt>
                <c:pt idx="1358">
                  <c:v>-22.815832435850538</c:v>
                </c:pt>
                <c:pt idx="1359">
                  <c:v>-22.817002978492368</c:v>
                </c:pt>
                <c:pt idx="1360">
                  <c:v>-22.819159496886108</c:v>
                </c:pt>
                <c:pt idx="1361">
                  <c:v>-22.820456322136565</c:v>
                </c:pt>
                <c:pt idx="1362">
                  <c:v>-22.821811431667854</c:v>
                </c:pt>
                <c:pt idx="1363">
                  <c:v>-22.824225372302827</c:v>
                </c:pt>
                <c:pt idx="1364">
                  <c:v>-22.827877853906578</c:v>
                </c:pt>
                <c:pt idx="1365">
                  <c:v>-22.829048396548544</c:v>
                </c:pt>
                <c:pt idx="1366">
                  <c:v>-22.829577812100624</c:v>
                </c:pt>
                <c:pt idx="1367">
                  <c:v>-22.832020894875583</c:v>
                </c:pt>
                <c:pt idx="1368">
                  <c:v>-22.83427455373759</c:v>
                </c:pt>
                <c:pt idx="1369">
                  <c:v>-22.837261623134655</c:v>
                </c:pt>
                <c:pt idx="1370">
                  <c:v>-22.838718730157289</c:v>
                </c:pt>
                <c:pt idx="1371">
                  <c:v>-22.840292405742087</c:v>
                </c:pt>
                <c:pt idx="1372">
                  <c:v>-22.841074386511067</c:v>
                </c:pt>
                <c:pt idx="1373">
                  <c:v>-22.840914104738591</c:v>
                </c:pt>
                <c:pt idx="1374">
                  <c:v>-22.842191501895329</c:v>
                </c:pt>
                <c:pt idx="1375">
                  <c:v>-22.842784058751576</c:v>
                </c:pt>
                <c:pt idx="1376">
                  <c:v>-22.844479159921271</c:v>
                </c:pt>
                <c:pt idx="1377">
                  <c:v>-22.846995098047831</c:v>
                </c:pt>
                <c:pt idx="1378">
                  <c:v>-22.849802457578605</c:v>
                </c:pt>
                <c:pt idx="1379">
                  <c:v>-22.852415536172824</c:v>
                </c:pt>
                <c:pt idx="1380">
                  <c:v>-22.855062613931089</c:v>
                </c:pt>
                <c:pt idx="1381">
                  <c:v>-22.856883997710124</c:v>
                </c:pt>
                <c:pt idx="1382">
                  <c:v>-22.859827353896172</c:v>
                </c:pt>
                <c:pt idx="1383">
                  <c:v>-22.862387005233291</c:v>
                </c:pt>
                <c:pt idx="1384">
                  <c:v>-22.864995226804375</c:v>
                </c:pt>
                <c:pt idx="1385">
                  <c:v>-22.868754562923524</c:v>
                </c:pt>
                <c:pt idx="1386">
                  <c:v>-22.871411354728806</c:v>
                </c:pt>
                <c:pt idx="1387">
                  <c:v>-22.874393567102327</c:v>
                </c:pt>
                <c:pt idx="1388">
                  <c:v>-22.87552039653324</c:v>
                </c:pt>
                <c:pt idx="1389">
                  <c:v>-22.877395207569563</c:v>
                </c:pt>
                <c:pt idx="1390">
                  <c:v>-22.879852861414893</c:v>
                </c:pt>
                <c:pt idx="1391">
                  <c:v>-22.883053639842093</c:v>
                </c:pt>
                <c:pt idx="1392">
                  <c:v>-22.886249561245503</c:v>
                </c:pt>
                <c:pt idx="1393">
                  <c:v>-22.887968947532631</c:v>
                </c:pt>
                <c:pt idx="1394">
                  <c:v>-22.890033182482043</c:v>
                </c:pt>
                <c:pt idx="1395">
                  <c:v>-22.891893422447911</c:v>
                </c:pt>
                <c:pt idx="1396">
                  <c:v>-22.893122249370254</c:v>
                </c:pt>
                <c:pt idx="1397">
                  <c:v>-22.895312766928086</c:v>
                </c:pt>
                <c:pt idx="1398">
                  <c:v>-22.897090437496395</c:v>
                </c:pt>
                <c:pt idx="1399">
                  <c:v>-22.898931249368587</c:v>
                </c:pt>
                <c:pt idx="1400">
                  <c:v>-22.89990751107409</c:v>
                </c:pt>
                <c:pt idx="1401">
                  <c:v>-22.903011149032849</c:v>
                </c:pt>
                <c:pt idx="1402">
                  <c:v>-22.904312831306271</c:v>
                </c:pt>
                <c:pt idx="1403">
                  <c:v>-22.905867078797527</c:v>
                </c:pt>
                <c:pt idx="1404">
                  <c:v>-22.906046788663499</c:v>
                </c:pt>
                <c:pt idx="1405">
                  <c:v>-22.90717361809509</c:v>
                </c:pt>
                <c:pt idx="1406">
                  <c:v>-22.909393277793267</c:v>
                </c:pt>
                <c:pt idx="1407">
                  <c:v>-22.914750574614104</c:v>
                </c:pt>
                <c:pt idx="1408">
                  <c:v>-22.917499649864087</c:v>
                </c:pt>
                <c:pt idx="1409">
                  <c:v>-22.920219582973534</c:v>
                </c:pt>
                <c:pt idx="1410">
                  <c:v>-22.921326984310785</c:v>
                </c:pt>
                <c:pt idx="1411">
                  <c:v>-22.923425218424129</c:v>
                </c:pt>
                <c:pt idx="1412">
                  <c:v>-22.92402263230375</c:v>
                </c:pt>
                <c:pt idx="1413">
                  <c:v>-22.925712876450035</c:v>
                </c:pt>
                <c:pt idx="1414">
                  <c:v>-22.92705341491159</c:v>
                </c:pt>
                <c:pt idx="1415">
                  <c:v>-22.927733398188817</c:v>
                </c:pt>
                <c:pt idx="1416">
                  <c:v>-22.929695635646087</c:v>
                </c:pt>
                <c:pt idx="1417">
                  <c:v>-22.933508399022784</c:v>
                </c:pt>
                <c:pt idx="1418">
                  <c:v>-22.936942314573589</c:v>
                </c:pt>
                <c:pt idx="1419">
                  <c:v>-22.940555939990329</c:v>
                </c:pt>
                <c:pt idx="1420">
                  <c:v>-22.943149590491004</c:v>
                </c:pt>
                <c:pt idx="1421">
                  <c:v>-22.946068661560602</c:v>
                </c:pt>
                <c:pt idx="1422">
                  <c:v>-22.948604027780586</c:v>
                </c:pt>
                <c:pt idx="1423">
                  <c:v>-22.949157728449585</c:v>
                </c:pt>
                <c:pt idx="1424">
                  <c:v>-22.950197131458808</c:v>
                </c:pt>
                <c:pt idx="1425">
                  <c:v>-22.952324507712309</c:v>
                </c:pt>
                <c:pt idx="1426">
                  <c:v>-22.954840445838315</c:v>
                </c:pt>
                <c:pt idx="1427">
                  <c:v>-22.959158339650131</c:v>
                </c:pt>
                <c:pt idx="1428">
                  <c:v>-22.961208003528789</c:v>
                </c:pt>
                <c:pt idx="1429">
                  <c:v>-22.963626801186777</c:v>
                </c:pt>
                <c:pt idx="1430">
                  <c:v>-22.96665758379476</c:v>
                </c:pt>
                <c:pt idx="1431">
                  <c:v>-22.969246377271716</c:v>
                </c:pt>
                <c:pt idx="1432">
                  <c:v>-22.970839480950289</c:v>
                </c:pt>
                <c:pt idx="1433">
                  <c:v>-22.972724006033499</c:v>
                </c:pt>
                <c:pt idx="1434">
                  <c:v>-22.977109898172589</c:v>
                </c:pt>
                <c:pt idx="1435">
                  <c:v>-22.979795832118274</c:v>
                </c:pt>
                <c:pt idx="1436">
                  <c:v>-22.981762926599089</c:v>
                </c:pt>
                <c:pt idx="1437">
                  <c:v>-22.985993393989073</c:v>
                </c:pt>
                <c:pt idx="1438">
                  <c:v>-22.988679327934303</c:v>
                </c:pt>
                <c:pt idx="1439">
                  <c:v>-22.991059269405326</c:v>
                </c:pt>
                <c:pt idx="1440">
                  <c:v>-22.993793773585274</c:v>
                </c:pt>
                <c:pt idx="1441">
                  <c:v>-22.99579486722978</c:v>
                </c:pt>
                <c:pt idx="1442">
                  <c:v>-22.996460279437031</c:v>
                </c:pt>
                <c:pt idx="1443">
                  <c:v>-22.999442491810822</c:v>
                </c:pt>
                <c:pt idx="1444">
                  <c:v>-23.000787887295086</c:v>
                </c:pt>
                <c:pt idx="1445">
                  <c:v>-23.002740410705766</c:v>
                </c:pt>
                <c:pt idx="1446">
                  <c:v>-23.005188350504326</c:v>
                </c:pt>
                <c:pt idx="1447">
                  <c:v>-23.008903973413087</c:v>
                </c:pt>
                <c:pt idx="1448">
                  <c:v>-23.012707022742788</c:v>
                </c:pt>
                <c:pt idx="1449">
                  <c:v>-23.01720462642033</c:v>
                </c:pt>
                <c:pt idx="1450">
                  <c:v>-23.019312574580056</c:v>
                </c:pt>
                <c:pt idx="1451">
                  <c:v>-23.021265097990884</c:v>
                </c:pt>
                <c:pt idx="1452">
                  <c:v>-23.025417853006289</c:v>
                </c:pt>
                <c:pt idx="1453">
                  <c:v>-23.029055763540125</c:v>
                </c:pt>
                <c:pt idx="1454">
                  <c:v>-23.033130806181081</c:v>
                </c:pt>
                <c:pt idx="1455">
                  <c:v>-23.035005617217095</c:v>
                </c:pt>
                <c:pt idx="1456">
                  <c:v>-23.037327274407026</c:v>
                </c:pt>
                <c:pt idx="1457">
                  <c:v>-23.041028326245097</c:v>
                </c:pt>
                <c:pt idx="1458">
                  <c:v>-23.044326245140589</c:v>
                </c:pt>
                <c:pt idx="1459">
                  <c:v>-23.047527023567589</c:v>
                </c:pt>
                <c:pt idx="1460">
                  <c:v>-23.049319265205789</c:v>
                </c:pt>
                <c:pt idx="1461">
                  <c:v>-23.051271788616337</c:v>
                </c:pt>
                <c:pt idx="1462">
                  <c:v>-23.051364072061329</c:v>
                </c:pt>
                <c:pt idx="1463">
                  <c:v>-23.055322546140271</c:v>
                </c:pt>
                <c:pt idx="1464">
                  <c:v>-23.058416470052329</c:v>
                </c:pt>
                <c:pt idx="1465">
                  <c:v>-23.06092269413179</c:v>
                </c:pt>
                <c:pt idx="1466">
                  <c:v>-23.064322610518829</c:v>
                </c:pt>
                <c:pt idx="1467">
                  <c:v>-23.068611362189536</c:v>
                </c:pt>
                <c:pt idx="1468">
                  <c:v>-23.069947043627</c:v>
                </c:pt>
                <c:pt idx="1469">
                  <c:v>-23.071700429077836</c:v>
                </c:pt>
                <c:pt idx="1470">
                  <c:v>-23.073264390616117</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39190272"/>
        <c:axId val="139191808"/>
        <c:extLst/>
      </c:lineChart>
      <c:catAx>
        <c:axId val="139190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91808"/>
        <c:crosses val="autoZero"/>
        <c:auto val="1"/>
        <c:lblAlgn val="ctr"/>
        <c:lblOffset val="100"/>
        <c:noMultiLvlLbl val="0"/>
      </c:catAx>
      <c:valAx>
        <c:axId val="13919180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902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-2.2015972692693215</c:v>
                </c:pt>
                <c:pt idx="9">
                  <c:v>-2.2001904092692972</c:v>
                </c:pt>
                <c:pt idx="10">
                  <c:v>-2.2006022592694192</c:v>
                </c:pt>
                <c:pt idx="11">
                  <c:v>-2.2012593119010142</c:v>
                </c:pt>
                <c:pt idx="12">
                  <c:v>-2.199428999269339</c:v>
                </c:pt>
                <c:pt idx="13">
                  <c:v>-2.2000617492693002</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-2.8542433392694107</c:v>
                </c:pt>
                <c:pt idx="31">
                  <c:v>-3.4084381692694308</c:v>
                </c:pt>
                <c:pt idx="32">
                  <c:v>-4.1226752017982342</c:v>
                </c:pt>
                <c:pt idx="33">
                  <c:v>-4.806041402126553</c:v>
                </c:pt>
                <c:pt idx="34">
                  <c:v>-5.1103137692694345</c:v>
                </c:pt>
                <c:pt idx="35">
                  <c:v>-5.5305944992694975</c:v>
                </c:pt>
                <c:pt idx="36">
                  <c:v>-5.8926314092694785</c:v>
                </c:pt>
                <c:pt idx="37">
                  <c:v>-6.2814676936128881</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-2.4381694092694444</c:v>
                </c:pt>
                <c:pt idx="54">
                  <c:v>-1.2019641792693789</c:v>
                </c:pt>
                <c:pt idx="55">
                  <c:v>0.70271067096312956</c:v>
                </c:pt>
                <c:pt idx="56">
                  <c:v>4.245534063807388</c:v>
                </c:pt>
                <c:pt idx="57">
                  <c:v>5.1583996907304908</c:v>
                </c:pt>
                <c:pt idx="58">
                  <c:v>6.7104529707305716</c:v>
                </c:pt>
                <c:pt idx="59">
                  <c:v>8.2036336507305929</c:v>
                </c:pt>
                <c:pt idx="60">
                  <c:v>8.558129670730569</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14.447763600730509</c:v>
                </c:pt>
                <c:pt idx="69">
                  <c:v>16.577932063647225</c:v>
                </c:pt>
                <c:pt idx="70">
                  <c:v>17.0119789407307</c:v>
                </c:pt>
                <c:pt idx="71">
                  <c:v>16.985130770730464</c:v>
                </c:pt>
                <c:pt idx="72">
                  <c:v>16.952357740730577</c:v>
                </c:pt>
                <c:pt idx="73">
                  <c:v>16.549718696612942</c:v>
                </c:pt>
                <c:pt idx="74">
                  <c:v>15.781736870730525</c:v>
                </c:pt>
                <c:pt idx="75">
                  <c:v>14.578032420730576</c:v>
                </c:pt>
                <c:pt idx="76">
                  <c:v>13.721444596400719</c:v>
                </c:pt>
                <c:pt idx="77">
                  <c:v>12.868930390730654</c:v>
                </c:pt>
                <c:pt idx="78">
                  <c:v>11.972499440730619</c:v>
                </c:pt>
                <c:pt idx="79">
                  <c:v>11.389037880730626</c:v>
                </c:pt>
                <c:pt idx="80">
                  <c:v>11.530621100730562</c:v>
                </c:pt>
                <c:pt idx="81">
                  <c:v>11.559757740730531</c:v>
                </c:pt>
                <c:pt idx="82">
                  <c:v>8.7887947705814309</c:v>
                </c:pt>
                <c:pt idx="83">
                  <c:v>8.7867360807306056</c:v>
                </c:pt>
                <c:pt idx="84">
                  <c:v>8.7713145907305119</c:v>
                </c:pt>
                <c:pt idx="85">
                  <c:v>8.8713952907305789</c:v>
                </c:pt>
                <c:pt idx="86">
                  <c:v>9.22189537073052</c:v>
                </c:pt>
                <c:pt idx="87">
                  <c:v>10.00847612848567</c:v>
                </c:pt>
                <c:pt idx="88">
                  <c:v>10.262984830730653</c:v>
                </c:pt>
                <c:pt idx="89">
                  <c:v>10.264451240730637</c:v>
                </c:pt>
                <c:pt idx="90">
                  <c:v>9.8912186894485679</c:v>
                </c:pt>
                <c:pt idx="91">
                  <c:v>9.7033849107307759</c:v>
                </c:pt>
                <c:pt idx="92">
                  <c:v>9.5913525107305819</c:v>
                </c:pt>
                <c:pt idx="93">
                  <c:v>9.5735246376377567</c:v>
                </c:pt>
                <c:pt idx="94">
                  <c:v>9.307993280730642</c:v>
                </c:pt>
                <c:pt idx="95">
                  <c:v>8.8368613807305856</c:v>
                </c:pt>
                <c:pt idx="96">
                  <c:v>8.2926227407305184</c:v>
                </c:pt>
                <c:pt idx="97">
                  <c:v>7.6965848807304695</c:v>
                </c:pt>
                <c:pt idx="98">
                  <c:v>7.2781810207305</c:v>
                </c:pt>
                <c:pt idx="99">
                  <c:v>5.6308090816396801</c:v>
                </c:pt>
                <c:pt idx="100">
                  <c:v>5.5654053307305462</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5.1607188607306007</c:v>
                </c:pt>
                <c:pt idx="109">
                  <c:v>5.2097652807306822</c:v>
                </c:pt>
                <c:pt idx="110">
                  <c:v>5.2425343007305685</c:v>
                </c:pt>
                <c:pt idx="111">
                  <c:v>5.3098571607306324</c:v>
                </c:pt>
                <c:pt idx="112">
                  <c:v>5.4070742007306185</c:v>
                </c:pt>
                <c:pt idx="113">
                  <c:v>5.4951790462861085</c:v>
                </c:pt>
                <c:pt idx="114">
                  <c:v>5.5467939958326822</c:v>
                </c:pt>
                <c:pt idx="115">
                  <c:v>5.5173058407305335</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4.901345060730657</c:v>
                </c:pt>
                <c:pt idx="124">
                  <c:v>4.8704725066880545</c:v>
                </c:pt>
                <c:pt idx="125">
                  <c:v>4.7886984607305108</c:v>
                </c:pt>
                <c:pt idx="126">
                  <c:v>4.6526836607306565</c:v>
                </c:pt>
                <c:pt idx="127">
                  <c:v>4.5742605907305824</c:v>
                </c:pt>
                <c:pt idx="128">
                  <c:v>4.5954580307306969</c:v>
                </c:pt>
                <c:pt idx="129">
                  <c:v>4.5603647094805382</c:v>
                </c:pt>
                <c:pt idx="130">
                  <c:v>3.9237182986252752</c:v>
                </c:pt>
                <c:pt idx="131">
                  <c:v>3.7452308407304509</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5.2132698207306429</c:v>
                </c:pt>
                <c:pt idx="141">
                  <c:v>5.1467259007306723</c:v>
                </c:pt>
                <c:pt idx="142">
                  <c:v>4.8159019807305725</c:v>
                </c:pt>
                <c:pt idx="143">
                  <c:v>4.5300716507306706</c:v>
                </c:pt>
                <c:pt idx="144">
                  <c:v>4.6584223561151745</c:v>
                </c:pt>
                <c:pt idx="145">
                  <c:v>5.0581666841268884</c:v>
                </c:pt>
                <c:pt idx="146">
                  <c:v>5.2123825488113766</c:v>
                </c:pt>
                <c:pt idx="147">
                  <c:v>5.3462855407305341</c:v>
                </c:pt>
                <c:pt idx="148">
                  <c:v>5.6331545607305351</c:v>
                </c:pt>
                <c:pt idx="149">
                  <c:v>5.508944940730629</c:v>
                </c:pt>
                <c:pt idx="150">
                  <c:v>5.3092698507303835</c:v>
                </c:pt>
                <c:pt idx="151">
                  <c:v>4.9775752307304844</c:v>
                </c:pt>
                <c:pt idx="152">
                  <c:v>4.9836398602957672</c:v>
                </c:pt>
                <c:pt idx="153">
                  <c:v>8.6619571173540049</c:v>
                </c:pt>
                <c:pt idx="154">
                  <c:v>9.7401604007306251</c:v>
                </c:pt>
                <c:pt idx="155">
                  <c:v>10.72508560073056</c:v>
                </c:pt>
                <c:pt idx="156">
                  <c:v>11.940998000730451</c:v>
                </c:pt>
                <c:pt idx="157">
                  <c:v>12.99889769073063</c:v>
                </c:pt>
                <c:pt idx="158">
                  <c:v>13.828820170730618</c:v>
                </c:pt>
                <c:pt idx="159">
                  <c:v>14.449074548811495</c:v>
                </c:pt>
                <c:pt idx="160">
                  <c:v>14.748803027964499</c:v>
                </c:pt>
                <c:pt idx="161">
                  <c:v>14.916554826444845</c:v>
                </c:pt>
                <c:pt idx="162">
                  <c:v>14.815987740730533</c:v>
                </c:pt>
                <c:pt idx="163">
                  <c:v>14.791763000730615</c:v>
                </c:pt>
                <c:pt idx="164">
                  <c:v>14.442134940730551</c:v>
                </c:pt>
                <c:pt idx="165">
                  <c:v>14.143815950730668</c:v>
                </c:pt>
                <c:pt idx="166">
                  <c:v>13.871040690225502</c:v>
                </c:pt>
                <c:pt idx="167">
                  <c:v>13.541740840730498</c:v>
                </c:pt>
                <c:pt idx="168">
                  <c:v>12.81058472073062</c:v>
                </c:pt>
                <c:pt idx="169">
                  <c:v>12.171518882034869</c:v>
                </c:pt>
                <c:pt idx="170">
                  <c:v>10.38541074073065</c:v>
                </c:pt>
                <c:pt idx="171">
                  <c:v>10.063189251147261</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7.7816258307306425</c:v>
                </c:pt>
                <c:pt idx="181">
                  <c:v>7.9842808747512866</c:v>
                </c:pt>
                <c:pt idx="182">
                  <c:v>8.1262886407306159</c:v>
                </c:pt>
                <c:pt idx="183">
                  <c:v>7.934720440730743</c:v>
                </c:pt>
                <c:pt idx="184">
                  <c:v>7.5043119707306545</c:v>
                </c:pt>
                <c:pt idx="185">
                  <c:v>7.1106545607304961</c:v>
                </c:pt>
                <c:pt idx="186">
                  <c:v>6.9037415219805922</c:v>
                </c:pt>
                <c:pt idx="187">
                  <c:v>7.6105301407305932</c:v>
                </c:pt>
                <c:pt idx="188">
                  <c:v>7.5295882962861205</c:v>
                </c:pt>
                <c:pt idx="189">
                  <c:v>7.8113309207305548</c:v>
                </c:pt>
                <c:pt idx="190">
                  <c:v>8.0411729607303464</c:v>
                </c:pt>
                <c:pt idx="191">
                  <c:v>8.4257197094805907</c:v>
                </c:pt>
                <c:pt idx="192">
                  <c:v>9.112413390730719</c:v>
                </c:pt>
                <c:pt idx="193">
                  <c:v>9.4106031981773448</c:v>
                </c:pt>
                <c:pt idx="194">
                  <c:v>11.193764985628492</c:v>
                </c:pt>
                <c:pt idx="195">
                  <c:v>11.657466930730592</c:v>
                </c:pt>
                <c:pt idx="196">
                  <c:v>12.184337520730468</c:v>
                </c:pt>
                <c:pt idx="197">
                  <c:v>12.781761470730672</c:v>
                </c:pt>
                <c:pt idx="198">
                  <c:v>12.90671291073059</c:v>
                </c:pt>
                <c:pt idx="199">
                  <c:v>13.158391350730543</c:v>
                </c:pt>
                <c:pt idx="200">
                  <c:v>13.387820095569399</c:v>
                </c:pt>
                <c:pt idx="201">
                  <c:v>13.369211740730567</c:v>
                </c:pt>
                <c:pt idx="202">
                  <c:v>13.585707740730568</c:v>
                </c:pt>
                <c:pt idx="203">
                  <c:v>13.082475520730497</c:v>
                </c:pt>
                <c:pt idx="204">
                  <c:v>12.811416690730654</c:v>
                </c:pt>
                <c:pt idx="205">
                  <c:v>12.914871560730498</c:v>
                </c:pt>
                <c:pt idx="206">
                  <c:v>12.245860586091311</c:v>
                </c:pt>
                <c:pt idx="207">
                  <c:v>11.093619940730548</c:v>
                </c:pt>
                <c:pt idx="208">
                  <c:v>10.326882460730568</c:v>
                </c:pt>
                <c:pt idx="209">
                  <c:v>10.227111961783031</c:v>
                </c:pt>
                <c:pt idx="210">
                  <c:v>8.5561727815469357</c:v>
                </c:pt>
                <c:pt idx="211">
                  <c:v>8.3859935948972684</c:v>
                </c:pt>
                <c:pt idx="212">
                  <c:v>8.2695719507306329</c:v>
                </c:pt>
                <c:pt idx="213">
                  <c:v>7.7140164307304842</c:v>
                </c:pt>
                <c:pt idx="214">
                  <c:v>7.0869834507305427</c:v>
                </c:pt>
                <c:pt idx="215">
                  <c:v>6.283562720730643</c:v>
                </c:pt>
                <c:pt idx="216">
                  <c:v>5.5371277507305763</c:v>
                </c:pt>
                <c:pt idx="217">
                  <c:v>5.1507829131442975</c:v>
                </c:pt>
                <c:pt idx="218">
                  <c:v>2.4499326550162408</c:v>
                </c:pt>
                <c:pt idx="219">
                  <c:v>2.1633177407306867</c:v>
                </c:pt>
                <c:pt idx="220">
                  <c:v>2.2509955091515392</c:v>
                </c:pt>
                <c:pt idx="221">
                  <c:v>2.417154610730563</c:v>
                </c:pt>
                <c:pt idx="222">
                  <c:v>2.2830586107306061</c:v>
                </c:pt>
                <c:pt idx="223">
                  <c:v>2.2319095607305188</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3.4350448107306262</c:v>
                </c:pt>
                <c:pt idx="233">
                  <c:v>4.0245387837412485</c:v>
                </c:pt>
                <c:pt idx="234">
                  <c:v>5.2151288307305776</c:v>
                </c:pt>
                <c:pt idx="235">
                  <c:v>5.6826864607305225</c:v>
                </c:pt>
                <c:pt idx="236">
                  <c:v>5.8166929407305084</c:v>
                </c:pt>
                <c:pt idx="237">
                  <c:v>5.7698292144147372</c:v>
                </c:pt>
                <c:pt idx="238">
                  <c:v>5.6833834207306309</c:v>
                </c:pt>
                <c:pt idx="239">
                  <c:v>5.7188040407305145</c:v>
                </c:pt>
                <c:pt idx="240">
                  <c:v>5.6987054407305209</c:v>
                </c:pt>
                <c:pt idx="241">
                  <c:v>5.9746353164881754</c:v>
                </c:pt>
                <c:pt idx="242">
                  <c:v>6.0335320007305171</c:v>
                </c:pt>
                <c:pt idx="243">
                  <c:v>5.758202400730652</c:v>
                </c:pt>
                <c:pt idx="244">
                  <c:v>5.5279937507304791</c:v>
                </c:pt>
                <c:pt idx="245">
                  <c:v>5.3125996307306309</c:v>
                </c:pt>
                <c:pt idx="246">
                  <c:v>5.3226385107304655</c:v>
                </c:pt>
                <c:pt idx="247">
                  <c:v>5.5259346707306873</c:v>
                </c:pt>
                <c:pt idx="248">
                  <c:v>6.0681299207306836</c:v>
                </c:pt>
                <c:pt idx="249">
                  <c:v>6.7598426972522434</c:v>
                </c:pt>
                <c:pt idx="250">
                  <c:v>7.3322744107306104</c:v>
                </c:pt>
                <c:pt idx="251">
                  <c:v>8.0116085107306958</c:v>
                </c:pt>
                <c:pt idx="252">
                  <c:v>8.5844463107305558</c:v>
                </c:pt>
                <c:pt idx="253">
                  <c:v>9.3630922568596784</c:v>
                </c:pt>
                <c:pt idx="254">
                  <c:v>9.9398315993164648</c:v>
                </c:pt>
                <c:pt idx="255">
                  <c:v>10.644829870730586</c:v>
                </c:pt>
                <c:pt idx="256">
                  <c:v>11.225209900730718</c:v>
                </c:pt>
                <c:pt idx="257">
                  <c:v>11.903444154872037</c:v>
                </c:pt>
                <c:pt idx="258">
                  <c:v>12.473367740730497</c:v>
                </c:pt>
                <c:pt idx="259">
                  <c:v>13.295059670730495</c:v>
                </c:pt>
                <c:pt idx="260">
                  <c:v>14.102778720730637</c:v>
                </c:pt>
                <c:pt idx="261">
                  <c:v>15.174077050008975</c:v>
                </c:pt>
                <c:pt idx="262">
                  <c:v>15.910381387195168</c:v>
                </c:pt>
                <c:pt idx="263">
                  <c:v>16.475130830730464</c:v>
                </c:pt>
                <c:pt idx="264">
                  <c:v>16.737914140730368</c:v>
                </c:pt>
                <c:pt idx="265">
                  <c:v>16.789239272645371</c:v>
                </c:pt>
                <c:pt idx="266">
                  <c:v>17.448379350730544</c:v>
                </c:pt>
                <c:pt idx="267">
                  <c:v>18.016728110730515</c:v>
                </c:pt>
                <c:pt idx="268">
                  <c:v>18.195630100730529</c:v>
                </c:pt>
                <c:pt idx="269">
                  <c:v>17.857766080730613</c:v>
                </c:pt>
                <c:pt idx="270">
                  <c:v>17.189157460730641</c:v>
                </c:pt>
                <c:pt idx="271">
                  <c:v>16.372869360730565</c:v>
                </c:pt>
                <c:pt idx="272">
                  <c:v>15.258367820730593</c:v>
                </c:pt>
                <c:pt idx="273">
                  <c:v>14.074764440730448</c:v>
                </c:pt>
                <c:pt idx="274">
                  <c:v>12.827768905565591</c:v>
                </c:pt>
                <c:pt idx="275">
                  <c:v>11.858203990730548</c:v>
                </c:pt>
                <c:pt idx="276">
                  <c:v>6.3134704188914945</c:v>
                </c:pt>
                <c:pt idx="277">
                  <c:v>5.7869833507305684</c:v>
                </c:pt>
                <c:pt idx="278">
                  <c:v>5.4269996907305771</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8.0170246607305522</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10.704991360730496</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19.358329590730317</c:v>
                </c:pt>
                <c:pt idx="310">
                  <c:v>19.655108680730578</c:v>
                </c:pt>
                <c:pt idx="311">
                  <c:v>20.163267060730504</c:v>
                </c:pt>
                <c:pt idx="312">
                  <c:v>20.684649649821349</c:v>
                </c:pt>
                <c:pt idx="313">
                  <c:v>20.878625000730622</c:v>
                </c:pt>
                <c:pt idx="314">
                  <c:v>20.914749180730514</c:v>
                </c:pt>
                <c:pt idx="315">
                  <c:v>20.872851860730528</c:v>
                </c:pt>
                <c:pt idx="316">
                  <c:v>20.932146880730485</c:v>
                </c:pt>
                <c:pt idx="317">
                  <c:v>20.942734630730477</c:v>
                </c:pt>
                <c:pt idx="318">
                  <c:v>20.803311773697615</c:v>
                </c:pt>
                <c:pt idx="319">
                  <c:v>20.716488880730552</c:v>
                </c:pt>
                <c:pt idx="320">
                  <c:v>20.719265270730588</c:v>
                </c:pt>
                <c:pt idx="321">
                  <c:v>20.598951890730561</c:v>
                </c:pt>
                <c:pt idx="322">
                  <c:v>20.396741030730528</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1.2112330807306484</c:v>
                </c:pt>
                <c:pt idx="334">
                  <c:v>-0.20820719926945241</c:v>
                </c:pt>
                <c:pt idx="335">
                  <c:v>-1.5575394092694634</c:v>
                </c:pt>
                <c:pt idx="336">
                  <c:v>-2.9104019492694135</c:v>
                </c:pt>
                <c:pt idx="337">
                  <c:v>-4.0596559792693796</c:v>
                </c:pt>
                <c:pt idx="338">
                  <c:v>-4.7907002087643633</c:v>
                </c:pt>
                <c:pt idx="339">
                  <c:v>-5.5331241192694725</c:v>
                </c:pt>
                <c:pt idx="340">
                  <c:v>-5.9313988892694294</c:v>
                </c:pt>
                <c:pt idx="341">
                  <c:v>-6.3385507492694062</c:v>
                </c:pt>
                <c:pt idx="342">
                  <c:v>-6.7790593592694393</c:v>
                </c:pt>
                <c:pt idx="343">
                  <c:v>-7.0443608803220794</c:v>
                </c:pt>
                <c:pt idx="344">
                  <c:v>-7.1507514092693754</c:v>
                </c:pt>
                <c:pt idx="345">
                  <c:v>-7.2471877092695465</c:v>
                </c:pt>
                <c:pt idx="346">
                  <c:v>-7.2376528692694375</c:v>
                </c:pt>
                <c:pt idx="347">
                  <c:v>-7.2760091492694894</c:v>
                </c:pt>
                <c:pt idx="348">
                  <c:v>-7.1956254492694898</c:v>
                </c:pt>
                <c:pt idx="349">
                  <c:v>-6.8500585891663235</c:v>
                </c:pt>
                <c:pt idx="350">
                  <c:v>-6.5028521592693505</c:v>
                </c:pt>
                <c:pt idx="351">
                  <c:v>-6.2828711892693594</c:v>
                </c:pt>
                <c:pt idx="352">
                  <c:v>-6.1775290692694007</c:v>
                </c:pt>
                <c:pt idx="353">
                  <c:v>-6.1198817092694409</c:v>
                </c:pt>
                <c:pt idx="354">
                  <c:v>-5.9786690774511992</c:v>
                </c:pt>
                <c:pt idx="355">
                  <c:v>-5.6852763492693965</c:v>
                </c:pt>
                <c:pt idx="356">
                  <c:v>-5.2336362492692805</c:v>
                </c:pt>
                <c:pt idx="357">
                  <c:v>-4.6552018092694345</c:v>
                </c:pt>
                <c:pt idx="358">
                  <c:v>-4.2597124492694718</c:v>
                </c:pt>
                <c:pt idx="359">
                  <c:v>-3.825706037047155</c:v>
                </c:pt>
                <c:pt idx="360">
                  <c:v>-3.4865736568597887</c:v>
                </c:pt>
                <c:pt idx="361">
                  <c:v>-1.7401722592694404</c:v>
                </c:pt>
                <c:pt idx="362">
                  <c:v>-1.3295031992693958</c:v>
                </c:pt>
                <c:pt idx="363">
                  <c:v>-0.71031223926932796</c:v>
                </c:pt>
                <c:pt idx="364">
                  <c:v>-0.42715136926953851</c:v>
                </c:pt>
                <c:pt idx="365">
                  <c:v>-0.28702644012054251</c:v>
                </c:pt>
                <c:pt idx="366">
                  <c:v>-0.67631528926943962</c:v>
                </c:pt>
                <c:pt idx="367">
                  <c:v>-0.98932130926934259</c:v>
                </c:pt>
                <c:pt idx="368">
                  <c:v>-0.36456084926948173</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c:v>
                </c:pt>
                <c:pt idx="377">
                  <c:v>3.1866623107305108</c:v>
                </c:pt>
                <c:pt idx="378">
                  <c:v>3.4127691707306216</c:v>
                </c:pt>
                <c:pt idx="379">
                  <c:v>3.9965683507305387</c:v>
                </c:pt>
                <c:pt idx="380">
                  <c:v>4.5863545690135226</c:v>
                </c:pt>
                <c:pt idx="381">
                  <c:v>5.0302388507305125</c:v>
                </c:pt>
                <c:pt idx="382">
                  <c:v>5.1795942207305785</c:v>
                </c:pt>
                <c:pt idx="383">
                  <c:v>5.3583889007307155</c:v>
                </c:pt>
                <c:pt idx="384">
                  <c:v>5.6475245607305595</c:v>
                </c:pt>
                <c:pt idx="385">
                  <c:v>5.7699608807307072</c:v>
                </c:pt>
                <c:pt idx="386">
                  <c:v>5.8659490484228627</c:v>
                </c:pt>
                <c:pt idx="387">
                  <c:v>5.5665254407304845</c:v>
                </c:pt>
                <c:pt idx="388">
                  <c:v>4.7432392407304889</c:v>
                </c:pt>
                <c:pt idx="389">
                  <c:v>3.9673353607306208</c:v>
                </c:pt>
                <c:pt idx="390">
                  <c:v>3.1947292207305402</c:v>
                </c:pt>
                <c:pt idx="391">
                  <c:v>2.6500495041714203</c:v>
                </c:pt>
                <c:pt idx="392">
                  <c:v>2.1473430307305676</c:v>
                </c:pt>
                <c:pt idx="393">
                  <c:v>1.5909521007306631</c:v>
                </c:pt>
                <c:pt idx="394">
                  <c:v>0.87383356073057461</c:v>
                </c:pt>
                <c:pt idx="395">
                  <c:v>0.15506485073062526</c:v>
                </c:pt>
                <c:pt idx="396">
                  <c:v>-0.22020152013904237</c:v>
                </c:pt>
                <c:pt idx="397">
                  <c:v>-0.37831598926931226</c:v>
                </c:pt>
                <c:pt idx="398">
                  <c:v>-0.17087012926947387</c:v>
                </c:pt>
                <c:pt idx="399">
                  <c:v>-7.3631292694216199E-3</c:v>
                </c:pt>
                <c:pt idx="400">
                  <c:v>9.9336200730434226E-2</c:v>
                </c:pt>
                <c:pt idx="401">
                  <c:v>0.12361342759928109</c:v>
                </c:pt>
                <c:pt idx="402">
                  <c:v>0.10229621495724969</c:v>
                </c:pt>
                <c:pt idx="403">
                  <c:v>-2.0890399269390542E-2</c:v>
                </c:pt>
                <c:pt idx="404">
                  <c:v>-0.32191305926943498</c:v>
                </c:pt>
                <c:pt idx="405">
                  <c:v>-0.83091639926941241</c:v>
                </c:pt>
                <c:pt idx="406">
                  <c:v>-1.3566862592694497</c:v>
                </c:pt>
                <c:pt idx="407">
                  <c:v>-1.4779763667962982</c:v>
                </c:pt>
                <c:pt idx="408">
                  <c:v>-1.2938889092693842</c:v>
                </c:pt>
                <c:pt idx="409">
                  <c:v>-1.0416794792694735</c:v>
                </c:pt>
                <c:pt idx="410">
                  <c:v>-0.83069355926942146</c:v>
                </c:pt>
                <c:pt idx="411">
                  <c:v>-0.88124149926947992</c:v>
                </c:pt>
                <c:pt idx="412">
                  <c:v>-1.0476353512233618</c:v>
                </c:pt>
                <c:pt idx="413">
                  <c:v>-1.1503006292693101</c:v>
                </c:pt>
                <c:pt idx="414">
                  <c:v>-1.1160051592693501</c:v>
                </c:pt>
                <c:pt idx="415">
                  <c:v>-0.89184726926946212</c:v>
                </c:pt>
                <c:pt idx="416">
                  <c:v>-0.51527581926940647</c:v>
                </c:pt>
                <c:pt idx="417">
                  <c:v>4.2861947252276933E-2</c:v>
                </c:pt>
                <c:pt idx="418">
                  <c:v>0.70590652073047977</c:v>
                </c:pt>
                <c:pt idx="419">
                  <c:v>1.1768577407305854</c:v>
                </c:pt>
                <c:pt idx="420">
                  <c:v>1.1965635740639184</c:v>
                </c:pt>
                <c:pt idx="421">
                  <c:v>1.0713152607306426</c:v>
                </c:pt>
                <c:pt idx="422">
                  <c:v>1.2701629107305341</c:v>
                </c:pt>
                <c:pt idx="423">
                  <c:v>1.3036597207305789</c:v>
                </c:pt>
                <c:pt idx="424">
                  <c:v>1.0676291802911613</c:v>
                </c:pt>
                <c:pt idx="425">
                  <c:v>0.75821571073049665</c:v>
                </c:pt>
                <c:pt idx="426">
                  <c:v>0.36542119073061552</c:v>
                </c:pt>
                <c:pt idx="427">
                  <c:v>-0.27423939468607672</c:v>
                </c:pt>
                <c:pt idx="428">
                  <c:v>-1.6817984131156294</c:v>
                </c:pt>
                <c:pt idx="429">
                  <c:v>-1.7939999892695346</c:v>
                </c:pt>
                <c:pt idx="430">
                  <c:v>-2.0907343817183972</c:v>
                </c:pt>
                <c:pt idx="431">
                  <c:v>-2.4358820892694073</c:v>
                </c:pt>
                <c:pt idx="432">
                  <c:v>-2.7880305892694297</c:v>
                </c:pt>
                <c:pt idx="433">
                  <c:v>-2.6612400392693427</c:v>
                </c:pt>
                <c:pt idx="434">
                  <c:v>-3.3822769192694535</c:v>
                </c:pt>
                <c:pt idx="435">
                  <c:v>-4.0098991860987319</c:v>
                </c:pt>
                <c:pt idx="436">
                  <c:v>-4.6955399044307455</c:v>
                </c:pt>
                <c:pt idx="437">
                  <c:v>-6.7502092116503434</c:v>
                </c:pt>
                <c:pt idx="438">
                  <c:v>-7.2080655592693859</c:v>
                </c:pt>
                <c:pt idx="439">
                  <c:v>-7.8295829192695265</c:v>
                </c:pt>
                <c:pt idx="440">
                  <c:v>-7.8242190992694276</c:v>
                </c:pt>
                <c:pt idx="441">
                  <c:v>-7.9585930471483284</c:v>
                </c:pt>
                <c:pt idx="442">
                  <c:v>-10.057689139269431</c:v>
                </c:pt>
                <c:pt idx="443">
                  <c:v>-12.944283159269403</c:v>
                </c:pt>
                <c:pt idx="444">
                  <c:v>-14.063630289269421</c:v>
                </c:pt>
                <c:pt idx="445">
                  <c:v>-13.653868169269415</c:v>
                </c:pt>
                <c:pt idx="446">
                  <c:v>-13.681933996643167</c:v>
                </c:pt>
                <c:pt idx="447">
                  <c:v>-15.095914419269457</c:v>
                </c:pt>
                <c:pt idx="448">
                  <c:v>-15.474526329269324</c:v>
                </c:pt>
                <c:pt idx="449">
                  <c:v>-17.035170039269502</c:v>
                </c:pt>
                <c:pt idx="450">
                  <c:v>-16.117202749269431</c:v>
                </c:pt>
                <c:pt idx="451">
                  <c:v>-14.426654953147008</c:v>
                </c:pt>
                <c:pt idx="452">
                  <c:v>-12.282920389269279</c:v>
                </c:pt>
                <c:pt idx="453">
                  <c:v>-10.577756369269554</c:v>
                </c:pt>
                <c:pt idx="454">
                  <c:v>-8.761628699269437</c:v>
                </c:pt>
                <c:pt idx="455">
                  <c:v>-7.3703987892694194</c:v>
                </c:pt>
                <c:pt idx="456">
                  <c:v>-5.7299689507587459</c:v>
                </c:pt>
                <c:pt idx="457">
                  <c:v>-4.3724199192694382</c:v>
                </c:pt>
                <c:pt idx="458">
                  <c:v>-3.9706123692695265</c:v>
                </c:pt>
                <c:pt idx="459">
                  <c:v>-2.8621780192693778</c:v>
                </c:pt>
                <c:pt idx="460">
                  <c:v>-1.9765871392693597</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-1.9389587692693788</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-1.6998982192693834</c:v>
                </c:pt>
                <c:pt idx="486">
                  <c:v>-1.6815599119009201</c:v>
                </c:pt>
                <c:pt idx="487">
                  <c:v>-1.6679280692693652</c:v>
                </c:pt>
                <c:pt idx="488">
                  <c:v>-1.6513201292694504</c:v>
                </c:pt>
                <c:pt idx="489">
                  <c:v>-1.6417394192694532</c:v>
                </c:pt>
                <c:pt idx="490">
                  <c:v>-1.6283456492695201</c:v>
                </c:pt>
                <c:pt idx="491">
                  <c:v>-1.6184187216350272</c:v>
                </c:pt>
                <c:pt idx="492">
                  <c:v>-1.6087180192695041</c:v>
                </c:pt>
                <c:pt idx="493">
                  <c:v>-1.602093859269317</c:v>
                </c:pt>
                <c:pt idx="494">
                  <c:v>-1.5964291723129236</c:v>
                </c:pt>
                <c:pt idx="495">
                  <c:v>-1.5745616122106834</c:v>
                </c:pt>
                <c:pt idx="496">
                  <c:v>-1.5715945092693318</c:v>
                </c:pt>
                <c:pt idx="497">
                  <c:v>-1.5708469643975629</c:v>
                </c:pt>
                <c:pt idx="498">
                  <c:v>-1.5647105292693082</c:v>
                </c:pt>
                <c:pt idx="499">
                  <c:v>-1.5612293892694948</c:v>
                </c:pt>
                <c:pt idx="500">
                  <c:v>-1.5602309892693853</c:v>
                </c:pt>
                <c:pt idx="501">
                  <c:v>-1.5594873992693998</c:v>
                </c:pt>
                <c:pt idx="502">
                  <c:v>-1.5574357375302554</c:v>
                </c:pt>
                <c:pt idx="503">
                  <c:v>-1.566133509269392</c:v>
                </c:pt>
                <c:pt idx="504">
                  <c:v>-1.567456559269232</c:v>
                </c:pt>
                <c:pt idx="505">
                  <c:v>-1.5691216492694862</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-1.6128481759360398</c:v>
                </c:pt>
                <c:pt idx="518">
                  <c:v>-1.6183111992694419</c:v>
                </c:pt>
                <c:pt idx="519">
                  <c:v>-1.6237339259360941</c:v>
                </c:pt>
                <c:pt idx="520">
                  <c:v>-1.6253216546182039</c:v>
                </c:pt>
                <c:pt idx="521">
                  <c:v>-1.6292967592693632</c:v>
                </c:pt>
                <c:pt idx="522">
                  <c:v>-1.6323831892693341</c:v>
                </c:pt>
                <c:pt idx="523">
                  <c:v>-1.6328765592694479</c:v>
                </c:pt>
                <c:pt idx="524">
                  <c:v>-1.6321651149394825</c:v>
                </c:pt>
                <c:pt idx="525">
                  <c:v>-1.6352342692694015</c:v>
                </c:pt>
                <c:pt idx="526">
                  <c:v>-1.6390576792694702</c:v>
                </c:pt>
                <c:pt idx="527">
                  <c:v>-1.6377962592693891</c:v>
                </c:pt>
                <c:pt idx="528">
                  <c:v>-1.6384874754857646</c:v>
                </c:pt>
                <c:pt idx="529">
                  <c:v>-1.6431622592693598</c:v>
                </c:pt>
                <c:pt idx="530">
                  <c:v>-1.6441150292695466</c:v>
                </c:pt>
                <c:pt idx="531">
                  <c:v>-1.6447208092693444</c:v>
                </c:pt>
                <c:pt idx="532">
                  <c:v>-1.6454984092694076</c:v>
                </c:pt>
                <c:pt idx="533">
                  <c:v>-1.6456719592693498</c:v>
                </c:pt>
                <c:pt idx="534">
                  <c:v>-1.6450577898817236</c:v>
                </c:pt>
                <c:pt idx="535">
                  <c:v>-1.6470932092694401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-1.6494397892693633</c:v>
                </c:pt>
                <c:pt idx="553">
                  <c:v>-1.649881531996559</c:v>
                </c:pt>
                <c:pt idx="554">
                  <c:v>-1.6501483981582941</c:v>
                </c:pt>
                <c:pt idx="555">
                  <c:v>-1.6486333382167708</c:v>
                </c:pt>
                <c:pt idx="556">
                  <c:v>-1.6494858792694203</c:v>
                </c:pt>
                <c:pt idx="557">
                  <c:v>-1.6492914392694877</c:v>
                </c:pt>
                <c:pt idx="558">
                  <c:v>-1.6485608803220373</c:v>
                </c:pt>
                <c:pt idx="559">
                  <c:v>-1.6498140192694537</c:v>
                </c:pt>
                <c:pt idx="560">
                  <c:v>-1.6483564392695087</c:v>
                </c:pt>
                <c:pt idx="561">
                  <c:v>-1.6518482592694115</c:v>
                </c:pt>
                <c:pt idx="562">
                  <c:v>-1.6501470351315854</c:v>
                </c:pt>
                <c:pt idx="563">
                  <c:v>-1.6498156674327049</c:v>
                </c:pt>
                <c:pt idx="564">
                  <c:v>-1.649604219269361</c:v>
                </c:pt>
                <c:pt idx="565">
                  <c:v>-1.6501952892694476</c:v>
                </c:pt>
                <c:pt idx="566">
                  <c:v>-1.6506808592694142</c:v>
                </c:pt>
                <c:pt idx="567">
                  <c:v>-1.6491129392694581</c:v>
                </c:pt>
                <c:pt idx="568">
                  <c:v>-1.6503663003653344</c:v>
                </c:pt>
                <c:pt idx="569">
                  <c:v>-1.6511097420281522</c:v>
                </c:pt>
                <c:pt idx="570">
                  <c:v>-1.6543157075452801</c:v>
                </c:pt>
                <c:pt idx="571">
                  <c:v>-1.6527436492694392</c:v>
                </c:pt>
                <c:pt idx="572">
                  <c:v>-1.6518696992694073</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-1.6542410755960073</c:v>
                </c:pt>
                <c:pt idx="588">
                  <c:v>-1.6536486992695099</c:v>
                </c:pt>
                <c:pt idx="589">
                  <c:v>-1.6541804155194342</c:v>
                </c:pt>
                <c:pt idx="590">
                  <c:v>-1.6638235092695197</c:v>
                </c:pt>
                <c:pt idx="591">
                  <c:v>-1.6652650192695404</c:v>
                </c:pt>
                <c:pt idx="592">
                  <c:v>-1.666092889269408</c:v>
                </c:pt>
                <c:pt idx="593">
                  <c:v>-1.6688828009361769</c:v>
                </c:pt>
                <c:pt idx="594">
                  <c:v>-1.6699018392694278</c:v>
                </c:pt>
                <c:pt idx="595">
                  <c:v>-1.6704422792695381</c:v>
                </c:pt>
                <c:pt idx="596">
                  <c:v>-1.6716364592694477</c:v>
                </c:pt>
                <c:pt idx="597">
                  <c:v>-1.6766182592694179</c:v>
                </c:pt>
                <c:pt idx="598">
                  <c:v>-1.6775365696142068</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-1.6845255692693137</c:v>
                </c:pt>
                <c:pt idx="608">
                  <c:v>-1.6869424792694061</c:v>
                </c:pt>
                <c:pt idx="609">
                  <c:v>-1.6868855292694487</c:v>
                </c:pt>
                <c:pt idx="610">
                  <c:v>-1.6865507592695241</c:v>
                </c:pt>
                <c:pt idx="611">
                  <c:v>-1.6882607470742812</c:v>
                </c:pt>
                <c:pt idx="612">
                  <c:v>-1.6896472592694198</c:v>
                </c:pt>
                <c:pt idx="613">
                  <c:v>-1.690990159269532</c:v>
                </c:pt>
                <c:pt idx="614">
                  <c:v>-1.691578049269538</c:v>
                </c:pt>
                <c:pt idx="615">
                  <c:v>-1.6919652192694454</c:v>
                </c:pt>
                <c:pt idx="616">
                  <c:v>-1.6936610492694348</c:v>
                </c:pt>
                <c:pt idx="617">
                  <c:v>-1.6943680239752197</c:v>
                </c:pt>
                <c:pt idx="618">
                  <c:v>-1.6934882592694718</c:v>
                </c:pt>
                <c:pt idx="619">
                  <c:v>-1.6948246892694634</c:v>
                </c:pt>
                <c:pt idx="620">
                  <c:v>-1.6934389259361093</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-1.6765200245755127</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-1.6805484292693531</c:v>
                </c:pt>
                <c:pt idx="648">
                  <c:v>-1.68255835926945</c:v>
                </c:pt>
                <c:pt idx="649">
                  <c:v>-1.6840682792692689</c:v>
                </c:pt>
                <c:pt idx="650">
                  <c:v>-1.6848493992694933</c:v>
                </c:pt>
                <c:pt idx="651">
                  <c:v>-1.6861532796775858</c:v>
                </c:pt>
                <c:pt idx="652">
                  <c:v>-1.6879192392693898</c:v>
                </c:pt>
                <c:pt idx="653">
                  <c:v>-1.6902140592694508</c:v>
                </c:pt>
                <c:pt idx="654">
                  <c:v>-1.6922681792693077</c:v>
                </c:pt>
                <c:pt idx="655">
                  <c:v>-1.6928628792694553</c:v>
                </c:pt>
                <c:pt idx="656">
                  <c:v>-1.6951453613102423</c:v>
                </c:pt>
                <c:pt idx="657">
                  <c:v>-1.6951981592694378</c:v>
                </c:pt>
                <c:pt idx="658">
                  <c:v>-1.6971083692694151</c:v>
                </c:pt>
                <c:pt idx="659">
                  <c:v>-1.6979011092695657</c:v>
                </c:pt>
                <c:pt idx="660">
                  <c:v>-1.6978627592694671</c:v>
                </c:pt>
                <c:pt idx="661">
                  <c:v>-1.698663891922422</c:v>
                </c:pt>
                <c:pt idx="662">
                  <c:v>-1.701540319269538</c:v>
                </c:pt>
                <c:pt idx="663">
                  <c:v>-1.7013704192695218</c:v>
                </c:pt>
                <c:pt idx="664">
                  <c:v>-1.7028681992694854</c:v>
                </c:pt>
                <c:pt idx="665">
                  <c:v>-1.7034007392694237</c:v>
                </c:pt>
                <c:pt idx="666">
                  <c:v>-1.7046224939632282</c:v>
                </c:pt>
                <c:pt idx="667">
                  <c:v>-1.70546367926941</c:v>
                </c:pt>
                <c:pt idx="668">
                  <c:v>-1.70649039926951</c:v>
                </c:pt>
                <c:pt idx="669">
                  <c:v>-1.7062064092693838</c:v>
                </c:pt>
                <c:pt idx="670">
                  <c:v>-1.7067230792695078</c:v>
                </c:pt>
                <c:pt idx="671">
                  <c:v>-1.7074137926027906</c:v>
                </c:pt>
                <c:pt idx="672">
                  <c:v>-1.7086590492693574</c:v>
                </c:pt>
                <c:pt idx="673">
                  <c:v>-1.7088043192693871</c:v>
                </c:pt>
                <c:pt idx="674">
                  <c:v>-1.7109102692693199</c:v>
                </c:pt>
                <c:pt idx="675">
                  <c:v>-1.710492719269479</c:v>
                </c:pt>
                <c:pt idx="676">
                  <c:v>-1.7101260492693338</c:v>
                </c:pt>
                <c:pt idx="677">
                  <c:v>-1.7101775358652016</c:v>
                </c:pt>
                <c:pt idx="678">
                  <c:v>-1.7120209392693368</c:v>
                </c:pt>
                <c:pt idx="679">
                  <c:v>-1.7115432892694669</c:v>
                </c:pt>
                <c:pt idx="680">
                  <c:v>-1.7115398892693434</c:v>
                </c:pt>
                <c:pt idx="681">
                  <c:v>-1.711726519269317</c:v>
                </c:pt>
                <c:pt idx="682">
                  <c:v>-1.712437810289785</c:v>
                </c:pt>
                <c:pt idx="683">
                  <c:v>-1.7122765592694258</c:v>
                </c:pt>
                <c:pt idx="684">
                  <c:v>-1.7122107958548578</c:v>
                </c:pt>
                <c:pt idx="685">
                  <c:v>-1.7128802592694372</c:v>
                </c:pt>
                <c:pt idx="686">
                  <c:v>-1.7119721392694758</c:v>
                </c:pt>
                <c:pt idx="687">
                  <c:v>-1.7118486792693635</c:v>
                </c:pt>
                <c:pt idx="688">
                  <c:v>-1.7126689854599682</c:v>
                </c:pt>
                <c:pt idx="689">
                  <c:v>-1.7115775392694275</c:v>
                </c:pt>
                <c:pt idx="690">
                  <c:v>-1.711109689269473</c:v>
                </c:pt>
                <c:pt idx="691">
                  <c:v>-1.7102263792693835</c:v>
                </c:pt>
                <c:pt idx="692">
                  <c:v>-1.7099922822578952</c:v>
                </c:pt>
                <c:pt idx="693">
                  <c:v>-1.7097818545074945</c:v>
                </c:pt>
                <c:pt idx="694">
                  <c:v>-1.7094980509361029</c:v>
                </c:pt>
                <c:pt idx="695">
                  <c:v>-1.7119015192693861</c:v>
                </c:pt>
                <c:pt idx="696">
                  <c:v>-1.7124240292694541</c:v>
                </c:pt>
                <c:pt idx="697">
                  <c:v>-1.7143622592693764</c:v>
                </c:pt>
                <c:pt idx="698">
                  <c:v>-1.7147510692693828</c:v>
                </c:pt>
                <c:pt idx="699">
                  <c:v>-1.7156999421961214</c:v>
                </c:pt>
                <c:pt idx="700">
                  <c:v>-1.7170434292693955</c:v>
                </c:pt>
                <c:pt idx="701">
                  <c:v>-1.7188813092694466</c:v>
                </c:pt>
                <c:pt idx="702">
                  <c:v>-1.7195923492694163</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-1.7290382592694402</c:v>
                </c:pt>
                <c:pt idx="711">
                  <c:v>-1.7303957792693438</c:v>
                </c:pt>
                <c:pt idx="712">
                  <c:v>-1.7307330692694478</c:v>
                </c:pt>
                <c:pt idx="713">
                  <c:v>-1.7316551392694635</c:v>
                </c:pt>
                <c:pt idx="714">
                  <c:v>-1.7326219021265099</c:v>
                </c:pt>
                <c:pt idx="715">
                  <c:v>-1.7329599192694758</c:v>
                </c:pt>
                <c:pt idx="716">
                  <c:v>-1.7345118292693797</c:v>
                </c:pt>
                <c:pt idx="717">
                  <c:v>-1.7348299892694683</c:v>
                </c:pt>
                <c:pt idx="718">
                  <c:v>-1.7354873092694159</c:v>
                </c:pt>
                <c:pt idx="719">
                  <c:v>-1.7352560653918943</c:v>
                </c:pt>
                <c:pt idx="720">
                  <c:v>-1.7378755392694814</c:v>
                </c:pt>
                <c:pt idx="721">
                  <c:v>-1.7364287292694058</c:v>
                </c:pt>
                <c:pt idx="722">
                  <c:v>-1.737827759269432</c:v>
                </c:pt>
                <c:pt idx="723">
                  <c:v>-1.7372742892694459</c:v>
                </c:pt>
                <c:pt idx="724">
                  <c:v>-1.7363406980448675</c:v>
                </c:pt>
                <c:pt idx="725">
                  <c:v>-1.7370867592695018</c:v>
                </c:pt>
                <c:pt idx="726">
                  <c:v>-1.7358368392694787</c:v>
                </c:pt>
                <c:pt idx="727">
                  <c:v>-1.7358914892693873</c:v>
                </c:pt>
                <c:pt idx="728">
                  <c:v>-1.7341642092694056</c:v>
                </c:pt>
                <c:pt idx="729">
                  <c:v>-1.7332204837592662</c:v>
                </c:pt>
                <c:pt idx="730">
                  <c:v>-1.7329861692694095</c:v>
                </c:pt>
                <c:pt idx="731">
                  <c:v>-1.7315524892694754</c:v>
                </c:pt>
                <c:pt idx="732">
                  <c:v>-1.7307818292693469</c:v>
                </c:pt>
                <c:pt idx="733">
                  <c:v>-1.7301421092694937</c:v>
                </c:pt>
                <c:pt idx="734">
                  <c:v>-1.7313835582384338</c:v>
                </c:pt>
                <c:pt idx="735">
                  <c:v>-1.7282268592693673</c:v>
                </c:pt>
                <c:pt idx="736">
                  <c:v>-1.7301157992695693</c:v>
                </c:pt>
                <c:pt idx="737">
                  <c:v>-1.7263912592694295</c:v>
                </c:pt>
                <c:pt idx="738">
                  <c:v>-1.7246916792693809</c:v>
                </c:pt>
                <c:pt idx="739">
                  <c:v>-1.723042506692082</c:v>
                </c:pt>
                <c:pt idx="740">
                  <c:v>-1.7240282992695035</c:v>
                </c:pt>
                <c:pt idx="741">
                  <c:v>-1.7221252492694081</c:v>
                </c:pt>
                <c:pt idx="742">
                  <c:v>-1.7221727792694279</c:v>
                </c:pt>
                <c:pt idx="743">
                  <c:v>-1.721477929269384</c:v>
                </c:pt>
                <c:pt idx="744">
                  <c:v>-1.7204254399923826</c:v>
                </c:pt>
                <c:pt idx="745">
                  <c:v>-1.7189337592694436</c:v>
                </c:pt>
                <c:pt idx="746">
                  <c:v>-1.7177729792694258</c:v>
                </c:pt>
                <c:pt idx="747">
                  <c:v>-1.7172650392694058</c:v>
                </c:pt>
                <c:pt idx="748">
                  <c:v>-1.7167299192694514</c:v>
                </c:pt>
                <c:pt idx="749">
                  <c:v>-1.716606826279744</c:v>
                </c:pt>
                <c:pt idx="750">
                  <c:v>-1.7165531092695403</c:v>
                </c:pt>
                <c:pt idx="751">
                  <c:v>-1.7151491692694938</c:v>
                </c:pt>
                <c:pt idx="752">
                  <c:v>-1.7162554792693641</c:v>
                </c:pt>
                <c:pt idx="753">
                  <c:v>-1.7158914892693913</c:v>
                </c:pt>
                <c:pt idx="754">
                  <c:v>-1.7159062796775661</c:v>
                </c:pt>
                <c:pt idx="755">
                  <c:v>-1.7155074192694548</c:v>
                </c:pt>
                <c:pt idx="756">
                  <c:v>-1.7144992092695026</c:v>
                </c:pt>
                <c:pt idx="757">
                  <c:v>-1.714556089269351</c:v>
                </c:pt>
                <c:pt idx="758">
                  <c:v>-1.7140493892695332</c:v>
                </c:pt>
                <c:pt idx="759">
                  <c:v>-1.7128673592694637</c:v>
                </c:pt>
                <c:pt idx="760">
                  <c:v>-1.7143015449836421</c:v>
                </c:pt>
                <c:pt idx="761">
                  <c:v>-1.7110875926028086</c:v>
                </c:pt>
                <c:pt idx="762">
                  <c:v>-1.7130806592694483</c:v>
                </c:pt>
                <c:pt idx="763">
                  <c:v>-1.7114561092695482</c:v>
                </c:pt>
                <c:pt idx="764">
                  <c:v>-1.7107733092694959</c:v>
                </c:pt>
                <c:pt idx="765">
                  <c:v>-1.7107746819497998</c:v>
                </c:pt>
                <c:pt idx="766">
                  <c:v>-1.7106847692694478</c:v>
                </c:pt>
                <c:pt idx="767">
                  <c:v>-1.7115778392693954</c:v>
                </c:pt>
                <c:pt idx="768">
                  <c:v>-1.7102856992695759</c:v>
                </c:pt>
                <c:pt idx="769">
                  <c:v>-1.7107008992695114</c:v>
                </c:pt>
                <c:pt idx="770">
                  <c:v>-1.7096523080498958</c:v>
                </c:pt>
                <c:pt idx="771">
                  <c:v>-1.7092400492694657</c:v>
                </c:pt>
                <c:pt idx="772">
                  <c:v>-1.7087691692694018</c:v>
                </c:pt>
                <c:pt idx="773">
                  <c:v>-1.7095017192693931</c:v>
                </c:pt>
                <c:pt idx="774">
                  <c:v>-1.7075390592694595</c:v>
                </c:pt>
                <c:pt idx="775">
                  <c:v>-1.7098508262798049</c:v>
                </c:pt>
                <c:pt idx="776">
                  <c:v>-1.7100719892695224</c:v>
                </c:pt>
                <c:pt idx="777">
                  <c:v>-1.7094244092694408</c:v>
                </c:pt>
                <c:pt idx="778">
                  <c:v>-1.7104049692694048</c:v>
                </c:pt>
                <c:pt idx="779">
                  <c:v>-1.710328290197265</c:v>
                </c:pt>
                <c:pt idx="780">
                  <c:v>-1.7100583692694045</c:v>
                </c:pt>
                <c:pt idx="781">
                  <c:v>-1.7097609092694457</c:v>
                </c:pt>
                <c:pt idx="782">
                  <c:v>-1.7104035492693719</c:v>
                </c:pt>
                <c:pt idx="783">
                  <c:v>-1.7107616792694911</c:v>
                </c:pt>
                <c:pt idx="784">
                  <c:v>-1.7116246292694606</c:v>
                </c:pt>
                <c:pt idx="785">
                  <c:v>-1.7127377407508817</c:v>
                </c:pt>
                <c:pt idx="786">
                  <c:v>-1.713929319269476</c:v>
                </c:pt>
                <c:pt idx="787">
                  <c:v>-1.7127661392695188</c:v>
                </c:pt>
                <c:pt idx="788">
                  <c:v>-1.7135094192695255</c:v>
                </c:pt>
                <c:pt idx="789">
                  <c:v>-1.7146308992694912</c:v>
                </c:pt>
                <c:pt idx="790">
                  <c:v>-1.7152314892693536</c:v>
                </c:pt>
                <c:pt idx="791">
                  <c:v>-1.7153654735551098</c:v>
                </c:pt>
                <c:pt idx="792">
                  <c:v>-1.7152142092693594</c:v>
                </c:pt>
                <c:pt idx="793">
                  <c:v>-1.7162914192693932</c:v>
                </c:pt>
                <c:pt idx="794">
                  <c:v>-1.7152504892694078</c:v>
                </c:pt>
                <c:pt idx="795">
                  <c:v>-1.716620799269305</c:v>
                </c:pt>
                <c:pt idx="796">
                  <c:v>-1.7152458892694114</c:v>
                </c:pt>
                <c:pt idx="797">
                  <c:v>-1.7154951645325553</c:v>
                </c:pt>
                <c:pt idx="798">
                  <c:v>-1.714893629269395</c:v>
                </c:pt>
                <c:pt idx="799">
                  <c:v>-1.7159377092693808</c:v>
                </c:pt>
                <c:pt idx="800">
                  <c:v>-1.7151133592692958</c:v>
                </c:pt>
                <c:pt idx="801">
                  <c:v>-1.715094699269367</c:v>
                </c:pt>
                <c:pt idx="802">
                  <c:v>-1.7154771266163942</c:v>
                </c:pt>
                <c:pt idx="803">
                  <c:v>-1.7140230370470821</c:v>
                </c:pt>
                <c:pt idx="804">
                  <c:v>-1.7152938992694218</c:v>
                </c:pt>
                <c:pt idx="805">
                  <c:v>-1.7145162092695188</c:v>
                </c:pt>
                <c:pt idx="806">
                  <c:v>-1.7154735592693959</c:v>
                </c:pt>
                <c:pt idx="807">
                  <c:v>-1.7159795492693608</c:v>
                </c:pt>
                <c:pt idx="808">
                  <c:v>-1.71708009600408</c:v>
                </c:pt>
                <c:pt idx="809">
                  <c:v>-1.7174093392693917</c:v>
                </c:pt>
                <c:pt idx="810">
                  <c:v>-1.7153299192696605</c:v>
                </c:pt>
                <c:pt idx="811">
                  <c:v>-1.7166547992693473</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-1.7171303592694294</c:v>
                </c:pt>
                <c:pt idx="822">
                  <c:v>-1.7173827792694978</c:v>
                </c:pt>
                <c:pt idx="823">
                  <c:v>-1.7184757692694035</c:v>
                </c:pt>
                <c:pt idx="824">
                  <c:v>-1.7210672792695618</c:v>
                </c:pt>
                <c:pt idx="825">
                  <c:v>-1.7208524963828182</c:v>
                </c:pt>
                <c:pt idx="826">
                  <c:v>-1.7210029292693605</c:v>
                </c:pt>
                <c:pt idx="827">
                  <c:v>-1.7215230992694281</c:v>
                </c:pt>
                <c:pt idx="828">
                  <c:v>-1.7219533392694024</c:v>
                </c:pt>
                <c:pt idx="829">
                  <c:v>-1.7228134192694546</c:v>
                </c:pt>
                <c:pt idx="830">
                  <c:v>-1.72512419516698</c:v>
                </c:pt>
                <c:pt idx="831">
                  <c:v>-1.7247060192694874</c:v>
                </c:pt>
                <c:pt idx="832">
                  <c:v>-1.7250836292694058</c:v>
                </c:pt>
                <c:pt idx="833">
                  <c:v>-1.7257580192694468</c:v>
                </c:pt>
                <c:pt idx="834">
                  <c:v>-1.7257979292693335</c:v>
                </c:pt>
                <c:pt idx="835">
                  <c:v>-1.7257067192694351</c:v>
                </c:pt>
                <c:pt idx="836">
                  <c:v>-1.7266686446861002</c:v>
                </c:pt>
                <c:pt idx="837">
                  <c:v>-1.7246974092694798</c:v>
                </c:pt>
                <c:pt idx="838">
                  <c:v>-1.7251324092694478</c:v>
                </c:pt>
                <c:pt idx="839">
                  <c:v>-1.7264000692693742</c:v>
                </c:pt>
                <c:pt idx="840">
                  <c:v>-1.7263312892694354</c:v>
                </c:pt>
                <c:pt idx="841">
                  <c:v>-1.7282935383390878</c:v>
                </c:pt>
                <c:pt idx="842">
                  <c:v>-1.7272733027476028</c:v>
                </c:pt>
                <c:pt idx="843">
                  <c:v>-1.7288331592694113</c:v>
                </c:pt>
                <c:pt idx="844">
                  <c:v>-1.7303166392694178</c:v>
                </c:pt>
                <c:pt idx="845">
                  <c:v>-1.7304582792693282</c:v>
                </c:pt>
                <c:pt idx="846">
                  <c:v>-1.731901529269507</c:v>
                </c:pt>
                <c:pt idx="847">
                  <c:v>-1.7318196304033358</c:v>
                </c:pt>
                <c:pt idx="848">
                  <c:v>-1.7326743692693738</c:v>
                </c:pt>
                <c:pt idx="849">
                  <c:v>-1.7325838392693385</c:v>
                </c:pt>
                <c:pt idx="850">
                  <c:v>-1.7325113092694528</c:v>
                </c:pt>
                <c:pt idx="851">
                  <c:v>-1.7336570292694944</c:v>
                </c:pt>
                <c:pt idx="852">
                  <c:v>-1.7328879592694335</c:v>
                </c:pt>
                <c:pt idx="853">
                  <c:v>-1.7336153000856598</c:v>
                </c:pt>
                <c:pt idx="854">
                  <c:v>-1.7346462092695558</c:v>
                </c:pt>
                <c:pt idx="855">
                  <c:v>-1.7332837192694064</c:v>
                </c:pt>
                <c:pt idx="856">
                  <c:v>-1.7327337292694538</c:v>
                </c:pt>
                <c:pt idx="857">
                  <c:v>-1.7330360892694587</c:v>
                </c:pt>
                <c:pt idx="858">
                  <c:v>-1.7325940487430658</c:v>
                </c:pt>
                <c:pt idx="859">
                  <c:v>-1.734258289269377</c:v>
                </c:pt>
                <c:pt idx="860">
                  <c:v>-1.7331847892693018</c:v>
                </c:pt>
                <c:pt idx="861">
                  <c:v>-1.7355937992693486</c:v>
                </c:pt>
                <c:pt idx="862">
                  <c:v>-1.7340150292693721</c:v>
                </c:pt>
                <c:pt idx="863">
                  <c:v>-1.7328432592693703</c:v>
                </c:pt>
                <c:pt idx="864">
                  <c:v>-1.734016877826122</c:v>
                </c:pt>
                <c:pt idx="865">
                  <c:v>-1.7340460292695641</c:v>
                </c:pt>
                <c:pt idx="866">
                  <c:v>-1.7324557592695555</c:v>
                </c:pt>
                <c:pt idx="867">
                  <c:v>-1.7333505592694394</c:v>
                </c:pt>
                <c:pt idx="868">
                  <c:v>-1.7325471492694646</c:v>
                </c:pt>
                <c:pt idx="869">
                  <c:v>-1.7333154035993346</c:v>
                </c:pt>
                <c:pt idx="870">
                  <c:v>-1.7350057492694595</c:v>
                </c:pt>
                <c:pt idx="871">
                  <c:v>-1.7343895292693221</c:v>
                </c:pt>
                <c:pt idx="872">
                  <c:v>-1.7340495592694638</c:v>
                </c:pt>
                <c:pt idx="873">
                  <c:v>-1.735265009269424</c:v>
                </c:pt>
                <c:pt idx="874">
                  <c:v>-1.7359461683602859</c:v>
                </c:pt>
                <c:pt idx="875">
                  <c:v>-1.7351100427746218</c:v>
                </c:pt>
                <c:pt idx="876">
                  <c:v>-1.7353850992695357</c:v>
                </c:pt>
                <c:pt idx="877">
                  <c:v>-1.735469949269441</c:v>
                </c:pt>
                <c:pt idx="878">
                  <c:v>-1.7362340692694138</c:v>
                </c:pt>
                <c:pt idx="879">
                  <c:v>-1.736215589269364</c:v>
                </c:pt>
                <c:pt idx="880">
                  <c:v>-1.7349975630669547</c:v>
                </c:pt>
                <c:pt idx="881">
                  <c:v>-1.7363356492694186</c:v>
                </c:pt>
                <c:pt idx="882">
                  <c:v>-1.7356007392694834</c:v>
                </c:pt>
                <c:pt idx="883">
                  <c:v>-1.7346795492693872</c:v>
                </c:pt>
                <c:pt idx="884">
                  <c:v>-1.7368912692693474</c:v>
                </c:pt>
                <c:pt idx="885">
                  <c:v>-1.7375735792693092</c:v>
                </c:pt>
                <c:pt idx="886">
                  <c:v>-1.7379750092693198</c:v>
                </c:pt>
                <c:pt idx="887">
                  <c:v>-1.7398455892694498</c:v>
                </c:pt>
                <c:pt idx="888">
                  <c:v>-1.7398422692694431</c:v>
                </c:pt>
                <c:pt idx="889">
                  <c:v>-1.7403487992693556</c:v>
                </c:pt>
                <c:pt idx="890">
                  <c:v>-1.74095092926946</c:v>
                </c:pt>
                <c:pt idx="891">
                  <c:v>-1.7406956407126846</c:v>
                </c:pt>
                <c:pt idx="892">
                  <c:v>-1.7416905292694196</c:v>
                </c:pt>
                <c:pt idx="893">
                  <c:v>-1.7425957092694078</c:v>
                </c:pt>
                <c:pt idx="894">
                  <c:v>-1.7433193692694138</c:v>
                </c:pt>
                <c:pt idx="895">
                  <c:v>-1.7410837892693252</c:v>
                </c:pt>
                <c:pt idx="896">
                  <c:v>-1.7432723108158539</c:v>
                </c:pt>
                <c:pt idx="897">
                  <c:v>-1.7433910592695097</c:v>
                </c:pt>
                <c:pt idx="898">
                  <c:v>-1.7420856092693811</c:v>
                </c:pt>
                <c:pt idx="899">
                  <c:v>-1.7429212392693048</c:v>
                </c:pt>
                <c:pt idx="900">
                  <c:v>-1.742127579269436</c:v>
                </c:pt>
                <c:pt idx="901">
                  <c:v>-1.7437526292694372</c:v>
                </c:pt>
                <c:pt idx="902">
                  <c:v>-1.7432656819497359</c:v>
                </c:pt>
                <c:pt idx="903">
                  <c:v>-1.7447271292695063</c:v>
                </c:pt>
                <c:pt idx="904">
                  <c:v>-1.7434351292693435</c:v>
                </c:pt>
                <c:pt idx="905">
                  <c:v>-1.742577839269503</c:v>
                </c:pt>
                <c:pt idx="906">
                  <c:v>-1.7427785492694312</c:v>
                </c:pt>
                <c:pt idx="907">
                  <c:v>-1.7427027657629282</c:v>
                </c:pt>
                <c:pt idx="908">
                  <c:v>-1.7445360292694398</c:v>
                </c:pt>
                <c:pt idx="909">
                  <c:v>-1.7445713592693974</c:v>
                </c:pt>
                <c:pt idx="910">
                  <c:v>-1.7419996692693438</c:v>
                </c:pt>
                <c:pt idx="911">
                  <c:v>-1.7435601692694576</c:v>
                </c:pt>
                <c:pt idx="912">
                  <c:v>-1.742831459269323</c:v>
                </c:pt>
                <c:pt idx="913">
                  <c:v>-1.7425163623621378</c:v>
                </c:pt>
                <c:pt idx="914">
                  <c:v>-1.7443905092694358</c:v>
                </c:pt>
                <c:pt idx="915">
                  <c:v>-1.7454922292694708</c:v>
                </c:pt>
                <c:pt idx="916">
                  <c:v>-1.7454760992692662</c:v>
                </c:pt>
                <c:pt idx="917">
                  <c:v>-1.7443473992694578</c:v>
                </c:pt>
                <c:pt idx="918">
                  <c:v>-1.7457305685477849</c:v>
                </c:pt>
                <c:pt idx="919">
                  <c:v>-1.7470460992693524</c:v>
                </c:pt>
                <c:pt idx="920">
                  <c:v>-1.7476292492693188</c:v>
                </c:pt>
                <c:pt idx="921">
                  <c:v>-1.7480111992694276</c:v>
                </c:pt>
                <c:pt idx="922">
                  <c:v>-1.7476558992694868</c:v>
                </c:pt>
                <c:pt idx="923">
                  <c:v>-1.7490624792695542</c:v>
                </c:pt>
                <c:pt idx="924">
                  <c:v>-1.7490559190632264</c:v>
                </c:pt>
                <c:pt idx="925">
                  <c:v>-1.7499254392694867</c:v>
                </c:pt>
                <c:pt idx="926">
                  <c:v>-1.7496985092694759</c:v>
                </c:pt>
                <c:pt idx="927">
                  <c:v>-1.7504195792694333</c:v>
                </c:pt>
                <c:pt idx="928">
                  <c:v>-1.7512231692694358</c:v>
                </c:pt>
                <c:pt idx="929">
                  <c:v>-1.7514017850424843</c:v>
                </c:pt>
                <c:pt idx="930">
                  <c:v>-1.7516115592694748</c:v>
                </c:pt>
                <c:pt idx="931">
                  <c:v>-1.7508144692694572</c:v>
                </c:pt>
                <c:pt idx="932">
                  <c:v>-1.7520974492693711</c:v>
                </c:pt>
                <c:pt idx="933">
                  <c:v>-1.7509980292693959</c:v>
                </c:pt>
                <c:pt idx="934">
                  <c:v>-1.7525581767952225</c:v>
                </c:pt>
                <c:pt idx="935">
                  <c:v>-1.7529768192694184</c:v>
                </c:pt>
                <c:pt idx="936">
                  <c:v>-1.7532002192693852</c:v>
                </c:pt>
                <c:pt idx="937">
                  <c:v>-1.7540560592694299</c:v>
                </c:pt>
                <c:pt idx="938">
                  <c:v>-1.7540777692693301</c:v>
                </c:pt>
                <c:pt idx="939">
                  <c:v>-1.7549680943209718</c:v>
                </c:pt>
                <c:pt idx="940">
                  <c:v>-1.7547330192694068</c:v>
                </c:pt>
                <c:pt idx="941">
                  <c:v>-1.7547917592693909</c:v>
                </c:pt>
                <c:pt idx="942">
                  <c:v>-1.755485469269388</c:v>
                </c:pt>
                <c:pt idx="943">
                  <c:v>-1.7566084392694978</c:v>
                </c:pt>
                <c:pt idx="944">
                  <c:v>-1.7551940492693885</c:v>
                </c:pt>
                <c:pt idx="945">
                  <c:v>-1.7555284035992558</c:v>
                </c:pt>
                <c:pt idx="946">
                  <c:v>-1.7553047092694352</c:v>
                </c:pt>
                <c:pt idx="947">
                  <c:v>-1.7565779092694527</c:v>
                </c:pt>
                <c:pt idx="948">
                  <c:v>-1.7557713892694649</c:v>
                </c:pt>
                <c:pt idx="949">
                  <c:v>-1.757031529269355</c:v>
                </c:pt>
                <c:pt idx="950">
                  <c:v>-1.7565060118466533</c:v>
                </c:pt>
                <c:pt idx="951">
                  <c:v>-1.7566624892694438</c:v>
                </c:pt>
                <c:pt idx="952">
                  <c:v>-1.7561893292693895</c:v>
                </c:pt>
                <c:pt idx="953">
                  <c:v>-1.7567383292693535</c:v>
                </c:pt>
                <c:pt idx="954">
                  <c:v>-1.7566833192693838</c:v>
                </c:pt>
                <c:pt idx="955">
                  <c:v>-1.7552347953518932</c:v>
                </c:pt>
                <c:pt idx="956">
                  <c:v>-1.7578880892694406</c:v>
                </c:pt>
                <c:pt idx="957">
                  <c:v>-1.7575912492695207</c:v>
                </c:pt>
                <c:pt idx="958">
                  <c:v>-1.7558210792693636</c:v>
                </c:pt>
                <c:pt idx="959">
                  <c:v>-1.7581053692693587</c:v>
                </c:pt>
                <c:pt idx="960">
                  <c:v>-1.7561325092694062</c:v>
                </c:pt>
                <c:pt idx="961">
                  <c:v>-1.7572046819499263</c:v>
                </c:pt>
                <c:pt idx="962">
                  <c:v>-1.757841249269386</c:v>
                </c:pt>
                <c:pt idx="963">
                  <c:v>-1.7576136092694385</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-1.7571966692694303</c:v>
                </c:pt>
                <c:pt idx="974">
                  <c:v>-1.7580976592694098</c:v>
                </c:pt>
                <c:pt idx="975">
                  <c:v>-1.7574238392694188</c:v>
                </c:pt>
                <c:pt idx="976">
                  <c:v>-1.7576952392695078</c:v>
                </c:pt>
                <c:pt idx="977">
                  <c:v>-1.7600257488527546</c:v>
                </c:pt>
                <c:pt idx="978">
                  <c:v>-1.7561932792693538</c:v>
                </c:pt>
                <c:pt idx="979">
                  <c:v>-1.7582305592694354</c:v>
                </c:pt>
                <c:pt idx="980">
                  <c:v>-1.7570809692694667</c:v>
                </c:pt>
                <c:pt idx="981">
                  <c:v>-1.7566561392694382</c:v>
                </c:pt>
                <c:pt idx="982">
                  <c:v>-1.7590596030193217</c:v>
                </c:pt>
                <c:pt idx="983">
                  <c:v>-1.756984491592732</c:v>
                </c:pt>
                <c:pt idx="984">
                  <c:v>-1.7582882492693557</c:v>
                </c:pt>
                <c:pt idx="985">
                  <c:v>-1.7587822592694642</c:v>
                </c:pt>
                <c:pt idx="986">
                  <c:v>-1.7590404392694694</c:v>
                </c:pt>
                <c:pt idx="987">
                  <c:v>-1.7591302992694677</c:v>
                </c:pt>
                <c:pt idx="988">
                  <c:v>-1.7585193211250782</c:v>
                </c:pt>
                <c:pt idx="989">
                  <c:v>-1.7588960192693694</c:v>
                </c:pt>
                <c:pt idx="990">
                  <c:v>-1.7570260992694626</c:v>
                </c:pt>
                <c:pt idx="991">
                  <c:v>-1.7582585592693931</c:v>
                </c:pt>
                <c:pt idx="992">
                  <c:v>-1.7570762092694394</c:v>
                </c:pt>
                <c:pt idx="993">
                  <c:v>-1.7561190717693904</c:v>
                </c:pt>
                <c:pt idx="994">
                  <c:v>-1.7571703792695246</c:v>
                </c:pt>
                <c:pt idx="995">
                  <c:v>-1.756777719269337</c:v>
                </c:pt>
                <c:pt idx="996">
                  <c:v>-1.7586566592694175</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-1.7535617592693558</c:v>
                </c:pt>
                <c:pt idx="1011">
                  <c:v>-1.7547376792694958</c:v>
                </c:pt>
                <c:pt idx="1012">
                  <c:v>-1.7535699592694236</c:v>
                </c:pt>
                <c:pt idx="1013">
                  <c:v>-1.7537872392693288</c:v>
                </c:pt>
                <c:pt idx="1014">
                  <c:v>-1.7538869676027531</c:v>
                </c:pt>
                <c:pt idx="1015">
                  <c:v>-1.7541238992694277</c:v>
                </c:pt>
                <c:pt idx="1016">
                  <c:v>-1.7535129592695142</c:v>
                </c:pt>
                <c:pt idx="1017">
                  <c:v>-1.754930659269416</c:v>
                </c:pt>
                <c:pt idx="1018">
                  <c:v>-1.754672119269586</c:v>
                </c:pt>
                <c:pt idx="1019">
                  <c:v>-1.7536333792693573</c:v>
                </c:pt>
                <c:pt idx="1020">
                  <c:v>-1.753018176795166</c:v>
                </c:pt>
                <c:pt idx="1021">
                  <c:v>-1.753618789269408</c:v>
                </c:pt>
                <c:pt idx="1022">
                  <c:v>-1.7530441692693302</c:v>
                </c:pt>
                <c:pt idx="1023">
                  <c:v>-1.7522212792694876</c:v>
                </c:pt>
                <c:pt idx="1024">
                  <c:v>-1.7545257192696218</c:v>
                </c:pt>
                <c:pt idx="1025">
                  <c:v>-1.7523550619010466</c:v>
                </c:pt>
                <c:pt idx="1026">
                  <c:v>-1.7527490592693478</c:v>
                </c:pt>
                <c:pt idx="1027">
                  <c:v>-1.7526664292695386</c:v>
                </c:pt>
                <c:pt idx="1028">
                  <c:v>-1.751317879269422</c:v>
                </c:pt>
                <c:pt idx="1029">
                  <c:v>-1.7521262092695054</c:v>
                </c:pt>
                <c:pt idx="1030">
                  <c:v>-1.7522717592693744</c:v>
                </c:pt>
                <c:pt idx="1031">
                  <c:v>-1.7512845592694055</c:v>
                </c:pt>
                <c:pt idx="1032">
                  <c:v>-1.750577439269364</c:v>
                </c:pt>
                <c:pt idx="1033">
                  <c:v>-1.7512602392694954</c:v>
                </c:pt>
                <c:pt idx="1034">
                  <c:v>-1.7504110792694818</c:v>
                </c:pt>
                <c:pt idx="1035">
                  <c:v>-1.7510986551027063</c:v>
                </c:pt>
                <c:pt idx="1036">
                  <c:v>-1.7506717692694158</c:v>
                </c:pt>
                <c:pt idx="1037">
                  <c:v>-1.7503893992694632</c:v>
                </c:pt>
                <c:pt idx="1038">
                  <c:v>-1.7497351092694635</c:v>
                </c:pt>
                <c:pt idx="1039">
                  <c:v>-1.7503281692693946</c:v>
                </c:pt>
                <c:pt idx="1040">
                  <c:v>-1.7493597699077561</c:v>
                </c:pt>
                <c:pt idx="1041">
                  <c:v>-1.7480169665864929</c:v>
                </c:pt>
                <c:pt idx="1042">
                  <c:v>-1.7496840692694058</c:v>
                </c:pt>
                <c:pt idx="1043">
                  <c:v>-1.7492110592693682</c:v>
                </c:pt>
                <c:pt idx="1044">
                  <c:v>-1.7494447792694356</c:v>
                </c:pt>
                <c:pt idx="1045">
                  <c:v>-1.7482361492694019</c:v>
                </c:pt>
                <c:pt idx="1046">
                  <c:v>-1.7470028645326323</c:v>
                </c:pt>
                <c:pt idx="1047">
                  <c:v>-1.7484692592693671</c:v>
                </c:pt>
                <c:pt idx="1048">
                  <c:v>-1.7481793792693736</c:v>
                </c:pt>
                <c:pt idx="1049">
                  <c:v>-1.7469307992694465</c:v>
                </c:pt>
                <c:pt idx="1050">
                  <c:v>-1.7464890992694371</c:v>
                </c:pt>
                <c:pt idx="1051">
                  <c:v>-1.7493247329536077</c:v>
                </c:pt>
                <c:pt idx="1052">
                  <c:v>-1.7460273792694494</c:v>
                </c:pt>
                <c:pt idx="1053">
                  <c:v>-1.7465841492692959</c:v>
                </c:pt>
                <c:pt idx="1054">
                  <c:v>-1.7453625092695262</c:v>
                </c:pt>
                <c:pt idx="1055">
                  <c:v>-1.7453027992694787</c:v>
                </c:pt>
                <c:pt idx="1056">
                  <c:v>-1.7449968262797879</c:v>
                </c:pt>
                <c:pt idx="1057">
                  <c:v>-1.7454051992694253</c:v>
                </c:pt>
                <c:pt idx="1058">
                  <c:v>-1.7430362092691885</c:v>
                </c:pt>
                <c:pt idx="1059">
                  <c:v>-1.7421139792693765</c:v>
                </c:pt>
                <c:pt idx="1060">
                  <c:v>-1.7418736792694145</c:v>
                </c:pt>
                <c:pt idx="1061">
                  <c:v>-1.7415881511613946</c:v>
                </c:pt>
                <c:pt idx="1062">
                  <c:v>-1.7422989392694599</c:v>
                </c:pt>
                <c:pt idx="1063">
                  <c:v>-1.741519119269396</c:v>
                </c:pt>
                <c:pt idx="1064">
                  <c:v>-1.7401600892694078</c:v>
                </c:pt>
                <c:pt idx="1065">
                  <c:v>-1.7385677092695317</c:v>
                </c:pt>
                <c:pt idx="1066">
                  <c:v>-1.7396288564916338</c:v>
                </c:pt>
                <c:pt idx="1067">
                  <c:v>-1.7381332192693129</c:v>
                </c:pt>
                <c:pt idx="1068">
                  <c:v>-1.7409399192691783</c:v>
                </c:pt>
                <c:pt idx="1069">
                  <c:v>-1.7375633592694539</c:v>
                </c:pt>
                <c:pt idx="1070">
                  <c:v>-1.7369691892693855</c:v>
                </c:pt>
                <c:pt idx="1071">
                  <c:v>-1.7377275685477542</c:v>
                </c:pt>
                <c:pt idx="1072">
                  <c:v>-1.7370481992694642</c:v>
                </c:pt>
                <c:pt idx="1073">
                  <c:v>-1.7365025092695281</c:v>
                </c:pt>
                <c:pt idx="1074">
                  <c:v>-1.7358331992693763</c:v>
                </c:pt>
                <c:pt idx="1075">
                  <c:v>-1.7355389392693752</c:v>
                </c:pt>
                <c:pt idx="1076">
                  <c:v>-1.7347668209131939</c:v>
                </c:pt>
                <c:pt idx="1077">
                  <c:v>-1.7341960792693518</c:v>
                </c:pt>
                <c:pt idx="1078">
                  <c:v>-1.7350391592694168</c:v>
                </c:pt>
                <c:pt idx="1079">
                  <c:v>-1.7348447592695613</c:v>
                </c:pt>
                <c:pt idx="1080">
                  <c:v>-1.7340687492694662</c:v>
                </c:pt>
                <c:pt idx="1081">
                  <c:v>-1.7342567926027919</c:v>
                </c:pt>
                <c:pt idx="1082">
                  <c:v>-1.7359261292693566</c:v>
                </c:pt>
                <c:pt idx="1083">
                  <c:v>-1.7356334592695621</c:v>
                </c:pt>
                <c:pt idx="1084">
                  <c:v>-1.7362502392694097</c:v>
                </c:pt>
                <c:pt idx="1085">
                  <c:v>-1.7358640892694503</c:v>
                </c:pt>
                <c:pt idx="1086">
                  <c:v>-1.7367936492694125</c:v>
                </c:pt>
                <c:pt idx="1087">
                  <c:v>-1.7373137071861318</c:v>
                </c:pt>
                <c:pt idx="1088">
                  <c:v>-1.7387664292694738</c:v>
                </c:pt>
                <c:pt idx="1089">
                  <c:v>-1.7390316692694483</c:v>
                </c:pt>
                <c:pt idx="1090">
                  <c:v>-1.740479899269372</c:v>
                </c:pt>
                <c:pt idx="1091">
                  <c:v>-1.7399606276904469</c:v>
                </c:pt>
                <c:pt idx="1092">
                  <c:v>-1.7412918148249448</c:v>
                </c:pt>
                <c:pt idx="1093">
                  <c:v>-1.7419989392693638</c:v>
                </c:pt>
                <c:pt idx="1094">
                  <c:v>-1.7411245892693872</c:v>
                </c:pt>
                <c:pt idx="1095">
                  <c:v>-1.7436932492694082</c:v>
                </c:pt>
                <c:pt idx="1096">
                  <c:v>-1.7437994900386358</c:v>
                </c:pt>
                <c:pt idx="1097">
                  <c:v>-1.7431115806979558</c:v>
                </c:pt>
                <c:pt idx="1098">
                  <c:v>-1.7428754892694218</c:v>
                </c:pt>
                <c:pt idx="1099">
                  <c:v>-1.7441088192694838</c:v>
                </c:pt>
                <c:pt idx="1100">
                  <c:v>-1.7450102692694418</c:v>
                </c:pt>
                <c:pt idx="1101">
                  <c:v>-1.7433541197345335</c:v>
                </c:pt>
                <c:pt idx="1102">
                  <c:v>-1.7461268098311677</c:v>
                </c:pt>
                <c:pt idx="1103">
                  <c:v>-1.7456149792694595</c:v>
                </c:pt>
                <c:pt idx="1104">
                  <c:v>-1.7449656192693201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-1.7519073092694815</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-1.7659701192694093</c:v>
                </c:pt>
                <c:pt idx="1123">
                  <c:v>-1.767702839269333</c:v>
                </c:pt>
                <c:pt idx="1124">
                  <c:v>-1.7684095792695587</c:v>
                </c:pt>
                <c:pt idx="1125">
                  <c:v>-1.770567779269399</c:v>
                </c:pt>
                <c:pt idx="1126">
                  <c:v>-1.772018094320984</c:v>
                </c:pt>
                <c:pt idx="1127">
                  <c:v>-1.7736215092694434</c:v>
                </c:pt>
                <c:pt idx="1128">
                  <c:v>-1.775158329269602</c:v>
                </c:pt>
                <c:pt idx="1129">
                  <c:v>-1.7755438992694339</c:v>
                </c:pt>
                <c:pt idx="1130">
                  <c:v>-1.7769357792693938</c:v>
                </c:pt>
                <c:pt idx="1131">
                  <c:v>-1.777344331434475</c:v>
                </c:pt>
                <c:pt idx="1132">
                  <c:v>-1.7781275492694135</c:v>
                </c:pt>
                <c:pt idx="1133">
                  <c:v>-1.7793363292694386</c:v>
                </c:pt>
                <c:pt idx="1134">
                  <c:v>-1.7820411092694854</c:v>
                </c:pt>
                <c:pt idx="1135">
                  <c:v>-1.7825456292693929</c:v>
                </c:pt>
                <c:pt idx="1136">
                  <c:v>-1.783426061352742</c:v>
                </c:pt>
                <c:pt idx="1137">
                  <c:v>-1.7848531192694708</c:v>
                </c:pt>
                <c:pt idx="1138">
                  <c:v>-1.7844099892694059</c:v>
                </c:pt>
                <c:pt idx="1139">
                  <c:v>-1.7851530892693575</c:v>
                </c:pt>
                <c:pt idx="1140">
                  <c:v>-1.7845469259361006</c:v>
                </c:pt>
                <c:pt idx="1141">
                  <c:v>-1.784316339269524</c:v>
                </c:pt>
                <c:pt idx="1142">
                  <c:v>-1.7872230792693649</c:v>
                </c:pt>
                <c:pt idx="1143">
                  <c:v>-1.7877596492694856</c:v>
                </c:pt>
                <c:pt idx="1144">
                  <c:v>-1.7878341992693234</c:v>
                </c:pt>
                <c:pt idx="1145">
                  <c:v>-1.7895366446860939</c:v>
                </c:pt>
                <c:pt idx="1146">
                  <c:v>-1.7892517292694938</c:v>
                </c:pt>
                <c:pt idx="1147">
                  <c:v>-1.7897755992694306</c:v>
                </c:pt>
                <c:pt idx="1148">
                  <c:v>-1.7898464892694055</c:v>
                </c:pt>
                <c:pt idx="1149">
                  <c:v>-1.7902938792694272</c:v>
                </c:pt>
                <c:pt idx="1150">
                  <c:v>-1.7923463623621672</c:v>
                </c:pt>
                <c:pt idx="1151">
                  <c:v>-1.7927555592694659</c:v>
                </c:pt>
                <c:pt idx="1152">
                  <c:v>-1.7944899492693764</c:v>
                </c:pt>
                <c:pt idx="1153">
                  <c:v>-1.7954387992693743</c:v>
                </c:pt>
                <c:pt idx="1154">
                  <c:v>-1.7971372292694239</c:v>
                </c:pt>
                <c:pt idx="1155">
                  <c:v>-1.7972966592693878</c:v>
                </c:pt>
                <c:pt idx="1156">
                  <c:v>-1.7995327071860316</c:v>
                </c:pt>
                <c:pt idx="1157">
                  <c:v>-1.7999632392694696</c:v>
                </c:pt>
                <c:pt idx="1158">
                  <c:v>-1.7997213692694594</c:v>
                </c:pt>
                <c:pt idx="1159">
                  <c:v>-1.8003800692695813</c:v>
                </c:pt>
                <c:pt idx="1160">
                  <c:v>-1.8011200892693444</c:v>
                </c:pt>
                <c:pt idx="1161">
                  <c:v>-1.8011445613528141</c:v>
                </c:pt>
                <c:pt idx="1162">
                  <c:v>-1.8020979592693749</c:v>
                </c:pt>
                <c:pt idx="1163">
                  <c:v>-1.802232559269328</c:v>
                </c:pt>
                <c:pt idx="1164">
                  <c:v>-1.8027403392694898</c:v>
                </c:pt>
                <c:pt idx="1165">
                  <c:v>-1.8015782992694613</c:v>
                </c:pt>
                <c:pt idx="1166">
                  <c:v>-1.8019110392695126</c:v>
                </c:pt>
                <c:pt idx="1167">
                  <c:v>-1.8043330821860337</c:v>
                </c:pt>
                <c:pt idx="1168">
                  <c:v>-1.8033047592693634</c:v>
                </c:pt>
                <c:pt idx="1169">
                  <c:v>-1.8031686692693114</c:v>
                </c:pt>
                <c:pt idx="1170">
                  <c:v>-1.8023064192694838</c:v>
                </c:pt>
                <c:pt idx="1171">
                  <c:v>-1.804202909269478</c:v>
                </c:pt>
                <c:pt idx="1172">
                  <c:v>-1.8040001892695021</c:v>
                </c:pt>
                <c:pt idx="1173">
                  <c:v>-1.8024253634361145</c:v>
                </c:pt>
                <c:pt idx="1174">
                  <c:v>-1.803933539269309</c:v>
                </c:pt>
                <c:pt idx="1175">
                  <c:v>-1.8044204992694945</c:v>
                </c:pt>
                <c:pt idx="1176">
                  <c:v>-1.8042123992694172</c:v>
                </c:pt>
                <c:pt idx="1177">
                  <c:v>-1.8040232192694219</c:v>
                </c:pt>
                <c:pt idx="1178">
                  <c:v>-1.8034051238527435</c:v>
                </c:pt>
                <c:pt idx="1179">
                  <c:v>-1.8045642992693411</c:v>
                </c:pt>
                <c:pt idx="1180">
                  <c:v>-1.8038649692694668</c:v>
                </c:pt>
                <c:pt idx="1181">
                  <c:v>-1.804583489269433</c:v>
                </c:pt>
                <c:pt idx="1182">
                  <c:v>-1.8044566392694179</c:v>
                </c:pt>
                <c:pt idx="1183">
                  <c:v>-1.8043654092694084</c:v>
                </c:pt>
                <c:pt idx="1184">
                  <c:v>-1.8038173329536704</c:v>
                </c:pt>
                <c:pt idx="1185">
                  <c:v>-1.8034182792695359</c:v>
                </c:pt>
                <c:pt idx="1186">
                  <c:v>-1.8032764592694523</c:v>
                </c:pt>
                <c:pt idx="1187">
                  <c:v>-1.8019272292693098</c:v>
                </c:pt>
                <c:pt idx="1188">
                  <c:v>-1.8011430592693778</c:v>
                </c:pt>
                <c:pt idx="1189">
                  <c:v>-1.8018762592693314</c:v>
                </c:pt>
                <c:pt idx="1190">
                  <c:v>-1.8015266792694253</c:v>
                </c:pt>
                <c:pt idx="1191">
                  <c:v>-1.8007232692694379</c:v>
                </c:pt>
                <c:pt idx="1192">
                  <c:v>-1.8014102692695246</c:v>
                </c:pt>
                <c:pt idx="1193">
                  <c:v>-1.8024069492695105</c:v>
                </c:pt>
                <c:pt idx="1194">
                  <c:v>-1.8014525509360362</c:v>
                </c:pt>
                <c:pt idx="1195">
                  <c:v>-1.8003870892694493</c:v>
                </c:pt>
                <c:pt idx="1196">
                  <c:v>-1.8005365492694798</c:v>
                </c:pt>
                <c:pt idx="1197">
                  <c:v>-1.8015202592693489</c:v>
                </c:pt>
                <c:pt idx="1198">
                  <c:v>-1.800545469269494</c:v>
                </c:pt>
                <c:pt idx="1199">
                  <c:v>-1.8006524092693481</c:v>
                </c:pt>
                <c:pt idx="1200">
                  <c:v>-1.8023281551027992</c:v>
                </c:pt>
                <c:pt idx="1201">
                  <c:v>-1.8010752692694039</c:v>
                </c:pt>
                <c:pt idx="1202">
                  <c:v>-1.8010598792695021</c:v>
                </c:pt>
                <c:pt idx="1203">
                  <c:v>-1.8005617992693996</c:v>
                </c:pt>
                <c:pt idx="1204">
                  <c:v>-1.8004434092693629</c:v>
                </c:pt>
                <c:pt idx="1205">
                  <c:v>-1.800642457186072</c:v>
                </c:pt>
                <c:pt idx="1206">
                  <c:v>-1.8009552492693499</c:v>
                </c:pt>
                <c:pt idx="1207">
                  <c:v>-1.8026877792693061</c:v>
                </c:pt>
                <c:pt idx="1208">
                  <c:v>-1.8026889692695136</c:v>
                </c:pt>
                <c:pt idx="1209">
                  <c:v>-1.8018572092693999</c:v>
                </c:pt>
                <c:pt idx="1210">
                  <c:v>-1.8033503592694438</c:v>
                </c:pt>
                <c:pt idx="1211">
                  <c:v>-1.8039348673776174</c:v>
                </c:pt>
                <c:pt idx="1212">
                  <c:v>-1.8026344392695108</c:v>
                </c:pt>
                <c:pt idx="1213">
                  <c:v>-1.8032260492694796</c:v>
                </c:pt>
                <c:pt idx="1214">
                  <c:v>-1.8020343892694064</c:v>
                </c:pt>
                <c:pt idx="1215">
                  <c:v>-1.8033839292694722</c:v>
                </c:pt>
                <c:pt idx="1216">
                  <c:v>-1.8029320835938165</c:v>
                </c:pt>
                <c:pt idx="1217">
                  <c:v>-1.8026387492694758</c:v>
                </c:pt>
                <c:pt idx="1218">
                  <c:v>-1.8023600292694084</c:v>
                </c:pt>
                <c:pt idx="1219">
                  <c:v>-1.8008195192694378</c:v>
                </c:pt>
                <c:pt idx="1220">
                  <c:v>-1.8008914792694362</c:v>
                </c:pt>
                <c:pt idx="1221">
                  <c:v>-1.8022226655194358</c:v>
                </c:pt>
                <c:pt idx="1222">
                  <c:v>-1.8010412392693378</c:v>
                </c:pt>
                <c:pt idx="1223">
                  <c:v>-1.8016601192694397</c:v>
                </c:pt>
                <c:pt idx="1224">
                  <c:v>-1.8006439592694359</c:v>
                </c:pt>
                <c:pt idx="1225">
                  <c:v>-1.8011255592694912</c:v>
                </c:pt>
                <c:pt idx="1226">
                  <c:v>-1.8021000992694658</c:v>
                </c:pt>
                <c:pt idx="1227">
                  <c:v>-1.8000928530193359</c:v>
                </c:pt>
                <c:pt idx="1228">
                  <c:v>-1.7992851992693488</c:v>
                </c:pt>
                <c:pt idx="1229">
                  <c:v>-1.7995694592693892</c:v>
                </c:pt>
                <c:pt idx="1230">
                  <c:v>-1.7984793592695496</c:v>
                </c:pt>
                <c:pt idx="1231">
                  <c:v>-1.7989521592694189</c:v>
                </c:pt>
                <c:pt idx="1232">
                  <c:v>-1.7978080405192998</c:v>
                </c:pt>
                <c:pt idx="1233">
                  <c:v>-1.7986934392694978</c:v>
                </c:pt>
                <c:pt idx="1234">
                  <c:v>-1.7996370792693739</c:v>
                </c:pt>
                <c:pt idx="1235">
                  <c:v>-1.7972687892694355</c:v>
                </c:pt>
                <c:pt idx="1236">
                  <c:v>-1.7978039892694517</c:v>
                </c:pt>
                <c:pt idx="1237">
                  <c:v>-1.7985412392694398</c:v>
                </c:pt>
                <c:pt idx="1238">
                  <c:v>-1.7987330405194064</c:v>
                </c:pt>
                <c:pt idx="1239">
                  <c:v>-1.7976711892693777</c:v>
                </c:pt>
                <c:pt idx="1240">
                  <c:v>-1.7986676892693652</c:v>
                </c:pt>
                <c:pt idx="1241">
                  <c:v>-1.799204289269464</c:v>
                </c:pt>
                <c:pt idx="1242">
                  <c:v>-1.7986994792694018</c:v>
                </c:pt>
                <c:pt idx="1243">
                  <c:v>-1.7973827905194191</c:v>
                </c:pt>
                <c:pt idx="1244">
                  <c:v>-1.7974402292693978</c:v>
                </c:pt>
                <c:pt idx="1245">
                  <c:v>-1.7983585592694169</c:v>
                </c:pt>
                <c:pt idx="1246">
                  <c:v>-1.7984720692693801</c:v>
                </c:pt>
                <c:pt idx="1247">
                  <c:v>-1.7982638892693639</c:v>
                </c:pt>
                <c:pt idx="1248">
                  <c:v>-1.7976673259360325</c:v>
                </c:pt>
                <c:pt idx="1249">
                  <c:v>-1.7989511292694829</c:v>
                </c:pt>
                <c:pt idx="1250">
                  <c:v>-1.7975254492693842</c:v>
                </c:pt>
                <c:pt idx="1251">
                  <c:v>-1.7986055192693726</c:v>
                </c:pt>
                <c:pt idx="1252">
                  <c:v>-1.7982653892694174</c:v>
                </c:pt>
                <c:pt idx="1253">
                  <c:v>-1.7983935592694968</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-1.8005282192693788</c:v>
                </c:pt>
                <c:pt idx="1266">
                  <c:v>-1.7998891592694242</c:v>
                </c:pt>
                <c:pt idx="1267">
                  <c:v>-1.7982533492693591</c:v>
                </c:pt>
                <c:pt idx="1268">
                  <c:v>-1.7980030292695113</c:v>
                </c:pt>
                <c:pt idx="1269">
                  <c:v>-1.7983960301027366</c:v>
                </c:pt>
                <c:pt idx="1270">
                  <c:v>-1.7981293592693084</c:v>
                </c:pt>
                <c:pt idx="1271">
                  <c:v>-1.799121219269447</c:v>
                </c:pt>
                <c:pt idx="1272">
                  <c:v>-1.7990300292692893</c:v>
                </c:pt>
                <c:pt idx="1273">
                  <c:v>-1.799265659269476</c:v>
                </c:pt>
                <c:pt idx="1274">
                  <c:v>-1.7999707592694252</c:v>
                </c:pt>
                <c:pt idx="1275">
                  <c:v>-1.8010942092695335</c:v>
                </c:pt>
                <c:pt idx="1276">
                  <c:v>-1.801729359269425</c:v>
                </c:pt>
                <c:pt idx="1277">
                  <c:v>-1.8012825392695244</c:v>
                </c:pt>
                <c:pt idx="1278">
                  <c:v>-1.8021680392694179</c:v>
                </c:pt>
                <c:pt idx="1279">
                  <c:v>-1.8017358792693858</c:v>
                </c:pt>
                <c:pt idx="1280">
                  <c:v>-1.8016982071861456</c:v>
                </c:pt>
                <c:pt idx="1281">
                  <c:v>-1.8026105092694</c:v>
                </c:pt>
                <c:pt idx="1282">
                  <c:v>-1.802680399269363</c:v>
                </c:pt>
                <c:pt idx="1283">
                  <c:v>-1.8037664392694777</c:v>
                </c:pt>
                <c:pt idx="1284">
                  <c:v>-1.8022402792694692</c:v>
                </c:pt>
                <c:pt idx="1285">
                  <c:v>-1.8025897071860726</c:v>
                </c:pt>
                <c:pt idx="1286">
                  <c:v>-1.8040478792695209</c:v>
                </c:pt>
                <c:pt idx="1287">
                  <c:v>-1.8036557892693419</c:v>
                </c:pt>
                <c:pt idx="1288">
                  <c:v>-1.8049067892695234</c:v>
                </c:pt>
                <c:pt idx="1289">
                  <c:v>-1.8049868592693339</c:v>
                </c:pt>
                <c:pt idx="1290">
                  <c:v>-1.8040706238527684</c:v>
                </c:pt>
                <c:pt idx="1291">
                  <c:v>-1.8033382992694795</c:v>
                </c:pt>
                <c:pt idx="1292">
                  <c:v>-1.8037998492694352</c:v>
                </c:pt>
                <c:pt idx="1293">
                  <c:v>-1.8045845792694877</c:v>
                </c:pt>
                <c:pt idx="1294">
                  <c:v>-1.8053221992694806</c:v>
                </c:pt>
                <c:pt idx="1295">
                  <c:v>-1.8063685509360721</c:v>
                </c:pt>
                <c:pt idx="1296">
                  <c:v>-1.8047282692694728</c:v>
                </c:pt>
                <c:pt idx="1297">
                  <c:v>-1.8043029392694201</c:v>
                </c:pt>
                <c:pt idx="1298">
                  <c:v>-1.8063943092694192</c:v>
                </c:pt>
                <c:pt idx="1299">
                  <c:v>-1.8063015892694798</c:v>
                </c:pt>
                <c:pt idx="1300">
                  <c:v>-1.8054756392693738</c:v>
                </c:pt>
                <c:pt idx="1301">
                  <c:v>-1.8049912801028369</c:v>
                </c:pt>
                <c:pt idx="1302">
                  <c:v>-1.8050185992694736</c:v>
                </c:pt>
                <c:pt idx="1303">
                  <c:v>-1.8063581292694146</c:v>
                </c:pt>
                <c:pt idx="1304">
                  <c:v>-1.8047314592694592</c:v>
                </c:pt>
                <c:pt idx="1305">
                  <c:v>-1.8041927192694078</c:v>
                </c:pt>
                <c:pt idx="1306">
                  <c:v>-1.8044083217693867</c:v>
                </c:pt>
                <c:pt idx="1307">
                  <c:v>-1.8035127892694618</c:v>
                </c:pt>
                <c:pt idx="1308">
                  <c:v>-1.8034661392693319</c:v>
                </c:pt>
                <c:pt idx="1309">
                  <c:v>-1.8038960292694926</c:v>
                </c:pt>
                <c:pt idx="1310">
                  <c:v>-1.8029202192694211</c:v>
                </c:pt>
                <c:pt idx="1311">
                  <c:v>-1.802891719269478</c:v>
                </c:pt>
                <c:pt idx="1312">
                  <c:v>-1.8027295405194197</c:v>
                </c:pt>
                <c:pt idx="1313">
                  <c:v>-1.8030898092694372</c:v>
                </c:pt>
                <c:pt idx="1314">
                  <c:v>-1.8019999792693517</c:v>
                </c:pt>
                <c:pt idx="1315">
                  <c:v>-1.801614989269325</c:v>
                </c:pt>
                <c:pt idx="1316">
                  <c:v>-1.802209169269446</c:v>
                </c:pt>
                <c:pt idx="1317">
                  <c:v>-1.8025399467694712</c:v>
                </c:pt>
                <c:pt idx="1318">
                  <c:v>-1.8029015592694697</c:v>
                </c:pt>
                <c:pt idx="1319">
                  <c:v>-1.8017674592693698</c:v>
                </c:pt>
                <c:pt idx="1320">
                  <c:v>-1.8015141792693754</c:v>
                </c:pt>
                <c:pt idx="1321">
                  <c:v>-1.8016747792694447</c:v>
                </c:pt>
                <c:pt idx="1322">
                  <c:v>-1.8002763860299758</c:v>
                </c:pt>
                <c:pt idx="1323">
                  <c:v>-1.7999177792695491</c:v>
                </c:pt>
                <c:pt idx="1324">
                  <c:v>-1.80108390926938</c:v>
                </c:pt>
                <c:pt idx="1325">
                  <c:v>-1.8001201492693895</c:v>
                </c:pt>
                <c:pt idx="1326">
                  <c:v>-1.7994694692693678</c:v>
                </c:pt>
                <c:pt idx="1327">
                  <c:v>-1.7998956803219928</c:v>
                </c:pt>
                <c:pt idx="1328">
                  <c:v>-1.7992187392693211</c:v>
                </c:pt>
                <c:pt idx="1329">
                  <c:v>-1.7986004092694958</c:v>
                </c:pt>
                <c:pt idx="1330">
                  <c:v>-1.7975213392694616</c:v>
                </c:pt>
                <c:pt idx="1331">
                  <c:v>-1.7956450792694056</c:v>
                </c:pt>
                <c:pt idx="1332">
                  <c:v>-1.7960795405193437</c:v>
                </c:pt>
                <c:pt idx="1333">
                  <c:v>-1.7951876792695181</c:v>
                </c:pt>
                <c:pt idx="1334">
                  <c:v>-1.7944072392692902</c:v>
                </c:pt>
                <c:pt idx="1335">
                  <c:v>-1.7928486392694936</c:v>
                </c:pt>
                <c:pt idx="1336">
                  <c:v>-1.7930718992693762</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-1.7920559792695092</c:v>
                </c:pt>
                <c:pt idx="1345">
                  <c:v>-1.7898664592693589</c:v>
                </c:pt>
                <c:pt idx="1346">
                  <c:v>-1.7882668592693838</c:v>
                </c:pt>
                <c:pt idx="1347">
                  <c:v>-1.7896641192695149</c:v>
                </c:pt>
                <c:pt idx="1348">
                  <c:v>-1.7899631013745676</c:v>
                </c:pt>
                <c:pt idx="1349">
                  <c:v>-1.7897340192693993</c:v>
                </c:pt>
                <c:pt idx="1350">
                  <c:v>-1.7891532492693614</c:v>
                </c:pt>
                <c:pt idx="1351">
                  <c:v>-1.7893984292694818</c:v>
                </c:pt>
                <c:pt idx="1352">
                  <c:v>-1.7888595392694953</c:v>
                </c:pt>
                <c:pt idx="1353">
                  <c:v>-1.7891836655194158</c:v>
                </c:pt>
                <c:pt idx="1354">
                  <c:v>-1.7897773192693478</c:v>
                </c:pt>
                <c:pt idx="1355">
                  <c:v>-1.7872924592693926</c:v>
                </c:pt>
                <c:pt idx="1356">
                  <c:v>-1.7892557592693095</c:v>
                </c:pt>
                <c:pt idx="1357">
                  <c:v>-1.78994867926937</c:v>
                </c:pt>
                <c:pt idx="1358">
                  <c:v>-1.7900160171641606</c:v>
                </c:pt>
                <c:pt idx="1359">
                  <c:v>-1.790953259269557</c:v>
                </c:pt>
                <c:pt idx="1360">
                  <c:v>-1.7929935092693512</c:v>
                </c:pt>
                <c:pt idx="1361">
                  <c:v>-1.791471309269324</c:v>
                </c:pt>
                <c:pt idx="1362">
                  <c:v>-1.7926498292694504</c:v>
                </c:pt>
                <c:pt idx="1363">
                  <c:v>-1.7941375645325097</c:v>
                </c:pt>
                <c:pt idx="1364">
                  <c:v>-1.7948158092694655</c:v>
                </c:pt>
                <c:pt idx="1365">
                  <c:v>-1.7955615892695658</c:v>
                </c:pt>
                <c:pt idx="1366">
                  <c:v>-1.7961361892694319</c:v>
                </c:pt>
                <c:pt idx="1367">
                  <c:v>-1.7963431092694151</c:v>
                </c:pt>
                <c:pt idx="1368">
                  <c:v>-1.7961021540061091</c:v>
                </c:pt>
                <c:pt idx="1369">
                  <c:v>-1.7973321692693531</c:v>
                </c:pt>
                <c:pt idx="1370">
                  <c:v>-1.7958291692694224</c:v>
                </c:pt>
                <c:pt idx="1371">
                  <c:v>-1.7970117792693818</c:v>
                </c:pt>
                <c:pt idx="1372">
                  <c:v>-1.7973176792693977</c:v>
                </c:pt>
                <c:pt idx="1373">
                  <c:v>-1.7968512071860658</c:v>
                </c:pt>
                <c:pt idx="1374">
                  <c:v>-1.7975366792693961</c:v>
                </c:pt>
                <c:pt idx="1375">
                  <c:v>-1.7974072692694978</c:v>
                </c:pt>
                <c:pt idx="1376">
                  <c:v>-1.7976366392694947</c:v>
                </c:pt>
                <c:pt idx="1377">
                  <c:v>-1.7975969792693858</c:v>
                </c:pt>
                <c:pt idx="1378">
                  <c:v>-1.8007018792695533</c:v>
                </c:pt>
                <c:pt idx="1379">
                  <c:v>-1.7986063645325743</c:v>
                </c:pt>
                <c:pt idx="1380">
                  <c:v>-1.7987869792693241</c:v>
                </c:pt>
                <c:pt idx="1381">
                  <c:v>-1.7996605092694138</c:v>
                </c:pt>
                <c:pt idx="1382">
                  <c:v>-1.7993529792695167</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-1.7995815592694391</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-1.7984643592693996</c:v>
                </c:pt>
                <c:pt idx="1402">
                  <c:v>-1.7985901492694154</c:v>
                </c:pt>
                <c:pt idx="1403">
                  <c:v>-1.7993497392693456</c:v>
                </c:pt>
                <c:pt idx="1404">
                  <c:v>-1.8003165926027975</c:v>
                </c:pt>
                <c:pt idx="1405">
                  <c:v>-1.7974530992694446</c:v>
                </c:pt>
                <c:pt idx="1406">
                  <c:v>-1.7983379792693501</c:v>
                </c:pt>
                <c:pt idx="1407">
                  <c:v>-1.7978005792694898</c:v>
                </c:pt>
                <c:pt idx="1408">
                  <c:v>-1.7997393692694292</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-1.7933207492693672</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-1.7919912092693364</c:v>
                </c:pt>
                <c:pt idx="1429">
                  <c:v>-1.7915396803220427</c:v>
                </c:pt>
                <c:pt idx="1430">
                  <c:v>-1.7920398592694218</c:v>
                </c:pt>
                <c:pt idx="1431">
                  <c:v>-1.7926848092694456</c:v>
                </c:pt>
                <c:pt idx="1432">
                  <c:v>-1.7923904092693874</c:v>
                </c:pt>
                <c:pt idx="1433">
                  <c:v>-1.7920565592693833</c:v>
                </c:pt>
                <c:pt idx="1434">
                  <c:v>-1.7919488292694579</c:v>
                </c:pt>
                <c:pt idx="1435">
                  <c:v>-1.79133925926936</c:v>
                </c:pt>
                <c:pt idx="1436">
                  <c:v>-1.7929840792693879</c:v>
                </c:pt>
                <c:pt idx="1437">
                  <c:v>-1.7947371392693441</c:v>
                </c:pt>
                <c:pt idx="1438">
                  <c:v>-1.7940047892694078</c:v>
                </c:pt>
                <c:pt idx="1439">
                  <c:v>-1.7932713113527958</c:v>
                </c:pt>
                <c:pt idx="1440">
                  <c:v>-1.7935200792693826</c:v>
                </c:pt>
                <c:pt idx="1441">
                  <c:v>-1.7950752092694398</c:v>
                </c:pt>
                <c:pt idx="1442">
                  <c:v>-1.7948321592694318</c:v>
                </c:pt>
                <c:pt idx="1443">
                  <c:v>-1.7952381792694598</c:v>
                </c:pt>
                <c:pt idx="1444">
                  <c:v>-1.7962996908483835</c:v>
                </c:pt>
                <c:pt idx="1445">
                  <c:v>-1.7956738592694113</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-1.8005066092694877</c:v>
                </c:pt>
                <c:pt idx="1457">
                  <c:v>-1.8004036992694215</c:v>
                </c:pt>
                <c:pt idx="1458">
                  <c:v>-1.8007303092694804</c:v>
                </c:pt>
                <c:pt idx="1459">
                  <c:v>-1.8001689961115521</c:v>
                </c:pt>
                <c:pt idx="1460">
                  <c:v>-1.7990950592694734</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-1.7955632692694901</c:v>
                </c:pt>
                <c:pt idx="1469">
                  <c:v>-1.7955485717694017</c:v>
                </c:pt>
                <c:pt idx="1470">
                  <c:v>-1.7950407992693016</c:v>
                </c:pt>
                <c:pt idx="1471">
                  <c:v>-1.7936679992693878</c:v>
                </c:pt>
                <c:pt idx="1472">
                  <c:v>-1.7948694892693158</c:v>
                </c:pt>
                <c:pt idx="1473">
                  <c:v>-1.7930016792693924</c:v>
                </c:pt>
                <c:pt idx="1474">
                  <c:v>-1.7938576171641611</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-1.7016313692694462</c:v>
                </c:pt>
                <c:pt idx="6">
                  <c:v>-1.7017641892694775</c:v>
                </c:pt>
                <c:pt idx="7">
                  <c:v>-1.7019574892695744</c:v>
                </c:pt>
                <c:pt idx="8">
                  <c:v>-1.7021319892693612</c:v>
                </c:pt>
                <c:pt idx="9">
                  <c:v>-1.7027978192694198</c:v>
                </c:pt>
                <c:pt idx="10">
                  <c:v>-1.7024142592694143</c:v>
                </c:pt>
                <c:pt idx="11">
                  <c:v>-1.7041409697957208</c:v>
                </c:pt>
                <c:pt idx="12">
                  <c:v>-1.7043936092694416</c:v>
                </c:pt>
                <c:pt idx="13">
                  <c:v>-1.7047604792693392</c:v>
                </c:pt>
                <c:pt idx="14">
                  <c:v>-1.7047056192694439</c:v>
                </c:pt>
                <c:pt idx="15">
                  <c:v>-1.7045994692694371</c:v>
                </c:pt>
                <c:pt idx="16">
                  <c:v>-1.7053945992694348</c:v>
                </c:pt>
                <c:pt idx="17">
                  <c:v>-1.7057346592694047</c:v>
                </c:pt>
                <c:pt idx="18">
                  <c:v>-1.7047645495919852</c:v>
                </c:pt>
                <c:pt idx="19">
                  <c:v>-1.704898986542247</c:v>
                </c:pt>
                <c:pt idx="20">
                  <c:v>-1.7074508392694554</c:v>
                </c:pt>
                <c:pt idx="21">
                  <c:v>-1.715401899269307</c:v>
                </c:pt>
                <c:pt idx="22">
                  <c:v>-1.7721028492694302</c:v>
                </c:pt>
                <c:pt idx="23">
                  <c:v>-2.0904050592693277</c:v>
                </c:pt>
                <c:pt idx="24">
                  <c:v>-2.3222159192694338</c:v>
                </c:pt>
                <c:pt idx="25">
                  <c:v>-2.2852380192694142</c:v>
                </c:pt>
                <c:pt idx="26">
                  <c:v>-2.2379806906419661</c:v>
                </c:pt>
                <c:pt idx="27">
                  <c:v>-2.3055006164122598</c:v>
                </c:pt>
                <c:pt idx="28">
                  <c:v>-2.4799059792694269</c:v>
                </c:pt>
                <c:pt idx="29">
                  <c:v>-2.6263173492693763</c:v>
                </c:pt>
                <c:pt idx="30">
                  <c:v>-2.1820934292694267</c:v>
                </c:pt>
                <c:pt idx="31">
                  <c:v>-2.6246546392693797</c:v>
                </c:pt>
                <c:pt idx="32">
                  <c:v>-3.4859942362809919</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-8.7536877792694732</c:v>
                </c:pt>
                <c:pt idx="45">
                  <c:v>-9.0302864692694271</c:v>
                </c:pt>
                <c:pt idx="46">
                  <c:v>-8.6836481992694701</c:v>
                </c:pt>
                <c:pt idx="47">
                  <c:v>-8.4842021368204001</c:v>
                </c:pt>
                <c:pt idx="48">
                  <c:v>-8.242129699269384</c:v>
                </c:pt>
                <c:pt idx="49">
                  <c:v>-5.7750563703805398</c:v>
                </c:pt>
                <c:pt idx="50">
                  <c:v>-5.3091949692694245</c:v>
                </c:pt>
                <c:pt idx="51">
                  <c:v>-4.5042146492693877</c:v>
                </c:pt>
                <c:pt idx="52">
                  <c:v>-3.1508299492694789</c:v>
                </c:pt>
                <c:pt idx="53">
                  <c:v>-1.9337419992694718</c:v>
                </c:pt>
                <c:pt idx="54">
                  <c:v>-0.70547780926938264</c:v>
                </c:pt>
                <c:pt idx="55">
                  <c:v>1.1630326360794498</c:v>
                </c:pt>
                <c:pt idx="56">
                  <c:v>4.628437125346025</c:v>
                </c:pt>
                <c:pt idx="57">
                  <c:v>5.4005639607307394</c:v>
                </c:pt>
                <c:pt idx="58">
                  <c:v>6.9701024807304313</c:v>
                </c:pt>
                <c:pt idx="59">
                  <c:v>8.5063054307306682</c:v>
                </c:pt>
                <c:pt idx="60">
                  <c:v>8.8358853507304946</c:v>
                </c:pt>
                <c:pt idx="61">
                  <c:v>9.6225221707304911</c:v>
                </c:pt>
                <c:pt idx="62">
                  <c:v>9.6255163407307549</c:v>
                </c:pt>
                <c:pt idx="63">
                  <c:v>9.4793173790285596</c:v>
                </c:pt>
                <c:pt idx="64">
                  <c:v>9.055048255016338</c:v>
                </c:pt>
                <c:pt idx="65">
                  <c:v>9.7635857107304815</c:v>
                </c:pt>
                <c:pt idx="66">
                  <c:v>10.842866700730522</c:v>
                </c:pt>
                <c:pt idx="67">
                  <c:v>12.744343270730619</c:v>
                </c:pt>
                <c:pt idx="68">
                  <c:v>14.413442920730816</c:v>
                </c:pt>
                <c:pt idx="69">
                  <c:v>16.567838719897289</c:v>
                </c:pt>
                <c:pt idx="70">
                  <c:v>17.070262710730418</c:v>
                </c:pt>
                <c:pt idx="71">
                  <c:v>17.043034380730496</c:v>
                </c:pt>
                <c:pt idx="72">
                  <c:v>17.001327740730574</c:v>
                </c:pt>
                <c:pt idx="73">
                  <c:v>16.607680902495204</c:v>
                </c:pt>
                <c:pt idx="74">
                  <c:v>15.875797720730475</c:v>
                </c:pt>
                <c:pt idx="75">
                  <c:v>14.637145760730647</c:v>
                </c:pt>
                <c:pt idx="76">
                  <c:v>13.776148575782159</c:v>
                </c:pt>
                <c:pt idx="77">
                  <c:v>12.913073000730549</c:v>
                </c:pt>
                <c:pt idx="78">
                  <c:v>12.100891240730553</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9.2465013507305684</c:v>
                </c:pt>
                <c:pt idx="87">
                  <c:v>10.014037424404037</c:v>
                </c:pt>
                <c:pt idx="88">
                  <c:v>10.266157350730467</c:v>
                </c:pt>
                <c:pt idx="89">
                  <c:v>10.265949640730568</c:v>
                </c:pt>
                <c:pt idx="90">
                  <c:v>9.8833495356025125</c:v>
                </c:pt>
                <c:pt idx="91">
                  <c:v>9.7204273007307389</c:v>
                </c:pt>
                <c:pt idx="92">
                  <c:v>9.5608897007306695</c:v>
                </c:pt>
                <c:pt idx="93">
                  <c:v>9.5399954417615298</c:v>
                </c:pt>
                <c:pt idx="94">
                  <c:v>9.2624323007305236</c:v>
                </c:pt>
                <c:pt idx="95">
                  <c:v>8.7802909707305439</c:v>
                </c:pt>
                <c:pt idx="96">
                  <c:v>8.2186856407305928</c:v>
                </c:pt>
                <c:pt idx="97">
                  <c:v>7.6380533907306436</c:v>
                </c:pt>
                <c:pt idx="98">
                  <c:v>7.1478045007305333</c:v>
                </c:pt>
                <c:pt idx="99">
                  <c:v>5.4560325020942484</c:v>
                </c:pt>
                <c:pt idx="100">
                  <c:v>5.3903327207305409</c:v>
                </c:pt>
                <c:pt idx="101">
                  <c:v>5.3356043407306117</c:v>
                </c:pt>
                <c:pt idx="102">
                  <c:v>5.1465472407307775</c:v>
                </c:pt>
                <c:pt idx="103">
                  <c:v>4.9923433807305884</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5.5262520879528392</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4.8123825066879657</c:v>
                </c:pt>
                <c:pt idx="125">
                  <c:v>4.7240105607305338</c:v>
                </c:pt>
                <c:pt idx="126">
                  <c:v>4.5789616807305258</c:v>
                </c:pt>
                <c:pt idx="127">
                  <c:v>4.5064963407305214</c:v>
                </c:pt>
                <c:pt idx="128">
                  <c:v>4.530115600730487</c:v>
                </c:pt>
                <c:pt idx="129">
                  <c:v>4.5190085219804672</c:v>
                </c:pt>
                <c:pt idx="130">
                  <c:v>4.0529130459938898</c:v>
                </c:pt>
                <c:pt idx="131">
                  <c:v>3.8930436307304981</c:v>
                </c:pt>
                <c:pt idx="132">
                  <c:v>3.6707141307305449</c:v>
                </c:pt>
                <c:pt idx="133">
                  <c:v>3.6419968507306546</c:v>
                </c:pt>
                <c:pt idx="134">
                  <c:v>4.2244977607306282</c:v>
                </c:pt>
                <c:pt idx="135">
                  <c:v>4.6743231107306782</c:v>
                </c:pt>
                <c:pt idx="136">
                  <c:v>4.69766774073058</c:v>
                </c:pt>
                <c:pt idx="137">
                  <c:v>5.0404541013863975</c:v>
                </c:pt>
                <c:pt idx="138">
                  <c:v>5.0913505207303871</c:v>
                </c:pt>
                <c:pt idx="139">
                  <c:v>5.1311164407305228</c:v>
                </c:pt>
                <c:pt idx="140">
                  <c:v>5.3931920107307008</c:v>
                </c:pt>
                <c:pt idx="141">
                  <c:v>5.3061550907307105</c:v>
                </c:pt>
                <c:pt idx="142">
                  <c:v>4.964908500730405</c:v>
                </c:pt>
                <c:pt idx="143">
                  <c:v>4.6593608007308518</c:v>
                </c:pt>
                <c:pt idx="144">
                  <c:v>4.7899592791921179</c:v>
                </c:pt>
                <c:pt idx="145">
                  <c:v>5.1590406652587859</c:v>
                </c:pt>
                <c:pt idx="146">
                  <c:v>5.3031549932557933</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9.7271634707305772</c:v>
                </c:pt>
                <c:pt idx="155">
                  <c:v>10.649760920730545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14.788361940730629</c:v>
                </c:pt>
                <c:pt idx="164">
                  <c:v>14.438663260730658</c:v>
                </c:pt>
                <c:pt idx="165">
                  <c:v>14.124972390730614</c:v>
                </c:pt>
                <c:pt idx="166">
                  <c:v>13.858394205377015</c:v>
                </c:pt>
                <c:pt idx="167">
                  <c:v>13.52600862073059</c:v>
                </c:pt>
                <c:pt idx="168">
                  <c:v>12.806838200730482</c:v>
                </c:pt>
                <c:pt idx="169">
                  <c:v>12.11796625160008</c:v>
                </c:pt>
                <c:pt idx="170">
                  <c:v>10.33722847843551</c:v>
                </c:pt>
                <c:pt idx="171">
                  <c:v>9.9977321157304857</c:v>
                </c:pt>
                <c:pt idx="172">
                  <c:v>9.6361541407305094</c:v>
                </c:pt>
                <c:pt idx="173">
                  <c:v>9.2401077207306326</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7.1633105107307289</c:v>
                </c:pt>
                <c:pt idx="186">
                  <c:v>6.9060049907306462</c:v>
                </c:pt>
                <c:pt idx="187">
                  <c:v>7.631154740730608</c:v>
                </c:pt>
                <c:pt idx="188">
                  <c:v>7.5947914882053595</c:v>
                </c:pt>
                <c:pt idx="189">
                  <c:v>7.8329978307304806</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12.743359700730691</c:v>
                </c:pt>
                <c:pt idx="198">
                  <c:v>12.874039550730522</c:v>
                </c:pt>
                <c:pt idx="199">
                  <c:v>13.110146760730331</c:v>
                </c:pt>
                <c:pt idx="200">
                  <c:v>13.360027686967022</c:v>
                </c:pt>
                <c:pt idx="201">
                  <c:v>13.350834407397274</c:v>
                </c:pt>
                <c:pt idx="202">
                  <c:v>13.525097740730555</c:v>
                </c:pt>
                <c:pt idx="203">
                  <c:v>13.076602140730628</c:v>
                </c:pt>
                <c:pt idx="204">
                  <c:v>12.799159810730528</c:v>
                </c:pt>
                <c:pt idx="205">
                  <c:v>12.919289420730394</c:v>
                </c:pt>
                <c:pt idx="206">
                  <c:v>12.372943699493376</c:v>
                </c:pt>
                <c:pt idx="207">
                  <c:v>11.053591110730521</c:v>
                </c:pt>
                <c:pt idx="208">
                  <c:v>10.334933340730551</c:v>
                </c:pt>
                <c:pt idx="209">
                  <c:v>10.230694045993701</c:v>
                </c:pt>
                <c:pt idx="210">
                  <c:v>8.5912085162408971</c:v>
                </c:pt>
                <c:pt idx="211">
                  <c:v>8.3917187823972519</c:v>
                </c:pt>
                <c:pt idx="212">
                  <c:v>8.2826350407305114</c:v>
                </c:pt>
                <c:pt idx="213">
                  <c:v>7.7142943807306308</c:v>
                </c:pt>
                <c:pt idx="214">
                  <c:v>7.0783975307306424</c:v>
                </c:pt>
                <c:pt idx="215">
                  <c:v>6.3166198307306161</c:v>
                </c:pt>
                <c:pt idx="216">
                  <c:v>5.5242618407306878</c:v>
                </c:pt>
                <c:pt idx="217">
                  <c:v>5.1679442579719437</c:v>
                </c:pt>
                <c:pt idx="218">
                  <c:v>2.4554098693021729</c:v>
                </c:pt>
                <c:pt idx="219">
                  <c:v>2.1863630907305391</c:v>
                </c:pt>
                <c:pt idx="220">
                  <c:v>2.2121395512568682</c:v>
                </c:pt>
                <c:pt idx="221">
                  <c:v>2.4628914407306013</c:v>
                </c:pt>
                <c:pt idx="222">
                  <c:v>2.3286376507305602</c:v>
                </c:pt>
                <c:pt idx="223">
                  <c:v>2.2627827307306352</c:v>
                </c:pt>
                <c:pt idx="224">
                  <c:v>2.2171699629527155</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3.9641572461069599</c:v>
                </c:pt>
                <c:pt idx="234">
                  <c:v>5.2281169707305297</c:v>
                </c:pt>
                <c:pt idx="235">
                  <c:v>5.7015635607305404</c:v>
                </c:pt>
                <c:pt idx="236">
                  <c:v>5.8356300607306508</c:v>
                </c:pt>
                <c:pt idx="237">
                  <c:v>5.7966186459937417</c:v>
                </c:pt>
                <c:pt idx="238">
                  <c:v>5.6893184507306103</c:v>
                </c:pt>
                <c:pt idx="239">
                  <c:v>5.7121020507304765</c:v>
                </c:pt>
                <c:pt idx="240">
                  <c:v>5.6618631407305884</c:v>
                </c:pt>
                <c:pt idx="241">
                  <c:v>5.9019071144680115</c:v>
                </c:pt>
                <c:pt idx="242">
                  <c:v>5.9399615807306096</c:v>
                </c:pt>
                <c:pt idx="243">
                  <c:v>5.6542995807306093</c:v>
                </c:pt>
                <c:pt idx="244">
                  <c:v>5.4170983707305282</c:v>
                </c:pt>
                <c:pt idx="245">
                  <c:v>5.2133263607305764</c:v>
                </c:pt>
                <c:pt idx="246">
                  <c:v>5.2331712007306104</c:v>
                </c:pt>
                <c:pt idx="247">
                  <c:v>5.4326630707306736</c:v>
                </c:pt>
                <c:pt idx="248">
                  <c:v>5.9463913207306707</c:v>
                </c:pt>
                <c:pt idx="249">
                  <c:v>6.6931958494262407</c:v>
                </c:pt>
                <c:pt idx="250">
                  <c:v>7.2612063207304942</c:v>
                </c:pt>
                <c:pt idx="251">
                  <c:v>7.9494165507305468</c:v>
                </c:pt>
                <c:pt idx="252">
                  <c:v>8.6275173207305489</c:v>
                </c:pt>
                <c:pt idx="253">
                  <c:v>9.3079921923434625</c:v>
                </c:pt>
                <c:pt idx="254">
                  <c:v>9.9027095488112948</c:v>
                </c:pt>
                <c:pt idx="255">
                  <c:v>10.626362610730478</c:v>
                </c:pt>
                <c:pt idx="256">
                  <c:v>11.200640210730725</c:v>
                </c:pt>
                <c:pt idx="257">
                  <c:v>11.903272417498158</c:v>
                </c:pt>
                <c:pt idx="258">
                  <c:v>12.454946060730464</c:v>
                </c:pt>
                <c:pt idx="259">
                  <c:v>13.305695760730487</c:v>
                </c:pt>
                <c:pt idx="260">
                  <c:v>14.046489440730667</c:v>
                </c:pt>
                <c:pt idx="261">
                  <c:v>15.197801122173908</c:v>
                </c:pt>
                <c:pt idx="262">
                  <c:v>15.916298114468002</c:v>
                </c:pt>
                <c:pt idx="263">
                  <c:v>16.509949680730692</c:v>
                </c:pt>
                <c:pt idx="264">
                  <c:v>16.754457760730435</c:v>
                </c:pt>
                <c:pt idx="265">
                  <c:v>16.818426602432829</c:v>
                </c:pt>
                <c:pt idx="266">
                  <c:v>17.472252570730571</c:v>
                </c:pt>
                <c:pt idx="267">
                  <c:v>18.030124530730589</c:v>
                </c:pt>
                <c:pt idx="268">
                  <c:v>18.208870030730587</c:v>
                </c:pt>
                <c:pt idx="269">
                  <c:v>17.887599840730491</c:v>
                </c:pt>
                <c:pt idx="270">
                  <c:v>17.204069270730503</c:v>
                </c:pt>
                <c:pt idx="271">
                  <c:v>16.432352300730503</c:v>
                </c:pt>
                <c:pt idx="272">
                  <c:v>15.268851660730535</c:v>
                </c:pt>
                <c:pt idx="273">
                  <c:v>14.172353890730463</c:v>
                </c:pt>
                <c:pt idx="274">
                  <c:v>13.334786839631825</c:v>
                </c:pt>
                <c:pt idx="275">
                  <c:v>11.874747240730557</c:v>
                </c:pt>
                <c:pt idx="276">
                  <c:v>6.3391192349833894</c:v>
                </c:pt>
                <c:pt idx="277">
                  <c:v>5.8176834107306714</c:v>
                </c:pt>
                <c:pt idx="278">
                  <c:v>5.4318380507306312</c:v>
                </c:pt>
                <c:pt idx="279">
                  <c:v>5.1942885607306026</c:v>
                </c:pt>
                <c:pt idx="280">
                  <c:v>5.3354058407304459</c:v>
                </c:pt>
                <c:pt idx="281">
                  <c:v>5.7079477407304466</c:v>
                </c:pt>
                <c:pt idx="282">
                  <c:v>6.235924570730508</c:v>
                </c:pt>
                <c:pt idx="283">
                  <c:v>6.8098796707305382</c:v>
                </c:pt>
                <c:pt idx="284">
                  <c:v>7.0674182861852151</c:v>
                </c:pt>
                <c:pt idx="285">
                  <c:v>7.6293350207305775</c:v>
                </c:pt>
                <c:pt idx="286">
                  <c:v>8.0955763507306528</c:v>
                </c:pt>
                <c:pt idx="287">
                  <c:v>8.1720209507305412</c:v>
                </c:pt>
                <c:pt idx="288">
                  <c:v>8.0043197007304432</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11.041445190730466</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c:v>
                </c:pt>
                <c:pt idx="306">
                  <c:v>18.552237740730689</c:v>
                </c:pt>
                <c:pt idx="307">
                  <c:v>19.17200106073043</c:v>
                </c:pt>
                <c:pt idx="308">
                  <c:v>19.278590100730689</c:v>
                </c:pt>
                <c:pt idx="309">
                  <c:v>19.290053750730607</c:v>
                </c:pt>
                <c:pt idx="310">
                  <c:v>19.58657721073061</c:v>
                </c:pt>
                <c:pt idx="311">
                  <c:v>20.082845070730482</c:v>
                </c:pt>
                <c:pt idx="312">
                  <c:v>20.631792457902293</c:v>
                </c:pt>
                <c:pt idx="313">
                  <c:v>20.839034410730633</c:v>
                </c:pt>
                <c:pt idx="314">
                  <c:v>20.886960940730717</c:v>
                </c:pt>
                <c:pt idx="315">
                  <c:v>20.848622230730623</c:v>
                </c:pt>
                <c:pt idx="316">
                  <c:v>20.906422700730509</c:v>
                </c:pt>
                <c:pt idx="317">
                  <c:v>20.9246532107307</c:v>
                </c:pt>
                <c:pt idx="318">
                  <c:v>20.788848707763517</c:v>
                </c:pt>
                <c:pt idx="319">
                  <c:v>20.697151040730613</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10.822498630730696</c:v>
                </c:pt>
                <c:pt idx="329">
                  <c:v>8.371203210730453</c:v>
                </c:pt>
                <c:pt idx="330">
                  <c:v>6.3968026407305416</c:v>
                </c:pt>
                <c:pt idx="331">
                  <c:v>4.350765240730567</c:v>
                </c:pt>
                <c:pt idx="332">
                  <c:v>2.8244406207305133</c:v>
                </c:pt>
                <c:pt idx="333">
                  <c:v>1.2177315007306766</c:v>
                </c:pt>
                <c:pt idx="334">
                  <c:v>-0.20316956926933472</c:v>
                </c:pt>
                <c:pt idx="335">
                  <c:v>-1.5548598392693975</c:v>
                </c:pt>
                <c:pt idx="336">
                  <c:v>-2.8801425992694027</c:v>
                </c:pt>
                <c:pt idx="337">
                  <c:v>-4.0658399492694342</c:v>
                </c:pt>
                <c:pt idx="338">
                  <c:v>-4.7794363400775683</c:v>
                </c:pt>
                <c:pt idx="339">
                  <c:v>-5.5425906592694973</c:v>
                </c:pt>
                <c:pt idx="340">
                  <c:v>-5.9618039692694476</c:v>
                </c:pt>
                <c:pt idx="341">
                  <c:v>-6.3472347292694353</c:v>
                </c:pt>
                <c:pt idx="342">
                  <c:v>-6.7663156692694342</c:v>
                </c:pt>
                <c:pt idx="343">
                  <c:v>-7.0551507855852273</c:v>
                </c:pt>
                <c:pt idx="344">
                  <c:v>-7.1598906892694885</c:v>
                </c:pt>
                <c:pt idx="345">
                  <c:v>-7.2563364692694705</c:v>
                </c:pt>
                <c:pt idx="346">
                  <c:v>-7.2441192192692814</c:v>
                </c:pt>
                <c:pt idx="347">
                  <c:v>-7.2784860092694545</c:v>
                </c:pt>
                <c:pt idx="348">
                  <c:v>-7.2109970192694846</c:v>
                </c:pt>
                <c:pt idx="349">
                  <c:v>-6.8539958572075905</c:v>
                </c:pt>
                <c:pt idx="350">
                  <c:v>-6.4995244792694375</c:v>
                </c:pt>
                <c:pt idx="351">
                  <c:v>-6.2804913992693994</c:v>
                </c:pt>
                <c:pt idx="352">
                  <c:v>-6.1766646792694475</c:v>
                </c:pt>
                <c:pt idx="353">
                  <c:v>-6.1197391492694475</c:v>
                </c:pt>
                <c:pt idx="354">
                  <c:v>-5.9795258956330759</c:v>
                </c:pt>
                <c:pt idx="355">
                  <c:v>-5.6822516492695305</c:v>
                </c:pt>
                <c:pt idx="356">
                  <c:v>-5.2697165392692726</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-0.32238512926946494</c:v>
                </c:pt>
                <c:pt idx="369">
                  <c:v>0.67765207073058975</c:v>
                </c:pt>
                <c:pt idx="370">
                  <c:v>0.98908566464371062</c:v>
                </c:pt>
                <c:pt idx="371">
                  <c:v>1.1205373607306521</c:v>
                </c:pt>
                <c:pt idx="372">
                  <c:v>1.4852225307305673</c:v>
                </c:pt>
                <c:pt idx="373">
                  <c:v>2.202818260730524</c:v>
                </c:pt>
                <c:pt idx="374">
                  <c:v>2.706866810730574</c:v>
                </c:pt>
                <c:pt idx="375">
                  <c:v>3.1265547811346295</c:v>
                </c:pt>
                <c:pt idx="376">
                  <c:v>3.273624050730596</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5.7662483507306153</c:v>
                </c:pt>
                <c:pt idx="385">
                  <c:v>5.876774180730731</c:v>
                </c:pt>
                <c:pt idx="386">
                  <c:v>5.9779019824887474</c:v>
                </c:pt>
                <c:pt idx="387">
                  <c:v>5.7311865307305965</c:v>
                </c:pt>
                <c:pt idx="388">
                  <c:v>4.8612863807305073</c:v>
                </c:pt>
                <c:pt idx="389">
                  <c:v>4.0959944007305875</c:v>
                </c:pt>
                <c:pt idx="390">
                  <c:v>3.2938619007304912</c:v>
                </c:pt>
                <c:pt idx="391">
                  <c:v>2.7689519665371498</c:v>
                </c:pt>
                <c:pt idx="392">
                  <c:v>2.2401021907305982</c:v>
                </c:pt>
                <c:pt idx="393">
                  <c:v>1.7027054107306014</c:v>
                </c:pt>
                <c:pt idx="394">
                  <c:v>1.0561243107306784</c:v>
                </c:pt>
                <c:pt idx="395">
                  <c:v>0.24091160073054141</c:v>
                </c:pt>
                <c:pt idx="396">
                  <c:v>-0.10215600926939317</c:v>
                </c:pt>
                <c:pt idx="397">
                  <c:v>-0.29214684926940138</c:v>
                </c:pt>
                <c:pt idx="398">
                  <c:v>-9.168131926944055E-2</c:v>
                </c:pt>
                <c:pt idx="399">
                  <c:v>8.6689270730602216E-2</c:v>
                </c:pt>
                <c:pt idx="400">
                  <c:v>0.17646108073059047</c:v>
                </c:pt>
                <c:pt idx="401">
                  <c:v>0.20883661951843641</c:v>
                </c:pt>
                <c:pt idx="402">
                  <c:v>0.18857701908109481</c:v>
                </c:pt>
                <c:pt idx="403">
                  <c:v>6.392888073045809E-2</c:v>
                </c:pt>
                <c:pt idx="404">
                  <c:v>-0.23017115926951659</c:v>
                </c:pt>
                <c:pt idx="405">
                  <c:v>-0.72888599926953779</c:v>
                </c:pt>
                <c:pt idx="406">
                  <c:v>-1.2780835592694757</c:v>
                </c:pt>
                <c:pt idx="407">
                  <c:v>-1.3882629151832639</c:v>
                </c:pt>
                <c:pt idx="408">
                  <c:v>-1.2271041492694765</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1.0074392682031121</c:v>
                </c:pt>
                <c:pt idx="425">
                  <c:v>0.70529322073053891</c:v>
                </c:pt>
                <c:pt idx="426">
                  <c:v>0.35464816073050542</c:v>
                </c:pt>
                <c:pt idx="427">
                  <c:v>-0.25508569676937048</c:v>
                </c:pt>
                <c:pt idx="428">
                  <c:v>-1.5978843746540292</c:v>
                </c:pt>
                <c:pt idx="429">
                  <c:v>-1.7881752892694038</c:v>
                </c:pt>
                <c:pt idx="430">
                  <c:v>-2.0843315551878105</c:v>
                </c:pt>
                <c:pt idx="431">
                  <c:v>-2.4212675892693771</c:v>
                </c:pt>
                <c:pt idx="432">
                  <c:v>-2.7817208992695015</c:v>
                </c:pt>
                <c:pt idx="433">
                  <c:v>-2.6554566392693131</c:v>
                </c:pt>
                <c:pt idx="434">
                  <c:v>-3.3777034492694331</c:v>
                </c:pt>
                <c:pt idx="435">
                  <c:v>-3.9478644787816819</c:v>
                </c:pt>
                <c:pt idx="436">
                  <c:v>-4.5236112753983946</c:v>
                </c:pt>
                <c:pt idx="437">
                  <c:v>-6.6854072592693967</c:v>
                </c:pt>
                <c:pt idx="438">
                  <c:v>-7.1506478292694364</c:v>
                </c:pt>
                <c:pt idx="439">
                  <c:v>-7.7453323692692209</c:v>
                </c:pt>
                <c:pt idx="440">
                  <c:v>-7.7141404992693623</c:v>
                </c:pt>
                <c:pt idx="441">
                  <c:v>-7.8154318148251445</c:v>
                </c:pt>
                <c:pt idx="442">
                  <c:v>-9.8588624192694478</c:v>
                </c:pt>
                <c:pt idx="443">
                  <c:v>-12.70401342926931</c:v>
                </c:pt>
                <c:pt idx="444">
                  <c:v>-13.921611529269484</c:v>
                </c:pt>
                <c:pt idx="445">
                  <c:v>-13.514218329269481</c:v>
                </c:pt>
                <c:pt idx="446">
                  <c:v>-13.516047501693592</c:v>
                </c:pt>
                <c:pt idx="447">
                  <c:v>-14.948468729269518</c:v>
                </c:pt>
                <c:pt idx="448">
                  <c:v>-15.331676309269422</c:v>
                </c:pt>
                <c:pt idx="449">
                  <c:v>-16.960789039269304</c:v>
                </c:pt>
                <c:pt idx="450">
                  <c:v>-16.187305929269591</c:v>
                </c:pt>
                <c:pt idx="451">
                  <c:v>-14.547280626616383</c:v>
                </c:pt>
                <c:pt idx="452">
                  <c:v>-12.276775529269329</c:v>
                </c:pt>
                <c:pt idx="453">
                  <c:v>-10.861590609269419</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-1.4635969092693109</c:v>
                </c:pt>
                <c:pt idx="463">
                  <c:v>-1.7993212692694236</c:v>
                </c:pt>
                <c:pt idx="464">
                  <c:v>-2.9005643992694559</c:v>
                </c:pt>
                <c:pt idx="465">
                  <c:v>-4.9058257992694223</c:v>
                </c:pt>
                <c:pt idx="466">
                  <c:v>-5.3571623244867785</c:v>
                </c:pt>
                <c:pt idx="467">
                  <c:v>-5.3529889692693216</c:v>
                </c:pt>
                <c:pt idx="468">
                  <c:v>-5.0275727592694039</c:v>
                </c:pt>
                <c:pt idx="469">
                  <c:v>-4.3297519692693065</c:v>
                </c:pt>
                <c:pt idx="470">
                  <c:v>-2.7339956992693288</c:v>
                </c:pt>
                <c:pt idx="471">
                  <c:v>-2.3278019057341477</c:v>
                </c:pt>
                <c:pt idx="472">
                  <c:v>-2.3198539192695238</c:v>
                </c:pt>
                <c:pt idx="473">
                  <c:v>-2.3156038292694299</c:v>
                </c:pt>
                <c:pt idx="474">
                  <c:v>-2.3083852492693642</c:v>
                </c:pt>
                <c:pt idx="475">
                  <c:v>-2.3048439392694799</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-2.2883312192695446</c:v>
                </c:pt>
                <c:pt idx="484">
                  <c:v>-2.2878600592693812</c:v>
                </c:pt>
                <c:pt idx="485">
                  <c:v>-2.2831167492694906</c:v>
                </c:pt>
                <c:pt idx="486">
                  <c:v>-2.2809863540062612</c:v>
                </c:pt>
                <c:pt idx="487">
                  <c:v>-2.2871714792694084</c:v>
                </c:pt>
                <c:pt idx="488">
                  <c:v>-2.2799603192694065</c:v>
                </c:pt>
                <c:pt idx="489">
                  <c:v>-2.2818793492694192</c:v>
                </c:pt>
                <c:pt idx="490">
                  <c:v>-2.2809151392694957</c:v>
                </c:pt>
                <c:pt idx="491">
                  <c:v>-2.2809757216349928</c:v>
                </c:pt>
                <c:pt idx="492">
                  <c:v>-2.2813245792695009</c:v>
                </c:pt>
                <c:pt idx="493">
                  <c:v>-2.2746583792694537</c:v>
                </c:pt>
                <c:pt idx="494">
                  <c:v>-2.2738496505737777</c:v>
                </c:pt>
                <c:pt idx="495">
                  <c:v>-2.2728871416223533</c:v>
                </c:pt>
                <c:pt idx="496">
                  <c:v>-2.2734443992694078</c:v>
                </c:pt>
                <c:pt idx="497">
                  <c:v>-2.2707108105514981</c:v>
                </c:pt>
                <c:pt idx="498">
                  <c:v>-2.2719138492694571</c:v>
                </c:pt>
                <c:pt idx="499">
                  <c:v>-2.2721429092694572</c:v>
                </c:pt>
                <c:pt idx="500">
                  <c:v>-2.2684664292692927</c:v>
                </c:pt>
                <c:pt idx="501">
                  <c:v>-2.2691109292693596</c:v>
                </c:pt>
                <c:pt idx="502">
                  <c:v>-2.2667703897042477</c:v>
                </c:pt>
                <c:pt idx="503">
                  <c:v>-2.2660537592693992</c:v>
                </c:pt>
                <c:pt idx="504">
                  <c:v>-2.2666043792695798</c:v>
                </c:pt>
                <c:pt idx="505">
                  <c:v>-2.2635213092695836</c:v>
                </c:pt>
                <c:pt idx="506">
                  <c:v>-2.2646778292694751</c:v>
                </c:pt>
                <c:pt idx="507">
                  <c:v>-2.2642602892693775</c:v>
                </c:pt>
                <c:pt idx="508">
                  <c:v>-2.2655805016936212</c:v>
                </c:pt>
                <c:pt idx="509">
                  <c:v>-2.2648550492695136</c:v>
                </c:pt>
                <c:pt idx="510">
                  <c:v>-2.2642957992694792</c:v>
                </c:pt>
                <c:pt idx="511">
                  <c:v>-2.2637752792695811</c:v>
                </c:pt>
                <c:pt idx="512">
                  <c:v>-2.2631805992693534</c:v>
                </c:pt>
                <c:pt idx="513">
                  <c:v>-2.2627840269463269</c:v>
                </c:pt>
                <c:pt idx="514">
                  <c:v>-2.2593483692695577</c:v>
                </c:pt>
                <c:pt idx="515">
                  <c:v>-2.2609997492695086</c:v>
                </c:pt>
                <c:pt idx="516">
                  <c:v>-2.2609908492694673</c:v>
                </c:pt>
                <c:pt idx="517">
                  <c:v>-2.2615382071860424</c:v>
                </c:pt>
                <c:pt idx="518">
                  <c:v>-2.2598507092694837</c:v>
                </c:pt>
                <c:pt idx="519">
                  <c:v>-2.2593274259360951</c:v>
                </c:pt>
                <c:pt idx="520">
                  <c:v>-2.2588163988043712</c:v>
                </c:pt>
                <c:pt idx="521">
                  <c:v>-2.2586726492694424</c:v>
                </c:pt>
                <c:pt idx="522">
                  <c:v>-2.259078869269473</c:v>
                </c:pt>
                <c:pt idx="523">
                  <c:v>-2.2577402792692709</c:v>
                </c:pt>
                <c:pt idx="524">
                  <c:v>-2.2579500221560576</c:v>
                </c:pt>
                <c:pt idx="525">
                  <c:v>-2.257158319269422</c:v>
                </c:pt>
                <c:pt idx="526">
                  <c:v>-2.2580391392694423</c:v>
                </c:pt>
                <c:pt idx="527">
                  <c:v>-2.2568423592694784</c:v>
                </c:pt>
                <c:pt idx="528">
                  <c:v>-2.2592458268369877</c:v>
                </c:pt>
                <c:pt idx="529">
                  <c:v>-2.2558822592693986</c:v>
                </c:pt>
                <c:pt idx="530">
                  <c:v>-2.2544080292693827</c:v>
                </c:pt>
                <c:pt idx="531">
                  <c:v>-2.2535558192694372</c:v>
                </c:pt>
                <c:pt idx="532">
                  <c:v>-2.253237709269476</c:v>
                </c:pt>
                <c:pt idx="533">
                  <c:v>-2.2537055992694661</c:v>
                </c:pt>
                <c:pt idx="534">
                  <c:v>-2.252388585799963</c:v>
                </c:pt>
                <c:pt idx="535">
                  <c:v>-2.2528589392693212</c:v>
                </c:pt>
                <c:pt idx="536">
                  <c:v>-2.2543518692695002</c:v>
                </c:pt>
                <c:pt idx="537">
                  <c:v>-2.2519397492693747</c:v>
                </c:pt>
                <c:pt idx="538">
                  <c:v>-2.2530506997456987</c:v>
                </c:pt>
                <c:pt idx="539">
                  <c:v>-2.2507000092694796</c:v>
                </c:pt>
                <c:pt idx="540">
                  <c:v>-2.2498560592693782</c:v>
                </c:pt>
                <c:pt idx="541">
                  <c:v>-2.2516158892693587</c:v>
                </c:pt>
                <c:pt idx="542">
                  <c:v>-2.2501035392693352</c:v>
                </c:pt>
                <c:pt idx="543">
                  <c:v>-2.2485320653918759</c:v>
                </c:pt>
                <c:pt idx="544">
                  <c:v>-2.2493050992696197</c:v>
                </c:pt>
                <c:pt idx="545">
                  <c:v>-2.249267538839324</c:v>
                </c:pt>
                <c:pt idx="546">
                  <c:v>-2.2515772592694412</c:v>
                </c:pt>
                <c:pt idx="547">
                  <c:v>-2.246967099269483</c:v>
                </c:pt>
                <c:pt idx="548">
                  <c:v>-2.2498565964786366</c:v>
                </c:pt>
                <c:pt idx="549">
                  <c:v>-2.2454689892694644</c:v>
                </c:pt>
                <c:pt idx="550">
                  <c:v>-2.2456986092693825</c:v>
                </c:pt>
                <c:pt idx="551">
                  <c:v>-2.2454038892694257</c:v>
                </c:pt>
                <c:pt idx="552">
                  <c:v>-2.2449308092694409</c:v>
                </c:pt>
                <c:pt idx="553">
                  <c:v>-2.2451168148249163</c:v>
                </c:pt>
                <c:pt idx="554">
                  <c:v>-2.2422108426027076</c:v>
                </c:pt>
                <c:pt idx="555">
                  <c:v>-2.2430778250589491</c:v>
                </c:pt>
                <c:pt idx="556">
                  <c:v>-2.2412641292694531</c:v>
                </c:pt>
                <c:pt idx="557">
                  <c:v>-2.2414589092694377</c:v>
                </c:pt>
                <c:pt idx="558">
                  <c:v>-2.2398213329536532</c:v>
                </c:pt>
                <c:pt idx="559">
                  <c:v>-2.2416614792695526</c:v>
                </c:pt>
                <c:pt idx="560">
                  <c:v>-2.2409751592695102</c:v>
                </c:pt>
                <c:pt idx="561">
                  <c:v>-2.2407212592694159</c:v>
                </c:pt>
                <c:pt idx="562">
                  <c:v>-2.2396273282350312</c:v>
                </c:pt>
                <c:pt idx="563">
                  <c:v>-2.2376070449836476</c:v>
                </c:pt>
                <c:pt idx="564">
                  <c:v>-2.2385797792695001</c:v>
                </c:pt>
                <c:pt idx="565">
                  <c:v>-2.2368738592693944</c:v>
                </c:pt>
                <c:pt idx="566">
                  <c:v>-2.2376612492693564</c:v>
                </c:pt>
                <c:pt idx="567">
                  <c:v>-2.2361102292695136</c:v>
                </c:pt>
                <c:pt idx="568">
                  <c:v>-2.2382122592692753</c:v>
                </c:pt>
                <c:pt idx="569">
                  <c:v>-2.2376322247865952</c:v>
                </c:pt>
                <c:pt idx="570">
                  <c:v>-2.2336422592694305</c:v>
                </c:pt>
                <c:pt idx="571">
                  <c:v>-2.2332465692694541</c:v>
                </c:pt>
                <c:pt idx="572">
                  <c:v>-2.2326648692692665</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-2.2241083592694553</c:v>
                </c:pt>
                <c:pt idx="592">
                  <c:v>-2.2227124992694187</c:v>
                </c:pt>
                <c:pt idx="593">
                  <c:v>-2.2218684884360584</c:v>
                </c:pt>
                <c:pt idx="594">
                  <c:v>-2.2207588492693349</c:v>
                </c:pt>
                <c:pt idx="595">
                  <c:v>-2.2207242292694578</c:v>
                </c:pt>
                <c:pt idx="596">
                  <c:v>-2.2213216992694149</c:v>
                </c:pt>
                <c:pt idx="597">
                  <c:v>-2.2182887037138621</c:v>
                </c:pt>
                <c:pt idx="598">
                  <c:v>-2.2212280696141988</c:v>
                </c:pt>
                <c:pt idx="599">
                  <c:v>-2.2193345292694362</c:v>
                </c:pt>
                <c:pt idx="600">
                  <c:v>-2.218906239269387</c:v>
                </c:pt>
                <c:pt idx="601">
                  <c:v>-2.2184087992693833</c:v>
                </c:pt>
                <c:pt idx="602">
                  <c:v>-2.2192732592694426</c:v>
                </c:pt>
                <c:pt idx="603">
                  <c:v>-2.2193986692695233</c:v>
                </c:pt>
                <c:pt idx="604">
                  <c:v>-2.2213707208079034</c:v>
                </c:pt>
                <c:pt idx="605">
                  <c:v>-2.2160360092694873</c:v>
                </c:pt>
                <c:pt idx="606">
                  <c:v>-2.2164320092694667</c:v>
                </c:pt>
                <c:pt idx="607">
                  <c:v>-2.2154368292694784</c:v>
                </c:pt>
                <c:pt idx="608">
                  <c:v>-2.2148275292693</c:v>
                </c:pt>
                <c:pt idx="609">
                  <c:v>-2.2135194192694314</c:v>
                </c:pt>
                <c:pt idx="610">
                  <c:v>-2.2141716592694158</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-2.2078170592694359</c:v>
                </c:pt>
                <c:pt idx="627">
                  <c:v>-2.2091685092694036</c:v>
                </c:pt>
                <c:pt idx="628">
                  <c:v>-2.2062466276904331</c:v>
                </c:pt>
                <c:pt idx="629">
                  <c:v>-2.2058529292694367</c:v>
                </c:pt>
                <c:pt idx="630">
                  <c:v>-2.2070622796776012</c:v>
                </c:pt>
                <c:pt idx="631">
                  <c:v>-2.2055326892693614</c:v>
                </c:pt>
                <c:pt idx="632">
                  <c:v>-2.2038730492692906</c:v>
                </c:pt>
                <c:pt idx="633">
                  <c:v>-2.2042573492694162</c:v>
                </c:pt>
                <c:pt idx="634">
                  <c:v>-2.2047674992694941</c:v>
                </c:pt>
                <c:pt idx="635">
                  <c:v>-2.2029254123307425</c:v>
                </c:pt>
                <c:pt idx="636">
                  <c:v>-2.2032701692695156</c:v>
                </c:pt>
                <c:pt idx="637">
                  <c:v>-2.2026570592695132</c:v>
                </c:pt>
                <c:pt idx="638">
                  <c:v>-2.2017158592694281</c:v>
                </c:pt>
                <c:pt idx="639">
                  <c:v>-2.203117309269393</c:v>
                </c:pt>
                <c:pt idx="640">
                  <c:v>-2.2025397645325246</c:v>
                </c:pt>
                <c:pt idx="641">
                  <c:v>-2.2026742592694601</c:v>
                </c:pt>
                <c:pt idx="642">
                  <c:v>-2.2001860092694452</c:v>
                </c:pt>
                <c:pt idx="643">
                  <c:v>-2.1995959492692378</c:v>
                </c:pt>
                <c:pt idx="644">
                  <c:v>-2.1990680692694267</c:v>
                </c:pt>
                <c:pt idx="645">
                  <c:v>-2.2003709692693771</c:v>
                </c:pt>
                <c:pt idx="646">
                  <c:v>-2.2004310858000244</c:v>
                </c:pt>
                <c:pt idx="647">
                  <c:v>-2.1989745692693581</c:v>
                </c:pt>
                <c:pt idx="648">
                  <c:v>-2.1975471092694789</c:v>
                </c:pt>
                <c:pt idx="649">
                  <c:v>-2.2000594792695978</c:v>
                </c:pt>
                <c:pt idx="650">
                  <c:v>-2.1972089292694363</c:v>
                </c:pt>
                <c:pt idx="651">
                  <c:v>-2.1981684837591562</c:v>
                </c:pt>
                <c:pt idx="652">
                  <c:v>-2.1962288792693667</c:v>
                </c:pt>
                <c:pt idx="653">
                  <c:v>-2.1961090992692589</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-2.1914759892693589</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-2.1894699992694866</c:v>
                </c:pt>
                <c:pt idx="679">
                  <c:v>-2.1894136392694037</c:v>
                </c:pt>
                <c:pt idx="680">
                  <c:v>-2.1918294392693221</c:v>
                </c:pt>
                <c:pt idx="681">
                  <c:v>-2.1885187092694358</c:v>
                </c:pt>
                <c:pt idx="682">
                  <c:v>-2.187137698044987</c:v>
                </c:pt>
                <c:pt idx="683">
                  <c:v>-2.1877072792695507</c:v>
                </c:pt>
                <c:pt idx="684">
                  <c:v>-2.1882602470742412</c:v>
                </c:pt>
                <c:pt idx="685">
                  <c:v>-2.1858742592694589</c:v>
                </c:pt>
                <c:pt idx="686">
                  <c:v>-2.1855031092694475</c:v>
                </c:pt>
                <c:pt idx="687">
                  <c:v>-2.1849791192694847</c:v>
                </c:pt>
                <c:pt idx="688">
                  <c:v>-2.183372259269424</c:v>
                </c:pt>
                <c:pt idx="689">
                  <c:v>-2.1833256192694681</c:v>
                </c:pt>
                <c:pt idx="690">
                  <c:v>-2.1844274492693549</c:v>
                </c:pt>
                <c:pt idx="691">
                  <c:v>-2.1856987892694946</c:v>
                </c:pt>
                <c:pt idx="692">
                  <c:v>-2.1840657880050194</c:v>
                </c:pt>
                <c:pt idx="693">
                  <c:v>-2.1799922592693406</c:v>
                </c:pt>
                <c:pt idx="694">
                  <c:v>-2.1821651863528189</c:v>
                </c:pt>
                <c:pt idx="695">
                  <c:v>-2.1814100592695098</c:v>
                </c:pt>
                <c:pt idx="696">
                  <c:v>-2.1805814192694015</c:v>
                </c:pt>
                <c:pt idx="697">
                  <c:v>-2.1807821492692483</c:v>
                </c:pt>
                <c:pt idx="698">
                  <c:v>-2.1821484092694399</c:v>
                </c:pt>
                <c:pt idx="699">
                  <c:v>-2.1802630885376475</c:v>
                </c:pt>
                <c:pt idx="700">
                  <c:v>-2.1797485092693587</c:v>
                </c:pt>
                <c:pt idx="701">
                  <c:v>-2.1800176792694401</c:v>
                </c:pt>
                <c:pt idx="702">
                  <c:v>-2.1793524692694275</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-2.1764563292693522</c:v>
                </c:pt>
                <c:pt idx="711">
                  <c:v>-2.1769113492694192</c:v>
                </c:pt>
                <c:pt idx="712">
                  <c:v>-2.1757124592695467</c:v>
                </c:pt>
                <c:pt idx="713">
                  <c:v>-2.1758069192693434</c:v>
                </c:pt>
                <c:pt idx="714">
                  <c:v>-2.1764797184530797</c:v>
                </c:pt>
                <c:pt idx="715">
                  <c:v>-2.1760499892694654</c:v>
                </c:pt>
                <c:pt idx="716">
                  <c:v>-2.1759157092695176</c:v>
                </c:pt>
                <c:pt idx="717">
                  <c:v>-2.1757993492694254</c:v>
                </c:pt>
                <c:pt idx="718">
                  <c:v>-2.177799859269419</c:v>
                </c:pt>
                <c:pt idx="719">
                  <c:v>-2.1750373715142217</c:v>
                </c:pt>
                <c:pt idx="720">
                  <c:v>-2.1744395192694554</c:v>
                </c:pt>
                <c:pt idx="721">
                  <c:v>-2.1737113092694971</c:v>
                </c:pt>
                <c:pt idx="722">
                  <c:v>-2.1729045792693853</c:v>
                </c:pt>
                <c:pt idx="723">
                  <c:v>-2.1743954292694077</c:v>
                </c:pt>
                <c:pt idx="724">
                  <c:v>-2.1726632490653799</c:v>
                </c:pt>
                <c:pt idx="725">
                  <c:v>-2.1721093892694627</c:v>
                </c:pt>
                <c:pt idx="726">
                  <c:v>-2.1725447392693553</c:v>
                </c:pt>
                <c:pt idx="727">
                  <c:v>-2.1720682292693567</c:v>
                </c:pt>
                <c:pt idx="728">
                  <c:v>-2.1707170592694403</c:v>
                </c:pt>
                <c:pt idx="729">
                  <c:v>-2.1726688409021335</c:v>
                </c:pt>
                <c:pt idx="730">
                  <c:v>-2.1725729492695223</c:v>
                </c:pt>
                <c:pt idx="731">
                  <c:v>-2.1695062192693557</c:v>
                </c:pt>
                <c:pt idx="732">
                  <c:v>-2.1708251892693609</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-2.1662520392693616</c:v>
                </c:pt>
                <c:pt idx="747">
                  <c:v>-2.1659697392693715</c:v>
                </c:pt>
                <c:pt idx="748">
                  <c:v>-2.1651827492695093</c:v>
                </c:pt>
                <c:pt idx="749">
                  <c:v>-2.1661630840116572</c:v>
                </c:pt>
                <c:pt idx="750">
                  <c:v>-2.1651544692695097</c:v>
                </c:pt>
                <c:pt idx="751">
                  <c:v>-2.1656567692693613</c:v>
                </c:pt>
                <c:pt idx="752">
                  <c:v>-2.1652414292694977</c:v>
                </c:pt>
                <c:pt idx="753">
                  <c:v>-2.1633672592695556</c:v>
                </c:pt>
                <c:pt idx="754">
                  <c:v>-2.1640778306978632</c:v>
                </c:pt>
                <c:pt idx="755">
                  <c:v>-2.1648632092692988</c:v>
                </c:pt>
                <c:pt idx="756">
                  <c:v>-2.165553879269325</c:v>
                </c:pt>
                <c:pt idx="757">
                  <c:v>-2.1619740592693599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-2.1597309421963828</c:v>
                </c:pt>
                <c:pt idx="771">
                  <c:v>-2.1586173592692837</c:v>
                </c:pt>
                <c:pt idx="772">
                  <c:v>-2.1580289992694737</c:v>
                </c:pt>
                <c:pt idx="773">
                  <c:v>-2.1565844292695573</c:v>
                </c:pt>
                <c:pt idx="774">
                  <c:v>-2.1573678192694814</c:v>
                </c:pt>
                <c:pt idx="775">
                  <c:v>-2.1588411355580841</c:v>
                </c:pt>
                <c:pt idx="776">
                  <c:v>-2.1577981092694931</c:v>
                </c:pt>
                <c:pt idx="777">
                  <c:v>-2.1565227992694807</c:v>
                </c:pt>
                <c:pt idx="778">
                  <c:v>-2.1563307292693712</c:v>
                </c:pt>
                <c:pt idx="779">
                  <c:v>-2.1573181355580573</c:v>
                </c:pt>
                <c:pt idx="780">
                  <c:v>-2.1555329392694347</c:v>
                </c:pt>
                <c:pt idx="781">
                  <c:v>-2.154169739269534</c:v>
                </c:pt>
                <c:pt idx="782">
                  <c:v>-2.1556920192695186</c:v>
                </c:pt>
                <c:pt idx="783">
                  <c:v>-2.1538094192694337</c:v>
                </c:pt>
                <c:pt idx="784">
                  <c:v>-2.1545577392693942</c:v>
                </c:pt>
                <c:pt idx="785">
                  <c:v>-2.1531100370470049</c:v>
                </c:pt>
                <c:pt idx="786">
                  <c:v>-2.1542458692693587</c:v>
                </c:pt>
                <c:pt idx="787">
                  <c:v>-2.1549725292695268</c:v>
                </c:pt>
                <c:pt idx="788">
                  <c:v>-2.1545918692694013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-2.1445336470245517</c:v>
                </c:pt>
                <c:pt idx="814">
                  <c:v>-2.1448101992693998</c:v>
                </c:pt>
                <c:pt idx="815">
                  <c:v>-2.1445137492695561</c:v>
                </c:pt>
                <c:pt idx="816">
                  <c:v>-2.1442462792694243</c:v>
                </c:pt>
                <c:pt idx="817">
                  <c:v>-2.1440109592695511</c:v>
                </c:pt>
                <c:pt idx="818">
                  <c:v>-2.1446006692693658</c:v>
                </c:pt>
                <c:pt idx="819">
                  <c:v>-2.1434680015373346</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c:v>
                </c:pt>
                <c:pt idx="832">
                  <c:v>-2.1398908892695787</c:v>
                </c:pt>
                <c:pt idx="833">
                  <c:v>-2.1401679592693652</c:v>
                </c:pt>
                <c:pt idx="834">
                  <c:v>-2.1394989592695168</c:v>
                </c:pt>
                <c:pt idx="835">
                  <c:v>-2.1391650092694587</c:v>
                </c:pt>
                <c:pt idx="836">
                  <c:v>-2.1381995405193726</c:v>
                </c:pt>
                <c:pt idx="837">
                  <c:v>-2.1395038092694705</c:v>
                </c:pt>
                <c:pt idx="838">
                  <c:v>-2.139875399269366</c:v>
                </c:pt>
                <c:pt idx="839">
                  <c:v>-2.1376888092693918</c:v>
                </c:pt>
                <c:pt idx="840">
                  <c:v>-2.1381461792694827</c:v>
                </c:pt>
                <c:pt idx="841">
                  <c:v>-2.1377977476415118</c:v>
                </c:pt>
                <c:pt idx="842">
                  <c:v>-2.1342093353564437</c:v>
                </c:pt>
                <c:pt idx="843">
                  <c:v>-2.1382044292694777</c:v>
                </c:pt>
                <c:pt idx="844">
                  <c:v>-2.1355411892694427</c:v>
                </c:pt>
                <c:pt idx="845">
                  <c:v>-2.1374092392694024</c:v>
                </c:pt>
                <c:pt idx="846">
                  <c:v>-2.1355811192694034</c:v>
                </c:pt>
                <c:pt idx="847">
                  <c:v>-2.1338696922592062</c:v>
                </c:pt>
                <c:pt idx="848">
                  <c:v>-2.1354789292693916</c:v>
                </c:pt>
                <c:pt idx="849">
                  <c:v>-2.1345901892694883</c:v>
                </c:pt>
                <c:pt idx="850">
                  <c:v>-2.1344880192694786</c:v>
                </c:pt>
                <c:pt idx="851">
                  <c:v>-2.1349544992693827</c:v>
                </c:pt>
                <c:pt idx="852">
                  <c:v>-2.1341594692695587</c:v>
                </c:pt>
                <c:pt idx="853">
                  <c:v>-2.1324205653918114</c:v>
                </c:pt>
                <c:pt idx="854">
                  <c:v>-2.1328753992695568</c:v>
                </c:pt>
                <c:pt idx="855">
                  <c:v>-2.1329429292694382</c:v>
                </c:pt>
                <c:pt idx="856">
                  <c:v>-2.1323911492694236</c:v>
                </c:pt>
                <c:pt idx="857">
                  <c:v>-2.1335003192694302</c:v>
                </c:pt>
                <c:pt idx="858">
                  <c:v>-2.1352917329537182</c:v>
                </c:pt>
                <c:pt idx="859">
                  <c:v>-2.1328219692694574</c:v>
                </c:pt>
                <c:pt idx="860">
                  <c:v>-2.1324849492694966</c:v>
                </c:pt>
                <c:pt idx="861">
                  <c:v>-2.1323560992693826</c:v>
                </c:pt>
                <c:pt idx="862">
                  <c:v>-2.1305129992694827</c:v>
                </c:pt>
                <c:pt idx="863">
                  <c:v>-2.1335683292693233</c:v>
                </c:pt>
                <c:pt idx="864">
                  <c:v>-2.1316323108157738</c:v>
                </c:pt>
                <c:pt idx="865">
                  <c:v>-2.1283344992694002</c:v>
                </c:pt>
                <c:pt idx="866">
                  <c:v>-2.129055169269459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-2.1268598262797784</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-2.1251206492693671</c:v>
                </c:pt>
                <c:pt idx="885">
                  <c:v>-2.1240840092693682</c:v>
                </c:pt>
                <c:pt idx="886">
                  <c:v>-2.1275320217694738</c:v>
                </c:pt>
                <c:pt idx="887">
                  <c:v>-2.1244563492694795</c:v>
                </c:pt>
                <c:pt idx="888">
                  <c:v>-2.1239983392693071</c:v>
                </c:pt>
                <c:pt idx="889">
                  <c:v>-2.1245390992694282</c:v>
                </c:pt>
                <c:pt idx="890">
                  <c:v>-2.123302699269459</c:v>
                </c:pt>
                <c:pt idx="891">
                  <c:v>-2.1230822077230882</c:v>
                </c:pt>
                <c:pt idx="892">
                  <c:v>-2.1230322192694375</c:v>
                </c:pt>
                <c:pt idx="893">
                  <c:v>-2.1232475592694442</c:v>
                </c:pt>
                <c:pt idx="894">
                  <c:v>-2.1225454192695516</c:v>
                </c:pt>
                <c:pt idx="895">
                  <c:v>-2.1212683792693525</c:v>
                </c:pt>
                <c:pt idx="896">
                  <c:v>-2.1218044860736267</c:v>
                </c:pt>
                <c:pt idx="897">
                  <c:v>-2.1218021792694186</c:v>
                </c:pt>
                <c:pt idx="898">
                  <c:v>-2.1229239992693465</c:v>
                </c:pt>
                <c:pt idx="899">
                  <c:v>-2.1224879292694538</c:v>
                </c:pt>
                <c:pt idx="900">
                  <c:v>-2.1218441192695368</c:v>
                </c:pt>
                <c:pt idx="901">
                  <c:v>-2.1204749992695038</c:v>
                </c:pt>
                <c:pt idx="902">
                  <c:v>-2.1215680840117983</c:v>
                </c:pt>
                <c:pt idx="903">
                  <c:v>-2.1207807592694841</c:v>
                </c:pt>
                <c:pt idx="904">
                  <c:v>-2.1206125492693682</c:v>
                </c:pt>
                <c:pt idx="905">
                  <c:v>-2.1202740592693812</c:v>
                </c:pt>
                <c:pt idx="906">
                  <c:v>-2.1197317292693381</c:v>
                </c:pt>
                <c:pt idx="907">
                  <c:v>-2.1180467138149766</c:v>
                </c:pt>
                <c:pt idx="908">
                  <c:v>-2.1176033392694604</c:v>
                </c:pt>
                <c:pt idx="909">
                  <c:v>-2.1184130592695141</c:v>
                </c:pt>
                <c:pt idx="910">
                  <c:v>-2.1183468692694447</c:v>
                </c:pt>
                <c:pt idx="911">
                  <c:v>-2.1189763892694344</c:v>
                </c:pt>
                <c:pt idx="912">
                  <c:v>-2.1188167392693629</c:v>
                </c:pt>
                <c:pt idx="913">
                  <c:v>-2.119730176795187</c:v>
                </c:pt>
                <c:pt idx="914">
                  <c:v>-2.1173427692693432</c:v>
                </c:pt>
                <c:pt idx="915">
                  <c:v>-2.1192587992694403</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-2.1122799992694135</c:v>
                </c:pt>
                <c:pt idx="931">
                  <c:v>-2.1134797592693575</c:v>
                </c:pt>
                <c:pt idx="932">
                  <c:v>-2.1149338592693852</c:v>
                </c:pt>
                <c:pt idx="933">
                  <c:v>-2.114617809269447</c:v>
                </c:pt>
                <c:pt idx="934">
                  <c:v>-2.1130288365888625</c:v>
                </c:pt>
                <c:pt idx="935">
                  <c:v>-2.1122165792693721</c:v>
                </c:pt>
                <c:pt idx="936">
                  <c:v>-2.1127168992694147</c:v>
                </c:pt>
                <c:pt idx="937">
                  <c:v>-2.1116485292693801</c:v>
                </c:pt>
                <c:pt idx="938">
                  <c:v>-2.1123323092692767</c:v>
                </c:pt>
                <c:pt idx="939">
                  <c:v>-2.1120951252487763</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-2.1100633292694182</c:v>
                </c:pt>
                <c:pt idx="948">
                  <c:v>-2.1117439892693977</c:v>
                </c:pt>
                <c:pt idx="949">
                  <c:v>-2.110374149269461</c:v>
                </c:pt>
                <c:pt idx="950">
                  <c:v>-2.1088183932898326</c:v>
                </c:pt>
                <c:pt idx="951">
                  <c:v>-2.1107574592694789</c:v>
                </c:pt>
                <c:pt idx="952">
                  <c:v>-2.1108118692695825</c:v>
                </c:pt>
                <c:pt idx="953">
                  <c:v>-2.1090179592693801</c:v>
                </c:pt>
                <c:pt idx="954">
                  <c:v>-2.1088216992694142</c:v>
                </c:pt>
                <c:pt idx="955">
                  <c:v>-2.1071515685477724</c:v>
                </c:pt>
                <c:pt idx="956">
                  <c:v>-2.1089762792694842</c:v>
                </c:pt>
                <c:pt idx="957">
                  <c:v>-2.1078514692694341</c:v>
                </c:pt>
                <c:pt idx="958">
                  <c:v>-2.1079312492693947</c:v>
                </c:pt>
                <c:pt idx="959">
                  <c:v>-2.107087759269441</c:v>
                </c:pt>
                <c:pt idx="960">
                  <c:v>-2.1067977792693471</c:v>
                </c:pt>
                <c:pt idx="961">
                  <c:v>-2.1068115376200351</c:v>
                </c:pt>
                <c:pt idx="962">
                  <c:v>-2.1059118792694185</c:v>
                </c:pt>
                <c:pt idx="963">
                  <c:v>-2.1043280092693402</c:v>
                </c:pt>
                <c:pt idx="964">
                  <c:v>-2.1069959692693914</c:v>
                </c:pt>
                <c:pt idx="965">
                  <c:v>-2.1059946092693451</c:v>
                </c:pt>
                <c:pt idx="966">
                  <c:v>-2.1072076510220019</c:v>
                </c:pt>
                <c:pt idx="967">
                  <c:v>-2.1066405692694588</c:v>
                </c:pt>
                <c:pt idx="968">
                  <c:v>-2.1045856192694714</c:v>
                </c:pt>
                <c:pt idx="969">
                  <c:v>-2.1047848592693921</c:v>
                </c:pt>
                <c:pt idx="970">
                  <c:v>-2.1045676892693042</c:v>
                </c:pt>
                <c:pt idx="971">
                  <c:v>-2.1065783443758193</c:v>
                </c:pt>
                <c:pt idx="972">
                  <c:v>-2.1047260092694744</c:v>
                </c:pt>
                <c:pt idx="973">
                  <c:v>-2.1043289292694847</c:v>
                </c:pt>
                <c:pt idx="974">
                  <c:v>-2.1039853092694045</c:v>
                </c:pt>
                <c:pt idx="975">
                  <c:v>-2.1037301092694398</c:v>
                </c:pt>
                <c:pt idx="976">
                  <c:v>-2.1012387192695314</c:v>
                </c:pt>
                <c:pt idx="977">
                  <c:v>-2.1018021030194602</c:v>
                </c:pt>
                <c:pt idx="978">
                  <c:v>-2.1022965692693991</c:v>
                </c:pt>
                <c:pt idx="979">
                  <c:v>-2.1028812792694396</c:v>
                </c:pt>
                <c:pt idx="980">
                  <c:v>-2.1008171592693401</c:v>
                </c:pt>
                <c:pt idx="981">
                  <c:v>-2.1010402892694198</c:v>
                </c:pt>
                <c:pt idx="982">
                  <c:v>-2.1020771655194888</c:v>
                </c:pt>
                <c:pt idx="983">
                  <c:v>-2.1013921683602632</c:v>
                </c:pt>
                <c:pt idx="984">
                  <c:v>-2.1031212292693691</c:v>
                </c:pt>
                <c:pt idx="985">
                  <c:v>-2.1011781492693586</c:v>
                </c:pt>
                <c:pt idx="986">
                  <c:v>-2.1000325592694402</c:v>
                </c:pt>
                <c:pt idx="987">
                  <c:v>-2.1007450392694387</c:v>
                </c:pt>
                <c:pt idx="988">
                  <c:v>-2.1003719603002979</c:v>
                </c:pt>
                <c:pt idx="989">
                  <c:v>-2.0992305892693972</c:v>
                </c:pt>
                <c:pt idx="990">
                  <c:v>-2.1012166392694378</c:v>
                </c:pt>
                <c:pt idx="991">
                  <c:v>-2.0998887492695237</c:v>
                </c:pt>
                <c:pt idx="992">
                  <c:v>-2.0991383192694277</c:v>
                </c:pt>
                <c:pt idx="993">
                  <c:v>-2.099083696769398</c:v>
                </c:pt>
                <c:pt idx="994">
                  <c:v>-2.0988405992695172</c:v>
                </c:pt>
                <c:pt idx="995">
                  <c:v>-2.0993556492693131</c:v>
                </c:pt>
                <c:pt idx="996">
                  <c:v>-2.099299119269427</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-2.0966443992694574</c:v>
                </c:pt>
                <c:pt idx="1006">
                  <c:v>-2.0967126392693127</c:v>
                </c:pt>
                <c:pt idx="1007">
                  <c:v>-2.0963291292693627</c:v>
                </c:pt>
                <c:pt idx="1008">
                  <c:v>-2.0939263492694096</c:v>
                </c:pt>
                <c:pt idx="1009">
                  <c:v>-2.0956281252487416</c:v>
                </c:pt>
                <c:pt idx="1010">
                  <c:v>-2.0967649892694427</c:v>
                </c:pt>
                <c:pt idx="1011">
                  <c:v>-2.0958499892693916</c:v>
                </c:pt>
                <c:pt idx="1012">
                  <c:v>-2.0961287192695437</c:v>
                </c:pt>
                <c:pt idx="1013">
                  <c:v>-2.0946486592693057</c:v>
                </c:pt>
                <c:pt idx="1014">
                  <c:v>-2.0951906551028259</c:v>
                </c:pt>
                <c:pt idx="1015">
                  <c:v>-2.0940241792695105</c:v>
                </c:pt>
                <c:pt idx="1016">
                  <c:v>-2.0925975992695101</c:v>
                </c:pt>
                <c:pt idx="1017">
                  <c:v>-2.0945622592693951</c:v>
                </c:pt>
                <c:pt idx="1018">
                  <c:v>-2.0944454392695948</c:v>
                </c:pt>
                <c:pt idx="1019">
                  <c:v>-2.0938513192693762</c:v>
                </c:pt>
                <c:pt idx="1020">
                  <c:v>-2.0932707953518142</c:v>
                </c:pt>
                <c:pt idx="1021">
                  <c:v>-2.09299768926941</c:v>
                </c:pt>
                <c:pt idx="1022">
                  <c:v>-2.0916292592694106</c:v>
                </c:pt>
                <c:pt idx="1023">
                  <c:v>-2.0923628492694348</c:v>
                </c:pt>
                <c:pt idx="1024">
                  <c:v>-2.0918850792694728</c:v>
                </c:pt>
                <c:pt idx="1025">
                  <c:v>-2.0922974829537209</c:v>
                </c:pt>
                <c:pt idx="1026">
                  <c:v>-2.0922108092694174</c:v>
                </c:pt>
                <c:pt idx="1027">
                  <c:v>-2.0911440292694148</c:v>
                </c:pt>
                <c:pt idx="1028">
                  <c:v>-2.0912128392693838</c:v>
                </c:pt>
                <c:pt idx="1029">
                  <c:v>-2.0900538092693779</c:v>
                </c:pt>
                <c:pt idx="1030">
                  <c:v>-2.0899167855853222</c:v>
                </c:pt>
                <c:pt idx="1031">
                  <c:v>-2.0904199792693703</c:v>
                </c:pt>
                <c:pt idx="1032">
                  <c:v>-2.0897141892694151</c:v>
                </c:pt>
                <c:pt idx="1033">
                  <c:v>-2.0908279292693521</c:v>
                </c:pt>
                <c:pt idx="1034">
                  <c:v>-2.0895763092695181</c:v>
                </c:pt>
                <c:pt idx="1035">
                  <c:v>-2.0903970405194254</c:v>
                </c:pt>
                <c:pt idx="1036">
                  <c:v>-2.0896361092694917</c:v>
                </c:pt>
                <c:pt idx="1037">
                  <c:v>-2.0913623392693523</c:v>
                </c:pt>
                <c:pt idx="1038">
                  <c:v>-2.0898394192692917</c:v>
                </c:pt>
                <c:pt idx="1039">
                  <c:v>-2.0910557392694327</c:v>
                </c:pt>
                <c:pt idx="1040">
                  <c:v>-2.0887166103331793</c:v>
                </c:pt>
                <c:pt idx="1041">
                  <c:v>-2.0900590153668426</c:v>
                </c:pt>
                <c:pt idx="1042">
                  <c:v>-2.0891745592694848</c:v>
                </c:pt>
                <c:pt idx="1043">
                  <c:v>-2.088111369269475</c:v>
                </c:pt>
                <c:pt idx="1044">
                  <c:v>-2.0905316992695191</c:v>
                </c:pt>
                <c:pt idx="1045">
                  <c:v>-2.0893201592695192</c:v>
                </c:pt>
                <c:pt idx="1046">
                  <c:v>-2.0877068119009801</c:v>
                </c:pt>
                <c:pt idx="1047">
                  <c:v>-2.0884718292695372</c:v>
                </c:pt>
                <c:pt idx="1048">
                  <c:v>-2.0882250792693942</c:v>
                </c:pt>
                <c:pt idx="1049">
                  <c:v>-2.0862481292692818</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-2.0860551192694379</c:v>
                </c:pt>
                <c:pt idx="1060">
                  <c:v>-2.0851065292693249</c:v>
                </c:pt>
                <c:pt idx="1061">
                  <c:v>-2.08719100251251</c:v>
                </c:pt>
                <c:pt idx="1062">
                  <c:v>-2.0860559192694192</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c:v>
                </c:pt>
                <c:pt idx="1075">
                  <c:v>-2.0811608692694992</c:v>
                </c:pt>
                <c:pt idx="1076">
                  <c:v>-2.0809360948858</c:v>
                </c:pt>
                <c:pt idx="1077">
                  <c:v>-2.0830836692693189</c:v>
                </c:pt>
                <c:pt idx="1078">
                  <c:v>-2.0806586392694379</c:v>
                </c:pt>
                <c:pt idx="1079">
                  <c:v>-2.0799770592693112</c:v>
                </c:pt>
                <c:pt idx="1080">
                  <c:v>-2.0790494992693955</c:v>
                </c:pt>
                <c:pt idx="1081">
                  <c:v>-2.0794028992694527</c:v>
                </c:pt>
                <c:pt idx="1082">
                  <c:v>-2.0807313592695</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-2.0774456092694704</c:v>
                </c:pt>
                <c:pt idx="1091">
                  <c:v>-2.0774602487432081</c:v>
                </c:pt>
                <c:pt idx="1092">
                  <c:v>-2.077394654331135</c:v>
                </c:pt>
                <c:pt idx="1093">
                  <c:v>-2.0758608692693477</c:v>
                </c:pt>
                <c:pt idx="1094">
                  <c:v>-2.076610149269456</c:v>
                </c:pt>
                <c:pt idx="1095">
                  <c:v>-2.0763962192694265</c:v>
                </c:pt>
                <c:pt idx="1096">
                  <c:v>-2.0781183581706002</c:v>
                </c:pt>
                <c:pt idx="1097">
                  <c:v>-2.0751118664123069</c:v>
                </c:pt>
                <c:pt idx="1098">
                  <c:v>-2.0759999992695377</c:v>
                </c:pt>
                <c:pt idx="1099">
                  <c:v>-2.0754852392695495</c:v>
                </c:pt>
                <c:pt idx="1100">
                  <c:v>-2.0766895292693826</c:v>
                </c:pt>
                <c:pt idx="1101">
                  <c:v>-2.076465887176326</c:v>
                </c:pt>
                <c:pt idx="1102">
                  <c:v>-2.0743416862356407</c:v>
                </c:pt>
                <c:pt idx="1103">
                  <c:v>-2.0748563592694738</c:v>
                </c:pt>
                <c:pt idx="1104">
                  <c:v>-2.0734381892696185</c:v>
                </c:pt>
                <c:pt idx="1105">
                  <c:v>-2.0762331792693067</c:v>
                </c:pt>
                <c:pt idx="1106">
                  <c:v>-2.0759223623622782</c:v>
                </c:pt>
                <c:pt idx="1107">
                  <c:v>-2.0728679792693843</c:v>
                </c:pt>
                <c:pt idx="1108">
                  <c:v>-2.0744080792694981</c:v>
                </c:pt>
                <c:pt idx="1109">
                  <c:v>-2.0741893992694003</c:v>
                </c:pt>
                <c:pt idx="1110">
                  <c:v>-2.0740593992694967</c:v>
                </c:pt>
                <c:pt idx="1111">
                  <c:v>-2.0732225016937487</c:v>
                </c:pt>
                <c:pt idx="1112">
                  <c:v>-2.0727055347795815</c:v>
                </c:pt>
                <c:pt idx="1113">
                  <c:v>-2.0719284492693504</c:v>
                </c:pt>
                <c:pt idx="1114">
                  <c:v>-2.0719812092693672</c:v>
                </c:pt>
                <c:pt idx="1115">
                  <c:v>-2.0740649192694867</c:v>
                </c:pt>
                <c:pt idx="1116">
                  <c:v>-2.0722633692693462</c:v>
                </c:pt>
                <c:pt idx="1117">
                  <c:v>-2.072266434527088</c:v>
                </c:pt>
                <c:pt idx="1118">
                  <c:v>-2.0721161792694147</c:v>
                </c:pt>
                <c:pt idx="1119">
                  <c:v>-2.0717839892694467</c:v>
                </c:pt>
                <c:pt idx="1120">
                  <c:v>-2.0717955592693755</c:v>
                </c:pt>
                <c:pt idx="1121">
                  <c:v>-2.0717710943208938</c:v>
                </c:pt>
                <c:pt idx="1122">
                  <c:v>-2.0722835992694071</c:v>
                </c:pt>
                <c:pt idx="1123">
                  <c:v>-2.0716195992692765</c:v>
                </c:pt>
                <c:pt idx="1124">
                  <c:v>-2.0733852592694859</c:v>
                </c:pt>
                <c:pt idx="1125">
                  <c:v>-2.070744939269427</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c:v>
                </c:pt>
                <c:pt idx="1144">
                  <c:v>-2.067159699269439</c:v>
                </c:pt>
                <c:pt idx="1145">
                  <c:v>-2.0676934363526556</c:v>
                </c:pt>
                <c:pt idx="1146">
                  <c:v>-2.0682618792693006</c:v>
                </c:pt>
                <c:pt idx="1147">
                  <c:v>-2.0656407292693038</c:v>
                </c:pt>
                <c:pt idx="1148">
                  <c:v>-2.0659656292694977</c:v>
                </c:pt>
                <c:pt idx="1149">
                  <c:v>-2.0673835992695051</c:v>
                </c:pt>
                <c:pt idx="1150">
                  <c:v>-2.0666094242178223</c:v>
                </c:pt>
                <c:pt idx="1151">
                  <c:v>-2.0678345092694075</c:v>
                </c:pt>
                <c:pt idx="1152">
                  <c:v>-2.0653776992694617</c:v>
                </c:pt>
                <c:pt idx="1153">
                  <c:v>-2.0671673092693563</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-2.0674531392692144</c:v>
                </c:pt>
                <c:pt idx="1165">
                  <c:v>-2.0647821592693592</c:v>
                </c:pt>
                <c:pt idx="1166">
                  <c:v>-2.0664903592694657</c:v>
                </c:pt>
                <c:pt idx="1167">
                  <c:v>-2.0629472592695066</c:v>
                </c:pt>
                <c:pt idx="1168">
                  <c:v>-2.0621326792693822</c:v>
                </c:pt>
                <c:pt idx="1169">
                  <c:v>-2.0622671392695171</c:v>
                </c:pt>
                <c:pt idx="1170">
                  <c:v>-2.0648203392694029</c:v>
                </c:pt>
                <c:pt idx="1171">
                  <c:v>-2.063526959269359</c:v>
                </c:pt>
                <c:pt idx="1172">
                  <c:v>-2.0636260292693152</c:v>
                </c:pt>
                <c:pt idx="1173">
                  <c:v>-2.0619401759360301</c:v>
                </c:pt>
                <c:pt idx="1174">
                  <c:v>-2.0631827392695392</c:v>
                </c:pt>
                <c:pt idx="1175">
                  <c:v>-2.0615464992693644</c:v>
                </c:pt>
                <c:pt idx="1176">
                  <c:v>-2.0621587392694347</c:v>
                </c:pt>
                <c:pt idx="1177">
                  <c:v>-2.0613326092694422</c:v>
                </c:pt>
                <c:pt idx="1178">
                  <c:v>-2.0615099780194592</c:v>
                </c:pt>
                <c:pt idx="1179">
                  <c:v>-2.0610968992695433</c:v>
                </c:pt>
                <c:pt idx="1180">
                  <c:v>-2.0618604092694799</c:v>
                </c:pt>
                <c:pt idx="1181">
                  <c:v>-2.0612996492694293</c:v>
                </c:pt>
                <c:pt idx="1182">
                  <c:v>-2.0631836092694202</c:v>
                </c:pt>
                <c:pt idx="1183">
                  <c:v>-2.0613415192693481</c:v>
                </c:pt>
                <c:pt idx="1184">
                  <c:v>-2.0604311224274809</c:v>
                </c:pt>
                <c:pt idx="1185">
                  <c:v>-2.0617013592692786</c:v>
                </c:pt>
                <c:pt idx="1186">
                  <c:v>-2.0617529092694822</c:v>
                </c:pt>
                <c:pt idx="1187">
                  <c:v>-2.0605140292693851</c:v>
                </c:pt>
                <c:pt idx="1188">
                  <c:v>-2.0592286992694619</c:v>
                </c:pt>
                <c:pt idx="1189">
                  <c:v>-2.0595650926026248</c:v>
                </c:pt>
                <c:pt idx="1190">
                  <c:v>-2.0596137192694783</c:v>
                </c:pt>
                <c:pt idx="1191">
                  <c:v>-2.0592171892694027</c:v>
                </c:pt>
                <c:pt idx="1192">
                  <c:v>-2.0584118992693732</c:v>
                </c:pt>
                <c:pt idx="1193">
                  <c:v>-2.0598105792694525</c:v>
                </c:pt>
                <c:pt idx="1194">
                  <c:v>-2.0592653009361737</c:v>
                </c:pt>
                <c:pt idx="1195">
                  <c:v>-2.0579943092694366</c:v>
                </c:pt>
                <c:pt idx="1196">
                  <c:v>-2.0597780692693397</c:v>
                </c:pt>
                <c:pt idx="1197">
                  <c:v>-2.0577640992694199</c:v>
                </c:pt>
                <c:pt idx="1198">
                  <c:v>-2.0585679792694687</c:v>
                </c:pt>
                <c:pt idx="1199">
                  <c:v>-2.05715965926953</c:v>
                </c:pt>
                <c:pt idx="1200">
                  <c:v>-2.0577927384360546</c:v>
                </c:pt>
                <c:pt idx="1201">
                  <c:v>-2.0583617692693252</c:v>
                </c:pt>
                <c:pt idx="1202">
                  <c:v>-2.0544093192694528</c:v>
                </c:pt>
                <c:pt idx="1203">
                  <c:v>-2.055459469269215</c:v>
                </c:pt>
                <c:pt idx="1204">
                  <c:v>-2.0573071592694276</c:v>
                </c:pt>
                <c:pt idx="1205">
                  <c:v>-2.058602957186153</c:v>
                </c:pt>
                <c:pt idx="1206">
                  <c:v>-2.0595202292695798</c:v>
                </c:pt>
                <c:pt idx="1207">
                  <c:v>-2.0560474192694138</c:v>
                </c:pt>
                <c:pt idx="1208">
                  <c:v>-2.0577905192694042</c:v>
                </c:pt>
                <c:pt idx="1209">
                  <c:v>-2.0556718692695597</c:v>
                </c:pt>
                <c:pt idx="1210">
                  <c:v>-2.0567552292693128</c:v>
                </c:pt>
                <c:pt idx="1211">
                  <c:v>-2.0565128403505071</c:v>
                </c:pt>
                <c:pt idx="1212">
                  <c:v>-2.0564463092694392</c:v>
                </c:pt>
                <c:pt idx="1213">
                  <c:v>-2.055097839269493</c:v>
                </c:pt>
                <c:pt idx="1214">
                  <c:v>-2.0565293992694365</c:v>
                </c:pt>
                <c:pt idx="1215">
                  <c:v>-2.0570156692694037</c:v>
                </c:pt>
                <c:pt idx="1216">
                  <c:v>-2.0567892592693382</c:v>
                </c:pt>
                <c:pt idx="1217">
                  <c:v>-2.055663199269397</c:v>
                </c:pt>
                <c:pt idx="1218">
                  <c:v>-2.0552526392694461</c:v>
                </c:pt>
                <c:pt idx="1219">
                  <c:v>-2.0552082992694607</c:v>
                </c:pt>
                <c:pt idx="1220">
                  <c:v>-2.0548202292693531</c:v>
                </c:pt>
                <c:pt idx="1221">
                  <c:v>-2.0540902696860432</c:v>
                </c:pt>
                <c:pt idx="1222">
                  <c:v>-2.0548889092693767</c:v>
                </c:pt>
                <c:pt idx="1223">
                  <c:v>-2.0537070292693045</c:v>
                </c:pt>
                <c:pt idx="1224">
                  <c:v>-2.0533078092693744</c:v>
                </c:pt>
                <c:pt idx="1225">
                  <c:v>-2.0534127392694188</c:v>
                </c:pt>
                <c:pt idx="1226">
                  <c:v>-2.0544067392694529</c:v>
                </c:pt>
                <c:pt idx="1227">
                  <c:v>-2.0529148738528278</c:v>
                </c:pt>
                <c:pt idx="1228">
                  <c:v>-2.0528420892692951</c:v>
                </c:pt>
                <c:pt idx="1229">
                  <c:v>-2.0539408592694599</c:v>
                </c:pt>
                <c:pt idx="1230">
                  <c:v>-2.055455969269381</c:v>
                </c:pt>
                <c:pt idx="1231">
                  <c:v>-2.053933329269455</c:v>
                </c:pt>
                <c:pt idx="1232">
                  <c:v>-2.0519589363526989</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-2.0522056992694724</c:v>
                </c:pt>
                <c:pt idx="1242">
                  <c:v>-2.0519788492694597</c:v>
                </c:pt>
                <c:pt idx="1243">
                  <c:v>-2.0521077384359812</c:v>
                </c:pt>
                <c:pt idx="1244">
                  <c:v>-2.0531332992694944</c:v>
                </c:pt>
                <c:pt idx="1245">
                  <c:v>-2.0514919592694554</c:v>
                </c:pt>
                <c:pt idx="1246">
                  <c:v>-2.0510186192694517</c:v>
                </c:pt>
                <c:pt idx="1247">
                  <c:v>-2.0510393792694397</c:v>
                </c:pt>
                <c:pt idx="1248">
                  <c:v>-2.0518668859361777</c:v>
                </c:pt>
                <c:pt idx="1249">
                  <c:v>-2.0518488092694103</c:v>
                </c:pt>
                <c:pt idx="1250">
                  <c:v>-2.0495834192695077</c:v>
                </c:pt>
                <c:pt idx="1251">
                  <c:v>-2.0504098692694277</c:v>
                </c:pt>
                <c:pt idx="1252">
                  <c:v>-2.0504619792693433</c:v>
                </c:pt>
                <c:pt idx="1253">
                  <c:v>-2.048867689269315</c:v>
                </c:pt>
                <c:pt idx="1254">
                  <c:v>-2.0490816446860176</c:v>
                </c:pt>
                <c:pt idx="1255">
                  <c:v>-2.0506911592696038</c:v>
                </c:pt>
                <c:pt idx="1256">
                  <c:v>-2.0499912592693676</c:v>
                </c:pt>
                <c:pt idx="1257">
                  <c:v>-2.0487154992694343</c:v>
                </c:pt>
                <c:pt idx="1258">
                  <c:v>-2.0483677792693755</c:v>
                </c:pt>
                <c:pt idx="1259">
                  <c:v>-2.0500656342695369</c:v>
                </c:pt>
                <c:pt idx="1260">
                  <c:v>-2.0496035592694</c:v>
                </c:pt>
                <c:pt idx="1261">
                  <c:v>-2.0486082192694397</c:v>
                </c:pt>
                <c:pt idx="1262">
                  <c:v>-2.0480451492693987</c:v>
                </c:pt>
                <c:pt idx="1263">
                  <c:v>-2.0480240192693642</c:v>
                </c:pt>
                <c:pt idx="1264">
                  <c:v>-2.0478964571860416</c:v>
                </c:pt>
                <c:pt idx="1265">
                  <c:v>-2.0478937492693556</c:v>
                </c:pt>
                <c:pt idx="1266">
                  <c:v>-2.0471593492694211</c:v>
                </c:pt>
                <c:pt idx="1267">
                  <c:v>-2.0455177992695894</c:v>
                </c:pt>
                <c:pt idx="1268">
                  <c:v>-2.0490612792694542</c:v>
                </c:pt>
                <c:pt idx="1269">
                  <c:v>-2.047687550936208</c:v>
                </c:pt>
                <c:pt idx="1270">
                  <c:v>-2.0464162192693749</c:v>
                </c:pt>
                <c:pt idx="1271">
                  <c:v>-2.0471100692694266</c:v>
                </c:pt>
                <c:pt idx="1272">
                  <c:v>-2.0482146592693802</c:v>
                </c:pt>
                <c:pt idx="1273">
                  <c:v>-2.0474108492695002</c:v>
                </c:pt>
                <c:pt idx="1274">
                  <c:v>-2.0469362905192687</c:v>
                </c:pt>
                <c:pt idx="1275">
                  <c:v>-2.0461645892694542</c:v>
                </c:pt>
                <c:pt idx="1276">
                  <c:v>-2.0462521792693962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-2.0437745492694059</c:v>
                </c:pt>
                <c:pt idx="1293">
                  <c:v>-2.0437038892694552</c:v>
                </c:pt>
                <c:pt idx="1294">
                  <c:v>-2.0455085092692968</c:v>
                </c:pt>
                <c:pt idx="1295">
                  <c:v>-2.0465867280194812</c:v>
                </c:pt>
                <c:pt idx="1296">
                  <c:v>-2.0473513792695002</c:v>
                </c:pt>
                <c:pt idx="1297">
                  <c:v>-2.0435108992694397</c:v>
                </c:pt>
                <c:pt idx="1298">
                  <c:v>-2.0421225792694315</c:v>
                </c:pt>
                <c:pt idx="1299">
                  <c:v>-2.0426030592693394</c:v>
                </c:pt>
                <c:pt idx="1300">
                  <c:v>-2.0421694292695167</c:v>
                </c:pt>
                <c:pt idx="1301">
                  <c:v>-2.0439510405193406</c:v>
                </c:pt>
                <c:pt idx="1302">
                  <c:v>-2.0428408392694672</c:v>
                </c:pt>
                <c:pt idx="1303">
                  <c:v>-2.0414932192693414</c:v>
                </c:pt>
                <c:pt idx="1304">
                  <c:v>-2.0425856092694077</c:v>
                </c:pt>
                <c:pt idx="1305">
                  <c:v>-2.0415397692695652</c:v>
                </c:pt>
                <c:pt idx="1306">
                  <c:v>-2.0407949884359997</c:v>
                </c:pt>
                <c:pt idx="1307">
                  <c:v>-2.0420311792693582</c:v>
                </c:pt>
                <c:pt idx="1308">
                  <c:v>-2.0393435792695387</c:v>
                </c:pt>
                <c:pt idx="1309">
                  <c:v>-2.0416622192693827</c:v>
                </c:pt>
                <c:pt idx="1310">
                  <c:v>-2.0399826592694827</c:v>
                </c:pt>
                <c:pt idx="1311">
                  <c:v>-2.0417430792694233</c:v>
                </c:pt>
                <c:pt idx="1312">
                  <c:v>-2.0419077592693986</c:v>
                </c:pt>
                <c:pt idx="1313">
                  <c:v>-2.0417257092694996</c:v>
                </c:pt>
                <c:pt idx="1314">
                  <c:v>-2.0392749492694549</c:v>
                </c:pt>
                <c:pt idx="1315">
                  <c:v>-2.0391667992695517</c:v>
                </c:pt>
                <c:pt idx="1316">
                  <c:v>-2.0394025892694665</c:v>
                </c:pt>
                <c:pt idx="1317">
                  <c:v>-2.0395615717694002</c:v>
                </c:pt>
                <c:pt idx="1318">
                  <c:v>-2.0373256592694418</c:v>
                </c:pt>
                <c:pt idx="1319">
                  <c:v>-2.0395643792695637</c:v>
                </c:pt>
                <c:pt idx="1320">
                  <c:v>-2.0423726292694466</c:v>
                </c:pt>
                <c:pt idx="1321">
                  <c:v>-2.0399340792695</c:v>
                </c:pt>
                <c:pt idx="1322">
                  <c:v>-2.039407400114579</c:v>
                </c:pt>
                <c:pt idx="1323">
                  <c:v>-2.0386988992693871</c:v>
                </c:pt>
                <c:pt idx="1324">
                  <c:v>-2.0390928292694444</c:v>
                </c:pt>
                <c:pt idx="1325">
                  <c:v>-2.03934590926941</c:v>
                </c:pt>
                <c:pt idx="1326">
                  <c:v>-2.0378503992694399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-2.0366687992693739</c:v>
                </c:pt>
                <c:pt idx="1337">
                  <c:v>-2.0396812892695078</c:v>
                </c:pt>
                <c:pt idx="1338">
                  <c:v>-2.0361099467694146</c:v>
                </c:pt>
                <c:pt idx="1339">
                  <c:v>-2.0376969292694977</c:v>
                </c:pt>
                <c:pt idx="1340">
                  <c:v>-2.0365204092695799</c:v>
                </c:pt>
                <c:pt idx="1341">
                  <c:v>-2.0363626692692169</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-2.0342670792692648</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-2.0329622992695224</c:v>
                </c:pt>
                <c:pt idx="1368">
                  <c:v>-2.0317908908483986</c:v>
                </c:pt>
                <c:pt idx="1369">
                  <c:v>-2.0306413792693667</c:v>
                </c:pt>
                <c:pt idx="1370">
                  <c:v>-2.0308828992694137</c:v>
                </c:pt>
                <c:pt idx="1371">
                  <c:v>-2.0309485292692742</c:v>
                </c:pt>
                <c:pt idx="1372">
                  <c:v>-2.0309785392693387</c:v>
                </c:pt>
                <c:pt idx="1373">
                  <c:v>-2.0303398946861382</c:v>
                </c:pt>
                <c:pt idx="1374">
                  <c:v>-2.0311160192693336</c:v>
                </c:pt>
                <c:pt idx="1375">
                  <c:v>-2.0307585192693978</c:v>
                </c:pt>
                <c:pt idx="1376">
                  <c:v>-2.0293678692693802</c:v>
                </c:pt>
                <c:pt idx="1377">
                  <c:v>-2.0306082392694207</c:v>
                </c:pt>
                <c:pt idx="1378">
                  <c:v>-2.0315673192693993</c:v>
                </c:pt>
                <c:pt idx="1379">
                  <c:v>-2.0309678276905458</c:v>
                </c:pt>
                <c:pt idx="1380">
                  <c:v>-2.0293050792692924</c:v>
                </c:pt>
                <c:pt idx="1381">
                  <c:v>-2.0304611892694835</c:v>
                </c:pt>
                <c:pt idx="1382">
                  <c:v>-2.0292598992694009</c:v>
                </c:pt>
                <c:pt idx="1383">
                  <c:v>-2.0279711392694111</c:v>
                </c:pt>
                <c:pt idx="1384">
                  <c:v>-2.0292695405194232</c:v>
                </c:pt>
                <c:pt idx="1385">
                  <c:v>-2.0307569792693978</c:v>
                </c:pt>
                <c:pt idx="1386">
                  <c:v>-2.029897619269287</c:v>
                </c:pt>
                <c:pt idx="1387">
                  <c:v>-2.0281250192694671</c:v>
                </c:pt>
                <c:pt idx="1388">
                  <c:v>-2.0278097392695429</c:v>
                </c:pt>
                <c:pt idx="1389">
                  <c:v>-2.0283226863527801</c:v>
                </c:pt>
                <c:pt idx="1390">
                  <c:v>-2.0275252992693851</c:v>
                </c:pt>
                <c:pt idx="1391">
                  <c:v>-2.0300142292694687</c:v>
                </c:pt>
                <c:pt idx="1392">
                  <c:v>-2.0282950092693848</c:v>
                </c:pt>
                <c:pt idx="1393">
                  <c:v>-2.02750754926931</c:v>
                </c:pt>
                <c:pt idx="1394">
                  <c:v>-2.0266459259361573</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-2.0251627488527153</c:v>
                </c:pt>
                <c:pt idx="1405">
                  <c:v>-2.0269458892693564</c:v>
                </c:pt>
                <c:pt idx="1406">
                  <c:v>-2.0256931092693975</c:v>
                </c:pt>
                <c:pt idx="1407">
                  <c:v>-2.0262498092694821</c:v>
                </c:pt>
                <c:pt idx="1408">
                  <c:v>-2.0261680392695585</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c:v>
                </c:pt>
                <c:pt idx="1429">
                  <c:v>-2.0217524276905721</c:v>
                </c:pt>
                <c:pt idx="1430">
                  <c:v>-2.0224091992693842</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-2.0212010926026993</c:v>
                </c:pt>
                <c:pt idx="1440">
                  <c:v>-2.0211646892694142</c:v>
                </c:pt>
                <c:pt idx="1441">
                  <c:v>-2.0212817492694102</c:v>
                </c:pt>
                <c:pt idx="1442">
                  <c:v>-2.0198780892694921</c:v>
                </c:pt>
                <c:pt idx="1443">
                  <c:v>-2.0196541292694499</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-2.0193500892695182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-2.0166586692694239</c:v>
                </c:pt>
                <c:pt idx="1466">
                  <c:v>-2.0170219192694958</c:v>
                </c:pt>
                <c:pt idx="1467">
                  <c:v>-2.0159051792695184</c:v>
                </c:pt>
                <c:pt idx="1468">
                  <c:v>-2.0177811192694008</c:v>
                </c:pt>
                <c:pt idx="1469">
                  <c:v>-2.0175090926026984</c:v>
                </c:pt>
                <c:pt idx="1470">
                  <c:v>-2.0172425392693167</c:v>
                </c:pt>
                <c:pt idx="1471">
                  <c:v>-2.016951359269413</c:v>
                </c:pt>
                <c:pt idx="1472">
                  <c:v>-2.0181180992693277</c:v>
                </c:pt>
                <c:pt idx="1473">
                  <c:v>-2.0159488392694493</c:v>
                </c:pt>
                <c:pt idx="1474">
                  <c:v>-2.0147388487429727</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-2.2212917592695529</c:v>
                </c:pt>
                <c:pt idx="9">
                  <c:v>-2.220701859269461</c:v>
                </c:pt>
                <c:pt idx="10">
                  <c:v>-2.2201972592694359</c:v>
                </c:pt>
                <c:pt idx="11">
                  <c:v>-2.2119922592694512</c:v>
                </c:pt>
                <c:pt idx="12">
                  <c:v>-2.2141267592693676</c:v>
                </c:pt>
                <c:pt idx="13">
                  <c:v>-2.2146648992695077</c:v>
                </c:pt>
                <c:pt idx="14">
                  <c:v>-2.2113058192695263</c:v>
                </c:pt>
                <c:pt idx="15">
                  <c:v>-2.2065269592692829</c:v>
                </c:pt>
                <c:pt idx="16">
                  <c:v>-2.2073115592693515</c:v>
                </c:pt>
                <c:pt idx="17">
                  <c:v>-2.2039067592694224</c:v>
                </c:pt>
                <c:pt idx="18">
                  <c:v>-2.1897345173339819</c:v>
                </c:pt>
                <c:pt idx="19">
                  <c:v>-2.2061251885623872</c:v>
                </c:pt>
                <c:pt idx="20">
                  <c:v>-2.2478663692694312</c:v>
                </c:pt>
                <c:pt idx="21">
                  <c:v>-2.3473236592694211</c:v>
                </c:pt>
                <c:pt idx="22">
                  <c:v>-2.5801079892694219</c:v>
                </c:pt>
                <c:pt idx="23">
                  <c:v>-2.9671415992694552</c:v>
                </c:pt>
                <c:pt idx="24">
                  <c:v>-3.267597299269446</c:v>
                </c:pt>
                <c:pt idx="25">
                  <c:v>-3.2578304392693269</c:v>
                </c:pt>
                <c:pt idx="26">
                  <c:v>-3.2239948475047373</c:v>
                </c:pt>
                <c:pt idx="27">
                  <c:v>-3.3766138485551087</c:v>
                </c:pt>
                <c:pt idx="28">
                  <c:v>-3.5427060192694877</c:v>
                </c:pt>
                <c:pt idx="29">
                  <c:v>-3.7024710392693834</c:v>
                </c:pt>
                <c:pt idx="30">
                  <c:v>-3.1178185092694397</c:v>
                </c:pt>
                <c:pt idx="31">
                  <c:v>-3.5343084592694538</c:v>
                </c:pt>
                <c:pt idx="32">
                  <c:v>-4.3499675466257788</c:v>
                </c:pt>
                <c:pt idx="33">
                  <c:v>-5.1153275767297783</c:v>
                </c:pt>
                <c:pt idx="34">
                  <c:v>-5.2538637092694724</c:v>
                </c:pt>
                <c:pt idx="35">
                  <c:v>-5.7566825792694845</c:v>
                </c:pt>
                <c:pt idx="36">
                  <c:v>-5.9923153392694299</c:v>
                </c:pt>
                <c:pt idx="37">
                  <c:v>-6.3754065521988386</c:v>
                </c:pt>
                <c:pt idx="38">
                  <c:v>-6.522723129269238</c:v>
                </c:pt>
                <c:pt idx="39">
                  <c:v>-7.1813849192693455</c:v>
                </c:pt>
                <c:pt idx="40">
                  <c:v>-7.8549520549682388</c:v>
                </c:pt>
                <c:pt idx="41">
                  <c:v>-8.5812436677201589</c:v>
                </c:pt>
                <c:pt idx="42">
                  <c:v>-9.0244572692693268</c:v>
                </c:pt>
                <c:pt idx="43">
                  <c:v>-9.0050270592694748</c:v>
                </c:pt>
                <c:pt idx="44">
                  <c:v>-9.1915127992694892</c:v>
                </c:pt>
                <c:pt idx="45">
                  <c:v>-9.5356613992695571</c:v>
                </c:pt>
                <c:pt idx="46">
                  <c:v>-9.2954362692694783</c:v>
                </c:pt>
                <c:pt idx="47">
                  <c:v>-9.2130684837591925</c:v>
                </c:pt>
                <c:pt idx="48">
                  <c:v>-8.9822210592693708</c:v>
                </c:pt>
                <c:pt idx="49">
                  <c:v>-6.5271867037138485</c:v>
                </c:pt>
                <c:pt idx="50">
                  <c:v>-6.1160903092693264</c:v>
                </c:pt>
                <c:pt idx="51">
                  <c:v>-5.3999801592694245</c:v>
                </c:pt>
                <c:pt idx="52">
                  <c:v>-4.3352172192694667</c:v>
                </c:pt>
                <c:pt idx="53">
                  <c:v>-3.0592511992693781</c:v>
                </c:pt>
                <c:pt idx="54">
                  <c:v>-1.9130498792692521</c:v>
                </c:pt>
                <c:pt idx="55">
                  <c:v>2.5174775614161215E-2</c:v>
                </c:pt>
                <c:pt idx="56">
                  <c:v>3.7920507561151879</c:v>
                </c:pt>
                <c:pt idx="57">
                  <c:v>4.7131088607307277</c:v>
                </c:pt>
                <c:pt idx="58">
                  <c:v>5.9047884607306713</c:v>
                </c:pt>
                <c:pt idx="59">
                  <c:v>7.9116902407305814</c:v>
                </c:pt>
                <c:pt idx="60">
                  <c:v>8.3262866907306545</c:v>
                </c:pt>
                <c:pt idx="61">
                  <c:v>9.2173640607304819</c:v>
                </c:pt>
                <c:pt idx="62">
                  <c:v>9.17550748073063</c:v>
                </c:pt>
                <c:pt idx="63">
                  <c:v>8.9526608045604732</c:v>
                </c:pt>
                <c:pt idx="64">
                  <c:v>8.7601009550163269</c:v>
                </c:pt>
                <c:pt idx="65">
                  <c:v>9.4827392507306616</c:v>
                </c:pt>
                <c:pt idx="66">
                  <c:v>10.690179960730516</c:v>
                </c:pt>
                <c:pt idx="67">
                  <c:v>12.594712840730798</c:v>
                </c:pt>
                <c:pt idx="68">
                  <c:v>14.012051840730559</c:v>
                </c:pt>
                <c:pt idx="69">
                  <c:v>16.414900376147202</c:v>
                </c:pt>
                <c:pt idx="70">
                  <c:v>16.878447460730627</c:v>
                </c:pt>
                <c:pt idx="71">
                  <c:v>16.811834740730561</c:v>
                </c:pt>
                <c:pt idx="72">
                  <c:v>16.789937740730579</c:v>
                </c:pt>
                <c:pt idx="73">
                  <c:v>16.478650858377627</c:v>
                </c:pt>
                <c:pt idx="74">
                  <c:v>15.784382740730631</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10.456490074063888</c:v>
                </c:pt>
                <c:pt idx="90">
                  <c:v>10.175902612525524</c:v>
                </c:pt>
                <c:pt idx="91">
                  <c:v>10.024428540730531</c:v>
                </c:pt>
                <c:pt idx="92">
                  <c:v>9.9251112007308215</c:v>
                </c:pt>
                <c:pt idx="93">
                  <c:v>9.818461740730493</c:v>
                </c:pt>
                <c:pt idx="94">
                  <c:v>9.5655853507304496</c:v>
                </c:pt>
                <c:pt idx="95">
                  <c:v>9.121720460730609</c:v>
                </c:pt>
                <c:pt idx="96">
                  <c:v>8.625150620730448</c:v>
                </c:pt>
                <c:pt idx="97">
                  <c:v>8.282727880730743</c:v>
                </c:pt>
                <c:pt idx="98">
                  <c:v>7.7735624607305125</c:v>
                </c:pt>
                <c:pt idx="99">
                  <c:v>6.1990342975487378</c:v>
                </c:pt>
                <c:pt idx="100">
                  <c:v>5.9798032707305371</c:v>
                </c:pt>
                <c:pt idx="101">
                  <c:v>5.8831563607304247</c:v>
                </c:pt>
                <c:pt idx="102">
                  <c:v>5.6212710407305906</c:v>
                </c:pt>
                <c:pt idx="103">
                  <c:v>5.4294589307305614</c:v>
                </c:pt>
                <c:pt idx="104">
                  <c:v>5.2659625387105375</c:v>
                </c:pt>
                <c:pt idx="105">
                  <c:v>5.2721447995540593</c:v>
                </c:pt>
                <c:pt idx="106">
                  <c:v>5.3462577407305814</c:v>
                </c:pt>
                <c:pt idx="107">
                  <c:v>5.3209132707306015</c:v>
                </c:pt>
                <c:pt idx="108">
                  <c:v>5.2489080007304807</c:v>
                </c:pt>
                <c:pt idx="109">
                  <c:v>5.2544092007306062</c:v>
                </c:pt>
                <c:pt idx="110">
                  <c:v>5.2998590407306345</c:v>
                </c:pt>
                <c:pt idx="111">
                  <c:v>5.3653763407305055</c:v>
                </c:pt>
                <c:pt idx="112">
                  <c:v>5.4411398807305824</c:v>
                </c:pt>
                <c:pt idx="113">
                  <c:v>5.5463118935082774</c:v>
                </c:pt>
                <c:pt idx="114">
                  <c:v>5.6420366080775226</c:v>
                </c:pt>
                <c:pt idx="115">
                  <c:v>5.5652807007307388</c:v>
                </c:pt>
                <c:pt idx="116">
                  <c:v>6.0481029007306724</c:v>
                </c:pt>
                <c:pt idx="117">
                  <c:v>5.906445280730618</c:v>
                </c:pt>
                <c:pt idx="118">
                  <c:v>5.5345924407307185</c:v>
                </c:pt>
                <c:pt idx="119">
                  <c:v>5.2026633136472329</c:v>
                </c:pt>
                <c:pt idx="120">
                  <c:v>4.9874543364752366</c:v>
                </c:pt>
                <c:pt idx="121">
                  <c:v>4.9548034804565706</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4.1115844594804676</c:v>
                </c:pt>
                <c:pt idx="130">
                  <c:v>3.2259418670465361</c:v>
                </c:pt>
                <c:pt idx="131">
                  <c:v>3.1977241407306338</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5.0387707907306929</c:v>
                </c:pt>
                <c:pt idx="140">
                  <c:v>5.2009826007306303</c:v>
                </c:pt>
                <c:pt idx="141">
                  <c:v>5.2569547907305774</c:v>
                </c:pt>
                <c:pt idx="142">
                  <c:v>4.9840045007305855</c:v>
                </c:pt>
                <c:pt idx="143">
                  <c:v>4.7136557807305524</c:v>
                </c:pt>
                <c:pt idx="144">
                  <c:v>4.8118638945767334</c:v>
                </c:pt>
                <c:pt idx="145">
                  <c:v>5.2063892124287037</c:v>
                </c:pt>
                <c:pt idx="146">
                  <c:v>5.3748309124476963</c:v>
                </c:pt>
                <c:pt idx="147">
                  <c:v>5.5053938907305024</c:v>
                </c:pt>
                <c:pt idx="148">
                  <c:v>5.8027516507305279</c:v>
                </c:pt>
                <c:pt idx="149">
                  <c:v>5.7347695407305324</c:v>
                </c:pt>
                <c:pt idx="150">
                  <c:v>5.591843750730674</c:v>
                </c:pt>
                <c:pt idx="151">
                  <c:v>5.3557713607306141</c:v>
                </c:pt>
                <c:pt idx="152">
                  <c:v>5.4623271537740594</c:v>
                </c:pt>
                <c:pt idx="153">
                  <c:v>9.3679033770941373</c:v>
                </c:pt>
                <c:pt idx="154">
                  <c:v>10.439259370730653</c:v>
                </c:pt>
                <c:pt idx="155">
                  <c:v>11.188058740730622</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14.33138379073046</c:v>
                </c:pt>
                <c:pt idx="166">
                  <c:v>14.011462538710306</c:v>
                </c:pt>
                <c:pt idx="167">
                  <c:v>13.702920920730453</c:v>
                </c:pt>
                <c:pt idx="168">
                  <c:v>13.01777853073061</c:v>
                </c:pt>
                <c:pt idx="169">
                  <c:v>12.455693218991296</c:v>
                </c:pt>
                <c:pt idx="170">
                  <c:v>10.531413183353449</c:v>
                </c:pt>
                <c:pt idx="171">
                  <c:v>10.182636511564001</c:v>
                </c:pt>
                <c:pt idx="172">
                  <c:v>9.7543376307306691</c:v>
                </c:pt>
                <c:pt idx="173">
                  <c:v>9.261352890730544</c:v>
                </c:pt>
                <c:pt idx="174">
                  <c:v>8.7663179007305292</c:v>
                </c:pt>
                <c:pt idx="175">
                  <c:v>7.7432738307305584</c:v>
                </c:pt>
                <c:pt idx="176">
                  <c:v>6.6150721196778761</c:v>
                </c:pt>
                <c:pt idx="177">
                  <c:v>6.1366062912922024</c:v>
                </c:pt>
                <c:pt idx="178">
                  <c:v>6.9462634550163278</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11.559932373383619</c:v>
                </c:pt>
                <c:pt idx="195">
                  <c:v>11.984610940730448</c:v>
                </c:pt>
                <c:pt idx="196">
                  <c:v>12.45775058073059</c:v>
                </c:pt>
                <c:pt idx="197">
                  <c:v>13.029353500730718</c:v>
                </c:pt>
                <c:pt idx="198">
                  <c:v>13.097071640730551</c:v>
                </c:pt>
                <c:pt idx="199">
                  <c:v>13.287286290730734</c:v>
                </c:pt>
                <c:pt idx="200">
                  <c:v>13.509855149332708</c:v>
                </c:pt>
                <c:pt idx="201">
                  <c:v>13.533606629619456</c:v>
                </c:pt>
                <c:pt idx="202">
                  <c:v>13.620943740730546</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7.7409549507304716</c:v>
                </c:pt>
                <c:pt idx="214">
                  <c:v>7.1343388407307087</c:v>
                </c:pt>
                <c:pt idx="215">
                  <c:v>6.3723092107305632</c:v>
                </c:pt>
                <c:pt idx="216">
                  <c:v>5.5178768107306775</c:v>
                </c:pt>
                <c:pt idx="217">
                  <c:v>5.1811927407305713</c:v>
                </c:pt>
                <c:pt idx="218">
                  <c:v>2.1512467978734264</c:v>
                </c:pt>
                <c:pt idx="219">
                  <c:v>1.8693056807305766</c:v>
                </c:pt>
                <c:pt idx="220">
                  <c:v>1.8886474670463287</c:v>
                </c:pt>
                <c:pt idx="221">
                  <c:v>2.1092260607306201</c:v>
                </c:pt>
                <c:pt idx="222">
                  <c:v>2.0374797307304675</c:v>
                </c:pt>
                <c:pt idx="223">
                  <c:v>1.9916062207305321</c:v>
                </c:pt>
                <c:pt idx="224">
                  <c:v>1.9548873366902528</c:v>
                </c:pt>
                <c:pt idx="225">
                  <c:v>2.1986082407304952</c:v>
                </c:pt>
                <c:pt idx="226">
                  <c:v>2.373648910730616</c:v>
                </c:pt>
                <c:pt idx="227">
                  <c:v>2.7860374207307359</c:v>
                </c:pt>
                <c:pt idx="228">
                  <c:v>3.2055772007305929</c:v>
                </c:pt>
                <c:pt idx="229">
                  <c:v>3.4087352558821551</c:v>
                </c:pt>
                <c:pt idx="230">
                  <c:v>3.302580000730643</c:v>
                </c:pt>
                <c:pt idx="231">
                  <c:v>3.4903054307306567</c:v>
                </c:pt>
                <c:pt idx="232">
                  <c:v>3.6687323407306045</c:v>
                </c:pt>
                <c:pt idx="233">
                  <c:v>4.1456848159993545</c:v>
                </c:pt>
                <c:pt idx="234">
                  <c:v>5.4753534407305109</c:v>
                </c:pt>
                <c:pt idx="235">
                  <c:v>5.9512020907305514</c:v>
                </c:pt>
                <c:pt idx="236">
                  <c:v>6.0714789007304004</c:v>
                </c:pt>
                <c:pt idx="237">
                  <c:v>6.0460965828359292</c:v>
                </c:pt>
                <c:pt idx="238">
                  <c:v>6.0170848907308034</c:v>
                </c:pt>
                <c:pt idx="239">
                  <c:v>6.1475823207303355</c:v>
                </c:pt>
                <c:pt idx="240">
                  <c:v>6.252143020730486</c:v>
                </c:pt>
                <c:pt idx="241">
                  <c:v>6.6083848619426018</c:v>
                </c:pt>
                <c:pt idx="242">
                  <c:v>6.7552616707304622</c:v>
                </c:pt>
                <c:pt idx="243">
                  <c:v>6.4990153107304707</c:v>
                </c:pt>
                <c:pt idx="244">
                  <c:v>6.2478527407305364</c:v>
                </c:pt>
                <c:pt idx="245">
                  <c:v>5.9061067807304424</c:v>
                </c:pt>
                <c:pt idx="246">
                  <c:v>5.7706227407306159</c:v>
                </c:pt>
                <c:pt idx="247">
                  <c:v>5.805774080730643</c:v>
                </c:pt>
                <c:pt idx="248">
                  <c:v>6.1788556407306015</c:v>
                </c:pt>
                <c:pt idx="249">
                  <c:v>6.8277134798610373</c:v>
                </c:pt>
                <c:pt idx="250">
                  <c:v>7.3488535207306569</c:v>
                </c:pt>
                <c:pt idx="251">
                  <c:v>7.9812524407306773</c:v>
                </c:pt>
                <c:pt idx="252">
                  <c:v>8.5601124407307179</c:v>
                </c:pt>
                <c:pt idx="253">
                  <c:v>9.1810950095478034</c:v>
                </c:pt>
                <c:pt idx="254">
                  <c:v>9.6979669629528491</c:v>
                </c:pt>
                <c:pt idx="255">
                  <c:v>10.454404610730457</c:v>
                </c:pt>
                <c:pt idx="256">
                  <c:v>11.028450590730515</c:v>
                </c:pt>
                <c:pt idx="257">
                  <c:v>11.738378195276137</c:v>
                </c:pt>
                <c:pt idx="258">
                  <c:v>12.24455699073051</c:v>
                </c:pt>
                <c:pt idx="259">
                  <c:v>13.1555494407304</c:v>
                </c:pt>
                <c:pt idx="260">
                  <c:v>13.898788790730331</c:v>
                </c:pt>
                <c:pt idx="261">
                  <c:v>15.075076400524226</c:v>
                </c:pt>
                <c:pt idx="262">
                  <c:v>15.764272447801318</c:v>
                </c:pt>
                <c:pt idx="263">
                  <c:v>16.350823020730591</c:v>
                </c:pt>
                <c:pt idx="264">
                  <c:v>16.60834544073046</c:v>
                </c:pt>
                <c:pt idx="265">
                  <c:v>16.760790506687968</c:v>
                </c:pt>
                <c:pt idx="266">
                  <c:v>17.501312780730693</c:v>
                </c:pt>
                <c:pt idx="267">
                  <c:v>18.07328929073071</c:v>
                </c:pt>
                <c:pt idx="268">
                  <c:v>18.195094880730743</c:v>
                </c:pt>
                <c:pt idx="269">
                  <c:v>17.838283680730584</c:v>
                </c:pt>
                <c:pt idx="270">
                  <c:v>17.141333440730588</c:v>
                </c:pt>
                <c:pt idx="271">
                  <c:v>16.446223960730297</c:v>
                </c:pt>
                <c:pt idx="272">
                  <c:v>15.336428050730499</c:v>
                </c:pt>
                <c:pt idx="273">
                  <c:v>14.182565090730503</c:v>
                </c:pt>
                <c:pt idx="274">
                  <c:v>13.478095389082442</c:v>
                </c:pt>
                <c:pt idx="275">
                  <c:v>12.035300740730618</c:v>
                </c:pt>
                <c:pt idx="276">
                  <c:v>6.2118804533741745</c:v>
                </c:pt>
                <c:pt idx="277">
                  <c:v>5.4796625807304933</c:v>
                </c:pt>
                <c:pt idx="278">
                  <c:v>5.1549493407306075</c:v>
                </c:pt>
                <c:pt idx="279">
                  <c:v>4.8381838407304834</c:v>
                </c:pt>
                <c:pt idx="280">
                  <c:v>4.9858041407305915</c:v>
                </c:pt>
                <c:pt idx="281">
                  <c:v>5.4624819407307434</c:v>
                </c:pt>
                <c:pt idx="282">
                  <c:v>5.8537592407308097</c:v>
                </c:pt>
                <c:pt idx="283">
                  <c:v>6.6191309307304076</c:v>
                </c:pt>
                <c:pt idx="284">
                  <c:v>6.8741768821447806</c:v>
                </c:pt>
                <c:pt idx="285">
                  <c:v>7.5120726007304768</c:v>
                </c:pt>
                <c:pt idx="286">
                  <c:v>8.064136590730703</c:v>
                </c:pt>
                <c:pt idx="287">
                  <c:v>8.1912237407305977</c:v>
                </c:pt>
                <c:pt idx="288">
                  <c:v>8.163182260730494</c:v>
                </c:pt>
                <c:pt idx="289">
                  <c:v>8.3152218907305659</c:v>
                </c:pt>
                <c:pt idx="290">
                  <c:v>8.7532393258368586</c:v>
                </c:pt>
                <c:pt idx="291">
                  <c:v>9.0559745607306752</c:v>
                </c:pt>
                <c:pt idx="292">
                  <c:v>9.1435818207304429</c:v>
                </c:pt>
                <c:pt idx="293">
                  <c:v>9.7922467307306249</c:v>
                </c:pt>
                <c:pt idx="294">
                  <c:v>10.201222940730622</c:v>
                </c:pt>
                <c:pt idx="295">
                  <c:v>10.588669848257439</c:v>
                </c:pt>
                <c:pt idx="296">
                  <c:v>11.116360760730482</c:v>
                </c:pt>
                <c:pt idx="297">
                  <c:v>11.719223000730478</c:v>
                </c:pt>
                <c:pt idx="298">
                  <c:v>12.388876260730548</c:v>
                </c:pt>
                <c:pt idx="299">
                  <c:v>14.649979140730485</c:v>
                </c:pt>
                <c:pt idx="300">
                  <c:v>15.046726160730666</c:v>
                </c:pt>
                <c:pt idx="301">
                  <c:v>15.782575306387187</c:v>
                </c:pt>
                <c:pt idx="302">
                  <c:v>16.935143740730584</c:v>
                </c:pt>
                <c:pt idx="303">
                  <c:v>17.453999296286142</c:v>
                </c:pt>
                <c:pt idx="304">
                  <c:v>18.394072759598604</c:v>
                </c:pt>
                <c:pt idx="305">
                  <c:v>18.608307920730624</c:v>
                </c:pt>
                <c:pt idx="306">
                  <c:v>18.920903290730596</c:v>
                </c:pt>
                <c:pt idx="307">
                  <c:v>19.37929554073051</c:v>
                </c:pt>
                <c:pt idx="308">
                  <c:v>19.247210750730588</c:v>
                </c:pt>
                <c:pt idx="309">
                  <c:v>19.264101980730352</c:v>
                </c:pt>
                <c:pt idx="310">
                  <c:v>19.662116760730587</c:v>
                </c:pt>
                <c:pt idx="311">
                  <c:v>20.10944607073046</c:v>
                </c:pt>
                <c:pt idx="312">
                  <c:v>20.585028740730625</c:v>
                </c:pt>
                <c:pt idx="313">
                  <c:v>20.752582900730523</c:v>
                </c:pt>
                <c:pt idx="314">
                  <c:v>20.785808420730532</c:v>
                </c:pt>
                <c:pt idx="315">
                  <c:v>20.760912940730424</c:v>
                </c:pt>
                <c:pt idx="316">
                  <c:v>20.860829220730523</c:v>
                </c:pt>
                <c:pt idx="317">
                  <c:v>20.931061580730656</c:v>
                </c:pt>
                <c:pt idx="318">
                  <c:v>20.842393180291026</c:v>
                </c:pt>
                <c:pt idx="319">
                  <c:v>20.775238900730486</c:v>
                </c:pt>
                <c:pt idx="320">
                  <c:v>20.793062500730564</c:v>
                </c:pt>
                <c:pt idx="321">
                  <c:v>20.699977890730437</c:v>
                </c:pt>
                <c:pt idx="322">
                  <c:v>20.512678130730677</c:v>
                </c:pt>
                <c:pt idx="323">
                  <c:v>20.235688043760813</c:v>
                </c:pt>
                <c:pt idx="324">
                  <c:v>19.580415000730255</c:v>
                </c:pt>
                <c:pt idx="325">
                  <c:v>17.474600450730719</c:v>
                </c:pt>
                <c:pt idx="326">
                  <c:v>15.143606890730624</c:v>
                </c:pt>
                <c:pt idx="327">
                  <c:v>12.936823970730536</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-1.5432649992693375</c:v>
                </c:pt>
                <c:pt idx="336">
                  <c:v>-2.9183403492694993</c:v>
                </c:pt>
                <c:pt idx="337">
                  <c:v>-4.1177004092692515</c:v>
                </c:pt>
                <c:pt idx="338">
                  <c:v>-4.8145104511885366</c:v>
                </c:pt>
                <c:pt idx="339">
                  <c:v>-5.5537492592693383</c:v>
                </c:pt>
                <c:pt idx="340">
                  <c:v>-5.9406199092693583</c:v>
                </c:pt>
                <c:pt idx="341">
                  <c:v>-6.3232095992694326</c:v>
                </c:pt>
                <c:pt idx="342">
                  <c:v>-6.7506656992694332</c:v>
                </c:pt>
                <c:pt idx="343">
                  <c:v>-7.0734039224272891</c:v>
                </c:pt>
                <c:pt idx="344">
                  <c:v>-7.1889748792694013</c:v>
                </c:pt>
                <c:pt idx="345">
                  <c:v>-7.3120125392693653</c:v>
                </c:pt>
                <c:pt idx="346">
                  <c:v>-7.3348541992695715</c:v>
                </c:pt>
                <c:pt idx="347">
                  <c:v>-7.3693162492694739</c:v>
                </c:pt>
                <c:pt idx="348">
                  <c:v>-7.2903831992694714</c:v>
                </c:pt>
                <c:pt idx="349">
                  <c:v>-6.9507257025683113</c:v>
                </c:pt>
                <c:pt idx="350">
                  <c:v>-6.565419009269438</c:v>
                </c:pt>
                <c:pt idx="351">
                  <c:v>-6.3358487892695914</c:v>
                </c:pt>
                <c:pt idx="352">
                  <c:v>-6.1948702292693287</c:v>
                </c:pt>
                <c:pt idx="353">
                  <c:v>-6.1169779592695068</c:v>
                </c:pt>
                <c:pt idx="354">
                  <c:v>-6.0265773299763765</c:v>
                </c:pt>
                <c:pt idx="355">
                  <c:v>-5.7915902592693405</c:v>
                </c:pt>
                <c:pt idx="356">
                  <c:v>-5.3383890092695623</c:v>
                </c:pt>
                <c:pt idx="357">
                  <c:v>-4.5160900692694455</c:v>
                </c:pt>
                <c:pt idx="358">
                  <c:v>-3.9599179092694783</c:v>
                </c:pt>
                <c:pt idx="359">
                  <c:v>-3.6030407926026613</c:v>
                </c:pt>
                <c:pt idx="360">
                  <c:v>-3.2066949821609692</c:v>
                </c:pt>
                <c:pt idx="361">
                  <c:v>-1.6891000487430721</c:v>
                </c:pt>
                <c:pt idx="362">
                  <c:v>-1.242308119269254</c:v>
                </c:pt>
                <c:pt idx="363">
                  <c:v>-0.6657242292694886</c:v>
                </c:pt>
                <c:pt idx="364">
                  <c:v>-0.43966473926949007</c:v>
                </c:pt>
                <c:pt idx="365">
                  <c:v>-0.28132655714189603</c:v>
                </c:pt>
                <c:pt idx="366">
                  <c:v>-0.59506365926941351</c:v>
                </c:pt>
                <c:pt idx="367">
                  <c:v>-0.95902137926921682</c:v>
                </c:pt>
                <c:pt idx="368">
                  <c:v>-0.44190583926949561</c:v>
                </c:pt>
                <c:pt idx="369">
                  <c:v>0.58762036073045332</c:v>
                </c:pt>
                <c:pt idx="370">
                  <c:v>0.89310487116519366</c:v>
                </c:pt>
                <c:pt idx="371">
                  <c:v>1.0305790907306818</c:v>
                </c:pt>
                <c:pt idx="372">
                  <c:v>1.3706768807305707</c:v>
                </c:pt>
                <c:pt idx="373">
                  <c:v>2.1018539807304961</c:v>
                </c:pt>
                <c:pt idx="374">
                  <c:v>2.5874808907306752</c:v>
                </c:pt>
                <c:pt idx="375">
                  <c:v>2.9729444882052967</c:v>
                </c:pt>
                <c:pt idx="376">
                  <c:v>3.147994500730626</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5.6720569407304753</c:v>
                </c:pt>
                <c:pt idx="385">
                  <c:v>5.7776105307305405</c:v>
                </c:pt>
                <c:pt idx="386">
                  <c:v>5.8008407077636122</c:v>
                </c:pt>
                <c:pt idx="387">
                  <c:v>5.4119955007307965</c:v>
                </c:pt>
                <c:pt idx="388">
                  <c:v>4.6862905407305515</c:v>
                </c:pt>
                <c:pt idx="389">
                  <c:v>4.1067562607305845</c:v>
                </c:pt>
                <c:pt idx="390">
                  <c:v>3.2341262907305346</c:v>
                </c:pt>
                <c:pt idx="391">
                  <c:v>2.7358692891178267</c:v>
                </c:pt>
                <c:pt idx="392">
                  <c:v>2.1940253607304214</c:v>
                </c:pt>
                <c:pt idx="393">
                  <c:v>1.6684125207307881</c:v>
                </c:pt>
                <c:pt idx="394">
                  <c:v>1.0419137807304937</c:v>
                </c:pt>
                <c:pt idx="395">
                  <c:v>0.19382490073064668</c:v>
                </c:pt>
                <c:pt idx="396">
                  <c:v>-0.18892654187833152</c:v>
                </c:pt>
                <c:pt idx="397">
                  <c:v>-0.40417425926942552</c:v>
                </c:pt>
                <c:pt idx="398">
                  <c:v>-0.23918874926945932</c:v>
                </c:pt>
                <c:pt idx="399">
                  <c:v>2.6259440730640911E-2</c:v>
                </c:pt>
                <c:pt idx="400">
                  <c:v>9.3102080730744732E-2</c:v>
                </c:pt>
                <c:pt idx="401">
                  <c:v>9.0272932649739332E-2</c:v>
                </c:pt>
                <c:pt idx="402">
                  <c:v>4.6535008771769339E-2</c:v>
                </c:pt>
                <c:pt idx="403">
                  <c:v>-6.9988599269478882E-2</c:v>
                </c:pt>
                <c:pt idx="404">
                  <c:v>-0.32841395926951233</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-0.37826400926950143</c:v>
                </c:pt>
                <c:pt idx="417">
                  <c:v>0.2307566755131063</c:v>
                </c:pt>
                <c:pt idx="418">
                  <c:v>1.5598110407306358</c:v>
                </c:pt>
                <c:pt idx="419">
                  <c:v>2.0382477407305832</c:v>
                </c:pt>
                <c:pt idx="420">
                  <c:v>1.7868002407305852</c:v>
                </c:pt>
                <c:pt idx="421">
                  <c:v>1.560408540730464</c:v>
                </c:pt>
                <c:pt idx="422">
                  <c:v>1.6487997307305875</c:v>
                </c:pt>
                <c:pt idx="423">
                  <c:v>1.6366601607305733</c:v>
                </c:pt>
                <c:pt idx="424">
                  <c:v>1.388123949521872</c:v>
                </c:pt>
                <c:pt idx="425">
                  <c:v>0.96964188073072077</c:v>
                </c:pt>
                <c:pt idx="426">
                  <c:v>0.65944558073047765</c:v>
                </c:pt>
                <c:pt idx="427">
                  <c:v>5.5489376147377811E-2</c:v>
                </c:pt>
                <c:pt idx="428">
                  <c:v>-1.5817222592694085</c:v>
                </c:pt>
                <c:pt idx="429">
                  <c:v>-1.7248221992694373</c:v>
                </c:pt>
                <c:pt idx="430">
                  <c:v>-2.1066079735552377</c:v>
                </c:pt>
                <c:pt idx="431">
                  <c:v>-2.4412656092693927</c:v>
                </c:pt>
                <c:pt idx="432">
                  <c:v>-2.8230459292695333</c:v>
                </c:pt>
                <c:pt idx="433">
                  <c:v>-2.6723292092695061</c:v>
                </c:pt>
                <c:pt idx="434">
                  <c:v>-3.3191546592694987</c:v>
                </c:pt>
                <c:pt idx="435">
                  <c:v>-3.9542133568305644</c:v>
                </c:pt>
                <c:pt idx="436">
                  <c:v>-4.277211114108181</c:v>
                </c:pt>
                <c:pt idx="437">
                  <c:v>-7.0265206164123395</c:v>
                </c:pt>
                <c:pt idx="438">
                  <c:v>-7.9420781192694294</c:v>
                </c:pt>
                <c:pt idx="439">
                  <c:v>-8.5574928692693586</c:v>
                </c:pt>
                <c:pt idx="440">
                  <c:v>-8.5491877392694704</c:v>
                </c:pt>
                <c:pt idx="441">
                  <c:v>-8.6265620168453729</c:v>
                </c:pt>
                <c:pt idx="442">
                  <c:v>-10.398555709269516</c:v>
                </c:pt>
                <c:pt idx="443">
                  <c:v>-13.071210859269256</c:v>
                </c:pt>
                <c:pt idx="444">
                  <c:v>-14.237349319269427</c:v>
                </c:pt>
                <c:pt idx="445">
                  <c:v>-13.858654989269516</c:v>
                </c:pt>
                <c:pt idx="446">
                  <c:v>-13.65484801684512</c:v>
                </c:pt>
                <c:pt idx="447">
                  <c:v>-14.750429109269451</c:v>
                </c:pt>
                <c:pt idx="448">
                  <c:v>-14.983401009269546</c:v>
                </c:pt>
                <c:pt idx="449">
                  <c:v>-16.252995419269475</c:v>
                </c:pt>
                <c:pt idx="450">
                  <c:v>-15.664054659269336</c:v>
                </c:pt>
                <c:pt idx="451">
                  <c:v>-14.052264912330624</c:v>
                </c:pt>
                <c:pt idx="452">
                  <c:v>-11.761028359269375</c:v>
                </c:pt>
                <c:pt idx="453">
                  <c:v>-10.209944749269384</c:v>
                </c:pt>
                <c:pt idx="454">
                  <c:v>-8.3286273392693744</c:v>
                </c:pt>
                <c:pt idx="455">
                  <c:v>-7.1481200792692787</c:v>
                </c:pt>
                <c:pt idx="456">
                  <c:v>-5.5630227060780726</c:v>
                </c:pt>
                <c:pt idx="457">
                  <c:v>-4.1587274192693116</c:v>
                </c:pt>
                <c:pt idx="458">
                  <c:v>-3.6789534392692</c:v>
                </c:pt>
                <c:pt idx="459">
                  <c:v>-2.5786467592694464</c:v>
                </c:pt>
                <c:pt idx="460">
                  <c:v>-1.7433745092694695</c:v>
                </c:pt>
                <c:pt idx="461">
                  <c:v>-1.4000637977309192</c:v>
                </c:pt>
                <c:pt idx="462">
                  <c:v>-1.1796483492693</c:v>
                </c:pt>
                <c:pt idx="463">
                  <c:v>-1.5869154092695101</c:v>
                </c:pt>
                <c:pt idx="464">
                  <c:v>-2.7044030592694241</c:v>
                </c:pt>
                <c:pt idx="465">
                  <c:v>-4.5773065592693545</c:v>
                </c:pt>
                <c:pt idx="466">
                  <c:v>-5.1972492701389026</c:v>
                </c:pt>
                <c:pt idx="467">
                  <c:v>-5.1336412592694387</c:v>
                </c:pt>
                <c:pt idx="468">
                  <c:v>-4.6652678292693395</c:v>
                </c:pt>
                <c:pt idx="469">
                  <c:v>-3.8880296392694027</c:v>
                </c:pt>
                <c:pt idx="470">
                  <c:v>-2.2936307592693823</c:v>
                </c:pt>
                <c:pt idx="471">
                  <c:v>-1.9307933602795799</c:v>
                </c:pt>
                <c:pt idx="472">
                  <c:v>-1.9282764892694786</c:v>
                </c:pt>
                <c:pt idx="473">
                  <c:v>-1.8794268392695272</c:v>
                </c:pt>
                <c:pt idx="474">
                  <c:v>-1.6972468592693275</c:v>
                </c:pt>
                <c:pt idx="475">
                  <c:v>-1.5702673192693479</c:v>
                </c:pt>
                <c:pt idx="476">
                  <c:v>-1.550111690848297</c:v>
                </c:pt>
                <c:pt idx="477">
                  <c:v>-1.5190091592694841</c:v>
                </c:pt>
                <c:pt idx="478">
                  <c:v>-1.5146193292694499</c:v>
                </c:pt>
                <c:pt idx="479">
                  <c:v>-1.4912708892694138</c:v>
                </c:pt>
                <c:pt idx="480">
                  <c:v>-1.5032617192694135</c:v>
                </c:pt>
                <c:pt idx="481">
                  <c:v>-1.5135294309866358</c:v>
                </c:pt>
                <c:pt idx="482">
                  <c:v>-1.5365330292694352</c:v>
                </c:pt>
                <c:pt idx="483">
                  <c:v>-1.521443659269335</c:v>
                </c:pt>
                <c:pt idx="484">
                  <c:v>-1.5344716592692718</c:v>
                </c:pt>
                <c:pt idx="485">
                  <c:v>-1.5227315592694288</c:v>
                </c:pt>
                <c:pt idx="486">
                  <c:v>-1.5284834382168406</c:v>
                </c:pt>
                <c:pt idx="487">
                  <c:v>-1.5293619392692932</c:v>
                </c:pt>
                <c:pt idx="488">
                  <c:v>-1.5297739592694457</c:v>
                </c:pt>
                <c:pt idx="489">
                  <c:v>-1.5363226892693818</c:v>
                </c:pt>
                <c:pt idx="490">
                  <c:v>-1.5387614092693696</c:v>
                </c:pt>
                <c:pt idx="491">
                  <c:v>-1.5433983775489089</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-1.5564347192694727</c:v>
                </c:pt>
                <c:pt idx="500">
                  <c:v>-1.5592494592694355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-1.6515922592693757</c:v>
                </c:pt>
                <c:pt idx="513">
                  <c:v>-1.6572480572491888</c:v>
                </c:pt>
                <c:pt idx="514">
                  <c:v>-1.6636988192694537</c:v>
                </c:pt>
                <c:pt idx="515">
                  <c:v>-1.666081499269481</c:v>
                </c:pt>
                <c:pt idx="516">
                  <c:v>-1.6663562592694632</c:v>
                </c:pt>
                <c:pt idx="517">
                  <c:v>-1.6666422905196039</c:v>
                </c:pt>
                <c:pt idx="518">
                  <c:v>-1.667903059269404</c:v>
                </c:pt>
                <c:pt idx="519">
                  <c:v>-1.6679022592694228</c:v>
                </c:pt>
                <c:pt idx="520">
                  <c:v>-1.6694022592694318</c:v>
                </c:pt>
                <c:pt idx="521">
                  <c:v>-1.6690622592694786</c:v>
                </c:pt>
                <c:pt idx="522">
                  <c:v>-1.6689022592694718</c:v>
                </c:pt>
                <c:pt idx="523">
                  <c:v>-1.6689022592694718</c:v>
                </c:pt>
                <c:pt idx="524">
                  <c:v>-1.6689022592694438</c:v>
                </c:pt>
                <c:pt idx="525">
                  <c:v>-1.6694765592695404</c:v>
                </c:pt>
                <c:pt idx="526">
                  <c:v>-1.669572259269529</c:v>
                </c:pt>
                <c:pt idx="527">
                  <c:v>-1.669572259269529</c:v>
                </c:pt>
                <c:pt idx="528">
                  <c:v>-1.6695722592694842</c:v>
                </c:pt>
                <c:pt idx="529">
                  <c:v>-1.6695722592694557</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-1.6723310687932154</c:v>
                </c:pt>
                <c:pt idx="539">
                  <c:v>-1.6727522592694157</c:v>
                </c:pt>
                <c:pt idx="540">
                  <c:v>-1.6722916592692478</c:v>
                </c:pt>
                <c:pt idx="541">
                  <c:v>-1.672262259269246</c:v>
                </c:pt>
                <c:pt idx="542">
                  <c:v>-1.672262259269246</c:v>
                </c:pt>
                <c:pt idx="543">
                  <c:v>-1.6721508306980484</c:v>
                </c:pt>
                <c:pt idx="544">
                  <c:v>-1.6712436592694622</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-1.6676722592694637</c:v>
                </c:pt>
                <c:pt idx="555">
                  <c:v>-1.6686822592694313</c:v>
                </c:pt>
                <c:pt idx="556">
                  <c:v>-1.668569109269342</c:v>
                </c:pt>
                <c:pt idx="557">
                  <c:v>-1.6680430092695695</c:v>
                </c:pt>
                <c:pt idx="558">
                  <c:v>-1.6686585013744542</c:v>
                </c:pt>
                <c:pt idx="559">
                  <c:v>-1.6687372592691638</c:v>
                </c:pt>
                <c:pt idx="560">
                  <c:v>-1.6687372592691638</c:v>
                </c:pt>
                <c:pt idx="561">
                  <c:v>-1.6687372592694198</c:v>
                </c:pt>
                <c:pt idx="562">
                  <c:v>-1.670636259269455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-1.6737222592694367</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-1.6677906392694388</c:v>
                </c:pt>
                <c:pt idx="582">
                  <c:v>-1.6687924520404918</c:v>
                </c:pt>
                <c:pt idx="583">
                  <c:v>-1.6736062592694028</c:v>
                </c:pt>
                <c:pt idx="584">
                  <c:v>-1.6732762592693278</c:v>
                </c:pt>
                <c:pt idx="585">
                  <c:v>-1.6750554592694442</c:v>
                </c:pt>
                <c:pt idx="586">
                  <c:v>-1.6818201092694238</c:v>
                </c:pt>
                <c:pt idx="587">
                  <c:v>-1.6857446572285517</c:v>
                </c:pt>
                <c:pt idx="588">
                  <c:v>-1.6871520592694651</c:v>
                </c:pt>
                <c:pt idx="589">
                  <c:v>-1.6875322592693878</c:v>
                </c:pt>
                <c:pt idx="590">
                  <c:v>-1.7030457886811938</c:v>
                </c:pt>
                <c:pt idx="591">
                  <c:v>-1.7029822592695318</c:v>
                </c:pt>
                <c:pt idx="592">
                  <c:v>-1.7032435592693378</c:v>
                </c:pt>
                <c:pt idx="593">
                  <c:v>-1.703726217602773</c:v>
                </c:pt>
                <c:pt idx="594">
                  <c:v>-1.7037522592694752</c:v>
                </c:pt>
                <c:pt idx="595">
                  <c:v>-1.7037522592694752</c:v>
                </c:pt>
                <c:pt idx="596">
                  <c:v>-1.7037522592694048</c:v>
                </c:pt>
                <c:pt idx="597">
                  <c:v>-1.7051322592694014</c:v>
                </c:pt>
                <c:pt idx="598">
                  <c:v>-1.7055927765107555</c:v>
                </c:pt>
                <c:pt idx="599">
                  <c:v>-1.7070146592692454</c:v>
                </c:pt>
                <c:pt idx="600">
                  <c:v>-1.7071122592692518</c:v>
                </c:pt>
                <c:pt idx="601">
                  <c:v>-1.7071122592692518</c:v>
                </c:pt>
                <c:pt idx="602">
                  <c:v>-1.7071122592692518</c:v>
                </c:pt>
                <c:pt idx="603">
                  <c:v>-1.7071122592692518</c:v>
                </c:pt>
                <c:pt idx="604">
                  <c:v>-1.7071122592694197</c:v>
                </c:pt>
                <c:pt idx="605">
                  <c:v>-1.709919059269406</c:v>
                </c:pt>
                <c:pt idx="606">
                  <c:v>-1.710496859269367</c:v>
                </c:pt>
                <c:pt idx="607">
                  <c:v>-1.7113022592694411</c:v>
                </c:pt>
                <c:pt idx="608">
                  <c:v>-1.7119995792693008</c:v>
                </c:pt>
                <c:pt idx="609">
                  <c:v>-1.7131492392691965</c:v>
                </c:pt>
                <c:pt idx="610">
                  <c:v>-1.7131622592692373</c:v>
                </c:pt>
                <c:pt idx="611">
                  <c:v>-1.7131622592692513</c:v>
                </c:pt>
                <c:pt idx="612">
                  <c:v>-1.7164122592694318</c:v>
                </c:pt>
                <c:pt idx="613">
                  <c:v>-1.7172842692695696</c:v>
                </c:pt>
                <c:pt idx="614">
                  <c:v>-1.7183962592692668</c:v>
                </c:pt>
                <c:pt idx="615">
                  <c:v>-1.7183962592692668</c:v>
                </c:pt>
                <c:pt idx="616">
                  <c:v>-1.7183962592692668</c:v>
                </c:pt>
                <c:pt idx="617">
                  <c:v>-1.718396259269281</c:v>
                </c:pt>
                <c:pt idx="618">
                  <c:v>-1.7177203392693596</c:v>
                </c:pt>
                <c:pt idx="619">
                  <c:v>-1.7141308592693179</c:v>
                </c:pt>
                <c:pt idx="620">
                  <c:v>-1.7090090926026802</c:v>
                </c:pt>
                <c:pt idx="621">
                  <c:v>-1.7026296878407945</c:v>
                </c:pt>
                <c:pt idx="622">
                  <c:v>-1.6963509392694671</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-1.6911966092694093</c:v>
                </c:pt>
                <c:pt idx="632">
                  <c:v>-1.6917222592693666</c:v>
                </c:pt>
                <c:pt idx="633">
                  <c:v>-1.6911341592695095</c:v>
                </c:pt>
                <c:pt idx="634">
                  <c:v>-1.687482259269359</c:v>
                </c:pt>
                <c:pt idx="635">
                  <c:v>-1.6873145041674462</c:v>
                </c:pt>
                <c:pt idx="636">
                  <c:v>-1.69078535926937</c:v>
                </c:pt>
                <c:pt idx="637">
                  <c:v>-1.6917622592693937</c:v>
                </c:pt>
                <c:pt idx="638">
                  <c:v>-1.6917776592693912</c:v>
                </c:pt>
                <c:pt idx="639">
                  <c:v>-1.6922790592693531</c:v>
                </c:pt>
                <c:pt idx="640">
                  <c:v>-1.6941947855852533</c:v>
                </c:pt>
                <c:pt idx="641">
                  <c:v>-1.6984451992695024</c:v>
                </c:pt>
                <c:pt idx="642">
                  <c:v>-1.7022322592694197</c:v>
                </c:pt>
                <c:pt idx="643">
                  <c:v>-1.7033822592694292</c:v>
                </c:pt>
                <c:pt idx="644">
                  <c:v>-1.705804259269537</c:v>
                </c:pt>
                <c:pt idx="645">
                  <c:v>-1.7074627092694612</c:v>
                </c:pt>
                <c:pt idx="646">
                  <c:v>-1.7109887898815401</c:v>
                </c:pt>
                <c:pt idx="647">
                  <c:v>-1.7137388592696088</c:v>
                </c:pt>
                <c:pt idx="648">
                  <c:v>-1.7142611592692698</c:v>
                </c:pt>
                <c:pt idx="649">
                  <c:v>-1.7140863092693337</c:v>
                </c:pt>
                <c:pt idx="650">
                  <c:v>-1.7160747692692127</c:v>
                </c:pt>
                <c:pt idx="651">
                  <c:v>-1.7196135858000758</c:v>
                </c:pt>
                <c:pt idx="652">
                  <c:v>-1.725303659269368</c:v>
                </c:pt>
                <c:pt idx="653">
                  <c:v>-1.7265654592692954</c:v>
                </c:pt>
                <c:pt idx="654">
                  <c:v>-1.7265922592692937</c:v>
                </c:pt>
                <c:pt idx="655">
                  <c:v>-1.7261346192693707</c:v>
                </c:pt>
                <c:pt idx="656">
                  <c:v>-1.7246814429426818</c:v>
                </c:pt>
                <c:pt idx="657">
                  <c:v>-1.7256950092694128</c:v>
                </c:pt>
                <c:pt idx="658">
                  <c:v>-1.728904139269472</c:v>
                </c:pt>
                <c:pt idx="659">
                  <c:v>-1.7300622592694852</c:v>
                </c:pt>
                <c:pt idx="660">
                  <c:v>-1.7300622592694852</c:v>
                </c:pt>
                <c:pt idx="661">
                  <c:v>-1.7300622592694852</c:v>
                </c:pt>
                <c:pt idx="662">
                  <c:v>-1.7300622592694852</c:v>
                </c:pt>
                <c:pt idx="663">
                  <c:v>-1.7300799592694738</c:v>
                </c:pt>
                <c:pt idx="664">
                  <c:v>-1.7306522592692488</c:v>
                </c:pt>
                <c:pt idx="665">
                  <c:v>-1.7312594592694921</c:v>
                </c:pt>
                <c:pt idx="666">
                  <c:v>-1.7313122592695152</c:v>
                </c:pt>
                <c:pt idx="667">
                  <c:v>-1.7313122592695152</c:v>
                </c:pt>
                <c:pt idx="668">
                  <c:v>-1.7313122592695152</c:v>
                </c:pt>
                <c:pt idx="669">
                  <c:v>-1.7313122592695152</c:v>
                </c:pt>
                <c:pt idx="670">
                  <c:v>-1.7322256592694429</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-1.7279000592695983</c:v>
                </c:pt>
                <c:pt idx="688">
                  <c:v>-1.7245370806978713</c:v>
                </c:pt>
                <c:pt idx="689">
                  <c:v>-1.7233316092693194</c:v>
                </c:pt>
                <c:pt idx="690">
                  <c:v>-1.7229722592693666</c:v>
                </c:pt>
                <c:pt idx="691">
                  <c:v>-1.723976799269674</c:v>
                </c:pt>
                <c:pt idx="692">
                  <c:v>-1.7279144201889798</c:v>
                </c:pt>
                <c:pt idx="693">
                  <c:v>-1.7305443783171315</c:v>
                </c:pt>
                <c:pt idx="694">
                  <c:v>-1.7340815926027346</c:v>
                </c:pt>
                <c:pt idx="695">
                  <c:v>-1.7405318392692948</c:v>
                </c:pt>
                <c:pt idx="696">
                  <c:v>-1.7452237992693362</c:v>
                </c:pt>
                <c:pt idx="697">
                  <c:v>-1.7455822592693528</c:v>
                </c:pt>
                <c:pt idx="698">
                  <c:v>-1.7456877092693899</c:v>
                </c:pt>
                <c:pt idx="699">
                  <c:v>-1.7461372592692896</c:v>
                </c:pt>
                <c:pt idx="700">
                  <c:v>-1.7483886592696078</c:v>
                </c:pt>
                <c:pt idx="701">
                  <c:v>-1.7505439592692653</c:v>
                </c:pt>
                <c:pt idx="702">
                  <c:v>-1.7506022592692716</c:v>
                </c:pt>
                <c:pt idx="703">
                  <c:v>-1.7511356592696192</c:v>
                </c:pt>
                <c:pt idx="704">
                  <c:v>-1.7519646122105663</c:v>
                </c:pt>
                <c:pt idx="705">
                  <c:v>-1.7549961092695412</c:v>
                </c:pt>
                <c:pt idx="706">
                  <c:v>-1.7560434992693672</c:v>
                </c:pt>
                <c:pt idx="707">
                  <c:v>-1.7561743792694378</c:v>
                </c:pt>
                <c:pt idx="708">
                  <c:v>-1.757130659269291</c:v>
                </c:pt>
                <c:pt idx="709">
                  <c:v>-1.7571522592693178</c:v>
                </c:pt>
                <c:pt idx="710">
                  <c:v>-1.7573079592694398</c:v>
                </c:pt>
                <c:pt idx="711">
                  <c:v>-1.7582622592694268</c:v>
                </c:pt>
                <c:pt idx="712">
                  <c:v>-1.7582622592694268</c:v>
                </c:pt>
                <c:pt idx="713">
                  <c:v>-1.7582622592694268</c:v>
                </c:pt>
                <c:pt idx="714">
                  <c:v>-1.7587000143713141</c:v>
                </c:pt>
                <c:pt idx="715">
                  <c:v>-1.760606009269253</c:v>
                </c:pt>
                <c:pt idx="716">
                  <c:v>-1.7611942592694674</c:v>
                </c:pt>
                <c:pt idx="717">
                  <c:v>-1.7612422592694772</c:v>
                </c:pt>
                <c:pt idx="718">
                  <c:v>-1.7612422592694772</c:v>
                </c:pt>
                <c:pt idx="719">
                  <c:v>-1.7612422592694772</c:v>
                </c:pt>
                <c:pt idx="720">
                  <c:v>-1.7578146592693671</c:v>
                </c:pt>
                <c:pt idx="721">
                  <c:v>-1.7557990592695314</c:v>
                </c:pt>
                <c:pt idx="722">
                  <c:v>-1.7551800592694058</c:v>
                </c:pt>
                <c:pt idx="723">
                  <c:v>-1.7549522592694018</c:v>
                </c:pt>
                <c:pt idx="724">
                  <c:v>-1.7544600755959294</c:v>
                </c:pt>
                <c:pt idx="725">
                  <c:v>-1.7520194792692791</c:v>
                </c:pt>
                <c:pt idx="726">
                  <c:v>-1.747866109269308</c:v>
                </c:pt>
                <c:pt idx="727">
                  <c:v>-1.744101289269449</c:v>
                </c:pt>
                <c:pt idx="728">
                  <c:v>-1.7436882592694583</c:v>
                </c:pt>
                <c:pt idx="729">
                  <c:v>-1.7436882592694583</c:v>
                </c:pt>
                <c:pt idx="730">
                  <c:v>-1.7435693192693507</c:v>
                </c:pt>
                <c:pt idx="731">
                  <c:v>-1.7430622592693481</c:v>
                </c:pt>
                <c:pt idx="732">
                  <c:v>-1.7429470592695253</c:v>
                </c:pt>
                <c:pt idx="733">
                  <c:v>-1.7417184392693199</c:v>
                </c:pt>
                <c:pt idx="734">
                  <c:v>-1.7401504345272827</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-1.7308923592696293</c:v>
                </c:pt>
                <c:pt idx="752">
                  <c:v>-1.730842259269648</c:v>
                </c:pt>
                <c:pt idx="753">
                  <c:v>-1.730842259269648</c:v>
                </c:pt>
                <c:pt idx="754">
                  <c:v>-1.730842259269648</c:v>
                </c:pt>
                <c:pt idx="755">
                  <c:v>-1.730842259269648</c:v>
                </c:pt>
                <c:pt idx="756">
                  <c:v>-1.730842259269648</c:v>
                </c:pt>
                <c:pt idx="757">
                  <c:v>-1.7307934592695751</c:v>
                </c:pt>
                <c:pt idx="758">
                  <c:v>-1.7296760992694642</c:v>
                </c:pt>
                <c:pt idx="759">
                  <c:v>-1.72921533426927</c:v>
                </c:pt>
                <c:pt idx="760">
                  <c:v>-1.7288222592692624</c:v>
                </c:pt>
                <c:pt idx="761">
                  <c:v>-1.7272022592694434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-1.7279222592692314</c:v>
                </c:pt>
                <c:pt idx="770">
                  <c:v>-1.7271200641475986</c:v>
                </c:pt>
                <c:pt idx="771">
                  <c:v>-1.7266022592695818</c:v>
                </c:pt>
                <c:pt idx="772">
                  <c:v>-1.7266022592695818</c:v>
                </c:pt>
                <c:pt idx="773">
                  <c:v>-1.7266022592695818</c:v>
                </c:pt>
                <c:pt idx="774">
                  <c:v>-1.7282465092691695</c:v>
                </c:pt>
                <c:pt idx="775">
                  <c:v>-1.7285722592691972</c:v>
                </c:pt>
                <c:pt idx="776">
                  <c:v>-1.728572259269183</c:v>
                </c:pt>
                <c:pt idx="777">
                  <c:v>-1.7296339992693932</c:v>
                </c:pt>
                <c:pt idx="778">
                  <c:v>-1.7309822592693238</c:v>
                </c:pt>
                <c:pt idx="779">
                  <c:v>-1.7310430840116453</c:v>
                </c:pt>
                <c:pt idx="780">
                  <c:v>-1.7317245092692817</c:v>
                </c:pt>
                <c:pt idx="781">
                  <c:v>-1.7339808492694975</c:v>
                </c:pt>
                <c:pt idx="782">
                  <c:v>-1.7359722592694129</c:v>
                </c:pt>
                <c:pt idx="783">
                  <c:v>-1.7359722592694129</c:v>
                </c:pt>
                <c:pt idx="784">
                  <c:v>-1.7359722592694129</c:v>
                </c:pt>
                <c:pt idx="785">
                  <c:v>-1.7359722592694129</c:v>
                </c:pt>
                <c:pt idx="786">
                  <c:v>-1.7359722592694129</c:v>
                </c:pt>
                <c:pt idx="787">
                  <c:v>-1.7376473992696453</c:v>
                </c:pt>
                <c:pt idx="788">
                  <c:v>-1.7380422592696618</c:v>
                </c:pt>
                <c:pt idx="789">
                  <c:v>-1.7380422592696618</c:v>
                </c:pt>
                <c:pt idx="790">
                  <c:v>-1.7380369592696496</c:v>
                </c:pt>
                <c:pt idx="791">
                  <c:v>-1.7363418511062321</c:v>
                </c:pt>
                <c:pt idx="792">
                  <c:v>-1.7349552592693414</c:v>
                </c:pt>
                <c:pt idx="793">
                  <c:v>-1.7350490592693693</c:v>
                </c:pt>
                <c:pt idx="794">
                  <c:v>-1.7335244692695098</c:v>
                </c:pt>
                <c:pt idx="795">
                  <c:v>-1.7323267192694627</c:v>
                </c:pt>
                <c:pt idx="796">
                  <c:v>-1.7333145592694426</c:v>
                </c:pt>
                <c:pt idx="797">
                  <c:v>-1.7345622592694494</c:v>
                </c:pt>
                <c:pt idx="798">
                  <c:v>-1.7345622592694072</c:v>
                </c:pt>
                <c:pt idx="799">
                  <c:v>-1.7343466592695052</c:v>
                </c:pt>
                <c:pt idx="800">
                  <c:v>-1.73412225926948</c:v>
                </c:pt>
                <c:pt idx="801">
                  <c:v>-1.73412225926948</c:v>
                </c:pt>
                <c:pt idx="802">
                  <c:v>-1.7341222592694943</c:v>
                </c:pt>
                <c:pt idx="803">
                  <c:v>-1.73412225926948</c:v>
                </c:pt>
                <c:pt idx="804">
                  <c:v>-1.73412225926948</c:v>
                </c:pt>
                <c:pt idx="805">
                  <c:v>-1.735049359269478</c:v>
                </c:pt>
                <c:pt idx="806">
                  <c:v>-1.7383274992694018</c:v>
                </c:pt>
                <c:pt idx="807">
                  <c:v>-1.7387302592694134</c:v>
                </c:pt>
                <c:pt idx="808">
                  <c:v>-1.7375840960040392</c:v>
                </c:pt>
                <c:pt idx="809">
                  <c:v>-1.7370422592694834</c:v>
                </c:pt>
                <c:pt idx="810">
                  <c:v>-1.736747059269419</c:v>
                </c:pt>
                <c:pt idx="811">
                  <c:v>-1.7339827892693898</c:v>
                </c:pt>
                <c:pt idx="812">
                  <c:v>-1.7337822592693872</c:v>
                </c:pt>
                <c:pt idx="813">
                  <c:v>-1.7351562388612081</c:v>
                </c:pt>
                <c:pt idx="814">
                  <c:v>-1.7349817592694277</c:v>
                </c:pt>
                <c:pt idx="815">
                  <c:v>-1.7344122592694458</c:v>
                </c:pt>
                <c:pt idx="816">
                  <c:v>-1.7344122592694458</c:v>
                </c:pt>
                <c:pt idx="817">
                  <c:v>-1.7344122592694458</c:v>
                </c:pt>
                <c:pt idx="818">
                  <c:v>-1.7360311992694029</c:v>
                </c:pt>
                <c:pt idx="819">
                  <c:v>-1.7402241149396358</c:v>
                </c:pt>
                <c:pt idx="820">
                  <c:v>-1.7400966592694505</c:v>
                </c:pt>
                <c:pt idx="821">
                  <c:v>-1.7398165592694543</c:v>
                </c:pt>
                <c:pt idx="822">
                  <c:v>-1.7414168592695058</c:v>
                </c:pt>
                <c:pt idx="823">
                  <c:v>-1.7449917392693637</c:v>
                </c:pt>
                <c:pt idx="824">
                  <c:v>-1.7476635592693812</c:v>
                </c:pt>
                <c:pt idx="825">
                  <c:v>-1.7489748365888573</c:v>
                </c:pt>
                <c:pt idx="826">
                  <c:v>-1.7492882592692918</c:v>
                </c:pt>
                <c:pt idx="827">
                  <c:v>-1.7492882592692918</c:v>
                </c:pt>
                <c:pt idx="828">
                  <c:v>-1.7494529592692061</c:v>
                </c:pt>
                <c:pt idx="829">
                  <c:v>-1.750417019269378</c:v>
                </c:pt>
                <c:pt idx="830">
                  <c:v>-1.7478499515770798</c:v>
                </c:pt>
                <c:pt idx="831">
                  <c:v>-1.7466322592693309</c:v>
                </c:pt>
                <c:pt idx="832">
                  <c:v>-1.7467294592693292</c:v>
                </c:pt>
                <c:pt idx="833">
                  <c:v>-1.7468386092694854</c:v>
                </c:pt>
                <c:pt idx="834">
                  <c:v>-1.7462729092694502</c:v>
                </c:pt>
                <c:pt idx="835">
                  <c:v>-1.7461522592694498</c:v>
                </c:pt>
                <c:pt idx="836">
                  <c:v>-1.745912363436176</c:v>
                </c:pt>
                <c:pt idx="837">
                  <c:v>-1.7465889592693742</c:v>
                </c:pt>
                <c:pt idx="838">
                  <c:v>-1.7472898792695446</c:v>
                </c:pt>
                <c:pt idx="839">
                  <c:v>-1.748588909269472</c:v>
                </c:pt>
                <c:pt idx="840">
                  <c:v>-1.7503223592694301</c:v>
                </c:pt>
                <c:pt idx="841">
                  <c:v>-1.754547073222952</c:v>
                </c:pt>
                <c:pt idx="842">
                  <c:v>-1.7565222592695018</c:v>
                </c:pt>
                <c:pt idx="843">
                  <c:v>-1.756837059269543</c:v>
                </c:pt>
                <c:pt idx="844">
                  <c:v>-1.7566912592694828</c:v>
                </c:pt>
                <c:pt idx="845">
                  <c:v>-1.7556531592693858</c:v>
                </c:pt>
                <c:pt idx="846">
                  <c:v>-1.755969659269349</c:v>
                </c:pt>
                <c:pt idx="847">
                  <c:v>-1.7551322592692862</c:v>
                </c:pt>
                <c:pt idx="848">
                  <c:v>-1.7551322592692862</c:v>
                </c:pt>
                <c:pt idx="849">
                  <c:v>-1.7551322592692862</c:v>
                </c:pt>
                <c:pt idx="850">
                  <c:v>-1.7551322592692862</c:v>
                </c:pt>
                <c:pt idx="851">
                  <c:v>-1.7551322592692862</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-1.7537222592694894</c:v>
                </c:pt>
                <c:pt idx="863">
                  <c:v>-1.7537222592694894</c:v>
                </c:pt>
                <c:pt idx="864">
                  <c:v>-1.753722259269461</c:v>
                </c:pt>
                <c:pt idx="865">
                  <c:v>-1.7537222592694894</c:v>
                </c:pt>
                <c:pt idx="866">
                  <c:v>-1.7537222592694894</c:v>
                </c:pt>
                <c:pt idx="867">
                  <c:v>-1.7543115592694818</c:v>
                </c:pt>
                <c:pt idx="868">
                  <c:v>-1.7544322592694614</c:v>
                </c:pt>
                <c:pt idx="869">
                  <c:v>-1.7544322592694894</c:v>
                </c:pt>
                <c:pt idx="870">
                  <c:v>-1.7551636592693813</c:v>
                </c:pt>
                <c:pt idx="871">
                  <c:v>-1.7556622592693678</c:v>
                </c:pt>
                <c:pt idx="872">
                  <c:v>-1.7556622592693678</c:v>
                </c:pt>
                <c:pt idx="873">
                  <c:v>-1.7556622592693678</c:v>
                </c:pt>
                <c:pt idx="874">
                  <c:v>-1.7556622592693822</c:v>
                </c:pt>
                <c:pt idx="875">
                  <c:v>-1.755662259269396</c:v>
                </c:pt>
                <c:pt idx="876">
                  <c:v>-1.7551166092694896</c:v>
                </c:pt>
                <c:pt idx="877">
                  <c:v>-1.7538022592694309</c:v>
                </c:pt>
                <c:pt idx="878">
                  <c:v>-1.7538022592694309</c:v>
                </c:pt>
                <c:pt idx="879">
                  <c:v>-1.7540218592694263</c:v>
                </c:pt>
                <c:pt idx="880">
                  <c:v>-1.7538022592693749</c:v>
                </c:pt>
                <c:pt idx="881">
                  <c:v>-1.7538022592694309</c:v>
                </c:pt>
                <c:pt idx="882">
                  <c:v>-1.7543015692693587</c:v>
                </c:pt>
                <c:pt idx="883">
                  <c:v>-1.7581672692693928</c:v>
                </c:pt>
                <c:pt idx="884">
                  <c:v>-1.7621814192694238</c:v>
                </c:pt>
                <c:pt idx="885">
                  <c:v>-1.7653145092694849</c:v>
                </c:pt>
                <c:pt idx="886">
                  <c:v>-1.7657815467692899</c:v>
                </c:pt>
                <c:pt idx="887">
                  <c:v>-1.7656682592692026</c:v>
                </c:pt>
                <c:pt idx="888">
                  <c:v>-1.7656682592692026</c:v>
                </c:pt>
                <c:pt idx="889">
                  <c:v>-1.7652437592694357</c:v>
                </c:pt>
                <c:pt idx="890">
                  <c:v>-1.7649282592694913</c:v>
                </c:pt>
                <c:pt idx="891">
                  <c:v>-1.7647390427745484</c:v>
                </c:pt>
                <c:pt idx="892">
                  <c:v>-1.7644906592694518</c:v>
                </c:pt>
                <c:pt idx="893">
                  <c:v>-1.7644422592694298</c:v>
                </c:pt>
                <c:pt idx="894">
                  <c:v>-1.7643042592695344</c:v>
                </c:pt>
                <c:pt idx="895">
                  <c:v>-1.7633822592693618</c:v>
                </c:pt>
                <c:pt idx="896">
                  <c:v>-1.7633822592693478</c:v>
                </c:pt>
                <c:pt idx="897">
                  <c:v>-1.7633822592693618</c:v>
                </c:pt>
                <c:pt idx="898">
                  <c:v>-1.7633822592693618</c:v>
                </c:pt>
                <c:pt idx="899">
                  <c:v>-1.7627714992694312</c:v>
                </c:pt>
                <c:pt idx="900">
                  <c:v>-1.7608645792694353</c:v>
                </c:pt>
                <c:pt idx="901">
                  <c:v>-1.7608222592692448</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-1.7671544592693897</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-1.7732972592694658</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-1.7769253392694657</c:v>
                </c:pt>
                <c:pt idx="952">
                  <c:v>-1.7774643492694044</c:v>
                </c:pt>
                <c:pt idx="953">
                  <c:v>-1.7776082592693396</c:v>
                </c:pt>
                <c:pt idx="954">
                  <c:v>-1.7776082592693396</c:v>
                </c:pt>
                <c:pt idx="955">
                  <c:v>-1.7771943623621484</c:v>
                </c:pt>
                <c:pt idx="956">
                  <c:v>-1.7766126692693973</c:v>
                </c:pt>
                <c:pt idx="957">
                  <c:v>-1.7771272592694312</c:v>
                </c:pt>
                <c:pt idx="958">
                  <c:v>-1.7771272592694312</c:v>
                </c:pt>
                <c:pt idx="959">
                  <c:v>-1.7771272592694312</c:v>
                </c:pt>
                <c:pt idx="960">
                  <c:v>-1.7771272592694312</c:v>
                </c:pt>
                <c:pt idx="961">
                  <c:v>-1.7769922592694452</c:v>
                </c:pt>
                <c:pt idx="962">
                  <c:v>-1.7756433492693438</c:v>
                </c:pt>
                <c:pt idx="963">
                  <c:v>-1.7747122592693778</c:v>
                </c:pt>
                <c:pt idx="964">
                  <c:v>-1.7747122592693778</c:v>
                </c:pt>
                <c:pt idx="965">
                  <c:v>-1.7747122592693778</c:v>
                </c:pt>
                <c:pt idx="966">
                  <c:v>-1.7748379293725547</c:v>
                </c:pt>
                <c:pt idx="967">
                  <c:v>-1.7760981592693099</c:v>
                </c:pt>
                <c:pt idx="968">
                  <c:v>-1.7769719592693598</c:v>
                </c:pt>
                <c:pt idx="969">
                  <c:v>-1.7774172592694106</c:v>
                </c:pt>
                <c:pt idx="970">
                  <c:v>-1.7774172592694106</c:v>
                </c:pt>
                <c:pt idx="971">
                  <c:v>-1.7774172592693558</c:v>
                </c:pt>
                <c:pt idx="972">
                  <c:v>-1.7774172592693134</c:v>
                </c:pt>
                <c:pt idx="973">
                  <c:v>-1.7774172592694106</c:v>
                </c:pt>
                <c:pt idx="974">
                  <c:v>-1.7774172592694106</c:v>
                </c:pt>
                <c:pt idx="975">
                  <c:v>-1.7774172592694106</c:v>
                </c:pt>
                <c:pt idx="976">
                  <c:v>-1.7774172592694106</c:v>
                </c:pt>
                <c:pt idx="977">
                  <c:v>-1.7774172592693698</c:v>
                </c:pt>
                <c:pt idx="978">
                  <c:v>-1.7774172592694106</c:v>
                </c:pt>
                <c:pt idx="979">
                  <c:v>-1.7774172592694106</c:v>
                </c:pt>
                <c:pt idx="980">
                  <c:v>-1.777624549269345</c:v>
                </c:pt>
                <c:pt idx="981">
                  <c:v>-1.7780282592695738</c:v>
                </c:pt>
                <c:pt idx="982">
                  <c:v>-1.7780282592695738</c:v>
                </c:pt>
                <c:pt idx="983">
                  <c:v>-1.7780282592695738</c:v>
                </c:pt>
                <c:pt idx="984">
                  <c:v>-1.7780282592695738</c:v>
                </c:pt>
                <c:pt idx="985">
                  <c:v>-1.7776498592695851</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-1.7758444992693652</c:v>
                </c:pt>
                <c:pt idx="997">
                  <c:v>-1.7748488592693548</c:v>
                </c:pt>
                <c:pt idx="998">
                  <c:v>-1.7743822592694858</c:v>
                </c:pt>
                <c:pt idx="999">
                  <c:v>-1.7743822592693874</c:v>
                </c:pt>
                <c:pt idx="1000">
                  <c:v>-1.7743822592693874</c:v>
                </c:pt>
                <c:pt idx="1001">
                  <c:v>-1.7750224592693638</c:v>
                </c:pt>
                <c:pt idx="1002">
                  <c:v>-1.7730203592695069</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-1.7732222592694415</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-1.7720058056612822</c:v>
                </c:pt>
                <c:pt idx="1021">
                  <c:v>-1.7697822592694312</c:v>
                </c:pt>
                <c:pt idx="1022">
                  <c:v>-1.7697822592694312</c:v>
                </c:pt>
                <c:pt idx="1023">
                  <c:v>-1.7697822592694312</c:v>
                </c:pt>
                <c:pt idx="1024">
                  <c:v>-1.7697822592694312</c:v>
                </c:pt>
                <c:pt idx="1025">
                  <c:v>-1.769782259269332</c:v>
                </c:pt>
                <c:pt idx="1026">
                  <c:v>-1.7697822592694312</c:v>
                </c:pt>
                <c:pt idx="1027">
                  <c:v>-1.7697822592694312</c:v>
                </c:pt>
                <c:pt idx="1028">
                  <c:v>-1.7697822592694312</c:v>
                </c:pt>
                <c:pt idx="1029">
                  <c:v>-1.7697822592694312</c:v>
                </c:pt>
                <c:pt idx="1030">
                  <c:v>-1.769782259269332</c:v>
                </c:pt>
                <c:pt idx="1031">
                  <c:v>-1.7697822592694312</c:v>
                </c:pt>
                <c:pt idx="1032">
                  <c:v>-1.7696910592693726</c:v>
                </c:pt>
                <c:pt idx="1033">
                  <c:v>-1.7678443592694562</c:v>
                </c:pt>
                <c:pt idx="1034">
                  <c:v>-1.7673622592694858</c:v>
                </c:pt>
                <c:pt idx="1035">
                  <c:v>-1.7673622592694858</c:v>
                </c:pt>
                <c:pt idx="1036">
                  <c:v>-1.7673622592694858</c:v>
                </c:pt>
                <c:pt idx="1037">
                  <c:v>-1.7664305092692842</c:v>
                </c:pt>
                <c:pt idx="1038">
                  <c:v>-1.7657922592693152</c:v>
                </c:pt>
                <c:pt idx="1039">
                  <c:v>-1.7657922592693152</c:v>
                </c:pt>
                <c:pt idx="1040">
                  <c:v>-1.7657922592693152</c:v>
                </c:pt>
                <c:pt idx="1041">
                  <c:v>-1.7657922592693291</c:v>
                </c:pt>
                <c:pt idx="1042">
                  <c:v>-1.7657922592693152</c:v>
                </c:pt>
                <c:pt idx="1043">
                  <c:v>-1.7657922592693152</c:v>
                </c:pt>
                <c:pt idx="1044">
                  <c:v>-1.7656923592693208</c:v>
                </c:pt>
                <c:pt idx="1045">
                  <c:v>-1.7651262592692905</c:v>
                </c:pt>
                <c:pt idx="1046">
                  <c:v>-1.7651262592693049</c:v>
                </c:pt>
                <c:pt idx="1047">
                  <c:v>-1.7651262592692905</c:v>
                </c:pt>
                <c:pt idx="1048">
                  <c:v>-1.7635059692695023</c:v>
                </c:pt>
                <c:pt idx="1049">
                  <c:v>-1.7625322592695898</c:v>
                </c:pt>
                <c:pt idx="1050">
                  <c:v>-1.7625322592695898</c:v>
                </c:pt>
                <c:pt idx="1051">
                  <c:v>-1.7625322592695758</c:v>
                </c:pt>
                <c:pt idx="1052">
                  <c:v>-1.7621066192694008</c:v>
                </c:pt>
                <c:pt idx="1053">
                  <c:v>-1.7602438192693768</c:v>
                </c:pt>
                <c:pt idx="1054">
                  <c:v>-1.7597822592693695</c:v>
                </c:pt>
                <c:pt idx="1055">
                  <c:v>-1.7594573592696878</c:v>
                </c:pt>
                <c:pt idx="1056">
                  <c:v>-1.7578353314343498</c:v>
                </c:pt>
                <c:pt idx="1057">
                  <c:v>-1.756972259269387</c:v>
                </c:pt>
                <c:pt idx="1058">
                  <c:v>-1.756972259269387</c:v>
                </c:pt>
                <c:pt idx="1059">
                  <c:v>-1.756972259269387</c:v>
                </c:pt>
                <c:pt idx="1060">
                  <c:v>-1.756972259269387</c:v>
                </c:pt>
                <c:pt idx="1061">
                  <c:v>-1.7569722592693444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-1.7519022592691686</c:v>
                </c:pt>
                <c:pt idx="1070">
                  <c:v>-1.7517812592692197</c:v>
                </c:pt>
                <c:pt idx="1071">
                  <c:v>-1.7516822592692876</c:v>
                </c:pt>
                <c:pt idx="1072">
                  <c:v>-1.7516822592692718</c:v>
                </c:pt>
                <c:pt idx="1073">
                  <c:v>-1.7519177392694298</c:v>
                </c:pt>
                <c:pt idx="1074">
                  <c:v>-1.7520882592694418</c:v>
                </c:pt>
                <c:pt idx="1075">
                  <c:v>-1.7520882592694418</c:v>
                </c:pt>
                <c:pt idx="1076">
                  <c:v>-1.7525415195432861</c:v>
                </c:pt>
                <c:pt idx="1077">
                  <c:v>-1.7527922592693954</c:v>
                </c:pt>
                <c:pt idx="1078">
                  <c:v>-1.7527922592693954</c:v>
                </c:pt>
                <c:pt idx="1079">
                  <c:v>-1.7527922592693954</c:v>
                </c:pt>
                <c:pt idx="1080">
                  <c:v>-1.7529238992692462</c:v>
                </c:pt>
                <c:pt idx="1081">
                  <c:v>-1.7545904992693528</c:v>
                </c:pt>
                <c:pt idx="1082">
                  <c:v>-1.7558849192694033</c:v>
                </c:pt>
                <c:pt idx="1083">
                  <c:v>-1.760610519269534</c:v>
                </c:pt>
                <c:pt idx="1084">
                  <c:v>-1.7610062592695754</c:v>
                </c:pt>
                <c:pt idx="1085">
                  <c:v>-1.7610062592695754</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-1.7650282592695814</c:v>
                </c:pt>
                <c:pt idx="1094">
                  <c:v>-1.7657672592695777</c:v>
                </c:pt>
                <c:pt idx="1095">
                  <c:v>-1.7657672592695777</c:v>
                </c:pt>
                <c:pt idx="1096">
                  <c:v>-1.7657672592695635</c:v>
                </c:pt>
                <c:pt idx="1097">
                  <c:v>-1.7657672592695495</c:v>
                </c:pt>
                <c:pt idx="1098">
                  <c:v>-1.7657672592695777</c:v>
                </c:pt>
                <c:pt idx="1099">
                  <c:v>-1.7658743092694174</c:v>
                </c:pt>
                <c:pt idx="1100">
                  <c:v>-1.7659582592695506</c:v>
                </c:pt>
                <c:pt idx="1101">
                  <c:v>-1.7659582592696355</c:v>
                </c:pt>
                <c:pt idx="1102">
                  <c:v>-1.7659582592696215</c:v>
                </c:pt>
                <c:pt idx="1103">
                  <c:v>-1.7659582592695506</c:v>
                </c:pt>
                <c:pt idx="1104">
                  <c:v>-1.7661854192695201</c:v>
                </c:pt>
                <c:pt idx="1105">
                  <c:v>-1.7702124192694979</c:v>
                </c:pt>
                <c:pt idx="1106">
                  <c:v>-1.7718222592695521</c:v>
                </c:pt>
                <c:pt idx="1107">
                  <c:v>-1.7718222592695521</c:v>
                </c:pt>
                <c:pt idx="1108">
                  <c:v>-1.7718222592695521</c:v>
                </c:pt>
                <c:pt idx="1109">
                  <c:v>-1.7718807592695498</c:v>
                </c:pt>
                <c:pt idx="1110">
                  <c:v>-1.7741361592695455</c:v>
                </c:pt>
                <c:pt idx="1111">
                  <c:v>-1.7752337744208546</c:v>
                </c:pt>
                <c:pt idx="1112">
                  <c:v>-1.7793209327388553</c:v>
                </c:pt>
                <c:pt idx="1113">
                  <c:v>-1.7813222592695555</c:v>
                </c:pt>
                <c:pt idx="1114">
                  <c:v>-1.782058779269406</c:v>
                </c:pt>
                <c:pt idx="1115">
                  <c:v>-1.7861567592692751</c:v>
                </c:pt>
                <c:pt idx="1116">
                  <c:v>-1.7921430692694429</c:v>
                </c:pt>
                <c:pt idx="1117">
                  <c:v>-1.7949728778261687</c:v>
                </c:pt>
                <c:pt idx="1118">
                  <c:v>-1.7949722592694546</c:v>
                </c:pt>
                <c:pt idx="1119">
                  <c:v>-1.7955259592691819</c:v>
                </c:pt>
                <c:pt idx="1120">
                  <c:v>-1.7962449092692341</c:v>
                </c:pt>
                <c:pt idx="1121">
                  <c:v>-1.801144114939575</c:v>
                </c:pt>
                <c:pt idx="1122">
                  <c:v>-1.8021160592695509</c:v>
                </c:pt>
                <c:pt idx="1123">
                  <c:v>-1.8029222592695624</c:v>
                </c:pt>
                <c:pt idx="1124">
                  <c:v>-1.8029222592695624</c:v>
                </c:pt>
                <c:pt idx="1125">
                  <c:v>-1.8029222592695624</c:v>
                </c:pt>
                <c:pt idx="1126">
                  <c:v>-1.8029222592695482</c:v>
                </c:pt>
                <c:pt idx="1127">
                  <c:v>-1.8029222592695624</c:v>
                </c:pt>
                <c:pt idx="1128">
                  <c:v>-1.803429499269493</c:v>
                </c:pt>
                <c:pt idx="1129">
                  <c:v>-1.8058076992694476</c:v>
                </c:pt>
                <c:pt idx="1130">
                  <c:v>-1.8086722592693858</c:v>
                </c:pt>
                <c:pt idx="1131">
                  <c:v>-1.8086722592693718</c:v>
                </c:pt>
                <c:pt idx="1132">
                  <c:v>-1.8086722592693858</c:v>
                </c:pt>
                <c:pt idx="1133">
                  <c:v>-1.8086722592693858</c:v>
                </c:pt>
                <c:pt idx="1134">
                  <c:v>-1.8086722592693858</c:v>
                </c:pt>
                <c:pt idx="1135">
                  <c:v>-1.8092669592695216</c:v>
                </c:pt>
                <c:pt idx="1136">
                  <c:v>-1.809292259269538</c:v>
                </c:pt>
                <c:pt idx="1137">
                  <c:v>-1.8092922592695118</c:v>
                </c:pt>
                <c:pt idx="1138">
                  <c:v>-1.8092922592695118</c:v>
                </c:pt>
                <c:pt idx="1139">
                  <c:v>-1.8092922592695118</c:v>
                </c:pt>
                <c:pt idx="1140">
                  <c:v>-1.8099285092694379</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-1.8154562092694821</c:v>
                </c:pt>
                <c:pt idx="1149">
                  <c:v>-1.8207966092695638</c:v>
                </c:pt>
                <c:pt idx="1150">
                  <c:v>-1.82240665102178</c:v>
                </c:pt>
                <c:pt idx="1151">
                  <c:v>-1.8240656992693258</c:v>
                </c:pt>
                <c:pt idx="1152">
                  <c:v>-1.8257040592694653</c:v>
                </c:pt>
                <c:pt idx="1153">
                  <c:v>-1.8259322592694749</c:v>
                </c:pt>
                <c:pt idx="1154">
                  <c:v>-1.8259322592694749</c:v>
                </c:pt>
                <c:pt idx="1155">
                  <c:v>-1.8259322592694749</c:v>
                </c:pt>
                <c:pt idx="1156">
                  <c:v>-1.8259322592695191</c:v>
                </c:pt>
                <c:pt idx="1157">
                  <c:v>-1.8259322592694749</c:v>
                </c:pt>
                <c:pt idx="1158">
                  <c:v>-1.8259322592694749</c:v>
                </c:pt>
                <c:pt idx="1159">
                  <c:v>-1.824898119269605</c:v>
                </c:pt>
                <c:pt idx="1160">
                  <c:v>-1.8235953092693638</c:v>
                </c:pt>
                <c:pt idx="1161">
                  <c:v>-1.8234322592693648</c:v>
                </c:pt>
                <c:pt idx="1162">
                  <c:v>-1.8234322592693932</c:v>
                </c:pt>
                <c:pt idx="1163">
                  <c:v>-1.8234322592693932</c:v>
                </c:pt>
                <c:pt idx="1164">
                  <c:v>-1.8234322592693932</c:v>
                </c:pt>
                <c:pt idx="1165">
                  <c:v>-1.8234322592693932</c:v>
                </c:pt>
                <c:pt idx="1166">
                  <c:v>-1.8234322592693932</c:v>
                </c:pt>
                <c:pt idx="1167">
                  <c:v>-1.8234322592693648</c:v>
                </c:pt>
                <c:pt idx="1168">
                  <c:v>-1.8234322592693932</c:v>
                </c:pt>
                <c:pt idx="1169">
                  <c:v>-1.8234322592693932</c:v>
                </c:pt>
                <c:pt idx="1170">
                  <c:v>-1.8234322592693932</c:v>
                </c:pt>
                <c:pt idx="1171">
                  <c:v>-1.8234322592693932</c:v>
                </c:pt>
                <c:pt idx="1172">
                  <c:v>-1.8234322592693932</c:v>
                </c:pt>
                <c:pt idx="1173">
                  <c:v>-1.8234322592693648</c:v>
                </c:pt>
                <c:pt idx="1174">
                  <c:v>-1.8234322592693932</c:v>
                </c:pt>
                <c:pt idx="1175">
                  <c:v>-1.8242751392695478</c:v>
                </c:pt>
                <c:pt idx="1176">
                  <c:v>-1.8244122592695362</c:v>
                </c:pt>
                <c:pt idx="1177">
                  <c:v>-1.8244122592695362</c:v>
                </c:pt>
                <c:pt idx="1178">
                  <c:v>-1.8233181446860585</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-1.8168082592693628</c:v>
                </c:pt>
                <c:pt idx="1189">
                  <c:v>-1.8168082592693913</c:v>
                </c:pt>
                <c:pt idx="1190">
                  <c:v>-1.8168082592693628</c:v>
                </c:pt>
                <c:pt idx="1191">
                  <c:v>-1.8168082592693628</c:v>
                </c:pt>
                <c:pt idx="1192">
                  <c:v>-1.816731899269411</c:v>
                </c:pt>
                <c:pt idx="1193">
                  <c:v>-1.8167162592694104</c:v>
                </c:pt>
                <c:pt idx="1194">
                  <c:v>-1.8186933217694299</c:v>
                </c:pt>
                <c:pt idx="1195">
                  <c:v>-1.8206622592692838</c:v>
                </c:pt>
                <c:pt idx="1196">
                  <c:v>-1.8206622592692838</c:v>
                </c:pt>
                <c:pt idx="1197">
                  <c:v>-1.8206622592692838</c:v>
                </c:pt>
                <c:pt idx="1198">
                  <c:v>-1.8206622592692838</c:v>
                </c:pt>
                <c:pt idx="1199">
                  <c:v>-1.8206622592692838</c:v>
                </c:pt>
                <c:pt idx="1200">
                  <c:v>-1.8205701759360149</c:v>
                </c:pt>
                <c:pt idx="1201">
                  <c:v>-1.8201422592694738</c:v>
                </c:pt>
                <c:pt idx="1202">
                  <c:v>-1.8201422592694738</c:v>
                </c:pt>
                <c:pt idx="1203">
                  <c:v>-1.8201422592694738</c:v>
                </c:pt>
                <c:pt idx="1204">
                  <c:v>-1.821590959269384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-1.8219272592696676</c:v>
                </c:pt>
                <c:pt idx="1213">
                  <c:v>-1.8210315092694878</c:v>
                </c:pt>
                <c:pt idx="1214">
                  <c:v>-1.8198784092696618</c:v>
                </c:pt>
                <c:pt idx="1215">
                  <c:v>-1.8197796592695681</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-1.8163570792693684</c:v>
                </c:pt>
                <c:pt idx="1241">
                  <c:v>-1.8170422592695274</c:v>
                </c:pt>
                <c:pt idx="1242">
                  <c:v>-1.8170422592695274</c:v>
                </c:pt>
                <c:pt idx="1243">
                  <c:v>-1.8170422592695274</c:v>
                </c:pt>
                <c:pt idx="1244">
                  <c:v>-1.8177603792693851</c:v>
                </c:pt>
                <c:pt idx="1245">
                  <c:v>-1.8181626192693718</c:v>
                </c:pt>
                <c:pt idx="1246">
                  <c:v>-1.8181622592693714</c:v>
                </c:pt>
                <c:pt idx="1247">
                  <c:v>-1.8176901092693214</c:v>
                </c:pt>
                <c:pt idx="1248">
                  <c:v>-1.8174889259361771</c:v>
                </c:pt>
                <c:pt idx="1249">
                  <c:v>-1.8171852592694484</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c:v>
                </c:pt>
                <c:pt idx="1266">
                  <c:v>-1.8180075792695505</c:v>
                </c:pt>
                <c:pt idx="1267">
                  <c:v>-1.8162736392694256</c:v>
                </c:pt>
                <c:pt idx="1268">
                  <c:v>-1.8154590592694553</c:v>
                </c:pt>
                <c:pt idx="1269">
                  <c:v>-1.8162146551026528</c:v>
                </c:pt>
                <c:pt idx="1270">
                  <c:v>-1.8201598992694978</c:v>
                </c:pt>
                <c:pt idx="1271">
                  <c:v>-1.8230002592693895</c:v>
                </c:pt>
                <c:pt idx="1272">
                  <c:v>-1.8230722592693938</c:v>
                </c:pt>
                <c:pt idx="1273">
                  <c:v>-1.8230722592693938</c:v>
                </c:pt>
                <c:pt idx="1274">
                  <c:v>-1.8230722592693658</c:v>
                </c:pt>
                <c:pt idx="1275">
                  <c:v>-1.8230446592693539</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-1.8195322592693208</c:v>
                </c:pt>
                <c:pt idx="1316">
                  <c:v>-1.8190023592693478</c:v>
                </c:pt>
                <c:pt idx="1317">
                  <c:v>-1.8175613738528256</c:v>
                </c:pt>
                <c:pt idx="1318">
                  <c:v>-1.8173322592695198</c:v>
                </c:pt>
                <c:pt idx="1319">
                  <c:v>-1.8173322592695198</c:v>
                </c:pt>
                <c:pt idx="1320">
                  <c:v>-1.8173491592694666</c:v>
                </c:pt>
                <c:pt idx="1321">
                  <c:v>-1.8174122592693458</c:v>
                </c:pt>
                <c:pt idx="1322">
                  <c:v>-1.8174122592693598</c:v>
                </c:pt>
                <c:pt idx="1323">
                  <c:v>-1.8174122592693458</c:v>
                </c:pt>
                <c:pt idx="1324">
                  <c:v>-1.8174122592693458</c:v>
                </c:pt>
                <c:pt idx="1325">
                  <c:v>-1.8174122592693458</c:v>
                </c:pt>
                <c:pt idx="1326">
                  <c:v>-1.8173282592692854</c:v>
                </c:pt>
                <c:pt idx="1327">
                  <c:v>-1.8151639434799578</c:v>
                </c:pt>
                <c:pt idx="1328">
                  <c:v>-1.8093267492696132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-1.8062779592695102</c:v>
                </c:pt>
                <c:pt idx="1338">
                  <c:v>-1.8054222592694305</c:v>
                </c:pt>
                <c:pt idx="1339">
                  <c:v>-1.80455555926919</c:v>
                </c:pt>
                <c:pt idx="1340">
                  <c:v>-1.8044055092693161</c:v>
                </c:pt>
                <c:pt idx="1341">
                  <c:v>-1.8053872592693518</c:v>
                </c:pt>
                <c:pt idx="1342">
                  <c:v>-1.8059933592693895</c:v>
                </c:pt>
                <c:pt idx="1343">
                  <c:v>-1.8070622592694974</c:v>
                </c:pt>
                <c:pt idx="1344">
                  <c:v>-1.8070622592694829</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-1.8103916592693394</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-1.8198352592695504</c:v>
                </c:pt>
                <c:pt idx="1368">
                  <c:v>-1.8180323224272441</c:v>
                </c:pt>
                <c:pt idx="1369">
                  <c:v>-1.8179222592693487</c:v>
                </c:pt>
                <c:pt idx="1370">
                  <c:v>-1.8179222592693487</c:v>
                </c:pt>
                <c:pt idx="1371">
                  <c:v>-1.8179222592693487</c:v>
                </c:pt>
                <c:pt idx="1372">
                  <c:v>-1.8195257592694214</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c:v>
                </c:pt>
                <c:pt idx="1389">
                  <c:v>-1.8172352384361539</c:v>
                </c:pt>
                <c:pt idx="1390">
                  <c:v>-1.8167122592694638</c:v>
                </c:pt>
                <c:pt idx="1391">
                  <c:v>-1.8167122592694638</c:v>
                </c:pt>
                <c:pt idx="1392">
                  <c:v>-1.8167122592694638</c:v>
                </c:pt>
                <c:pt idx="1393">
                  <c:v>-1.8167122592694638</c:v>
                </c:pt>
                <c:pt idx="1394">
                  <c:v>-1.8175472592693458</c:v>
                </c:pt>
                <c:pt idx="1395">
                  <c:v>-1.8178122592694002</c:v>
                </c:pt>
                <c:pt idx="1396">
                  <c:v>-1.8178122592694002</c:v>
                </c:pt>
                <c:pt idx="1397">
                  <c:v>-1.8178122592694002</c:v>
                </c:pt>
                <c:pt idx="1398">
                  <c:v>-1.8178122592694002</c:v>
                </c:pt>
                <c:pt idx="1399">
                  <c:v>-1.8178122592693575</c:v>
                </c:pt>
                <c:pt idx="1400">
                  <c:v>-1.8178122592694002</c:v>
                </c:pt>
                <c:pt idx="1401">
                  <c:v>-1.8172732592694811</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-1.8128647592695988</c:v>
                </c:pt>
                <c:pt idx="1412">
                  <c:v>-1.8118442592693316</c:v>
                </c:pt>
                <c:pt idx="1413">
                  <c:v>-1.811532259269452</c:v>
                </c:pt>
                <c:pt idx="1414">
                  <c:v>-1.811532259269494</c:v>
                </c:pt>
                <c:pt idx="1415">
                  <c:v>-1.811532259269452</c:v>
                </c:pt>
                <c:pt idx="1416">
                  <c:v>-1.8094917592695312</c:v>
                </c:pt>
                <c:pt idx="1417">
                  <c:v>-1.8091862592694214</c:v>
                </c:pt>
                <c:pt idx="1418">
                  <c:v>-1.8091862592694214</c:v>
                </c:pt>
                <c:pt idx="1419">
                  <c:v>-1.8091862592694214</c:v>
                </c:pt>
                <c:pt idx="1420">
                  <c:v>-1.8091862592694214</c:v>
                </c:pt>
                <c:pt idx="1421">
                  <c:v>-1.8091862592694214</c:v>
                </c:pt>
                <c:pt idx="1422">
                  <c:v>-1.8091039392694057</c:v>
                </c:pt>
                <c:pt idx="1423">
                  <c:v>-1.8088922592693257</c:v>
                </c:pt>
                <c:pt idx="1424">
                  <c:v>-1.8088922592692978</c:v>
                </c:pt>
                <c:pt idx="1425">
                  <c:v>-1.8088922592693257</c:v>
                </c:pt>
                <c:pt idx="1426">
                  <c:v>-1.8093481592691774</c:v>
                </c:pt>
                <c:pt idx="1427">
                  <c:v>-1.8093622592691612</c:v>
                </c:pt>
                <c:pt idx="1428">
                  <c:v>-1.8093846592692393</c:v>
                </c:pt>
                <c:pt idx="1429">
                  <c:v>-1.8106534171642319</c:v>
                </c:pt>
                <c:pt idx="1430">
                  <c:v>-1.8127744592694177</c:v>
                </c:pt>
                <c:pt idx="1431">
                  <c:v>-1.813082259269521</c:v>
                </c:pt>
                <c:pt idx="1432">
                  <c:v>-1.813082259269521</c:v>
                </c:pt>
                <c:pt idx="1433">
                  <c:v>-1.813082259269521</c:v>
                </c:pt>
                <c:pt idx="1434">
                  <c:v>-1.8142955192694918</c:v>
                </c:pt>
                <c:pt idx="1435">
                  <c:v>-1.8143662592695038</c:v>
                </c:pt>
                <c:pt idx="1436">
                  <c:v>-1.8146109792694041</c:v>
                </c:pt>
                <c:pt idx="1437">
                  <c:v>-1.8146322592693997</c:v>
                </c:pt>
                <c:pt idx="1438">
                  <c:v>-1.8146322592693997</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-1.8213372592694952</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-1.8095811192694646</c:v>
                </c:pt>
                <c:pt idx="1467">
                  <c:v>-1.8076682592694864</c:v>
                </c:pt>
                <c:pt idx="1468">
                  <c:v>-1.8076682592694864</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-2.8537727027693385</c:v>
                </c:pt>
                <c:pt idx="1">
                  <c:v>-2.8524435100113537</c:v>
                </c:pt>
                <c:pt idx="2">
                  <c:v>-2.8511102570853812</c:v>
                </c:pt>
                <c:pt idx="3">
                  <c:v>-2.8511396268988127</c:v>
                </c:pt>
                <c:pt idx="4">
                  <c:v>-2.8475720293678237</c:v>
                </c:pt>
                <c:pt idx="5">
                  <c:v>-2.844939446788743</c:v>
                </c:pt>
                <c:pt idx="6">
                  <c:v>-2.8446445343985776</c:v>
                </c:pt>
                <c:pt idx="7">
                  <c:v>-2.844603401481578</c:v>
                </c:pt>
                <c:pt idx="8">
                  <c:v>-2.8441490800652787</c:v>
                </c:pt>
                <c:pt idx="9">
                  <c:v>-2.846709642094126</c:v>
                </c:pt>
                <c:pt idx="10">
                  <c:v>-2.8476210170023877</c:v>
                </c:pt>
                <c:pt idx="11">
                  <c:v>-2.8509149895661068</c:v>
                </c:pt>
                <c:pt idx="12">
                  <c:v>-2.8404316357730153</c:v>
                </c:pt>
                <c:pt idx="13">
                  <c:v>-2.8457704151922769</c:v>
                </c:pt>
                <c:pt idx="14">
                  <c:v>-2.8289010621981845</c:v>
                </c:pt>
                <c:pt idx="15">
                  <c:v>-2.8298393404626694</c:v>
                </c:pt>
                <c:pt idx="16">
                  <c:v>-2.8273815348353439</c:v>
                </c:pt>
                <c:pt idx="17">
                  <c:v>-2.8209762972681744</c:v>
                </c:pt>
                <c:pt idx="18">
                  <c:v>-2.8538819857960505</c:v>
                </c:pt>
                <c:pt idx="19">
                  <c:v>-2.8438728368588437</c:v>
                </c:pt>
                <c:pt idx="20">
                  <c:v>-2.9631365154492402</c:v>
                </c:pt>
                <c:pt idx="21">
                  <c:v>-3.1272433077438797</c:v>
                </c:pt>
                <c:pt idx="22">
                  <c:v>-3.5035672175405836</c:v>
                </c:pt>
                <c:pt idx="23">
                  <c:v>-3.9053762754210792</c:v>
                </c:pt>
                <c:pt idx="24">
                  <c:v>-3.999702250332831</c:v>
                </c:pt>
                <c:pt idx="25">
                  <c:v>-4.0043599318257748</c:v>
                </c:pt>
                <c:pt idx="26">
                  <c:v>-4.0068682820387753</c:v>
                </c:pt>
                <c:pt idx="27">
                  <c:v>-4.0672706413775099</c:v>
                </c:pt>
                <c:pt idx="28">
                  <c:v>-4.1477147477210563</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-7.9910327029225643</c:v>
                </c:pt>
                <c:pt idx="39">
                  <c:v>-8.7020490206776344</c:v>
                </c:pt>
                <c:pt idx="40">
                  <c:v>-8.9783401143244532</c:v>
                </c:pt>
                <c:pt idx="41">
                  <c:v>-9.0255495470667064</c:v>
                </c:pt>
                <c:pt idx="42">
                  <c:v>-9.9129857047516907</c:v>
                </c:pt>
                <c:pt idx="43">
                  <c:v>-10.214364159110943</c:v>
                </c:pt>
                <c:pt idx="44">
                  <c:v>-10.190496897857267</c:v>
                </c:pt>
                <c:pt idx="45">
                  <c:v>-10.547959705093248</c:v>
                </c:pt>
                <c:pt idx="46">
                  <c:v>-10.421549903138256</c:v>
                </c:pt>
                <c:pt idx="47">
                  <c:v>-10.103562250101325</c:v>
                </c:pt>
                <c:pt idx="48">
                  <c:v>-9.7166837912757984</c:v>
                </c:pt>
                <c:pt idx="49">
                  <c:v>-7.9890997593874173</c:v>
                </c:pt>
                <c:pt idx="50">
                  <c:v>-7.0853623686653009</c:v>
                </c:pt>
                <c:pt idx="51">
                  <c:v>-6.202443356587878</c:v>
                </c:pt>
                <c:pt idx="52">
                  <c:v>-5.0775129932114282</c:v>
                </c:pt>
                <c:pt idx="53">
                  <c:v>-3.7541152108117375</c:v>
                </c:pt>
                <c:pt idx="54">
                  <c:v>-2.529043937612812</c:v>
                </c:pt>
                <c:pt idx="55">
                  <c:v>-0.73513859812887183</c:v>
                </c:pt>
                <c:pt idx="56">
                  <c:v>1.3920832551370379</c:v>
                </c:pt>
                <c:pt idx="57">
                  <c:v>4.1604563697753321</c:v>
                </c:pt>
                <c:pt idx="58">
                  <c:v>5.7412578150163593</c:v>
                </c:pt>
                <c:pt idx="59">
                  <c:v>7.4100003743329506</c:v>
                </c:pt>
                <c:pt idx="60">
                  <c:v>7.9629882748632745</c:v>
                </c:pt>
                <c:pt idx="61">
                  <c:v>8.7423887501524682</c:v>
                </c:pt>
                <c:pt idx="62">
                  <c:v>9.1594649931184762</c:v>
                </c:pt>
                <c:pt idx="63">
                  <c:v>8.976068949752289</c:v>
                </c:pt>
                <c:pt idx="64">
                  <c:v>9.1005696379433054</c:v>
                </c:pt>
                <c:pt idx="65">
                  <c:v>9.4152312924184205</c:v>
                </c:pt>
                <c:pt idx="66">
                  <c:v>8.945157334952583</c:v>
                </c:pt>
                <c:pt idx="67">
                  <c:v>10.134392534867757</c:v>
                </c:pt>
                <c:pt idx="68">
                  <c:v>11.622321014106433</c:v>
                </c:pt>
                <c:pt idx="69">
                  <c:v>13.585012299785205</c:v>
                </c:pt>
                <c:pt idx="70">
                  <c:v>15.81129090670945</c:v>
                </c:pt>
                <c:pt idx="71">
                  <c:v>16.89062441654761</c:v>
                </c:pt>
                <c:pt idx="72">
                  <c:v>16.909935334496978</c:v>
                </c:pt>
                <c:pt idx="73">
                  <c:v>16.823542851979084</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8.3648520169458376</c:v>
                </c:pt>
                <c:pt idx="85">
                  <c:v>8.4187388702936232</c:v>
                </c:pt>
                <c:pt idx="86">
                  <c:v>8.3924350528900309</c:v>
                </c:pt>
                <c:pt idx="87">
                  <c:v>8.6736888860967447</c:v>
                </c:pt>
                <c:pt idx="88">
                  <c:v>9.3984496694096951</c:v>
                </c:pt>
                <c:pt idx="89">
                  <c:v>9.8522474378653246</c:v>
                </c:pt>
                <c:pt idx="90">
                  <c:v>9.9048775364058343</c:v>
                </c:pt>
                <c:pt idx="91">
                  <c:v>9.9507427120284557</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4.9707453890030964</c:v>
                </c:pt>
                <c:pt idx="100">
                  <c:v>4.7962606175560314</c:v>
                </c:pt>
                <c:pt idx="101">
                  <c:v>4.7080897055603392</c:v>
                </c:pt>
                <c:pt idx="102">
                  <c:v>4.5125287917184096</c:v>
                </c:pt>
                <c:pt idx="103">
                  <c:v>4.2795266022302298</c:v>
                </c:pt>
                <c:pt idx="104">
                  <c:v>4.137610449475507</c:v>
                </c:pt>
                <c:pt idx="105">
                  <c:v>4.022981509582932</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4.6548102837027052</c:v>
                </c:pt>
                <c:pt idx="114">
                  <c:v>4.8737345426196015</c:v>
                </c:pt>
                <c:pt idx="115">
                  <c:v>4.7377334854681132</c:v>
                </c:pt>
                <c:pt idx="116">
                  <c:v>5.2191417624065926</c:v>
                </c:pt>
                <c:pt idx="117">
                  <c:v>5.3181004269593855</c:v>
                </c:pt>
                <c:pt idx="118">
                  <c:v>5.0135445685982232</c:v>
                </c:pt>
                <c:pt idx="119">
                  <c:v>4.6391591328926118</c:v>
                </c:pt>
                <c:pt idx="120">
                  <c:v>4.3495260236120714</c:v>
                </c:pt>
                <c:pt idx="121">
                  <c:v>4.1841255555431145</c:v>
                </c:pt>
                <c:pt idx="122">
                  <c:v>4.1204938436334881</c:v>
                </c:pt>
                <c:pt idx="123">
                  <c:v>4.4355094536895914</c:v>
                </c:pt>
                <c:pt idx="124">
                  <c:v>4.4007976734176903</c:v>
                </c:pt>
                <c:pt idx="125">
                  <c:v>4.3040761234910425</c:v>
                </c:pt>
                <c:pt idx="126">
                  <c:v>4.1750641712442302</c:v>
                </c:pt>
                <c:pt idx="127">
                  <c:v>4.2350163843570101</c:v>
                </c:pt>
                <c:pt idx="128">
                  <c:v>4.3350373709987098</c:v>
                </c:pt>
                <c:pt idx="129">
                  <c:v>4.2372292138661107</c:v>
                </c:pt>
                <c:pt idx="130">
                  <c:v>3.9384090448059794</c:v>
                </c:pt>
                <c:pt idx="131">
                  <c:v>3.8598208882158067</c:v>
                </c:pt>
                <c:pt idx="132">
                  <c:v>3.6482395380026467</c:v>
                </c:pt>
                <c:pt idx="133">
                  <c:v>3.4841512251642399</c:v>
                </c:pt>
                <c:pt idx="134">
                  <c:v>3.8544238245156337</c:v>
                </c:pt>
                <c:pt idx="135">
                  <c:v>4.4193628864916947</c:v>
                </c:pt>
                <c:pt idx="136">
                  <c:v>4.5263304790832555</c:v>
                </c:pt>
                <c:pt idx="137">
                  <c:v>4.4424595506250295</c:v>
                </c:pt>
                <c:pt idx="138">
                  <c:v>4.8198564926267284</c:v>
                </c:pt>
                <c:pt idx="139">
                  <c:v>4.9499331954741548</c:v>
                </c:pt>
                <c:pt idx="140">
                  <c:v>5.0621471322581897</c:v>
                </c:pt>
                <c:pt idx="141">
                  <c:v>5.2126183246213031</c:v>
                </c:pt>
                <c:pt idx="142">
                  <c:v>5.2053646637227473</c:v>
                </c:pt>
                <c:pt idx="143">
                  <c:v>5.0185157320581455</c:v>
                </c:pt>
                <c:pt idx="144">
                  <c:v>4.5687512661983778</c:v>
                </c:pt>
                <c:pt idx="145">
                  <c:v>4.6586857330377685</c:v>
                </c:pt>
                <c:pt idx="146">
                  <c:v>5.0348259202321799</c:v>
                </c:pt>
                <c:pt idx="147">
                  <c:v>5.1494833951372811</c:v>
                </c:pt>
                <c:pt idx="148">
                  <c:v>5.4416618882485146</c:v>
                </c:pt>
                <c:pt idx="149">
                  <c:v>5.4988724634284294</c:v>
                </c:pt>
                <c:pt idx="150">
                  <c:v>5.2869974150809504</c:v>
                </c:pt>
                <c:pt idx="151">
                  <c:v>4.9696455767647336</c:v>
                </c:pt>
                <c:pt idx="152">
                  <c:v>4.7556587857078823</c:v>
                </c:pt>
                <c:pt idx="153">
                  <c:v>4.9918480932447462</c:v>
                </c:pt>
                <c:pt idx="154">
                  <c:v>5.9100196468488377</c:v>
                </c:pt>
                <c:pt idx="155">
                  <c:v>8.8602289414288684</c:v>
                </c:pt>
                <c:pt idx="156">
                  <c:v>9.8463148873342305</c:v>
                </c:pt>
                <c:pt idx="157">
                  <c:v>10.87012017347601</c:v>
                </c:pt>
                <c:pt idx="158">
                  <c:v>12.004024466270812</c:v>
                </c:pt>
                <c:pt idx="159">
                  <c:v>12.882857924805219</c:v>
                </c:pt>
                <c:pt idx="160">
                  <c:v>13.588931614112937</c:v>
                </c:pt>
                <c:pt idx="161">
                  <c:v>14.020508804032758</c:v>
                </c:pt>
                <c:pt idx="162">
                  <c:v>14.262591350567504</c:v>
                </c:pt>
                <c:pt idx="163">
                  <c:v>14.170475473089184</c:v>
                </c:pt>
                <c:pt idx="164">
                  <c:v>13.947175643208018</c:v>
                </c:pt>
                <c:pt idx="165">
                  <c:v>13.586221698614239</c:v>
                </c:pt>
                <c:pt idx="166">
                  <c:v>13.319505847164855</c:v>
                </c:pt>
                <c:pt idx="167">
                  <c:v>13.074606227052454</c:v>
                </c:pt>
                <c:pt idx="168">
                  <c:v>12.521052179730916</c:v>
                </c:pt>
                <c:pt idx="169">
                  <c:v>11.731214264698048</c:v>
                </c:pt>
                <c:pt idx="170">
                  <c:v>11.184893539489536</c:v>
                </c:pt>
                <c:pt idx="171">
                  <c:v>9.6688052527767354</c:v>
                </c:pt>
                <c:pt idx="172">
                  <c:v>9.1611133454381619</c:v>
                </c:pt>
                <c:pt idx="173">
                  <c:v>8.8417434138951698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7.0464958853211348</c:v>
                </c:pt>
                <c:pt idx="182">
                  <c:v>7.1886849420786465</c:v>
                </c:pt>
                <c:pt idx="183">
                  <c:v>7.1507045368339162</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8.2035879114382553</c:v>
                </c:pt>
                <c:pt idx="192">
                  <c:v>8.7380687313934136</c:v>
                </c:pt>
                <c:pt idx="193">
                  <c:v>8.9248382810817191</c:v>
                </c:pt>
                <c:pt idx="194">
                  <c:v>9.253019460217951</c:v>
                </c:pt>
                <c:pt idx="195">
                  <c:v>10.249972692438741</c:v>
                </c:pt>
                <c:pt idx="196">
                  <c:v>10.713402545443934</c:v>
                </c:pt>
                <c:pt idx="197">
                  <c:v>11.129176499008139</c:v>
                </c:pt>
                <c:pt idx="198">
                  <c:v>11.72568302572617</c:v>
                </c:pt>
                <c:pt idx="199">
                  <c:v>11.982417390504464</c:v>
                </c:pt>
                <c:pt idx="200">
                  <c:v>12.089810124426364</c:v>
                </c:pt>
                <c:pt idx="201">
                  <c:v>12.402008053776854</c:v>
                </c:pt>
                <c:pt idx="202">
                  <c:v>12.342045974835347</c:v>
                </c:pt>
                <c:pt idx="203">
                  <c:v>11.635889412565676</c:v>
                </c:pt>
                <c:pt idx="204">
                  <c:v>11.95114392746075</c:v>
                </c:pt>
                <c:pt idx="205">
                  <c:v>11.503408027784452</c:v>
                </c:pt>
                <c:pt idx="206">
                  <c:v>10.363329547543934</c:v>
                </c:pt>
                <c:pt idx="207">
                  <c:v>9.4060718569594286</c:v>
                </c:pt>
                <c:pt idx="208">
                  <c:v>9.107825727353509</c:v>
                </c:pt>
                <c:pt idx="209">
                  <c:v>9.1554652343405447</c:v>
                </c:pt>
                <c:pt idx="210">
                  <c:v>9.2298972967117017</c:v>
                </c:pt>
                <c:pt idx="211">
                  <c:v>7.4504293265041124</c:v>
                </c:pt>
                <c:pt idx="212">
                  <c:v>7.3613111431615863</c:v>
                </c:pt>
                <c:pt idx="213">
                  <c:v>6.990358712314741</c:v>
                </c:pt>
                <c:pt idx="214">
                  <c:v>6.3043852072604754</c:v>
                </c:pt>
                <c:pt idx="215">
                  <c:v>5.5501993618753147</c:v>
                </c:pt>
                <c:pt idx="216">
                  <c:v>4.7248599449204445</c:v>
                </c:pt>
                <c:pt idx="217">
                  <c:v>3.9901832447525059</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1.3242854313976433</c:v>
                </c:pt>
                <c:pt idx="228">
                  <c:v>1.5703317643807135</c:v>
                </c:pt>
                <c:pt idx="229">
                  <c:v>1.7430022858022198</c:v>
                </c:pt>
                <c:pt idx="230">
                  <c:v>2.1619337599287292</c:v>
                </c:pt>
                <c:pt idx="231">
                  <c:v>2.3591157053336929</c:v>
                </c:pt>
                <c:pt idx="232">
                  <c:v>2.2499146408835395</c:v>
                </c:pt>
                <c:pt idx="233">
                  <c:v>2.4013989779735425</c:v>
                </c:pt>
                <c:pt idx="234">
                  <c:v>2.4897644744695797</c:v>
                </c:pt>
                <c:pt idx="235">
                  <c:v>2.8064768552974897</c:v>
                </c:pt>
                <c:pt idx="236">
                  <c:v>3.9179573334832103</c:v>
                </c:pt>
                <c:pt idx="237">
                  <c:v>4.6823468743605305</c:v>
                </c:pt>
                <c:pt idx="238">
                  <c:v>4.8991698635247634</c:v>
                </c:pt>
                <c:pt idx="239">
                  <c:v>4.9391040064360681</c:v>
                </c:pt>
                <c:pt idx="240">
                  <c:v>4.864935892930772</c:v>
                </c:pt>
                <c:pt idx="241">
                  <c:v>4.9018806897153553</c:v>
                </c:pt>
                <c:pt idx="242">
                  <c:v>4.8668800683325086</c:v>
                </c:pt>
                <c:pt idx="243">
                  <c:v>5.0179722007822045</c:v>
                </c:pt>
                <c:pt idx="244">
                  <c:v>5.175277983992812</c:v>
                </c:pt>
                <c:pt idx="245">
                  <c:v>4.885088138403944</c:v>
                </c:pt>
                <c:pt idx="246">
                  <c:v>4.5741700347219165</c:v>
                </c:pt>
                <c:pt idx="247">
                  <c:v>4.2582370543692889</c:v>
                </c:pt>
                <c:pt idx="248">
                  <c:v>4.1286396790196385</c:v>
                </c:pt>
                <c:pt idx="249">
                  <c:v>4.1835829349590625</c:v>
                </c:pt>
                <c:pt idx="250">
                  <c:v>4.5953176664301099</c:v>
                </c:pt>
                <c:pt idx="251">
                  <c:v>5.2522126276758945</c:v>
                </c:pt>
                <c:pt idx="252">
                  <c:v>5.8824039777786226</c:v>
                </c:pt>
                <c:pt idx="253">
                  <c:v>6.4612002793247294</c:v>
                </c:pt>
                <c:pt idx="254">
                  <c:v>7.1760496992420695</c:v>
                </c:pt>
                <c:pt idx="255">
                  <c:v>7.9079506105313158</c:v>
                </c:pt>
                <c:pt idx="256">
                  <c:v>8.4842883475402573</c:v>
                </c:pt>
                <c:pt idx="257">
                  <c:v>9.1620197874320279</c:v>
                </c:pt>
                <c:pt idx="258">
                  <c:v>9.7740344863335142</c:v>
                </c:pt>
                <c:pt idx="259">
                  <c:v>10.456805695140956</c:v>
                </c:pt>
                <c:pt idx="260">
                  <c:v>11.109176794426419</c:v>
                </c:pt>
                <c:pt idx="261">
                  <c:v>11.817930953528412</c:v>
                </c:pt>
                <c:pt idx="262">
                  <c:v>12.731053175952097</c:v>
                </c:pt>
                <c:pt idx="263">
                  <c:v>13.761277929221848</c:v>
                </c:pt>
                <c:pt idx="264">
                  <c:v>14.653452416807081</c:v>
                </c:pt>
                <c:pt idx="265">
                  <c:v>15.322902631785205</c:v>
                </c:pt>
                <c:pt idx="266">
                  <c:v>15.79854607728217</c:v>
                </c:pt>
                <c:pt idx="267">
                  <c:v>15.800553545770246</c:v>
                </c:pt>
                <c:pt idx="268">
                  <c:v>16.330486673994102</c:v>
                </c:pt>
                <c:pt idx="269">
                  <c:v>17.21803575747343</c:v>
                </c:pt>
                <c:pt idx="270">
                  <c:v>16.6254206171985</c:v>
                </c:pt>
                <c:pt idx="271">
                  <c:v>15.87535595617647</c:v>
                </c:pt>
                <c:pt idx="272">
                  <c:v>14.848240001452949</c:v>
                </c:pt>
                <c:pt idx="273">
                  <c:v>13.701673448628835</c:v>
                </c:pt>
                <c:pt idx="274">
                  <c:v>12.43273085179152</c:v>
                </c:pt>
                <c:pt idx="275">
                  <c:v>10.897607283207851</c:v>
                </c:pt>
                <c:pt idx="276">
                  <c:v>9.0371605902005658</c:v>
                </c:pt>
                <c:pt idx="277">
                  <c:v>7.2270250706196455</c:v>
                </c:pt>
                <c:pt idx="278">
                  <c:v>5.6824952690750186</c:v>
                </c:pt>
                <c:pt idx="279">
                  <c:v>4.945015914617656</c:v>
                </c:pt>
                <c:pt idx="280">
                  <c:v>4.4652795162060075</c:v>
                </c:pt>
                <c:pt idx="281">
                  <c:v>4.1756365410966865</c:v>
                </c:pt>
                <c:pt idx="282">
                  <c:v>4.1597586280061307</c:v>
                </c:pt>
                <c:pt idx="283">
                  <c:v>4.7273040901694445</c:v>
                </c:pt>
                <c:pt idx="284">
                  <c:v>5.3609090170373763</c:v>
                </c:pt>
                <c:pt idx="285">
                  <c:v>5.74750273286549</c:v>
                </c:pt>
                <c:pt idx="286">
                  <c:v>5.9629604431056009</c:v>
                </c:pt>
                <c:pt idx="287">
                  <c:v>6.4065502661736673</c:v>
                </c:pt>
                <c:pt idx="288">
                  <c:v>6.9536496329475721</c:v>
                </c:pt>
                <c:pt idx="289">
                  <c:v>7.1848202692642689</c:v>
                </c:pt>
                <c:pt idx="290">
                  <c:v>7.0937270987777064</c:v>
                </c:pt>
                <c:pt idx="291">
                  <c:v>6.8955338300296205</c:v>
                </c:pt>
                <c:pt idx="292">
                  <c:v>6.9477856878721314</c:v>
                </c:pt>
                <c:pt idx="293">
                  <c:v>6.8859891719015085</c:v>
                </c:pt>
                <c:pt idx="294">
                  <c:v>7.0442713685994249</c:v>
                </c:pt>
                <c:pt idx="295">
                  <c:v>7.4849648878954333</c:v>
                </c:pt>
                <c:pt idx="296">
                  <c:v>8.1937208683812344</c:v>
                </c:pt>
                <c:pt idx="297">
                  <c:v>9.7769775389559204</c:v>
                </c:pt>
                <c:pt idx="298">
                  <c:v>10.431906164630618</c:v>
                </c:pt>
                <c:pt idx="299">
                  <c:v>12.365049444832003</c:v>
                </c:pt>
                <c:pt idx="300">
                  <c:v>13.267381789750825</c:v>
                </c:pt>
                <c:pt idx="301">
                  <c:v>13.862953946590396</c:v>
                </c:pt>
                <c:pt idx="302">
                  <c:v>14.838772145007468</c:v>
                </c:pt>
                <c:pt idx="303">
                  <c:v>16.086943377668863</c:v>
                </c:pt>
                <c:pt idx="304">
                  <c:v>16.748837582041098</c:v>
                </c:pt>
                <c:pt idx="305">
                  <c:v>16.784442599274509</c:v>
                </c:pt>
                <c:pt idx="306">
                  <c:v>16.953016525013826</c:v>
                </c:pt>
                <c:pt idx="307">
                  <c:v>17.290315551346133</c:v>
                </c:pt>
                <c:pt idx="308">
                  <c:v>17.724725296605769</c:v>
                </c:pt>
                <c:pt idx="309">
                  <c:v>18.267101208113612</c:v>
                </c:pt>
                <c:pt idx="310">
                  <c:v>18.203757730186986</c:v>
                </c:pt>
                <c:pt idx="311">
                  <c:v>18.191749346934159</c:v>
                </c:pt>
                <c:pt idx="312">
                  <c:v>18.441959515017302</c:v>
                </c:pt>
                <c:pt idx="313">
                  <c:v>18.847836676256136</c:v>
                </c:pt>
                <c:pt idx="314">
                  <c:v>19.467788965665086</c:v>
                </c:pt>
                <c:pt idx="315">
                  <c:v>19.80011561428163</c:v>
                </c:pt>
                <c:pt idx="316">
                  <c:v>19.935777135140324</c:v>
                </c:pt>
                <c:pt idx="317">
                  <c:v>19.934774159806288</c:v>
                </c:pt>
                <c:pt idx="318">
                  <c:v>19.992459812588422</c:v>
                </c:pt>
                <c:pt idx="319">
                  <c:v>20.091611695603717</c:v>
                </c:pt>
                <c:pt idx="320">
                  <c:v>20.035157905383826</c:v>
                </c:pt>
                <c:pt idx="321">
                  <c:v>19.956231274974783</c:v>
                </c:pt>
                <c:pt idx="322">
                  <c:v>19.977608249257187</c:v>
                </c:pt>
                <c:pt idx="323">
                  <c:v>19.94814615238127</c:v>
                </c:pt>
                <c:pt idx="324">
                  <c:v>19.795893646682657</c:v>
                </c:pt>
                <c:pt idx="325">
                  <c:v>19.595169868738122</c:v>
                </c:pt>
                <c:pt idx="326">
                  <c:v>19.171801959072756</c:v>
                </c:pt>
                <c:pt idx="327">
                  <c:v>17.60493713537813</c:v>
                </c:pt>
                <c:pt idx="328">
                  <c:v>15.155598817667526</c:v>
                </c:pt>
                <c:pt idx="329">
                  <c:v>12.903068909905247</c:v>
                </c:pt>
                <c:pt idx="330">
                  <c:v>10.781294018665953</c:v>
                </c:pt>
                <c:pt idx="331">
                  <c:v>8.553699158397615</c:v>
                </c:pt>
                <c:pt idx="332">
                  <c:v>6.2825969038081979</c:v>
                </c:pt>
                <c:pt idx="333">
                  <c:v>4.1579685113156675</c:v>
                </c:pt>
                <c:pt idx="334">
                  <c:v>2.3579434930901253</c:v>
                </c:pt>
                <c:pt idx="335">
                  <c:v>0.73031745832111061</c:v>
                </c:pt>
                <c:pt idx="336">
                  <c:v>-0.85121087082956171</c:v>
                </c:pt>
                <c:pt idx="337">
                  <c:v>-2.2343568488286842</c:v>
                </c:pt>
                <c:pt idx="338">
                  <c:v>-3.6766100981083554</c:v>
                </c:pt>
                <c:pt idx="339">
                  <c:v>-5.0267434097417034</c:v>
                </c:pt>
                <c:pt idx="340">
                  <c:v>-5.8889409749423862</c:v>
                </c:pt>
                <c:pt idx="341">
                  <c:v>-6.7051834147237006</c:v>
                </c:pt>
                <c:pt idx="342">
                  <c:v>-7.2678182744376985</c:v>
                </c:pt>
                <c:pt idx="343">
                  <c:v>-7.6572589648938703</c:v>
                </c:pt>
                <c:pt idx="344">
                  <c:v>-8.083049542657875</c:v>
                </c:pt>
                <c:pt idx="345">
                  <c:v>-8.4320234113384629</c:v>
                </c:pt>
                <c:pt idx="346">
                  <c:v>-8.5550056725859864</c:v>
                </c:pt>
                <c:pt idx="347">
                  <c:v>-8.6833730067570887</c:v>
                </c:pt>
                <c:pt idx="348">
                  <c:v>-8.6705499337183376</c:v>
                </c:pt>
                <c:pt idx="349">
                  <c:v>-8.6642220670162686</c:v>
                </c:pt>
                <c:pt idx="350">
                  <c:v>-8.6127124230635985</c:v>
                </c:pt>
                <c:pt idx="351">
                  <c:v>-8.3842133014042304</c:v>
                </c:pt>
                <c:pt idx="352">
                  <c:v>-7.9547461845919925</c:v>
                </c:pt>
                <c:pt idx="353">
                  <c:v>-7.6480961902313194</c:v>
                </c:pt>
                <c:pt idx="354">
                  <c:v>-7.2056838158851404</c:v>
                </c:pt>
                <c:pt idx="355">
                  <c:v>-6.9177795792655346</c:v>
                </c:pt>
                <c:pt idx="356">
                  <c:v>-6.4947071891182162</c:v>
                </c:pt>
                <c:pt idx="357">
                  <c:v>-5.8724263364392089</c:v>
                </c:pt>
                <c:pt idx="358">
                  <c:v>-5.4024298636749704</c:v>
                </c:pt>
                <c:pt idx="359">
                  <c:v>-5.0053878556915237</c:v>
                </c:pt>
                <c:pt idx="360">
                  <c:v>-4.6119919544690049</c:v>
                </c:pt>
                <c:pt idx="361">
                  <c:v>-4.2190660959558199</c:v>
                </c:pt>
                <c:pt idx="362">
                  <c:v>-3.7208221877106809</c:v>
                </c:pt>
                <c:pt idx="363">
                  <c:v>-3.1986899134016227</c:v>
                </c:pt>
                <c:pt idx="364">
                  <c:v>-2.5527108276781121</c:v>
                </c:pt>
                <c:pt idx="365">
                  <c:v>-1.8437091880551835</c:v>
                </c:pt>
                <c:pt idx="366">
                  <c:v>-1.5064770596312824</c:v>
                </c:pt>
                <c:pt idx="367">
                  <c:v>-1.2595899303613862</c:v>
                </c:pt>
                <c:pt idx="368">
                  <c:v>-1.407899595525175</c:v>
                </c:pt>
                <c:pt idx="369">
                  <c:v>-1.9365537328814519</c:v>
                </c:pt>
                <c:pt idx="370">
                  <c:v>-1.6405027501838281</c:v>
                </c:pt>
                <c:pt idx="371">
                  <c:v>-0.66781209538773112</c:v>
                </c:pt>
                <c:pt idx="372">
                  <c:v>-2.6674456448148476E-2</c:v>
                </c:pt>
                <c:pt idx="373">
                  <c:v>0.14146408267708954</c:v>
                </c:pt>
                <c:pt idx="374">
                  <c:v>0.29821995976851667</c:v>
                </c:pt>
                <c:pt idx="375">
                  <c:v>1.1218539543786081</c:v>
                </c:pt>
                <c:pt idx="376">
                  <c:v>1.6987101786365078</c:v>
                </c:pt>
                <c:pt idx="377">
                  <c:v>2.1978892417575291</c:v>
                </c:pt>
                <c:pt idx="378">
                  <c:v>2.4732841386942397</c:v>
                </c:pt>
                <c:pt idx="379">
                  <c:v>2.5569368046629681</c:v>
                </c:pt>
                <c:pt idx="380">
                  <c:v>2.6929125142235462</c:v>
                </c:pt>
                <c:pt idx="381">
                  <c:v>3.2271740092154655</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5.5088364951716358</c:v>
                </c:pt>
                <c:pt idx="390">
                  <c:v>4.8826133331946791</c:v>
                </c:pt>
                <c:pt idx="391">
                  <c:v>4.0164098051275232</c:v>
                </c:pt>
                <c:pt idx="392">
                  <c:v>3.2117875661811786</c:v>
                </c:pt>
                <c:pt idx="393">
                  <c:v>2.484298805313756</c:v>
                </c:pt>
                <c:pt idx="394">
                  <c:v>2.0040914274133432</c:v>
                </c:pt>
                <c:pt idx="395">
                  <c:v>1.3604869518185327</c:v>
                </c:pt>
                <c:pt idx="396">
                  <c:v>0.626326993406779</c:v>
                </c:pt>
                <c:pt idx="397">
                  <c:v>-0.17853346735962841</c:v>
                </c:pt>
                <c:pt idx="398">
                  <c:v>-0.77929990717200481</c:v>
                </c:pt>
                <c:pt idx="399">
                  <c:v>-1.0966501517774105</c:v>
                </c:pt>
                <c:pt idx="400">
                  <c:v>-0.99640164394536157</c:v>
                </c:pt>
                <c:pt idx="401">
                  <c:v>-0.84051623651815643</c:v>
                </c:pt>
                <c:pt idx="402">
                  <c:v>-0.76362462302683043</c:v>
                </c:pt>
                <c:pt idx="403">
                  <c:v>-0.72209942549386774</c:v>
                </c:pt>
                <c:pt idx="404">
                  <c:v>-0.7616796128241855</c:v>
                </c:pt>
                <c:pt idx="405">
                  <c:v>-0.8491728182722369</c:v>
                </c:pt>
                <c:pt idx="406">
                  <c:v>-1.0832962971491404</c:v>
                </c:pt>
                <c:pt idx="407">
                  <c:v>-1.5098451018020143</c:v>
                </c:pt>
                <c:pt idx="408">
                  <c:v>-2.0903418548330142</c:v>
                </c:pt>
                <c:pt idx="409">
                  <c:v>-2.3512717771454712</c:v>
                </c:pt>
                <c:pt idx="410">
                  <c:v>-2.2670890884971389</c:v>
                </c:pt>
                <c:pt idx="411">
                  <c:v>-2.0057435491736997</c:v>
                </c:pt>
                <c:pt idx="412">
                  <c:v>-1.7295366565811574</c:v>
                </c:pt>
                <c:pt idx="413">
                  <c:v>-1.7826446406906058</c:v>
                </c:pt>
                <c:pt idx="414">
                  <c:v>-1.9133277125543338</c:v>
                </c:pt>
                <c:pt idx="415">
                  <c:v>-1.892235708942366</c:v>
                </c:pt>
                <c:pt idx="416">
                  <c:v>-1.7101286740545578</c:v>
                </c:pt>
                <c:pt idx="417">
                  <c:v>-1.3535800117479511</c:v>
                </c:pt>
                <c:pt idx="418">
                  <c:v>-0.85085926786929744</c:v>
                </c:pt>
                <c:pt idx="419">
                  <c:v>-0.26701955464001514</c:v>
                </c:pt>
                <c:pt idx="420">
                  <c:v>0.47932052833664457</c:v>
                </c:pt>
                <c:pt idx="421">
                  <c:v>0.25821713551056275</c:v>
                </c:pt>
                <c:pt idx="422">
                  <c:v>0.25428165640178596</c:v>
                </c:pt>
                <c:pt idx="423">
                  <c:v>0.44706139310467641</c:v>
                </c:pt>
                <c:pt idx="424">
                  <c:v>0.20831463506956993</c:v>
                </c:pt>
                <c:pt idx="425">
                  <c:v>-8.8265990852704701E-2</c:v>
                </c:pt>
                <c:pt idx="426">
                  <c:v>-0.36381153140609968</c:v>
                </c:pt>
                <c:pt idx="427">
                  <c:v>-0.96151030558925632</c:v>
                </c:pt>
                <c:pt idx="428">
                  <c:v>-1.4974610960903871</c:v>
                </c:pt>
                <c:pt idx="429">
                  <c:v>-1.9296591502057661</c:v>
                </c:pt>
                <c:pt idx="430">
                  <c:v>-2.6781035765202006</c:v>
                </c:pt>
                <c:pt idx="431">
                  <c:v>-2.9190809794744967</c:v>
                </c:pt>
                <c:pt idx="432">
                  <c:v>-3.3521783797760865</c:v>
                </c:pt>
                <c:pt idx="433">
                  <c:v>-3.1813343268296452</c:v>
                </c:pt>
                <c:pt idx="434">
                  <c:v>-3.6340205057137922</c:v>
                </c:pt>
                <c:pt idx="435">
                  <c:v>-4.2832038347624124</c:v>
                </c:pt>
                <c:pt idx="436">
                  <c:v>-5.0065708254830303</c:v>
                </c:pt>
                <c:pt idx="437">
                  <c:v>-6.0568875478064248</c:v>
                </c:pt>
                <c:pt idx="438">
                  <c:v>-6.8482888551948724</c:v>
                </c:pt>
                <c:pt idx="439">
                  <c:v>-7.0669263220575882</c:v>
                </c:pt>
                <c:pt idx="440">
                  <c:v>-7.2655649191395355</c:v>
                </c:pt>
                <c:pt idx="441">
                  <c:v>-7.9179538528078881</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-15.572059256025431</c:v>
                </c:pt>
                <c:pt idx="451">
                  <c:v>-16.564592293379235</c:v>
                </c:pt>
                <c:pt idx="452">
                  <c:v>-17.028881232400067</c:v>
                </c:pt>
                <c:pt idx="453">
                  <c:v>-15.516250539227126</c:v>
                </c:pt>
                <c:pt idx="454">
                  <c:v>-13.523464832937426</c:v>
                </c:pt>
                <c:pt idx="455">
                  <c:v>-11.405771207400178</c:v>
                </c:pt>
                <c:pt idx="456">
                  <c:v>-9.803320718674895</c:v>
                </c:pt>
                <c:pt idx="457">
                  <c:v>-8.3794210130096154</c:v>
                </c:pt>
                <c:pt idx="458">
                  <c:v>-6.9421886263024017</c:v>
                </c:pt>
                <c:pt idx="459">
                  <c:v>-5.3370405164189281</c:v>
                </c:pt>
                <c:pt idx="460">
                  <c:v>-4.6406933959442842</c:v>
                </c:pt>
                <c:pt idx="461">
                  <c:v>-3.794097291927494</c:v>
                </c:pt>
                <c:pt idx="462">
                  <c:v>-2.7552326149761797</c:v>
                </c:pt>
                <c:pt idx="463">
                  <c:v>-2.1356102616496182</c:v>
                </c:pt>
                <c:pt idx="464">
                  <c:v>-1.6953136522353418</c:v>
                </c:pt>
                <c:pt idx="465">
                  <c:v>-1.9615329489320601</c:v>
                </c:pt>
                <c:pt idx="466">
                  <c:v>-2.7694215361214893</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-2.2483220053876836</c:v>
                </c:pt>
                <c:pt idx="476">
                  <c:v>-2.2307588190104037</c:v>
                </c:pt>
                <c:pt idx="477">
                  <c:v>-2.2606361534422792</c:v>
                </c:pt>
                <c:pt idx="478">
                  <c:v>-2.2206808748900499</c:v>
                </c:pt>
                <c:pt idx="479">
                  <c:v>-2.1794572302089534</c:v>
                </c:pt>
                <c:pt idx="480">
                  <c:v>-2.1911386371279491</c:v>
                </c:pt>
                <c:pt idx="481">
                  <c:v>-2.1444868134404516</c:v>
                </c:pt>
                <c:pt idx="482">
                  <c:v>-2.1608135458504929</c:v>
                </c:pt>
                <c:pt idx="483">
                  <c:v>-2.1776323933901978</c:v>
                </c:pt>
                <c:pt idx="484">
                  <c:v>-2.208816798356259</c:v>
                </c:pt>
                <c:pt idx="485">
                  <c:v>-2.1845496674721292</c:v>
                </c:pt>
                <c:pt idx="486">
                  <c:v>-2.2084265289361791</c:v>
                </c:pt>
                <c:pt idx="487">
                  <c:v>-2.1932455607594221</c:v>
                </c:pt>
                <c:pt idx="488">
                  <c:v>-2.1934995299600644</c:v>
                </c:pt>
                <c:pt idx="489">
                  <c:v>-2.1865366833381588</c:v>
                </c:pt>
                <c:pt idx="490">
                  <c:v>-2.193853978832498</c:v>
                </c:pt>
                <c:pt idx="491">
                  <c:v>-2.1825204562152152</c:v>
                </c:pt>
                <c:pt idx="492">
                  <c:v>-2.1846792513388782</c:v>
                </c:pt>
                <c:pt idx="493">
                  <c:v>-2.1778155942419346</c:v>
                </c:pt>
                <c:pt idx="494">
                  <c:v>-2.1847401159134847</c:v>
                </c:pt>
                <c:pt idx="495">
                  <c:v>-2.1803302422213724</c:v>
                </c:pt>
                <c:pt idx="496">
                  <c:v>-2.1769873958595687</c:v>
                </c:pt>
                <c:pt idx="497">
                  <c:v>-2.1787385425262813</c:v>
                </c:pt>
                <c:pt idx="498">
                  <c:v>-2.1751286737134428</c:v>
                </c:pt>
                <c:pt idx="499">
                  <c:v>-2.1756083427206647</c:v>
                </c:pt>
                <c:pt idx="500">
                  <c:v>-2.1749008869046236</c:v>
                </c:pt>
                <c:pt idx="501">
                  <c:v>-2.1783356372562395</c:v>
                </c:pt>
                <c:pt idx="502">
                  <c:v>-2.1741970738561398</c:v>
                </c:pt>
                <c:pt idx="503">
                  <c:v>-2.1737245006565828</c:v>
                </c:pt>
                <c:pt idx="504">
                  <c:v>-2.169122205357334</c:v>
                </c:pt>
                <c:pt idx="505">
                  <c:v>-2.1685288137004481</c:v>
                </c:pt>
                <c:pt idx="506">
                  <c:v>-2.1669733898989572</c:v>
                </c:pt>
                <c:pt idx="507">
                  <c:v>-2.1660789386816361</c:v>
                </c:pt>
                <c:pt idx="508">
                  <c:v>-2.1624692975417759</c:v>
                </c:pt>
                <c:pt idx="509">
                  <c:v>-2.1605277024337202</c:v>
                </c:pt>
                <c:pt idx="510">
                  <c:v>-2.1576797412227835</c:v>
                </c:pt>
                <c:pt idx="511">
                  <c:v>-2.1566965354917738</c:v>
                </c:pt>
                <c:pt idx="512">
                  <c:v>-2.1547991468858356</c:v>
                </c:pt>
                <c:pt idx="513">
                  <c:v>-2.1527160909709693</c:v>
                </c:pt>
                <c:pt idx="514">
                  <c:v>-2.153414781377569</c:v>
                </c:pt>
                <c:pt idx="515">
                  <c:v>-2.1516326711866185</c:v>
                </c:pt>
                <c:pt idx="516">
                  <c:v>-2.1490696427005682</c:v>
                </c:pt>
                <c:pt idx="517">
                  <c:v>-2.1468776073229492</c:v>
                </c:pt>
                <c:pt idx="518">
                  <c:v>-2.1448592105322035</c:v>
                </c:pt>
                <c:pt idx="519">
                  <c:v>-2.1447295128289809</c:v>
                </c:pt>
                <c:pt idx="520">
                  <c:v>-2.1433836619985205</c:v>
                </c:pt>
                <c:pt idx="521">
                  <c:v>-2.142997870146905</c:v>
                </c:pt>
                <c:pt idx="522">
                  <c:v>-2.1437583737654791</c:v>
                </c:pt>
                <c:pt idx="523">
                  <c:v>-2.1432143491980895</c:v>
                </c:pt>
                <c:pt idx="524">
                  <c:v>-2.1419997138906992</c:v>
                </c:pt>
                <c:pt idx="525">
                  <c:v>-2.1412388308171586</c:v>
                </c:pt>
                <c:pt idx="526">
                  <c:v>-2.1400645315713454</c:v>
                </c:pt>
                <c:pt idx="527">
                  <c:v>-2.1409017609816159</c:v>
                </c:pt>
                <c:pt idx="528">
                  <c:v>-2.1415895610310312</c:v>
                </c:pt>
                <c:pt idx="529">
                  <c:v>-2.1416357786444209</c:v>
                </c:pt>
                <c:pt idx="530">
                  <c:v>-2.1414886639587767</c:v>
                </c:pt>
                <c:pt idx="531">
                  <c:v>-2.140798397452178</c:v>
                </c:pt>
                <c:pt idx="532">
                  <c:v>-2.1401120772770859</c:v>
                </c:pt>
                <c:pt idx="533">
                  <c:v>-2.1395713160222698</c:v>
                </c:pt>
                <c:pt idx="534">
                  <c:v>-2.1388785071674619</c:v>
                </c:pt>
                <c:pt idx="535">
                  <c:v>-2.1378350819352647</c:v>
                </c:pt>
                <c:pt idx="536">
                  <c:v>-2.1364171726090717</c:v>
                </c:pt>
                <c:pt idx="537">
                  <c:v>-2.1358979643956673</c:v>
                </c:pt>
                <c:pt idx="538">
                  <c:v>-2.1367941231602567</c:v>
                </c:pt>
                <c:pt idx="539">
                  <c:v>-2.1343819280183758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-2.1038710555954823</c:v>
                </c:pt>
                <c:pt idx="558">
                  <c:v>-2.1017199634073949</c:v>
                </c:pt>
                <c:pt idx="559">
                  <c:v>-2.1012797197698774</c:v>
                </c:pt>
                <c:pt idx="560">
                  <c:v>-2.1020683789460435</c:v>
                </c:pt>
                <c:pt idx="561">
                  <c:v>-2.1019130680334173</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-2.0895130493227381</c:v>
                </c:pt>
                <c:pt idx="570">
                  <c:v>-2.0882358039479412</c:v>
                </c:pt>
                <c:pt idx="571">
                  <c:v>-2.0870434047008337</c:v>
                </c:pt>
                <c:pt idx="572">
                  <c:v>-2.0849486995188689</c:v>
                </c:pt>
                <c:pt idx="573">
                  <c:v>-2.0858204213844544</c:v>
                </c:pt>
                <c:pt idx="574">
                  <c:v>-2.0852397414685315</c:v>
                </c:pt>
                <c:pt idx="575">
                  <c:v>-2.0835134491012894</c:v>
                </c:pt>
                <c:pt idx="576">
                  <c:v>-2.0780911137012037</c:v>
                </c:pt>
                <c:pt idx="577">
                  <c:v>-2.0767357764968888</c:v>
                </c:pt>
                <c:pt idx="578">
                  <c:v>-2.0766671710412368</c:v>
                </c:pt>
                <c:pt idx="579">
                  <c:v>-2.0764714481760222</c:v>
                </c:pt>
                <c:pt idx="580">
                  <c:v>-2.0747680748880128</c:v>
                </c:pt>
                <c:pt idx="581">
                  <c:v>-2.0735331387405775</c:v>
                </c:pt>
                <c:pt idx="582">
                  <c:v>-2.0725843875193712</c:v>
                </c:pt>
                <c:pt idx="583">
                  <c:v>-2.0739547890853394</c:v>
                </c:pt>
                <c:pt idx="584">
                  <c:v>-2.074807044911779</c:v>
                </c:pt>
                <c:pt idx="585">
                  <c:v>-2.0742876090253901</c:v>
                </c:pt>
                <c:pt idx="586">
                  <c:v>-2.0731149034904082</c:v>
                </c:pt>
                <c:pt idx="587">
                  <c:v>-2.0716614771805126</c:v>
                </c:pt>
                <c:pt idx="588">
                  <c:v>-2.0691845090780152</c:v>
                </c:pt>
                <c:pt idx="589">
                  <c:v>-2.0690002836979042</c:v>
                </c:pt>
                <c:pt idx="590">
                  <c:v>-2.0670025672021586</c:v>
                </c:pt>
                <c:pt idx="591">
                  <c:v>-2.0646290764655646</c:v>
                </c:pt>
                <c:pt idx="592">
                  <c:v>-2.0639910609061003</c:v>
                </c:pt>
                <c:pt idx="593">
                  <c:v>-2.0621532846734283</c:v>
                </c:pt>
                <c:pt idx="594">
                  <c:v>-2.0606445338312627</c:v>
                </c:pt>
                <c:pt idx="595">
                  <c:v>-2.0599021681594678</c:v>
                </c:pt>
                <c:pt idx="596">
                  <c:v>-2.0618554125346069</c:v>
                </c:pt>
                <c:pt idx="597">
                  <c:v>-2.0610500573404806</c:v>
                </c:pt>
                <c:pt idx="598">
                  <c:v>-2.0591629899092916</c:v>
                </c:pt>
                <c:pt idx="599">
                  <c:v>-2.0572092142972171</c:v>
                </c:pt>
                <c:pt idx="600">
                  <c:v>-2.0579738539748007</c:v>
                </c:pt>
                <c:pt idx="601">
                  <c:v>-2.0585319563209987</c:v>
                </c:pt>
                <c:pt idx="602">
                  <c:v>-2.0591554767012177</c:v>
                </c:pt>
                <c:pt idx="603">
                  <c:v>-2.0589851393723961</c:v>
                </c:pt>
                <c:pt idx="604">
                  <c:v>-2.0626933629092861</c:v>
                </c:pt>
                <c:pt idx="605">
                  <c:v>-2.0677835234427602</c:v>
                </c:pt>
                <c:pt idx="606">
                  <c:v>-2.068455993512027</c:v>
                </c:pt>
                <c:pt idx="607">
                  <c:v>-2.0682894886782597</c:v>
                </c:pt>
                <c:pt idx="608">
                  <c:v>-2.0687459350423008</c:v>
                </c:pt>
                <c:pt idx="609">
                  <c:v>-2.0682153431802837</c:v>
                </c:pt>
                <c:pt idx="610">
                  <c:v>-2.0684031354369665</c:v>
                </c:pt>
                <c:pt idx="611">
                  <c:v>-2.0672663263406008</c:v>
                </c:pt>
                <c:pt idx="612">
                  <c:v>-2.0674346525581537</c:v>
                </c:pt>
                <c:pt idx="613">
                  <c:v>-2.0674111263509949</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-2.0572015113616589</c:v>
                </c:pt>
                <c:pt idx="623">
                  <c:v>-2.0565869840638187</c:v>
                </c:pt>
                <c:pt idx="624">
                  <c:v>-2.057071396257959</c:v>
                </c:pt>
                <c:pt idx="625">
                  <c:v>-2.0571514612532407</c:v>
                </c:pt>
                <c:pt idx="626">
                  <c:v>-2.0575917428362334</c:v>
                </c:pt>
                <c:pt idx="627">
                  <c:v>-2.0579874005166516</c:v>
                </c:pt>
                <c:pt idx="628">
                  <c:v>-2.0573553423999771</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-2.0552560837585307</c:v>
                </c:pt>
                <c:pt idx="653">
                  <c:v>-2.0544531570761237</c:v>
                </c:pt>
                <c:pt idx="654">
                  <c:v>-2.0551835699168635</c:v>
                </c:pt>
                <c:pt idx="655">
                  <c:v>-2.0571288457379846</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-2.0528434332707262</c:v>
                </c:pt>
                <c:pt idx="671">
                  <c:v>-2.0520691554373087</c:v>
                </c:pt>
                <c:pt idx="672">
                  <c:v>-2.0509894163660372</c:v>
                </c:pt>
                <c:pt idx="673">
                  <c:v>-2.0500011259386177</c:v>
                </c:pt>
                <c:pt idx="674">
                  <c:v>-2.0494832458175614</c:v>
                </c:pt>
                <c:pt idx="675">
                  <c:v>-2.0513433340015137</c:v>
                </c:pt>
                <c:pt idx="676">
                  <c:v>-2.0537757161469452</c:v>
                </c:pt>
                <c:pt idx="677">
                  <c:v>-2.0555797588342282</c:v>
                </c:pt>
                <c:pt idx="678">
                  <c:v>-2.0612633110245753</c:v>
                </c:pt>
                <c:pt idx="679">
                  <c:v>-2.0616561986838327</c:v>
                </c:pt>
                <c:pt idx="680">
                  <c:v>-2.0603338361150212</c:v>
                </c:pt>
                <c:pt idx="681">
                  <c:v>-2.0592561840459584</c:v>
                </c:pt>
                <c:pt idx="682">
                  <c:v>-2.0584950732994667</c:v>
                </c:pt>
                <c:pt idx="683">
                  <c:v>-2.0584110240271798</c:v>
                </c:pt>
                <c:pt idx="684">
                  <c:v>-2.0576803076224812</c:v>
                </c:pt>
                <c:pt idx="685">
                  <c:v>-2.0571123015019892</c:v>
                </c:pt>
                <c:pt idx="686">
                  <c:v>-2.0528340607333746</c:v>
                </c:pt>
                <c:pt idx="687">
                  <c:v>-2.0526610672198826</c:v>
                </c:pt>
                <c:pt idx="688">
                  <c:v>-2.0514494675521178</c:v>
                </c:pt>
                <c:pt idx="689">
                  <c:v>-2.0501955207114992</c:v>
                </c:pt>
                <c:pt idx="690">
                  <c:v>-2.0491596466328752</c:v>
                </c:pt>
                <c:pt idx="691">
                  <c:v>-2.0472117146270872</c:v>
                </c:pt>
                <c:pt idx="692">
                  <c:v>-2.0474832146465949</c:v>
                </c:pt>
                <c:pt idx="693">
                  <c:v>-2.0478145167668393</c:v>
                </c:pt>
                <c:pt idx="694">
                  <c:v>-2.0483711392386965</c:v>
                </c:pt>
                <c:pt idx="695">
                  <c:v>-2.0479413306124372</c:v>
                </c:pt>
                <c:pt idx="696">
                  <c:v>-2.0481781484491401</c:v>
                </c:pt>
                <c:pt idx="697">
                  <c:v>-2.0491621130900768</c:v>
                </c:pt>
                <c:pt idx="698">
                  <c:v>-2.0505417354114286</c:v>
                </c:pt>
                <c:pt idx="699">
                  <c:v>-2.0523417558761992</c:v>
                </c:pt>
                <c:pt idx="700">
                  <c:v>-2.0529421295042178</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-2.0477306951675378</c:v>
                </c:pt>
                <c:pt idx="713">
                  <c:v>-2.0468931621932978</c:v>
                </c:pt>
                <c:pt idx="714">
                  <c:v>-2.0456685851660978</c:v>
                </c:pt>
                <c:pt idx="715">
                  <c:v>-2.0450775081844395</c:v>
                </c:pt>
                <c:pt idx="716">
                  <c:v>-2.0454202698442847</c:v>
                </c:pt>
                <c:pt idx="717">
                  <c:v>-2.0462438388762068</c:v>
                </c:pt>
                <c:pt idx="718">
                  <c:v>-2.0476323783889692</c:v>
                </c:pt>
                <c:pt idx="719">
                  <c:v>-2.0492799338532479</c:v>
                </c:pt>
                <c:pt idx="720">
                  <c:v>-2.0507120727402395</c:v>
                </c:pt>
                <c:pt idx="721">
                  <c:v>-2.0500299265696187</c:v>
                </c:pt>
                <c:pt idx="722">
                  <c:v>-2.0488833275354636</c:v>
                </c:pt>
                <c:pt idx="723">
                  <c:v>-2.0477270903454659</c:v>
                </c:pt>
                <c:pt idx="724">
                  <c:v>-2.0464127722216716</c:v>
                </c:pt>
                <c:pt idx="725">
                  <c:v>-2.04412200266504</c:v>
                </c:pt>
                <c:pt idx="726">
                  <c:v>-2.044740248621419</c:v>
                </c:pt>
                <c:pt idx="727">
                  <c:v>-2.0473692643239492</c:v>
                </c:pt>
                <c:pt idx="728">
                  <c:v>-2.0499769167125672</c:v>
                </c:pt>
                <c:pt idx="729">
                  <c:v>-2.0520541669666397</c:v>
                </c:pt>
                <c:pt idx="730">
                  <c:v>-2.0526809127139787</c:v>
                </c:pt>
                <c:pt idx="731">
                  <c:v>-2.0539715907941352</c:v>
                </c:pt>
                <c:pt idx="732">
                  <c:v>-2.0539610798919394</c:v>
                </c:pt>
                <c:pt idx="733">
                  <c:v>-2.0543849690209015</c:v>
                </c:pt>
                <c:pt idx="734">
                  <c:v>-2.0550573252536939</c:v>
                </c:pt>
                <c:pt idx="735">
                  <c:v>-2.055461103270142</c:v>
                </c:pt>
                <c:pt idx="736">
                  <c:v>-2.0559335626332285</c:v>
                </c:pt>
                <c:pt idx="737">
                  <c:v>-2.0557507412364422</c:v>
                </c:pt>
                <c:pt idx="738">
                  <c:v>-2.0546900128583445</c:v>
                </c:pt>
                <c:pt idx="739">
                  <c:v>-2.0538952444574092</c:v>
                </c:pt>
                <c:pt idx="740">
                  <c:v>-2.0536810800814482</c:v>
                </c:pt>
                <c:pt idx="741">
                  <c:v>-2.0523943103873195</c:v>
                </c:pt>
                <c:pt idx="742">
                  <c:v>-2.0499250452203652</c:v>
                </c:pt>
                <c:pt idx="743">
                  <c:v>-2.0485143075928023</c:v>
                </c:pt>
                <c:pt idx="744">
                  <c:v>-2.0489435090911314</c:v>
                </c:pt>
                <c:pt idx="745">
                  <c:v>-2.0500894251063926</c:v>
                </c:pt>
                <c:pt idx="746">
                  <c:v>-2.050884193507315</c:v>
                </c:pt>
                <c:pt idx="747">
                  <c:v>-2.0540649746582829</c:v>
                </c:pt>
                <c:pt idx="748">
                  <c:v>-2.055858544388848</c:v>
                </c:pt>
                <c:pt idx="749">
                  <c:v>-2.0583745963516002</c:v>
                </c:pt>
                <c:pt idx="750">
                  <c:v>-2.0591124844549427</c:v>
                </c:pt>
                <c:pt idx="751">
                  <c:v>-2.0605907271188082</c:v>
                </c:pt>
                <c:pt idx="752">
                  <c:v>-2.0605649241819366</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-2.0609694990537624</c:v>
                </c:pt>
                <c:pt idx="762">
                  <c:v>-2.0601879356852493</c:v>
                </c:pt>
                <c:pt idx="763">
                  <c:v>-2.059162534563356</c:v>
                </c:pt>
                <c:pt idx="764">
                  <c:v>-2.0600471958428557</c:v>
                </c:pt>
                <c:pt idx="765">
                  <c:v>-2.0607105589932417</c:v>
                </c:pt>
                <c:pt idx="766">
                  <c:v>-2.0620352362372643</c:v>
                </c:pt>
                <c:pt idx="767">
                  <c:v>-2.0625612746398474</c:v>
                </c:pt>
                <c:pt idx="768">
                  <c:v>-2.0630465595803757</c:v>
                </c:pt>
                <c:pt idx="769">
                  <c:v>-2.0639934135268172</c:v>
                </c:pt>
                <c:pt idx="770">
                  <c:v>-2.0648637693545595</c:v>
                </c:pt>
                <c:pt idx="771">
                  <c:v>-2.0646327571786292</c:v>
                </c:pt>
                <c:pt idx="772">
                  <c:v>-2.0641893261195041</c:v>
                </c:pt>
                <c:pt idx="773">
                  <c:v>-2.0640907057769997</c:v>
                </c:pt>
                <c:pt idx="774">
                  <c:v>-2.0635611384433492</c:v>
                </c:pt>
                <c:pt idx="775">
                  <c:v>-2.0635576854032678</c:v>
                </c:pt>
                <c:pt idx="776">
                  <c:v>-2.063984875790347</c:v>
                </c:pt>
                <c:pt idx="777">
                  <c:v>-2.0634823256494315</c:v>
                </c:pt>
                <c:pt idx="778">
                  <c:v>-2.0628116390184177</c:v>
                </c:pt>
                <c:pt idx="779">
                  <c:v>-2.0616636739464131</c:v>
                </c:pt>
                <c:pt idx="780">
                  <c:v>-2.0591787372898827</c:v>
                </c:pt>
                <c:pt idx="781">
                  <c:v>-2.0561770209316421</c:v>
                </c:pt>
                <c:pt idx="782">
                  <c:v>-2.0546706227101907</c:v>
                </c:pt>
                <c:pt idx="783">
                  <c:v>-2.0524281198236927</c:v>
                </c:pt>
                <c:pt idx="784">
                  <c:v>-2.0505244322655352</c:v>
                </c:pt>
                <c:pt idx="785">
                  <c:v>-2.0495726074591971</c:v>
                </c:pt>
                <c:pt idx="786">
                  <c:v>-2.0509351922531187</c:v>
                </c:pt>
                <c:pt idx="787">
                  <c:v>-2.0571823109409881</c:v>
                </c:pt>
                <c:pt idx="788">
                  <c:v>-2.0600182434298797</c:v>
                </c:pt>
                <c:pt idx="789">
                  <c:v>-2.0634874482913048</c:v>
                </c:pt>
                <c:pt idx="790">
                  <c:v>-2.0651879377216602</c:v>
                </c:pt>
                <c:pt idx="791">
                  <c:v>-2.0675393821254109</c:v>
                </c:pt>
                <c:pt idx="792">
                  <c:v>-2.0693219097168054</c:v>
                </c:pt>
                <c:pt idx="793">
                  <c:v>-2.0701087095636979</c:v>
                </c:pt>
                <c:pt idx="794">
                  <c:v>-2.0696619393009827</c:v>
                </c:pt>
                <c:pt idx="795">
                  <c:v>-2.0689416579075224</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-2.0722259164244239</c:v>
                </c:pt>
                <c:pt idx="804">
                  <c:v>-2.0723595604591765</c:v>
                </c:pt>
                <c:pt idx="805">
                  <c:v>-2.0721525677818278</c:v>
                </c:pt>
                <c:pt idx="806">
                  <c:v>-2.0719746413539482</c:v>
                </c:pt>
                <c:pt idx="807">
                  <c:v>-2.0704507502591407</c:v>
                </c:pt>
                <c:pt idx="808">
                  <c:v>-2.0696464954843585</c:v>
                </c:pt>
                <c:pt idx="809">
                  <c:v>-2.069148612639367</c:v>
                </c:pt>
                <c:pt idx="810">
                  <c:v>-2.0672785447901152</c:v>
                </c:pt>
                <c:pt idx="811">
                  <c:v>-2.0665461208381064</c:v>
                </c:pt>
                <c:pt idx="812">
                  <c:v>-2.0672716007644611</c:v>
                </c:pt>
                <c:pt idx="813">
                  <c:v>-2.0664663594068027</c:v>
                </c:pt>
                <c:pt idx="814">
                  <c:v>-2.0659115203732199</c:v>
                </c:pt>
                <c:pt idx="815">
                  <c:v>-2.0653063656127699</c:v>
                </c:pt>
                <c:pt idx="816">
                  <c:v>-2.0654075283034672</c:v>
                </c:pt>
                <c:pt idx="817">
                  <c:v>-2.0663277824576567</c:v>
                </c:pt>
                <c:pt idx="818">
                  <c:v>-2.0658832130336817</c:v>
                </c:pt>
                <c:pt idx="819">
                  <c:v>-2.0650945159120146</c:v>
                </c:pt>
                <c:pt idx="820">
                  <c:v>-2.0668102214860231</c:v>
                </c:pt>
                <c:pt idx="821">
                  <c:v>-2.0698030965438363</c:v>
                </c:pt>
                <c:pt idx="822">
                  <c:v>-2.0709306469393387</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-2.0723631273357435</c:v>
                </c:pt>
                <c:pt idx="831">
                  <c:v>-2.0735901708201552</c:v>
                </c:pt>
                <c:pt idx="832">
                  <c:v>-2.0761319498287776</c:v>
                </c:pt>
                <c:pt idx="833">
                  <c:v>-2.0758543026390157</c:v>
                </c:pt>
                <c:pt idx="834">
                  <c:v>-2.0771085909890985</c:v>
                </c:pt>
                <c:pt idx="835">
                  <c:v>-2.0783857604728992</c:v>
                </c:pt>
                <c:pt idx="836">
                  <c:v>-2.0790216510846182</c:v>
                </c:pt>
                <c:pt idx="837">
                  <c:v>-2.0788064242347604</c:v>
                </c:pt>
                <c:pt idx="838">
                  <c:v>-2.0786803313535938</c:v>
                </c:pt>
                <c:pt idx="839">
                  <c:v>-2.0781963745054099</c:v>
                </c:pt>
                <c:pt idx="840">
                  <c:v>-2.0786303191906788</c:v>
                </c:pt>
                <c:pt idx="841">
                  <c:v>-2.0790092429076363</c:v>
                </c:pt>
                <c:pt idx="842">
                  <c:v>-2.0804136056919775</c:v>
                </c:pt>
                <c:pt idx="843">
                  <c:v>-2.0809269323535915</c:v>
                </c:pt>
                <c:pt idx="844">
                  <c:v>-2.0808035715480884</c:v>
                </c:pt>
                <c:pt idx="845">
                  <c:v>-2.0814292548215612</c:v>
                </c:pt>
                <c:pt idx="846">
                  <c:v>-2.0830150729648409</c:v>
                </c:pt>
                <c:pt idx="847">
                  <c:v>-2.0838657350804795</c:v>
                </c:pt>
                <c:pt idx="848">
                  <c:v>-2.0844640217062818</c:v>
                </c:pt>
                <c:pt idx="849">
                  <c:v>-2.084988542289044</c:v>
                </c:pt>
                <c:pt idx="850">
                  <c:v>-2.0858147295601555</c:v>
                </c:pt>
                <c:pt idx="851">
                  <c:v>-2.0867248522670621</c:v>
                </c:pt>
                <c:pt idx="852">
                  <c:v>-2.0863834945905197</c:v>
                </c:pt>
                <c:pt idx="853">
                  <c:v>-2.0869638329970188</c:v>
                </c:pt>
                <c:pt idx="854">
                  <c:v>-2.0844809074517201</c:v>
                </c:pt>
                <c:pt idx="855">
                  <c:v>-2.0835169780323723</c:v>
                </c:pt>
                <c:pt idx="856">
                  <c:v>-2.0817508049494791</c:v>
                </c:pt>
                <c:pt idx="857">
                  <c:v>-2.0810357979798795</c:v>
                </c:pt>
                <c:pt idx="858">
                  <c:v>-2.0813725642514402</c:v>
                </c:pt>
                <c:pt idx="859">
                  <c:v>-2.0811809774452432</c:v>
                </c:pt>
                <c:pt idx="860">
                  <c:v>-2.0817781257061627</c:v>
                </c:pt>
                <c:pt idx="861">
                  <c:v>-2.0805492987834997</c:v>
                </c:pt>
                <c:pt idx="862">
                  <c:v>-2.0798474968462619</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-2.0781416571010758</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-2.0815545887928311</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-2.0935140603020472</c:v>
                </c:pt>
                <c:pt idx="899">
                  <c:v>-2.0947519941436021</c:v>
                </c:pt>
                <c:pt idx="900">
                  <c:v>-2.0951751623081947</c:v>
                </c:pt>
                <c:pt idx="901">
                  <c:v>-2.0948428356595565</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-2.0984704250187542</c:v>
                </c:pt>
                <c:pt idx="911">
                  <c:v>-2.0976700406845201</c:v>
                </c:pt>
                <c:pt idx="912">
                  <c:v>-2.0983895252225881</c:v>
                </c:pt>
                <c:pt idx="913">
                  <c:v>-2.0983829985973892</c:v>
                </c:pt>
                <c:pt idx="914">
                  <c:v>-2.0990279202370061</c:v>
                </c:pt>
                <c:pt idx="915">
                  <c:v>-2.0992118041076679</c:v>
                </c:pt>
                <c:pt idx="916">
                  <c:v>-2.1015468940029232</c:v>
                </c:pt>
                <c:pt idx="917">
                  <c:v>-2.1035225262203503</c:v>
                </c:pt>
                <c:pt idx="918">
                  <c:v>-2.1037029570509205</c:v>
                </c:pt>
                <c:pt idx="919">
                  <c:v>-2.1014012971371052</c:v>
                </c:pt>
                <c:pt idx="920">
                  <c:v>-2.0997057785666442</c:v>
                </c:pt>
                <c:pt idx="921">
                  <c:v>-2.0963208127049784</c:v>
                </c:pt>
                <c:pt idx="922">
                  <c:v>-2.0948990329382577</c:v>
                </c:pt>
                <c:pt idx="923">
                  <c:v>-2.0929745891940827</c:v>
                </c:pt>
                <c:pt idx="924">
                  <c:v>-2.0927710116113381</c:v>
                </c:pt>
                <c:pt idx="925">
                  <c:v>-2.0913862666481009</c:v>
                </c:pt>
                <c:pt idx="926">
                  <c:v>-2.089138792901712</c:v>
                </c:pt>
                <c:pt idx="927">
                  <c:v>-2.087152308272612</c:v>
                </c:pt>
                <c:pt idx="928">
                  <c:v>-2.0876293969861353</c:v>
                </c:pt>
                <c:pt idx="929">
                  <c:v>-2.0887052656168952</c:v>
                </c:pt>
                <c:pt idx="930">
                  <c:v>-2.0902921462340487</c:v>
                </c:pt>
                <c:pt idx="931">
                  <c:v>-2.0920011354554027</c:v>
                </c:pt>
                <c:pt idx="932">
                  <c:v>-2.0928325592048456</c:v>
                </c:pt>
                <c:pt idx="933">
                  <c:v>-2.0953291830739671</c:v>
                </c:pt>
                <c:pt idx="934">
                  <c:v>-2.0980360629330481</c:v>
                </c:pt>
                <c:pt idx="935">
                  <c:v>-2.10144834955139</c:v>
                </c:pt>
                <c:pt idx="936">
                  <c:v>-2.1027303001676092</c:v>
                </c:pt>
                <c:pt idx="937">
                  <c:v>-2.1041460466005661</c:v>
                </c:pt>
                <c:pt idx="938">
                  <c:v>-2.1054363831712521</c:v>
                </c:pt>
                <c:pt idx="939">
                  <c:v>-2.107188554366354</c:v>
                </c:pt>
                <c:pt idx="940">
                  <c:v>-2.1078256592339244</c:v>
                </c:pt>
                <c:pt idx="941">
                  <c:v>-2.1092987413104445</c:v>
                </c:pt>
                <c:pt idx="942">
                  <c:v>-2.1093941362858288</c:v>
                </c:pt>
                <c:pt idx="943">
                  <c:v>-2.1091249509415566</c:v>
                </c:pt>
                <c:pt idx="944">
                  <c:v>-2.1085069706036421</c:v>
                </c:pt>
                <c:pt idx="945">
                  <c:v>-2.1080881661710293</c:v>
                </c:pt>
                <c:pt idx="946">
                  <c:v>-2.1084027722733092</c:v>
                </c:pt>
                <c:pt idx="947">
                  <c:v>-2.1099134962812229</c:v>
                </c:pt>
                <c:pt idx="948">
                  <c:v>-2.1100315826628888</c:v>
                </c:pt>
                <c:pt idx="949">
                  <c:v>-2.1088611918030997</c:v>
                </c:pt>
                <c:pt idx="950">
                  <c:v>-2.108305252350168</c:v>
                </c:pt>
                <c:pt idx="951">
                  <c:v>-2.1072909692584005</c:v>
                </c:pt>
                <c:pt idx="952">
                  <c:v>-2.1077216885765697</c:v>
                </c:pt>
                <c:pt idx="953">
                  <c:v>-2.1074312537548692</c:v>
                </c:pt>
                <c:pt idx="954">
                  <c:v>-2.1088115590951348</c:v>
                </c:pt>
                <c:pt idx="955">
                  <c:v>-2.1090458345836476</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-2.1022264598798395</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c:v>
                </c:pt>
                <c:pt idx="976">
                  <c:v>-2.1080091636496263</c:v>
                </c:pt>
                <c:pt idx="977">
                  <c:v>-2.108228754231452</c:v>
                </c:pt>
                <c:pt idx="978">
                  <c:v>-2.1093203322973078</c:v>
                </c:pt>
                <c:pt idx="979">
                  <c:v>-2.1105369407704631</c:v>
                </c:pt>
                <c:pt idx="980">
                  <c:v>-2.1103572309042988</c:v>
                </c:pt>
                <c:pt idx="981">
                  <c:v>-2.1110533410171972</c:v>
                </c:pt>
                <c:pt idx="982">
                  <c:v>-2.1127100413459092</c:v>
                </c:pt>
                <c:pt idx="983">
                  <c:v>-2.114443657193732</c:v>
                </c:pt>
                <c:pt idx="984">
                  <c:v>-2.1159864451452393</c:v>
                </c:pt>
                <c:pt idx="985">
                  <c:v>-2.1169602783389232</c:v>
                </c:pt>
                <c:pt idx="986">
                  <c:v>-2.1164358336471398</c:v>
                </c:pt>
                <c:pt idx="987">
                  <c:v>-2.1168826039098501</c:v>
                </c:pt>
                <c:pt idx="988">
                  <c:v>-2.1175770823664726</c:v>
                </c:pt>
                <c:pt idx="989">
                  <c:v>-2.1167785573614992</c:v>
                </c:pt>
                <c:pt idx="990">
                  <c:v>-2.1169471491975003</c:v>
                </c:pt>
                <c:pt idx="991">
                  <c:v>-2.1172500301416903</c:v>
                </c:pt>
                <c:pt idx="992">
                  <c:v>-2.1168878024427191</c:v>
                </c:pt>
                <c:pt idx="993">
                  <c:v>-2.1173200775262067</c:v>
                </c:pt>
                <c:pt idx="994">
                  <c:v>-2.1177051104679094</c:v>
                </c:pt>
                <c:pt idx="995">
                  <c:v>-2.1191325061679485</c:v>
                </c:pt>
                <c:pt idx="996">
                  <c:v>-2.1194217646793212</c:v>
                </c:pt>
                <c:pt idx="997">
                  <c:v>-2.1180463543079355</c:v>
                </c:pt>
                <c:pt idx="998">
                  <c:v>-2.1178505555517404</c:v>
                </c:pt>
                <c:pt idx="999">
                  <c:v>-2.1181350708761641</c:v>
                </c:pt>
                <c:pt idx="1000">
                  <c:v>-2.1181675901657115</c:v>
                </c:pt>
                <c:pt idx="1001">
                  <c:v>-2.1171946676639446</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-2.1115471257486953</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-2.1202687081364004</c:v>
                </c:pt>
                <c:pt idx="1026">
                  <c:v>-2.120578229542275</c:v>
                </c:pt>
                <c:pt idx="1027">
                  <c:v>-2.1211515859776049</c:v>
                </c:pt>
                <c:pt idx="1028">
                  <c:v>-2.1211453249708527</c:v>
                </c:pt>
                <c:pt idx="1029">
                  <c:v>-2.1198972976275212</c:v>
                </c:pt>
                <c:pt idx="1030">
                  <c:v>-2.1179269777794492</c:v>
                </c:pt>
                <c:pt idx="1031">
                  <c:v>-2.1173366217621812</c:v>
                </c:pt>
                <c:pt idx="1032">
                  <c:v>-2.1168114940514853</c:v>
                </c:pt>
                <c:pt idx="1033">
                  <c:v>-2.1174949303689488</c:v>
                </c:pt>
                <c:pt idx="1034">
                  <c:v>-2.1192551839545413</c:v>
                </c:pt>
                <c:pt idx="1035">
                  <c:v>-2.1209082794611618</c:v>
                </c:pt>
                <c:pt idx="1036">
                  <c:v>-2.123534638979018</c:v>
                </c:pt>
                <c:pt idx="1037">
                  <c:v>-2.1248451246077686</c:v>
                </c:pt>
                <c:pt idx="1038">
                  <c:v>-2.1252563019957904</c:v>
                </c:pt>
                <c:pt idx="1039">
                  <c:v>-2.1271570298053382</c:v>
                </c:pt>
                <c:pt idx="1040">
                  <c:v>-2.1288666641000873</c:v>
                </c:pt>
                <c:pt idx="1041">
                  <c:v>-2.128479202646679</c:v>
                </c:pt>
                <c:pt idx="1042">
                  <c:v>-2.1277151321515082</c:v>
                </c:pt>
                <c:pt idx="1043">
                  <c:v>-2.1279281961081153</c:v>
                </c:pt>
                <c:pt idx="1044">
                  <c:v>-2.1280182407686992</c:v>
                </c:pt>
                <c:pt idx="1045">
                  <c:v>-2.1275003227021094</c:v>
                </c:pt>
                <c:pt idx="1046">
                  <c:v>-2.1261942766963347</c:v>
                </c:pt>
                <c:pt idx="1047">
                  <c:v>-2.1257182504566612</c:v>
                </c:pt>
                <c:pt idx="1048">
                  <c:v>-2.1265327505151816</c:v>
                </c:pt>
                <c:pt idx="1049">
                  <c:v>-2.1271823773962586</c:v>
                </c:pt>
                <c:pt idx="1050">
                  <c:v>-2.1277606288004804</c:v>
                </c:pt>
                <c:pt idx="1051">
                  <c:v>-2.1272893836932525</c:v>
                </c:pt>
                <c:pt idx="1052">
                  <c:v>-2.1275450224956955</c:v>
                </c:pt>
                <c:pt idx="1053">
                  <c:v>-2.1274496654657753</c:v>
                </c:pt>
                <c:pt idx="1054">
                  <c:v>-2.1297951903722487</c:v>
                </c:pt>
                <c:pt idx="1055">
                  <c:v>-2.1312556365987723</c:v>
                </c:pt>
                <c:pt idx="1056">
                  <c:v>-2.1314088225636567</c:v>
                </c:pt>
                <c:pt idx="1057">
                  <c:v>-2.1316112238360745</c:v>
                </c:pt>
                <c:pt idx="1058">
                  <c:v>-2.1301748350536087</c:v>
                </c:pt>
                <c:pt idx="1059">
                  <c:v>-2.130902629655163</c:v>
                </c:pt>
                <c:pt idx="1060">
                  <c:v>-2.1319512534202545</c:v>
                </c:pt>
                <c:pt idx="1061">
                  <c:v>-2.1313947068393939</c:v>
                </c:pt>
                <c:pt idx="1062">
                  <c:v>-2.1309086250434413</c:v>
                </c:pt>
                <c:pt idx="1063">
                  <c:v>-2.1313714462507112</c:v>
                </c:pt>
                <c:pt idx="1064">
                  <c:v>-2.1302964124208468</c:v>
                </c:pt>
                <c:pt idx="1065">
                  <c:v>-2.1277731508139652</c:v>
                </c:pt>
                <c:pt idx="1066">
                  <c:v>-2.1277663585702884</c:v>
                </c:pt>
                <c:pt idx="1067">
                  <c:v>-2.1294577410817563</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-2.1283175927818045</c:v>
                </c:pt>
                <c:pt idx="1085">
                  <c:v>-2.1275791734415352</c:v>
                </c:pt>
                <c:pt idx="1086">
                  <c:v>-2.1268679610214472</c:v>
                </c:pt>
                <c:pt idx="1087">
                  <c:v>-2.1273105193341779</c:v>
                </c:pt>
                <c:pt idx="1088">
                  <c:v>-2.1289229372697349</c:v>
                </c:pt>
                <c:pt idx="1089">
                  <c:v>-2.1305569082466889</c:v>
                </c:pt>
                <c:pt idx="1090">
                  <c:v>-2.1328184597718605</c:v>
                </c:pt>
                <c:pt idx="1091">
                  <c:v>-2.1336888155996121</c:v>
                </c:pt>
                <c:pt idx="1092">
                  <c:v>-2.1330434006685377</c:v>
                </c:pt>
                <c:pt idx="1093">
                  <c:v>-2.1339508292452627</c:v>
                </c:pt>
                <c:pt idx="1094">
                  <c:v>-2.1335739166395626</c:v>
                </c:pt>
                <c:pt idx="1095">
                  <c:v>-2.1338860942301197</c:v>
                </c:pt>
                <c:pt idx="1096">
                  <c:v>-2.1359389455306825</c:v>
                </c:pt>
                <c:pt idx="1097">
                  <c:v>-2.1352964144572395</c:v>
                </c:pt>
                <c:pt idx="1098">
                  <c:v>-2.1368368118425711</c:v>
                </c:pt>
                <c:pt idx="1099">
                  <c:v>-2.1370918814625735</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-2.1268626107066053</c:v>
                </c:pt>
                <c:pt idx="1109">
                  <c:v>-2.1256639504527608</c:v>
                </c:pt>
                <c:pt idx="1110">
                  <c:v>-2.124138617429125</c:v>
                </c:pt>
                <c:pt idx="1111">
                  <c:v>-2.1232627974500575</c:v>
                </c:pt>
                <c:pt idx="1112">
                  <c:v>-2.1236490446476211</c:v>
                </c:pt>
                <c:pt idx="1113">
                  <c:v>-2.1239598941458397</c:v>
                </c:pt>
                <c:pt idx="1114">
                  <c:v>-2.1234680446346061</c:v>
                </c:pt>
                <c:pt idx="1115">
                  <c:v>-2.1216620667270689</c:v>
                </c:pt>
                <c:pt idx="1116">
                  <c:v>-2.1219481757622987</c:v>
                </c:pt>
                <c:pt idx="1117">
                  <c:v>-2.1236287438075916</c:v>
                </c:pt>
                <c:pt idx="1118">
                  <c:v>-2.1246078514251163</c:v>
                </c:pt>
                <c:pt idx="1119">
                  <c:v>-2.1242684669143443</c:v>
                </c:pt>
                <c:pt idx="1120">
                  <c:v>-2.1256918024463909</c:v>
                </c:pt>
                <c:pt idx="1121">
                  <c:v>-2.1258872596931297</c:v>
                </c:pt>
                <c:pt idx="1122">
                  <c:v>-2.1263813479886036</c:v>
                </c:pt>
                <c:pt idx="1123">
                  <c:v>-2.1274219273086352</c:v>
                </c:pt>
                <c:pt idx="1124">
                  <c:v>-2.1272028300182582</c:v>
                </c:pt>
                <c:pt idx="1125">
                  <c:v>-2.1273517281421825</c:v>
                </c:pt>
                <c:pt idx="1126">
                  <c:v>-2.1254531252803868</c:v>
                </c:pt>
                <c:pt idx="1127">
                  <c:v>-2.1241952321082493</c:v>
                </c:pt>
                <c:pt idx="1128">
                  <c:v>-2.1232778238662182</c:v>
                </c:pt>
                <c:pt idx="1129">
                  <c:v>-2.1224838523206992</c:v>
                </c:pt>
                <c:pt idx="1130">
                  <c:v>-2.1218786596147461</c:v>
                </c:pt>
                <c:pt idx="1131">
                  <c:v>-2.1217165944039351</c:v>
                </c:pt>
                <c:pt idx="1132">
                  <c:v>-2.1224823345008792</c:v>
                </c:pt>
                <c:pt idx="1133">
                  <c:v>-2.1234046756573206</c:v>
                </c:pt>
                <c:pt idx="1134">
                  <c:v>-2.1243980887266005</c:v>
                </c:pt>
                <c:pt idx="1135">
                  <c:v>-2.1260987678844292</c:v>
                </c:pt>
                <c:pt idx="1136">
                  <c:v>-2.1242052117735284</c:v>
                </c:pt>
                <c:pt idx="1137">
                  <c:v>-2.1223358648886972</c:v>
                </c:pt>
                <c:pt idx="1138">
                  <c:v>-2.1205749282841753</c:v>
                </c:pt>
                <c:pt idx="1139">
                  <c:v>-2.1190833667514255</c:v>
                </c:pt>
                <c:pt idx="1140">
                  <c:v>-2.1175137133891742</c:v>
                </c:pt>
                <c:pt idx="1141">
                  <c:v>-2.1163149013533342</c:v>
                </c:pt>
                <c:pt idx="1142">
                  <c:v>-2.1163436640388427</c:v>
                </c:pt>
                <c:pt idx="1143">
                  <c:v>-2.1176397683248496</c:v>
                </c:pt>
                <c:pt idx="1144">
                  <c:v>-2.1178910433953226</c:v>
                </c:pt>
                <c:pt idx="1145">
                  <c:v>-2.1188608164209772</c:v>
                </c:pt>
                <c:pt idx="1146">
                  <c:v>-2.1188250338187995</c:v>
                </c:pt>
                <c:pt idx="1147">
                  <c:v>-2.1178518836440627</c:v>
                </c:pt>
                <c:pt idx="1148">
                  <c:v>-2.1178664926597977</c:v>
                </c:pt>
                <c:pt idx="1149">
                  <c:v>-2.1185895820199252</c:v>
                </c:pt>
                <c:pt idx="1150">
                  <c:v>-2.1195363980208697</c:v>
                </c:pt>
                <c:pt idx="1151">
                  <c:v>-2.1181623536873402</c:v>
                </c:pt>
                <c:pt idx="1152">
                  <c:v>-2.1169675638740273</c:v>
                </c:pt>
                <c:pt idx="1153">
                  <c:v>-2.1177668477889209</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-2.1126823031887541</c:v>
                </c:pt>
                <c:pt idx="1165">
                  <c:v>-2.1139433078915362</c:v>
                </c:pt>
                <c:pt idx="1166">
                  <c:v>-2.1144485142171257</c:v>
                </c:pt>
                <c:pt idx="1167">
                  <c:v>-2.1137673546294042</c:v>
                </c:pt>
                <c:pt idx="1168">
                  <c:v>-2.1129992619117552</c:v>
                </c:pt>
                <c:pt idx="1169">
                  <c:v>-2.1119482475804592</c:v>
                </c:pt>
                <c:pt idx="1170">
                  <c:v>-2.1120753270445172</c:v>
                </c:pt>
                <c:pt idx="1171">
                  <c:v>-2.1110318638668275</c:v>
                </c:pt>
                <c:pt idx="1172">
                  <c:v>-2.1100775726032879</c:v>
                </c:pt>
                <c:pt idx="1173">
                  <c:v>-2.1095750224623586</c:v>
                </c:pt>
                <c:pt idx="1174">
                  <c:v>-2.1097199742547437</c:v>
                </c:pt>
                <c:pt idx="1175">
                  <c:v>-2.1099468124261875</c:v>
                </c:pt>
                <c:pt idx="1176">
                  <c:v>-2.108928962457858</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-2.1087285722967191</c:v>
                </c:pt>
                <c:pt idx="1185">
                  <c:v>-2.1082489032895015</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-2.1037064480364993</c:v>
                </c:pt>
                <c:pt idx="1195">
                  <c:v>-2.1039082042354682</c:v>
                </c:pt>
                <c:pt idx="1196">
                  <c:v>-2.1037505407021446</c:v>
                </c:pt>
                <c:pt idx="1197">
                  <c:v>-2.1021440802093432</c:v>
                </c:pt>
                <c:pt idx="1198">
                  <c:v>-2.1024685900859037</c:v>
                </c:pt>
                <c:pt idx="1199">
                  <c:v>-2.1019639149972278</c:v>
                </c:pt>
                <c:pt idx="1200">
                  <c:v>-2.1007384272781593</c:v>
                </c:pt>
                <c:pt idx="1201">
                  <c:v>-2.099076338689116</c:v>
                </c:pt>
                <c:pt idx="1202">
                  <c:v>-2.0966606905071767</c:v>
                </c:pt>
                <c:pt idx="1203">
                  <c:v>-2.0958756740985569</c:v>
                </c:pt>
                <c:pt idx="1204">
                  <c:v>-2.0964665234072539</c:v>
                </c:pt>
                <c:pt idx="1205">
                  <c:v>-2.0986440256601595</c:v>
                </c:pt>
                <c:pt idx="1206">
                  <c:v>-2.1001039027042632</c:v>
                </c:pt>
                <c:pt idx="1207">
                  <c:v>-2.1004233278844442</c:v>
                </c:pt>
                <c:pt idx="1208">
                  <c:v>-2.0987807053345482</c:v>
                </c:pt>
                <c:pt idx="1209">
                  <c:v>-2.098139919753919</c:v>
                </c:pt>
                <c:pt idx="1210">
                  <c:v>-2.0985195644352932</c:v>
                </c:pt>
                <c:pt idx="1211">
                  <c:v>-2.0987281128779549</c:v>
                </c:pt>
                <c:pt idx="1212">
                  <c:v>-2.0996193766736395</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-2.1032717064958226</c:v>
                </c:pt>
                <c:pt idx="1221">
                  <c:v>-2.1004360775708912</c:v>
                </c:pt>
                <c:pt idx="1222">
                  <c:v>-2.0995911831705598</c:v>
                </c:pt>
                <c:pt idx="1223">
                  <c:v>-2.0987339564842391</c:v>
                </c:pt>
                <c:pt idx="1224">
                  <c:v>-2.0976023079752508</c:v>
                </c:pt>
                <c:pt idx="1225">
                  <c:v>-2.0978321438408187</c:v>
                </c:pt>
                <c:pt idx="1226">
                  <c:v>-2.0979137266559085</c:v>
                </c:pt>
                <c:pt idx="1227">
                  <c:v>-2.0957756118272197</c:v>
                </c:pt>
                <c:pt idx="1228">
                  <c:v>-2.0936656525561261</c:v>
                </c:pt>
                <c:pt idx="1229">
                  <c:v>-2.0911886844536127</c:v>
                </c:pt>
                <c:pt idx="1230">
                  <c:v>-2.089653295873684</c:v>
                </c:pt>
                <c:pt idx="1231">
                  <c:v>-2.0901588057632523</c:v>
                </c:pt>
                <c:pt idx="1232">
                  <c:v>-2.0900058095258429</c:v>
                </c:pt>
                <c:pt idx="1233">
                  <c:v>-2.0900699374130571</c:v>
                </c:pt>
                <c:pt idx="1234">
                  <c:v>-2.0896152744873198</c:v>
                </c:pt>
                <c:pt idx="1235">
                  <c:v>-2.0903007598615111</c:v>
                </c:pt>
                <c:pt idx="1236">
                  <c:v>-2.0915964088015642</c:v>
                </c:pt>
                <c:pt idx="1237">
                  <c:v>-2.0917181758962737</c:v>
                </c:pt>
                <c:pt idx="1238">
                  <c:v>-2.090056542653187</c:v>
                </c:pt>
                <c:pt idx="1239">
                  <c:v>-2.0901879479037193</c:v>
                </c:pt>
                <c:pt idx="1240">
                  <c:v>-2.0909667412510702</c:v>
                </c:pt>
                <c:pt idx="1241">
                  <c:v>-2.0898252269132866</c:v>
                </c:pt>
                <c:pt idx="1242">
                  <c:v>-2.0893200964786742</c:v>
                </c:pt>
                <c:pt idx="1243">
                  <c:v>-2.0894035386230598</c:v>
                </c:pt>
                <c:pt idx="1244">
                  <c:v>-2.0896040426206812</c:v>
                </c:pt>
                <c:pt idx="1245">
                  <c:v>-2.0913245293271112</c:v>
                </c:pt>
                <c:pt idx="1246">
                  <c:v>-2.0934466311567186</c:v>
                </c:pt>
                <c:pt idx="1247">
                  <c:v>-2.0925563159984177</c:v>
                </c:pt>
                <c:pt idx="1248">
                  <c:v>-2.0933888781127652</c:v>
                </c:pt>
                <c:pt idx="1249">
                  <c:v>-2.0940947402179915</c:v>
                </c:pt>
                <c:pt idx="1250">
                  <c:v>-2.0940108047821742</c:v>
                </c:pt>
                <c:pt idx="1251">
                  <c:v>-2.0949150459372992</c:v>
                </c:pt>
                <c:pt idx="1252">
                  <c:v>-2.0953666732234053</c:v>
                </c:pt>
                <c:pt idx="1253">
                  <c:v>-2.0965764894528967</c:v>
                </c:pt>
                <c:pt idx="1254">
                  <c:v>-2.0966847479512611</c:v>
                </c:pt>
                <c:pt idx="1255">
                  <c:v>-2.0960316300846067</c:v>
                </c:pt>
                <c:pt idx="1256">
                  <c:v>-2.0953189377902204</c:v>
                </c:pt>
                <c:pt idx="1257">
                  <c:v>-2.0941819010208746</c:v>
                </c:pt>
                <c:pt idx="1258">
                  <c:v>-2.0969341636924552</c:v>
                </c:pt>
                <c:pt idx="1259">
                  <c:v>-2.0982361874757203</c:v>
                </c:pt>
                <c:pt idx="1260">
                  <c:v>-2.0980034298070067</c:v>
                </c:pt>
                <c:pt idx="1261">
                  <c:v>-2.0966224793933135</c:v>
                </c:pt>
                <c:pt idx="1262">
                  <c:v>-2.0972609882442277</c:v>
                </c:pt>
                <c:pt idx="1263">
                  <c:v>-2.0973926591132237</c:v>
                </c:pt>
                <c:pt idx="1264">
                  <c:v>-2.0993120940519807</c:v>
                </c:pt>
                <c:pt idx="1265">
                  <c:v>-2.1003209888833876</c:v>
                </c:pt>
                <c:pt idx="1266">
                  <c:v>-2.0999356144322121</c:v>
                </c:pt>
                <c:pt idx="1267">
                  <c:v>-2.1004140312380741</c:v>
                </c:pt>
                <c:pt idx="1268">
                  <c:v>-2.1017826493657594</c:v>
                </c:pt>
                <c:pt idx="1269">
                  <c:v>-2.1026064460706522</c:v>
                </c:pt>
                <c:pt idx="1270">
                  <c:v>-2.1033366312384212</c:v>
                </c:pt>
                <c:pt idx="1271">
                  <c:v>-2.1038232442713021</c:v>
                </c:pt>
                <c:pt idx="1272">
                  <c:v>-2.1038273044393092</c:v>
                </c:pt>
                <c:pt idx="1273">
                  <c:v>-2.1036431928956745</c:v>
                </c:pt>
                <c:pt idx="1274">
                  <c:v>-2.1040993736412474</c:v>
                </c:pt>
                <c:pt idx="1275">
                  <c:v>-2.1060792557541532</c:v>
                </c:pt>
                <c:pt idx="1276">
                  <c:v>-2.1080589481395862</c:v>
                </c:pt>
                <c:pt idx="1277">
                  <c:v>-2.107861897182024</c:v>
                </c:pt>
                <c:pt idx="1278">
                  <c:v>-2.1072928665331858</c:v>
                </c:pt>
                <c:pt idx="1279">
                  <c:v>-2.1071478009043054</c:v>
                </c:pt>
                <c:pt idx="1280">
                  <c:v>-2.1069589082282456</c:v>
                </c:pt>
                <c:pt idx="1281">
                  <c:v>-2.1069834210182967</c:v>
                </c:pt>
                <c:pt idx="1282">
                  <c:v>-2.1064995400610802</c:v>
                </c:pt>
                <c:pt idx="1283">
                  <c:v>-2.1052581531794337</c:v>
                </c:pt>
                <c:pt idx="1284">
                  <c:v>-2.1051294800045639</c:v>
                </c:pt>
                <c:pt idx="1285">
                  <c:v>-2.1055904039370432</c:v>
                </c:pt>
                <c:pt idx="1286">
                  <c:v>-2.1059461050108244</c:v>
                </c:pt>
                <c:pt idx="1287">
                  <c:v>-2.1070613990113012</c:v>
                </c:pt>
                <c:pt idx="1288">
                  <c:v>-2.1072121564644846</c:v>
                </c:pt>
                <c:pt idx="1289">
                  <c:v>-2.1083178123091288</c:v>
                </c:pt>
                <c:pt idx="1290">
                  <c:v>-2.1070133600141512</c:v>
                </c:pt>
                <c:pt idx="1291">
                  <c:v>-2.1068450717420997</c:v>
                </c:pt>
                <c:pt idx="1292">
                  <c:v>-2.1076473154056004</c:v>
                </c:pt>
                <c:pt idx="1293">
                  <c:v>-2.109397209870969</c:v>
                </c:pt>
                <c:pt idx="1294">
                  <c:v>-2.1096146375595453</c:v>
                </c:pt>
                <c:pt idx="1295">
                  <c:v>-2.1104547508274485</c:v>
                </c:pt>
                <c:pt idx="1296">
                  <c:v>-2.111233771847798</c:v>
                </c:pt>
                <c:pt idx="1297">
                  <c:v>-2.1107628303045067</c:v>
                </c:pt>
                <c:pt idx="1298">
                  <c:v>-2.1113183523570211</c:v>
                </c:pt>
                <c:pt idx="1299">
                  <c:v>-2.1121291337569787</c:v>
                </c:pt>
                <c:pt idx="1300">
                  <c:v>-2.1135371772543916</c:v>
                </c:pt>
                <c:pt idx="1301">
                  <c:v>-2.1144596322472737</c:v>
                </c:pt>
                <c:pt idx="1302">
                  <c:v>-2.1142751791942009</c:v>
                </c:pt>
                <c:pt idx="1303">
                  <c:v>-2.1158051415682682</c:v>
                </c:pt>
                <c:pt idx="1304">
                  <c:v>-2.1165470139486282</c:v>
                </c:pt>
                <c:pt idx="1305">
                  <c:v>-2.1163525432847572</c:v>
                </c:pt>
                <c:pt idx="1306">
                  <c:v>-2.1171418854798389</c:v>
                </c:pt>
                <c:pt idx="1307">
                  <c:v>-2.1174579714564459</c:v>
                </c:pt>
                <c:pt idx="1308">
                  <c:v>-2.1171423408257941</c:v>
                </c:pt>
                <c:pt idx="1309">
                  <c:v>-2.1157362325486559</c:v>
                </c:pt>
                <c:pt idx="1310">
                  <c:v>-2.1134941470626178</c:v>
                </c:pt>
                <c:pt idx="1311">
                  <c:v>-2.113086043259699</c:v>
                </c:pt>
                <c:pt idx="1312">
                  <c:v>-2.1144110999586867</c:v>
                </c:pt>
                <c:pt idx="1313">
                  <c:v>-2.1150167859561009</c:v>
                </c:pt>
                <c:pt idx="1314">
                  <c:v>-2.1159836751240988</c:v>
                </c:pt>
                <c:pt idx="1315">
                  <c:v>-2.1168638208896424</c:v>
                </c:pt>
                <c:pt idx="1316">
                  <c:v>-2.1161797394987567</c:v>
                </c:pt>
                <c:pt idx="1317">
                  <c:v>-2.1158796285757377</c:v>
                </c:pt>
                <c:pt idx="1318">
                  <c:v>-2.1146909859326826</c:v>
                </c:pt>
                <c:pt idx="1319">
                  <c:v>-2.112484189757339</c:v>
                </c:pt>
                <c:pt idx="1320">
                  <c:v>-2.1129381696641727</c:v>
                </c:pt>
                <c:pt idx="1321">
                  <c:v>-2.1122521151075331</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-2.1046814575405124</c:v>
                </c:pt>
                <c:pt idx="1335">
                  <c:v>-2.1064826922611388</c:v>
                </c:pt>
                <c:pt idx="1336">
                  <c:v>-2.1077106084919235</c:v>
                </c:pt>
                <c:pt idx="1337">
                  <c:v>-2.1093657530552861</c:v>
                </c:pt>
                <c:pt idx="1338">
                  <c:v>-2.1116475295295007</c:v>
                </c:pt>
                <c:pt idx="1339">
                  <c:v>-2.1133498023981474</c:v>
                </c:pt>
                <c:pt idx="1340">
                  <c:v>-2.1138594104012167</c:v>
                </c:pt>
                <c:pt idx="1341">
                  <c:v>-2.1149878335430969</c:v>
                </c:pt>
                <c:pt idx="1342">
                  <c:v>-2.1140401447957777</c:v>
                </c:pt>
                <c:pt idx="1343">
                  <c:v>-2.1134120330105852</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c:v>
                </c:pt>
                <c:pt idx="1355">
                  <c:v>-2.1073531619253512</c:v>
                </c:pt>
                <c:pt idx="1356">
                  <c:v>-2.1060187706344919</c:v>
                </c:pt>
                <c:pt idx="1357">
                  <c:v>-2.1058621316295447</c:v>
                </c:pt>
                <c:pt idx="1358">
                  <c:v>-2.1076766093280526</c:v>
                </c:pt>
                <c:pt idx="1359">
                  <c:v>-2.1108911619699202</c:v>
                </c:pt>
                <c:pt idx="1360">
                  <c:v>-2.1136261973865658</c:v>
                </c:pt>
                <c:pt idx="1361">
                  <c:v>-2.1169533722587581</c:v>
                </c:pt>
                <c:pt idx="1362">
                  <c:v>-2.1164705158299171</c:v>
                </c:pt>
                <c:pt idx="1363">
                  <c:v>-2.1142336668222441</c:v>
                </c:pt>
                <c:pt idx="1364">
                  <c:v>-2.113028555834191</c:v>
                </c:pt>
                <c:pt idx="1365">
                  <c:v>-2.1116683236609739</c:v>
                </c:pt>
                <c:pt idx="1366">
                  <c:v>-2.1118249247204517</c:v>
                </c:pt>
                <c:pt idx="1367">
                  <c:v>-2.1094057476074313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-2.1110094001335495</c:v>
                </c:pt>
                <c:pt idx="1377">
                  <c:v>-2.1087361613958002</c:v>
                </c:pt>
                <c:pt idx="1378">
                  <c:v>-2.1064937723457762</c:v>
                </c:pt>
                <c:pt idx="1379">
                  <c:v>-2.1044904399167166</c:v>
                </c:pt>
                <c:pt idx="1380">
                  <c:v>-2.1030086303762787</c:v>
                </c:pt>
                <c:pt idx="1381">
                  <c:v>-2.1033244127889144</c:v>
                </c:pt>
                <c:pt idx="1382">
                  <c:v>-2.1014674740810597</c:v>
                </c:pt>
                <c:pt idx="1383">
                  <c:v>-2.1015807034393159</c:v>
                </c:pt>
                <c:pt idx="1384">
                  <c:v>-2.1043580101378154</c:v>
                </c:pt>
                <c:pt idx="1385">
                  <c:v>-2.1049328843929596</c:v>
                </c:pt>
                <c:pt idx="1386">
                  <c:v>-2.1045524808016864</c:v>
                </c:pt>
                <c:pt idx="1387">
                  <c:v>-2.1041197503722562</c:v>
                </c:pt>
                <c:pt idx="1388">
                  <c:v>-2.1038355006662952</c:v>
                </c:pt>
                <c:pt idx="1389">
                  <c:v>-2.1013468453512312</c:v>
                </c:pt>
                <c:pt idx="1390">
                  <c:v>-2.0996671500523272</c:v>
                </c:pt>
                <c:pt idx="1391">
                  <c:v>-2.0984883732380628</c:v>
                </c:pt>
                <c:pt idx="1392">
                  <c:v>-2.097231580485305</c:v>
                </c:pt>
                <c:pt idx="1393">
                  <c:v>-2.0957103455751582</c:v>
                </c:pt>
                <c:pt idx="1394">
                  <c:v>-2.0942031504983021</c:v>
                </c:pt>
                <c:pt idx="1395">
                  <c:v>-2.0939454246936213</c:v>
                </c:pt>
                <c:pt idx="1396">
                  <c:v>-2.0943499236744665</c:v>
                </c:pt>
                <c:pt idx="1397">
                  <c:v>-2.095096273623279</c:v>
                </c:pt>
                <c:pt idx="1398">
                  <c:v>-2.0939043297221218</c:v>
                </c:pt>
                <c:pt idx="1399">
                  <c:v>-2.0935240399673254</c:v>
                </c:pt>
                <c:pt idx="1400">
                  <c:v>-2.0938325368448427</c:v>
                </c:pt>
                <c:pt idx="1401">
                  <c:v>-2.0937243921829856</c:v>
                </c:pt>
                <c:pt idx="1402">
                  <c:v>-2.093831094916017</c:v>
                </c:pt>
                <c:pt idx="1403">
                  <c:v>-2.0940889345571869</c:v>
                </c:pt>
                <c:pt idx="1404">
                  <c:v>-2.0938053678701465</c:v>
                </c:pt>
                <c:pt idx="1405">
                  <c:v>-2.0932465825050457</c:v>
                </c:pt>
                <c:pt idx="1406">
                  <c:v>-2.092788390648217</c:v>
                </c:pt>
                <c:pt idx="1407">
                  <c:v>-2.0912629437880899</c:v>
                </c:pt>
                <c:pt idx="1408">
                  <c:v>-2.0917539205529332</c:v>
                </c:pt>
                <c:pt idx="1409">
                  <c:v>-2.0915049222121809</c:v>
                </c:pt>
                <c:pt idx="1410">
                  <c:v>-2.0912724301619456</c:v>
                </c:pt>
                <c:pt idx="1411">
                  <c:v>-2.0915220735760998</c:v>
                </c:pt>
                <c:pt idx="1412">
                  <c:v>-2.0916562488477992</c:v>
                </c:pt>
                <c:pt idx="1413">
                  <c:v>-2.0909199544552735</c:v>
                </c:pt>
                <c:pt idx="1414">
                  <c:v>-2.0899000933757037</c:v>
                </c:pt>
                <c:pt idx="1415">
                  <c:v>-2.0926150935707617</c:v>
                </c:pt>
                <c:pt idx="1416">
                  <c:v>-2.0939016355919482</c:v>
                </c:pt>
                <c:pt idx="1417">
                  <c:v>-2.09476504739402</c:v>
                </c:pt>
                <c:pt idx="1418">
                  <c:v>-2.0941128022737701</c:v>
                </c:pt>
                <c:pt idx="1419">
                  <c:v>-2.0943454461060043</c:v>
                </c:pt>
                <c:pt idx="1420">
                  <c:v>-2.0949142111364036</c:v>
                </c:pt>
                <c:pt idx="1421">
                  <c:v>-2.0935243814767852</c:v>
                </c:pt>
                <c:pt idx="1422">
                  <c:v>-2.09397099995752</c:v>
                </c:pt>
                <c:pt idx="1423">
                  <c:v>-2.0944589031372165</c:v>
                </c:pt>
                <c:pt idx="1424">
                  <c:v>-2.094958114074553</c:v>
                </c:pt>
                <c:pt idx="1425">
                  <c:v>-2.0941179628611524</c:v>
                </c:pt>
                <c:pt idx="1426">
                  <c:v>-2.0936584808574827</c:v>
                </c:pt>
                <c:pt idx="1427">
                  <c:v>-2.0951292103132744</c:v>
                </c:pt>
                <c:pt idx="1428">
                  <c:v>-2.094736057035552</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-2.0930224384637861</c:v>
                </c:pt>
                <c:pt idx="1441">
                  <c:v>-2.0934435575716202</c:v>
                </c:pt>
                <c:pt idx="1442">
                  <c:v>-2.0940158894785643</c:v>
                </c:pt>
                <c:pt idx="1443">
                  <c:v>-2.0934700435273896</c:v>
                </c:pt>
                <c:pt idx="1444">
                  <c:v>-2.0929447260892267</c:v>
                </c:pt>
                <c:pt idx="1445">
                  <c:v>-2.091872348444042</c:v>
                </c:pt>
                <c:pt idx="1446">
                  <c:v>-2.0907581928084369</c:v>
                </c:pt>
                <c:pt idx="1447">
                  <c:v>-2.0896323879057235</c:v>
                </c:pt>
                <c:pt idx="1448">
                  <c:v>-2.0892499732032004</c:v>
                </c:pt>
                <c:pt idx="1449">
                  <c:v>-2.0889501278986407</c:v>
                </c:pt>
                <c:pt idx="1450">
                  <c:v>-2.0879100039245388</c:v>
                </c:pt>
                <c:pt idx="1451">
                  <c:v>-2.088901216155084</c:v>
                </c:pt>
                <c:pt idx="1452">
                  <c:v>-2.0891230455211409</c:v>
                </c:pt>
                <c:pt idx="1453">
                  <c:v>-2.0908688039274921</c:v>
                </c:pt>
                <c:pt idx="1454">
                  <c:v>-2.0911998404292689</c:v>
                </c:pt>
                <c:pt idx="1455">
                  <c:v>-2.0907964798132777</c:v>
                </c:pt>
                <c:pt idx="1456">
                  <c:v>-2.0911599976591027</c:v>
                </c:pt>
                <c:pt idx="1457">
                  <c:v>-2.0912708743966277</c:v>
                </c:pt>
                <c:pt idx="1458">
                  <c:v>-2.0915070471599266</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-2.0835928310776586</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08448128"/>
        <c:axId val="208503168"/>
        <c:extLst/>
      </c:lineChart>
      <c:catAx>
        <c:axId val="2084481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503168"/>
        <c:crosses val="autoZero"/>
        <c:auto val="1"/>
        <c:lblAlgn val="ctr"/>
        <c:lblOffset val="100"/>
        <c:noMultiLvlLbl val="0"/>
      </c:catAx>
      <c:valAx>
        <c:axId val="20850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4481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1.0025026435194753</c:v>
                </c:pt>
                <c:pt idx="7">
                  <c:v>1.0026487735195673</c:v>
                </c:pt>
                <c:pt idx="8">
                  <c:v>1.0027736935195553</c:v>
                </c:pt>
                <c:pt idx="9">
                  <c:v>1.0028743335195998</c:v>
                </c:pt>
                <c:pt idx="10">
                  <c:v>1.0029139335195225</c:v>
                </c:pt>
                <c:pt idx="11">
                  <c:v>1.0032373545721638</c:v>
                </c:pt>
                <c:pt idx="12">
                  <c:v>1.0030597935194656</c:v>
                </c:pt>
                <c:pt idx="13">
                  <c:v>1.0030071135195868</c:v>
                </c:pt>
                <c:pt idx="14">
                  <c:v>1.0023718635194854</c:v>
                </c:pt>
                <c:pt idx="15">
                  <c:v>1.0014113235194464</c:v>
                </c:pt>
                <c:pt idx="16">
                  <c:v>1.000683593519355</c:v>
                </c:pt>
                <c:pt idx="17">
                  <c:v>1.0003569335195421</c:v>
                </c:pt>
                <c:pt idx="18">
                  <c:v>0.99594593351953808</c:v>
                </c:pt>
                <c:pt idx="19">
                  <c:v>0.99389508503465152</c:v>
                </c:pt>
                <c:pt idx="20">
                  <c:v>0.9900887835194826</c:v>
                </c:pt>
                <c:pt idx="21">
                  <c:v>0.98959397351957656</c:v>
                </c:pt>
                <c:pt idx="22">
                  <c:v>0.99687706351967664</c:v>
                </c:pt>
                <c:pt idx="23">
                  <c:v>1.0390797935195595</c:v>
                </c:pt>
                <c:pt idx="24">
                  <c:v>1.0756981835195059</c:v>
                </c:pt>
                <c:pt idx="25">
                  <c:v>1.0735975835195575</c:v>
                </c:pt>
                <c:pt idx="26">
                  <c:v>1.0729044825391834</c:v>
                </c:pt>
                <c:pt idx="27">
                  <c:v>1.2385405585195457</c:v>
                </c:pt>
                <c:pt idx="28">
                  <c:v>1.4910790735195576</c:v>
                </c:pt>
                <c:pt idx="29">
                  <c:v>2.0824615135196027</c:v>
                </c:pt>
                <c:pt idx="30">
                  <c:v>2.4861192935194225</c:v>
                </c:pt>
                <c:pt idx="31">
                  <c:v>2.2082899535195253</c:v>
                </c:pt>
                <c:pt idx="32">
                  <c:v>1.5614900944390633</c:v>
                </c:pt>
                <c:pt idx="33">
                  <c:v>0.7920724255830156</c:v>
                </c:pt>
                <c:pt idx="34">
                  <c:v>1.0820922735194358</c:v>
                </c:pt>
                <c:pt idx="35">
                  <c:v>1.3648893235194919</c:v>
                </c:pt>
                <c:pt idx="36">
                  <c:v>1.2250282935195671</c:v>
                </c:pt>
                <c:pt idx="37">
                  <c:v>0.61681828705482755</c:v>
                </c:pt>
                <c:pt idx="38">
                  <c:v>9.2283351942512581E-4</c:v>
                </c:pt>
                <c:pt idx="39">
                  <c:v>-0.66334839648051758</c:v>
                </c:pt>
                <c:pt idx="40">
                  <c:v>-1.38455905572782</c:v>
                </c:pt>
                <c:pt idx="41">
                  <c:v>-2.917184066480464</c:v>
                </c:pt>
                <c:pt idx="42">
                  <c:v>-3.3595967564805753</c:v>
                </c:pt>
                <c:pt idx="43">
                  <c:v>-3.4613266764805002</c:v>
                </c:pt>
                <c:pt idx="44">
                  <c:v>-3.447173216480556</c:v>
                </c:pt>
                <c:pt idx="45">
                  <c:v>-3.5618862464804746</c:v>
                </c:pt>
                <c:pt idx="46">
                  <c:v>-3.9928310064804009</c:v>
                </c:pt>
                <c:pt idx="47">
                  <c:v>-4.6400172807661448</c:v>
                </c:pt>
                <c:pt idx="48">
                  <c:v>-4.9741565864804445</c:v>
                </c:pt>
                <c:pt idx="49">
                  <c:v>-7.6011982887027187</c:v>
                </c:pt>
                <c:pt idx="50">
                  <c:v>-7.8132166864803452</c:v>
                </c:pt>
                <c:pt idx="51">
                  <c:v>-7.9452469764804761</c:v>
                </c:pt>
                <c:pt idx="52">
                  <c:v>-7.7281338664805652</c:v>
                </c:pt>
                <c:pt idx="53">
                  <c:v>-7.3576260664806341</c:v>
                </c:pt>
                <c:pt idx="54">
                  <c:v>-6.8454247064804052</c:v>
                </c:pt>
                <c:pt idx="55">
                  <c:v>-6.0125611595037469</c:v>
                </c:pt>
                <c:pt idx="56">
                  <c:v>-1.2767486510958292</c:v>
                </c:pt>
                <c:pt idx="57">
                  <c:v>-4.2427126480433314E-2</c:v>
                </c:pt>
                <c:pt idx="58">
                  <c:v>1.3032689835195719</c:v>
                </c:pt>
                <c:pt idx="59">
                  <c:v>2.9775395335194759</c:v>
                </c:pt>
                <c:pt idx="60">
                  <c:v>4.5062676135194497</c:v>
                </c:pt>
                <c:pt idx="61">
                  <c:v>6.3679037735194459</c:v>
                </c:pt>
                <c:pt idx="62">
                  <c:v>7.9267532235194125</c:v>
                </c:pt>
                <c:pt idx="63">
                  <c:v>9.4463769760727487</c:v>
                </c:pt>
                <c:pt idx="64">
                  <c:v>13.252808362090931</c:v>
                </c:pt>
                <c:pt idx="65">
                  <c:v>14.66746038351954</c:v>
                </c:pt>
                <c:pt idx="66">
                  <c:v>15.182408453519457</c:v>
                </c:pt>
                <c:pt idx="67">
                  <c:v>13.851445993519611</c:v>
                </c:pt>
                <c:pt idx="68">
                  <c:v>11.415857353519687</c:v>
                </c:pt>
                <c:pt idx="69">
                  <c:v>8.2178481835194468</c:v>
                </c:pt>
                <c:pt idx="70">
                  <c:v>5.7775629335195333</c:v>
                </c:pt>
                <c:pt idx="71">
                  <c:v>4.1072128535193482</c:v>
                </c:pt>
                <c:pt idx="72">
                  <c:v>3.5292439335195169</c:v>
                </c:pt>
                <c:pt idx="73">
                  <c:v>-2.328289948833401</c:v>
                </c:pt>
                <c:pt idx="74">
                  <c:v>-4.6124988564806015</c:v>
                </c:pt>
                <c:pt idx="75">
                  <c:v>-6.8604662064804707</c:v>
                </c:pt>
                <c:pt idx="76">
                  <c:v>-8.0766138602948683</c:v>
                </c:pt>
                <c:pt idx="77">
                  <c:v>-9.098348106480362</c:v>
                </c:pt>
                <c:pt idx="78">
                  <c:v>-10.001996486480548</c:v>
                </c:pt>
                <c:pt idx="79">
                  <c:v>-10.979156746480527</c:v>
                </c:pt>
                <c:pt idx="80">
                  <c:v>-11.716006436480356</c:v>
                </c:pt>
                <c:pt idx="81">
                  <c:v>-12.104280899813844</c:v>
                </c:pt>
                <c:pt idx="82">
                  <c:v>-10.758135842599813</c:v>
                </c:pt>
                <c:pt idx="83">
                  <c:v>-10.436839706480527</c:v>
                </c:pt>
                <c:pt idx="84">
                  <c:v>-10.009216556480444</c:v>
                </c:pt>
                <c:pt idx="85">
                  <c:v>-9.2748344164804877</c:v>
                </c:pt>
                <c:pt idx="86">
                  <c:v>-8.5643749264804239</c:v>
                </c:pt>
                <c:pt idx="87">
                  <c:v>-7.9792009236233721</c:v>
                </c:pt>
                <c:pt idx="88">
                  <c:v>-7.6817007464805016</c:v>
                </c:pt>
                <c:pt idx="89">
                  <c:v>-7.5096340664804915</c:v>
                </c:pt>
                <c:pt idx="90">
                  <c:v>-6.2314426049420506</c:v>
                </c:pt>
                <c:pt idx="91">
                  <c:v>-5.9634176164805268</c:v>
                </c:pt>
                <c:pt idx="92">
                  <c:v>-5.4291416464803754</c:v>
                </c:pt>
                <c:pt idx="93">
                  <c:v>-5.0695445510165671</c:v>
                </c:pt>
                <c:pt idx="94">
                  <c:v>-4.6783424064804704</c:v>
                </c:pt>
                <c:pt idx="95">
                  <c:v>-4.0433894364804956</c:v>
                </c:pt>
                <c:pt idx="96">
                  <c:v>-3.145132216480524</c:v>
                </c:pt>
                <c:pt idx="97">
                  <c:v>-2.1023088764803952</c:v>
                </c:pt>
                <c:pt idx="98">
                  <c:v>-1.399672986480468</c:v>
                </c:pt>
                <c:pt idx="99">
                  <c:v>0.93710478579232714</c:v>
                </c:pt>
                <c:pt idx="100">
                  <c:v>1.1332594835196517</c:v>
                </c:pt>
                <c:pt idx="101">
                  <c:v>1.2214373735194899</c:v>
                </c:pt>
                <c:pt idx="102">
                  <c:v>1.1362061235195733</c:v>
                </c:pt>
                <c:pt idx="103">
                  <c:v>0.97664283351952319</c:v>
                </c:pt>
                <c:pt idx="104">
                  <c:v>0.87890869109524772</c:v>
                </c:pt>
                <c:pt idx="105">
                  <c:v>0.80107175704890321</c:v>
                </c:pt>
                <c:pt idx="106">
                  <c:v>0.74961498351959444</c:v>
                </c:pt>
                <c:pt idx="107">
                  <c:v>0.74900773351949357</c:v>
                </c:pt>
                <c:pt idx="108">
                  <c:v>0.80935595351948753</c:v>
                </c:pt>
                <c:pt idx="109">
                  <c:v>0.65432328351951874</c:v>
                </c:pt>
                <c:pt idx="110">
                  <c:v>0.34578036351962377</c:v>
                </c:pt>
                <c:pt idx="111">
                  <c:v>-8.7498846480528428E-2</c:v>
                </c:pt>
                <c:pt idx="112">
                  <c:v>-0.49543170648051671</c:v>
                </c:pt>
                <c:pt idx="113">
                  <c:v>-0.67699488592490031</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-5.1145551064803803</c:v>
                </c:pt>
                <c:pt idx="123">
                  <c:v>-4.915519106480474</c:v>
                </c:pt>
                <c:pt idx="124">
                  <c:v>-4.7350739069059475</c:v>
                </c:pt>
                <c:pt idx="125">
                  <c:v>-4.6669417864804865</c:v>
                </c:pt>
                <c:pt idx="126">
                  <c:v>-4.6961844264806016</c:v>
                </c:pt>
                <c:pt idx="127">
                  <c:v>-4.7597044664805965</c:v>
                </c:pt>
                <c:pt idx="128">
                  <c:v>-4.7520800464805255</c:v>
                </c:pt>
                <c:pt idx="129">
                  <c:v>-4.6643924414804445</c:v>
                </c:pt>
                <c:pt idx="130">
                  <c:v>-3.0504090243752637</c:v>
                </c:pt>
                <c:pt idx="131">
                  <c:v>-2.9651462464804892</c:v>
                </c:pt>
                <c:pt idx="132">
                  <c:v>-2.9906198064803817</c:v>
                </c:pt>
                <c:pt idx="133">
                  <c:v>-2.9199759064804307</c:v>
                </c:pt>
                <c:pt idx="134">
                  <c:v>-2.7053277264804567</c:v>
                </c:pt>
                <c:pt idx="135">
                  <c:v>-2.2491511364805206</c:v>
                </c:pt>
                <c:pt idx="136">
                  <c:v>-2.0259060664804784</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-3.6380533998137516</c:v>
                </c:pt>
                <c:pt idx="147">
                  <c:v>-3.9888492464804699</c:v>
                </c:pt>
                <c:pt idx="148">
                  <c:v>-4.1430483564805201</c:v>
                </c:pt>
                <c:pt idx="149">
                  <c:v>-3.6522616764804487</c:v>
                </c:pt>
                <c:pt idx="150">
                  <c:v>-2.5275008664804597</c:v>
                </c:pt>
                <c:pt idx="151">
                  <c:v>-0.93458831648041563</c:v>
                </c:pt>
                <c:pt idx="152">
                  <c:v>0.56866035743254884</c:v>
                </c:pt>
                <c:pt idx="153">
                  <c:v>4.5174012711818863</c:v>
                </c:pt>
                <c:pt idx="154">
                  <c:v>5.4234143835194715</c:v>
                </c:pt>
                <c:pt idx="155">
                  <c:v>5.9098960735194481</c:v>
                </c:pt>
                <c:pt idx="156">
                  <c:v>5.911130653519578</c:v>
                </c:pt>
                <c:pt idx="157">
                  <c:v>5.7888318035193862</c:v>
                </c:pt>
                <c:pt idx="158">
                  <c:v>5.779887063519439</c:v>
                </c:pt>
                <c:pt idx="159">
                  <c:v>5.8664567112972845</c:v>
                </c:pt>
                <c:pt idx="160">
                  <c:v>5.9096743909663116</c:v>
                </c:pt>
                <c:pt idx="161">
                  <c:v>5.937919076376649</c:v>
                </c:pt>
                <c:pt idx="162">
                  <c:v>3.7381279335194932</c:v>
                </c:pt>
                <c:pt idx="163">
                  <c:v>2.6806851235194937</c:v>
                </c:pt>
                <c:pt idx="164">
                  <c:v>1.206659533519528</c:v>
                </c:pt>
                <c:pt idx="165">
                  <c:v>0.28281200351941138</c:v>
                </c:pt>
                <c:pt idx="166">
                  <c:v>-0.66383405637953152</c:v>
                </c:pt>
                <c:pt idx="167">
                  <c:v>-1.530451606480512</c:v>
                </c:pt>
                <c:pt idx="168">
                  <c:v>-2.292852386480476</c:v>
                </c:pt>
                <c:pt idx="169">
                  <c:v>-2.7068905121327353</c:v>
                </c:pt>
                <c:pt idx="170">
                  <c:v>-5.788615476316636</c:v>
                </c:pt>
                <c:pt idx="171">
                  <c:v>-6.5091768789803881</c:v>
                </c:pt>
                <c:pt idx="172">
                  <c:v>-7.2557513464805368</c:v>
                </c:pt>
                <c:pt idx="173">
                  <c:v>-8.2570648064804573</c:v>
                </c:pt>
                <c:pt idx="174">
                  <c:v>-9.3804199164805553</c:v>
                </c:pt>
                <c:pt idx="175">
                  <c:v>-10.948350916480548</c:v>
                </c:pt>
                <c:pt idx="176">
                  <c:v>-12.26590563490155</c:v>
                </c:pt>
                <c:pt idx="177">
                  <c:v>-13.218667212547929</c:v>
                </c:pt>
                <c:pt idx="178">
                  <c:v>-13.825146066480476</c:v>
                </c:pt>
                <c:pt idx="179">
                  <c:v>-13.756913786480462</c:v>
                </c:pt>
                <c:pt idx="180">
                  <c:v>-13.444180456480453</c:v>
                </c:pt>
                <c:pt idx="181">
                  <c:v>-12.904559210810532</c:v>
                </c:pt>
                <c:pt idx="182">
                  <c:v>-12.074746756480454</c:v>
                </c:pt>
                <c:pt idx="183">
                  <c:v>-11.684351696480348</c:v>
                </c:pt>
                <c:pt idx="184">
                  <c:v>-11.436115246480412</c:v>
                </c:pt>
                <c:pt idx="185">
                  <c:v>-11.034305066480464</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5.3244806069888808</c:v>
                </c:pt>
                <c:pt idx="195">
                  <c:v>7.0720301335194762</c:v>
                </c:pt>
                <c:pt idx="196">
                  <c:v>8.7030585835194483</c:v>
                </c:pt>
                <c:pt idx="197">
                  <c:v>10.129101473519468</c:v>
                </c:pt>
                <c:pt idx="198">
                  <c:v>11.302866483519654</c:v>
                </c:pt>
                <c:pt idx="199">
                  <c:v>12.007455463519518</c:v>
                </c:pt>
                <c:pt idx="200">
                  <c:v>12.402209653949681</c:v>
                </c:pt>
                <c:pt idx="201">
                  <c:v>12.615013933519535</c:v>
                </c:pt>
                <c:pt idx="202">
                  <c:v>12.176963933519517</c:v>
                </c:pt>
                <c:pt idx="203">
                  <c:v>11.602672073519544</c:v>
                </c:pt>
                <c:pt idx="204">
                  <c:v>9.9283201835195865</c:v>
                </c:pt>
                <c:pt idx="205">
                  <c:v>7.9816101035194693</c:v>
                </c:pt>
                <c:pt idx="206">
                  <c:v>6.8104911500143324</c:v>
                </c:pt>
                <c:pt idx="207">
                  <c:v>5.9798080435194993</c:v>
                </c:pt>
                <c:pt idx="208">
                  <c:v>5.3703364135195724</c:v>
                </c:pt>
                <c:pt idx="209">
                  <c:v>4.8013063861511593</c:v>
                </c:pt>
                <c:pt idx="210">
                  <c:v>1.9782764233154375</c:v>
                </c:pt>
                <c:pt idx="211">
                  <c:v>1.3036132356027819</c:v>
                </c:pt>
                <c:pt idx="212">
                  <c:v>0.21330466351957966</c:v>
                </c:pt>
                <c:pt idx="213">
                  <c:v>-1.3009604164804778</c:v>
                </c:pt>
                <c:pt idx="214">
                  <c:v>-2.8792856764802872</c:v>
                </c:pt>
                <c:pt idx="215">
                  <c:v>-4.6134876464804746</c:v>
                </c:pt>
                <c:pt idx="216">
                  <c:v>-6.0445246764803766</c:v>
                </c:pt>
                <c:pt idx="217">
                  <c:v>-6.6679258595839368</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-4.3838065464804421</c:v>
                </c:pt>
                <c:pt idx="232">
                  <c:v>-4.3895821764804914</c:v>
                </c:pt>
                <c:pt idx="233">
                  <c:v>-5.0016321417493641</c:v>
                </c:pt>
                <c:pt idx="234">
                  <c:v>-6.0901934364804315</c:v>
                </c:pt>
                <c:pt idx="235">
                  <c:v>-6.9830814964805414</c:v>
                </c:pt>
                <c:pt idx="236">
                  <c:v>-7.4650213964804806</c:v>
                </c:pt>
                <c:pt idx="237">
                  <c:v>-7.7509618980594395</c:v>
                </c:pt>
                <c:pt idx="238">
                  <c:v>-7.9538572864803996</c:v>
                </c:pt>
                <c:pt idx="239">
                  <c:v>-7.7149343264804262</c:v>
                </c:pt>
                <c:pt idx="240">
                  <c:v>-6.897811506480525</c:v>
                </c:pt>
                <c:pt idx="241">
                  <c:v>-5.8320495210260077</c:v>
                </c:pt>
                <c:pt idx="242">
                  <c:v>-4.576468116480382</c:v>
                </c:pt>
                <c:pt idx="243">
                  <c:v>-3.522473566480528</c:v>
                </c:pt>
                <c:pt idx="244">
                  <c:v>-2.5789413564804602</c:v>
                </c:pt>
                <c:pt idx="245">
                  <c:v>-1.0962934264805166</c:v>
                </c:pt>
                <c:pt idx="246">
                  <c:v>0.55555994351945515</c:v>
                </c:pt>
                <c:pt idx="247">
                  <c:v>2.127454393519514</c:v>
                </c:pt>
                <c:pt idx="248">
                  <c:v>3.5474014235194877</c:v>
                </c:pt>
                <c:pt idx="249">
                  <c:v>4.9003881943890191</c:v>
                </c:pt>
                <c:pt idx="250">
                  <c:v>6.2667513735194547</c:v>
                </c:pt>
                <c:pt idx="251">
                  <c:v>7.6222402135195875</c:v>
                </c:pt>
                <c:pt idx="252">
                  <c:v>8.4575033235194894</c:v>
                </c:pt>
                <c:pt idx="253">
                  <c:v>9.667961170078641</c:v>
                </c:pt>
                <c:pt idx="254">
                  <c:v>10.910084731499316</c:v>
                </c:pt>
                <c:pt idx="255">
                  <c:v>12.503572293519582</c:v>
                </c:pt>
                <c:pt idx="256">
                  <c:v>13.809795633519556</c:v>
                </c:pt>
                <c:pt idx="257">
                  <c:v>14.736827105236761</c:v>
                </c:pt>
                <c:pt idx="258">
                  <c:v>15.386902893519641</c:v>
                </c:pt>
                <c:pt idx="259">
                  <c:v>15.983590573519596</c:v>
                </c:pt>
                <c:pt idx="260">
                  <c:v>16.329639633519502</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2.9161182335194216</c:v>
                </c:pt>
                <c:pt idx="272">
                  <c:v>1.1735282335195194</c:v>
                </c:pt>
                <c:pt idx="273">
                  <c:v>-0.52081909648050995</c:v>
                </c:pt>
                <c:pt idx="274">
                  <c:v>-2.0684509236232236</c:v>
                </c:pt>
                <c:pt idx="275">
                  <c:v>-3.0976460664804506</c:v>
                </c:pt>
                <c:pt idx="276">
                  <c:v>-8.6704546296989449</c:v>
                </c:pt>
                <c:pt idx="277">
                  <c:v>-9.3159831464804217</c:v>
                </c:pt>
                <c:pt idx="278">
                  <c:v>-9.7622599064804092</c:v>
                </c:pt>
                <c:pt idx="279">
                  <c:v>-10.221096256480479</c:v>
                </c:pt>
                <c:pt idx="280">
                  <c:v>-10.443808406480413</c:v>
                </c:pt>
                <c:pt idx="281">
                  <c:v>-10.293145306480518</c:v>
                </c:pt>
                <c:pt idx="282">
                  <c:v>-10.056936726480464</c:v>
                </c:pt>
                <c:pt idx="283">
                  <c:v>-9.7313749364804529</c:v>
                </c:pt>
                <c:pt idx="284">
                  <c:v>-9.1780905109248891</c:v>
                </c:pt>
                <c:pt idx="285">
                  <c:v>-8.8785479664804008</c:v>
                </c:pt>
                <c:pt idx="286">
                  <c:v>-9.2239710864804287</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-5.882467356480495</c:v>
                </c:pt>
                <c:pt idx="295">
                  <c:v>-4.8373655288459689</c:v>
                </c:pt>
                <c:pt idx="296">
                  <c:v>-3.6715195064804091</c:v>
                </c:pt>
                <c:pt idx="297">
                  <c:v>-2.2812768064804652</c:v>
                </c:pt>
                <c:pt idx="298">
                  <c:v>-1.214573776480421</c:v>
                </c:pt>
                <c:pt idx="299">
                  <c:v>-0.10374119648048478</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12.211900883519512</c:v>
                </c:pt>
                <c:pt idx="309">
                  <c:v>12.208097723519463</c:v>
                </c:pt>
                <c:pt idx="310">
                  <c:v>12.227814163519403</c:v>
                </c:pt>
                <c:pt idx="311">
                  <c:v>12.295695513519467</c:v>
                </c:pt>
                <c:pt idx="312">
                  <c:v>12.158033377963974</c:v>
                </c:pt>
                <c:pt idx="313">
                  <c:v>11.821470463519518</c:v>
                </c:pt>
                <c:pt idx="314">
                  <c:v>11.467326603519467</c:v>
                </c:pt>
                <c:pt idx="315">
                  <c:v>11.140779293519568</c:v>
                </c:pt>
                <c:pt idx="316">
                  <c:v>10.791134303519428</c:v>
                </c:pt>
                <c:pt idx="317">
                  <c:v>10.528908933519469</c:v>
                </c:pt>
                <c:pt idx="318">
                  <c:v>10.365743395058074</c:v>
                </c:pt>
                <c:pt idx="319">
                  <c:v>10.143084073519546</c:v>
                </c:pt>
                <c:pt idx="320">
                  <c:v>9.8970706735195186</c:v>
                </c:pt>
                <c:pt idx="321">
                  <c:v>9.5254315835194774</c:v>
                </c:pt>
                <c:pt idx="322">
                  <c:v>8.7972020835195117</c:v>
                </c:pt>
                <c:pt idx="323">
                  <c:v>7.5889597112973384</c:v>
                </c:pt>
                <c:pt idx="324">
                  <c:v>6.0607730135194942</c:v>
                </c:pt>
                <c:pt idx="325">
                  <c:v>4.4294989635194915</c:v>
                </c:pt>
                <c:pt idx="326">
                  <c:v>2.8617477035195122</c:v>
                </c:pt>
                <c:pt idx="327">
                  <c:v>1.1395667935196314</c:v>
                </c:pt>
                <c:pt idx="328">
                  <c:v>-0.62085612648050559</c:v>
                </c:pt>
                <c:pt idx="329">
                  <c:v>-2.5280783664804716</c:v>
                </c:pt>
                <c:pt idx="330">
                  <c:v>-4.1573000864804088</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-12.303934206480516</c:v>
                </c:pt>
                <c:pt idx="343">
                  <c:v>-12.602123771743559</c:v>
                </c:pt>
                <c:pt idx="344">
                  <c:v>-13.0016344864805</c:v>
                </c:pt>
                <c:pt idx="345">
                  <c:v>-13.499036216480553</c:v>
                </c:pt>
                <c:pt idx="346">
                  <c:v>-13.964290096480539</c:v>
                </c:pt>
                <c:pt idx="347">
                  <c:v>-14.469987836480515</c:v>
                </c:pt>
                <c:pt idx="348">
                  <c:v>-14.663315146480523</c:v>
                </c:pt>
                <c:pt idx="349">
                  <c:v>-14.537534829367239</c:v>
                </c:pt>
                <c:pt idx="350">
                  <c:v>-14.29658226648055</c:v>
                </c:pt>
                <c:pt idx="351">
                  <c:v>-13.983686826480524</c:v>
                </c:pt>
                <c:pt idx="352">
                  <c:v>-13.592584186480472</c:v>
                </c:pt>
                <c:pt idx="353">
                  <c:v>-13.056154406480619</c:v>
                </c:pt>
                <c:pt idx="354">
                  <c:v>-12.454302702844171</c:v>
                </c:pt>
                <c:pt idx="355">
                  <c:v>-11.976719906480502</c:v>
                </c:pt>
                <c:pt idx="356">
                  <c:v>-11.671993956480563</c:v>
                </c:pt>
                <c:pt idx="357">
                  <c:v>-11.201970506480491</c:v>
                </c:pt>
                <c:pt idx="358">
                  <c:v>-10.553524946480374</c:v>
                </c:pt>
                <c:pt idx="359">
                  <c:v>-9.8537828664805662</c:v>
                </c:pt>
                <c:pt idx="360">
                  <c:v>-9.0936945002154204</c:v>
                </c:pt>
                <c:pt idx="361">
                  <c:v>-5.2270329085857403</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3.6362588835194378</c:v>
                </c:pt>
                <c:pt idx="370">
                  <c:v>4.0937057922152462</c:v>
                </c:pt>
                <c:pt idx="371">
                  <c:v>3.9721734735194567</c:v>
                </c:pt>
                <c:pt idx="372">
                  <c:v>3.4241488535196227</c:v>
                </c:pt>
                <c:pt idx="373">
                  <c:v>2.9553231735196399</c:v>
                </c:pt>
                <c:pt idx="374">
                  <c:v>2.7061713935195115</c:v>
                </c:pt>
                <c:pt idx="375">
                  <c:v>2.5398817719034392</c:v>
                </c:pt>
                <c:pt idx="376">
                  <c:v>2.3550722435194729</c:v>
                </c:pt>
                <c:pt idx="377">
                  <c:v>2.1052812035194992</c:v>
                </c:pt>
                <c:pt idx="378">
                  <c:v>1.8199872035194864</c:v>
                </c:pt>
                <c:pt idx="379">
                  <c:v>1.6134754135194378</c:v>
                </c:pt>
                <c:pt idx="380">
                  <c:v>1.350294549681138</c:v>
                </c:pt>
                <c:pt idx="381">
                  <c:v>0.82865901351948767</c:v>
                </c:pt>
                <c:pt idx="382">
                  <c:v>0.20626125351955693</c:v>
                </c:pt>
                <c:pt idx="383">
                  <c:v>-0.42060916648047458</c:v>
                </c:pt>
                <c:pt idx="384">
                  <c:v>-1.0883274464805219</c:v>
                </c:pt>
                <c:pt idx="385">
                  <c:v>-1.6838767764805027</c:v>
                </c:pt>
                <c:pt idx="386">
                  <c:v>-2.4174014950518177</c:v>
                </c:pt>
                <c:pt idx="387">
                  <c:v>-2.935782736480391</c:v>
                </c:pt>
                <c:pt idx="388">
                  <c:v>-3.8063058964805228</c:v>
                </c:pt>
                <c:pt idx="389">
                  <c:v>-4.9520110964804855</c:v>
                </c:pt>
                <c:pt idx="390">
                  <c:v>-6.3048587664804678</c:v>
                </c:pt>
                <c:pt idx="391">
                  <c:v>-7.4006927116416721</c:v>
                </c:pt>
                <c:pt idx="392">
                  <c:v>-8.5550112764804727</c:v>
                </c:pt>
                <c:pt idx="393">
                  <c:v>-9.4186249264804616</c:v>
                </c:pt>
                <c:pt idx="394">
                  <c:v>-10.336464986480422</c:v>
                </c:pt>
                <c:pt idx="395">
                  <c:v>-11.187259956480531</c:v>
                </c:pt>
                <c:pt idx="396">
                  <c:v>-11.763737936045723</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-11.835196260028972</c:v>
                </c:pt>
                <c:pt idx="408">
                  <c:v>-11.953670286480623</c:v>
                </c:pt>
                <c:pt idx="409">
                  <c:v>-12.096243746480468</c:v>
                </c:pt>
                <c:pt idx="410">
                  <c:v>-12.142213836480366</c:v>
                </c:pt>
                <c:pt idx="411">
                  <c:v>-12.163952426480549</c:v>
                </c:pt>
                <c:pt idx="412">
                  <c:v>-12.297161813606849</c:v>
                </c:pt>
                <c:pt idx="413">
                  <c:v>-12.386935966480626</c:v>
                </c:pt>
                <c:pt idx="414">
                  <c:v>-12.223375466480485</c:v>
                </c:pt>
                <c:pt idx="415">
                  <c:v>-11.905432786480551</c:v>
                </c:pt>
                <c:pt idx="416">
                  <c:v>-11.558359156480336</c:v>
                </c:pt>
                <c:pt idx="417">
                  <c:v>-11.119687099089239</c:v>
                </c:pt>
                <c:pt idx="418">
                  <c:v>-10.40987853648055</c:v>
                </c:pt>
                <c:pt idx="419">
                  <c:v>-9.964241066480481</c:v>
                </c:pt>
                <c:pt idx="420">
                  <c:v>-4.5056643998138384</c:v>
                </c:pt>
                <c:pt idx="421">
                  <c:v>-3.2679612764804595</c:v>
                </c:pt>
                <c:pt idx="422">
                  <c:v>-1.4673618164805038</c:v>
                </c:pt>
                <c:pt idx="423">
                  <c:v>-0.15315237648047741</c:v>
                </c:pt>
                <c:pt idx="424">
                  <c:v>0.76379388956353256</c:v>
                </c:pt>
                <c:pt idx="425">
                  <c:v>1.6837204535194672</c:v>
                </c:pt>
                <c:pt idx="426">
                  <c:v>2.5911820935196768</c:v>
                </c:pt>
                <c:pt idx="427">
                  <c:v>3.9871185793528552</c:v>
                </c:pt>
                <c:pt idx="428">
                  <c:v>7.7276868565963861</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2.3862054811385249</c:v>
                </c:pt>
                <c:pt idx="438">
                  <c:v>2.0196888135195001</c:v>
                </c:pt>
                <c:pt idx="439">
                  <c:v>1.6616868935195299</c:v>
                </c:pt>
                <c:pt idx="440">
                  <c:v>1.0557060735195578</c:v>
                </c:pt>
                <c:pt idx="441">
                  <c:v>0.39637311533772512</c:v>
                </c:pt>
                <c:pt idx="442">
                  <c:v>-0.36313700648051339</c:v>
                </c:pt>
                <c:pt idx="443">
                  <c:v>-1.2803537164804482</c:v>
                </c:pt>
                <c:pt idx="444">
                  <c:v>-1.798976516480508</c:v>
                </c:pt>
                <c:pt idx="445">
                  <c:v>-1.5378610664803878</c:v>
                </c:pt>
                <c:pt idx="446">
                  <c:v>-0.80986215738950362</c:v>
                </c:pt>
                <c:pt idx="447">
                  <c:v>-0.31180347648053441</c:v>
                </c:pt>
                <c:pt idx="448">
                  <c:v>-0.14402621648052621</c:v>
                </c:pt>
                <c:pt idx="449">
                  <c:v>-0.44274463648051149</c:v>
                </c:pt>
                <c:pt idx="450">
                  <c:v>-0.89889188648057206</c:v>
                </c:pt>
                <c:pt idx="451">
                  <c:v>-1.2320904950518639</c:v>
                </c:pt>
                <c:pt idx="452">
                  <c:v>-1.3497902064806038</c:v>
                </c:pt>
                <c:pt idx="453">
                  <c:v>-1.2471411164805062</c:v>
                </c:pt>
                <c:pt idx="454">
                  <c:v>-0.90004314648051365</c:v>
                </c:pt>
                <c:pt idx="455">
                  <c:v>-0.5804930464805127</c:v>
                </c:pt>
                <c:pt idx="456">
                  <c:v>-0.4290552260549278</c:v>
                </c:pt>
                <c:pt idx="457">
                  <c:v>-0.379324106480525</c:v>
                </c:pt>
                <c:pt idx="458">
                  <c:v>-0.40929353648044753</c:v>
                </c:pt>
                <c:pt idx="459">
                  <c:v>-0.61345966648048289</c:v>
                </c:pt>
                <c:pt idx="460">
                  <c:v>-0.8520890364805237</c:v>
                </c:pt>
                <c:pt idx="461">
                  <c:v>-0.84572533021683816</c:v>
                </c:pt>
                <c:pt idx="462">
                  <c:v>-0.78155276648055849</c:v>
                </c:pt>
                <c:pt idx="463">
                  <c:v>-0.71880310648053714</c:v>
                </c:pt>
                <c:pt idx="464">
                  <c:v>-0.52869149648050784</c:v>
                </c:pt>
                <c:pt idx="465">
                  <c:v>0.11019376351958975</c:v>
                </c:pt>
                <c:pt idx="466">
                  <c:v>0.46115340091078849</c:v>
                </c:pt>
                <c:pt idx="467">
                  <c:v>0.43874465351940783</c:v>
                </c:pt>
                <c:pt idx="468">
                  <c:v>0.44112653351949432</c:v>
                </c:pt>
                <c:pt idx="469">
                  <c:v>0.51033424351958112</c:v>
                </c:pt>
                <c:pt idx="470">
                  <c:v>0.70860256351956263</c:v>
                </c:pt>
                <c:pt idx="471">
                  <c:v>0.69919931735789675</c:v>
                </c:pt>
                <c:pt idx="472">
                  <c:v>0.70126948351948371</c:v>
                </c:pt>
                <c:pt idx="473">
                  <c:v>0.70482244351970413</c:v>
                </c:pt>
                <c:pt idx="474">
                  <c:v>0.70908059351960162</c:v>
                </c:pt>
                <c:pt idx="475">
                  <c:v>0.71192311351944815</c:v>
                </c:pt>
                <c:pt idx="476">
                  <c:v>0.71268453351959504</c:v>
                </c:pt>
                <c:pt idx="477">
                  <c:v>0.71378248351953855</c:v>
                </c:pt>
                <c:pt idx="478">
                  <c:v>0.71417648351952445</c:v>
                </c:pt>
                <c:pt idx="479">
                  <c:v>0.71469728351947293</c:v>
                </c:pt>
                <c:pt idx="480">
                  <c:v>0.71579138351957527</c:v>
                </c:pt>
                <c:pt idx="481">
                  <c:v>0.7140639032165268</c:v>
                </c:pt>
                <c:pt idx="482">
                  <c:v>0.71158313351958358</c:v>
                </c:pt>
                <c:pt idx="483">
                  <c:v>0.71294144351964106</c:v>
                </c:pt>
                <c:pt idx="484">
                  <c:v>0.71223403351960834</c:v>
                </c:pt>
                <c:pt idx="485">
                  <c:v>0.71307303351960782</c:v>
                </c:pt>
                <c:pt idx="486">
                  <c:v>0.71258767036162851</c:v>
                </c:pt>
                <c:pt idx="487">
                  <c:v>0.71438295351934755</c:v>
                </c:pt>
                <c:pt idx="488">
                  <c:v>0.71428913351953005</c:v>
                </c:pt>
                <c:pt idx="489">
                  <c:v>0.7158200235195008</c:v>
                </c:pt>
                <c:pt idx="490">
                  <c:v>0.71614296351953155</c:v>
                </c:pt>
                <c:pt idx="491">
                  <c:v>0.71722351416470165</c:v>
                </c:pt>
                <c:pt idx="492">
                  <c:v>0.71776570351951985</c:v>
                </c:pt>
                <c:pt idx="493">
                  <c:v>0.71862698351961285</c:v>
                </c:pt>
                <c:pt idx="494">
                  <c:v>0.71882219438910622</c:v>
                </c:pt>
                <c:pt idx="495">
                  <c:v>0.72031505116659511</c:v>
                </c:pt>
                <c:pt idx="496">
                  <c:v>0.72027598351962763</c:v>
                </c:pt>
                <c:pt idx="497">
                  <c:v>0.72053697198116007</c:v>
                </c:pt>
                <c:pt idx="498">
                  <c:v>0.72056373351955472</c:v>
                </c:pt>
                <c:pt idx="499">
                  <c:v>0.72081649351955102</c:v>
                </c:pt>
                <c:pt idx="500">
                  <c:v>0.72083365351957984</c:v>
                </c:pt>
                <c:pt idx="501">
                  <c:v>0.72161409351949402</c:v>
                </c:pt>
                <c:pt idx="502">
                  <c:v>0.72219680308480039</c:v>
                </c:pt>
                <c:pt idx="503">
                  <c:v>0.73285001685286599</c:v>
                </c:pt>
                <c:pt idx="504">
                  <c:v>0.73417163351938419</c:v>
                </c:pt>
                <c:pt idx="505">
                  <c:v>0.73670012351954195</c:v>
                </c:pt>
                <c:pt idx="506">
                  <c:v>0.73956358351946949</c:v>
                </c:pt>
                <c:pt idx="507">
                  <c:v>0.74224875351949304</c:v>
                </c:pt>
                <c:pt idx="508">
                  <c:v>0.74487066079223041</c:v>
                </c:pt>
                <c:pt idx="509">
                  <c:v>0.74746213351951962</c:v>
                </c:pt>
                <c:pt idx="510">
                  <c:v>0.75043183351948806</c:v>
                </c:pt>
                <c:pt idx="511">
                  <c:v>0.75279450351945543</c:v>
                </c:pt>
                <c:pt idx="512">
                  <c:v>0.75523815351950141</c:v>
                </c:pt>
                <c:pt idx="513">
                  <c:v>0.75769549917603896</c:v>
                </c:pt>
                <c:pt idx="514">
                  <c:v>0.75956949351950886</c:v>
                </c:pt>
                <c:pt idx="515">
                  <c:v>0.76129064351951814</c:v>
                </c:pt>
                <c:pt idx="516">
                  <c:v>0.76282920351949102</c:v>
                </c:pt>
                <c:pt idx="517">
                  <c:v>0.764073048102901</c:v>
                </c:pt>
                <c:pt idx="518">
                  <c:v>0.76518396351960405</c:v>
                </c:pt>
                <c:pt idx="519">
                  <c:v>0.76562726685286064</c:v>
                </c:pt>
                <c:pt idx="520">
                  <c:v>0.7676009800311776</c:v>
                </c:pt>
                <c:pt idx="521">
                  <c:v>0.76804321351956439</c:v>
                </c:pt>
                <c:pt idx="522">
                  <c:v>0.76864750351949174</c:v>
                </c:pt>
                <c:pt idx="523">
                  <c:v>0.76918299351952291</c:v>
                </c:pt>
                <c:pt idx="524">
                  <c:v>0.76960113970501765</c:v>
                </c:pt>
                <c:pt idx="525">
                  <c:v>0.77012958351954985</c:v>
                </c:pt>
                <c:pt idx="526">
                  <c:v>0.77058902351945013</c:v>
                </c:pt>
                <c:pt idx="527">
                  <c:v>0.77106349351943626</c:v>
                </c:pt>
                <c:pt idx="528">
                  <c:v>0.77138362270883964</c:v>
                </c:pt>
                <c:pt idx="529">
                  <c:v>0.77233893351955085</c:v>
                </c:pt>
                <c:pt idx="530">
                  <c:v>0.77265292351947557</c:v>
                </c:pt>
                <c:pt idx="531">
                  <c:v>0.77297825351960026</c:v>
                </c:pt>
                <c:pt idx="532">
                  <c:v>0.77318375351951996</c:v>
                </c:pt>
                <c:pt idx="533">
                  <c:v>0.77340543351957447</c:v>
                </c:pt>
                <c:pt idx="534">
                  <c:v>0.77351685188696551</c:v>
                </c:pt>
                <c:pt idx="535">
                  <c:v>0.77349405351957401</c:v>
                </c:pt>
                <c:pt idx="536">
                  <c:v>0.77347035351950177</c:v>
                </c:pt>
                <c:pt idx="537">
                  <c:v>0.77345567351962274</c:v>
                </c:pt>
                <c:pt idx="538">
                  <c:v>0.77345095732889291</c:v>
                </c:pt>
                <c:pt idx="539">
                  <c:v>0.77345531351966323</c:v>
                </c:pt>
                <c:pt idx="540">
                  <c:v>0.77344813351945318</c:v>
                </c:pt>
                <c:pt idx="541">
                  <c:v>0.77344293351946325</c:v>
                </c:pt>
                <c:pt idx="542">
                  <c:v>0.7734291935195784</c:v>
                </c:pt>
                <c:pt idx="543">
                  <c:v>0.77338532127451765</c:v>
                </c:pt>
                <c:pt idx="544">
                  <c:v>0.77331057351951094</c:v>
                </c:pt>
                <c:pt idx="545">
                  <c:v>0.77323380448726198</c:v>
                </c:pt>
                <c:pt idx="546">
                  <c:v>0.77308060018617852</c:v>
                </c:pt>
                <c:pt idx="547">
                  <c:v>0.77307538351949989</c:v>
                </c:pt>
                <c:pt idx="548">
                  <c:v>0.77307230561251572</c:v>
                </c:pt>
                <c:pt idx="549">
                  <c:v>0.77305731351958973</c:v>
                </c:pt>
                <c:pt idx="550">
                  <c:v>0.7730424135195082</c:v>
                </c:pt>
                <c:pt idx="551">
                  <c:v>0.77303403351951094</c:v>
                </c:pt>
                <c:pt idx="552">
                  <c:v>0.77303663351955465</c:v>
                </c:pt>
                <c:pt idx="553">
                  <c:v>0.77304373149940109</c:v>
                </c:pt>
                <c:pt idx="554">
                  <c:v>0.7731001835194331</c:v>
                </c:pt>
                <c:pt idx="555">
                  <c:v>0.77382143351951904</c:v>
                </c:pt>
                <c:pt idx="556">
                  <c:v>0.77395454351959614</c:v>
                </c:pt>
                <c:pt idx="557">
                  <c:v>0.77403867351947353</c:v>
                </c:pt>
                <c:pt idx="558">
                  <c:v>0.77414414404584875</c:v>
                </c:pt>
                <c:pt idx="559">
                  <c:v>0.7743806335195299</c:v>
                </c:pt>
                <c:pt idx="560">
                  <c:v>0.77457083351945011</c:v>
                </c:pt>
                <c:pt idx="561">
                  <c:v>0.77467193351950336</c:v>
                </c:pt>
                <c:pt idx="562">
                  <c:v>0.77523896800214231</c:v>
                </c:pt>
                <c:pt idx="563">
                  <c:v>0.77526540290708235</c:v>
                </c:pt>
                <c:pt idx="564">
                  <c:v>0.77527791351940556</c:v>
                </c:pt>
                <c:pt idx="565">
                  <c:v>0.77531248351965587</c:v>
                </c:pt>
                <c:pt idx="566">
                  <c:v>0.77532873351953213</c:v>
                </c:pt>
                <c:pt idx="567">
                  <c:v>0.77536003351954885</c:v>
                </c:pt>
                <c:pt idx="568">
                  <c:v>0.77537204310854813</c:v>
                </c:pt>
                <c:pt idx="569">
                  <c:v>0.77539065765744131</c:v>
                </c:pt>
                <c:pt idx="570">
                  <c:v>0.77528289903675329</c:v>
                </c:pt>
                <c:pt idx="571">
                  <c:v>0.7753104335194102</c:v>
                </c:pt>
                <c:pt idx="572">
                  <c:v>0.77560378351960113</c:v>
                </c:pt>
                <c:pt idx="573">
                  <c:v>0.77587717841748982</c:v>
                </c:pt>
                <c:pt idx="574">
                  <c:v>0.77598793351943296</c:v>
                </c:pt>
                <c:pt idx="575">
                  <c:v>0.77600736209093668</c:v>
                </c:pt>
                <c:pt idx="576">
                  <c:v>0.77690162582720745</c:v>
                </c:pt>
                <c:pt idx="577">
                  <c:v>0.77708181107051866</c:v>
                </c:pt>
                <c:pt idx="578">
                  <c:v>0.77742506351939034</c:v>
                </c:pt>
                <c:pt idx="579">
                  <c:v>0.77775170119633685</c:v>
                </c:pt>
                <c:pt idx="580">
                  <c:v>0.7780382535195427</c:v>
                </c:pt>
                <c:pt idx="581">
                  <c:v>0.77834779351967343</c:v>
                </c:pt>
                <c:pt idx="582">
                  <c:v>0.77883690942316264</c:v>
                </c:pt>
                <c:pt idx="583">
                  <c:v>0.78409814339593709</c:v>
                </c:pt>
                <c:pt idx="584">
                  <c:v>0.78536465351948115</c:v>
                </c:pt>
                <c:pt idx="585">
                  <c:v>0.78634791351942235</c:v>
                </c:pt>
                <c:pt idx="586">
                  <c:v>0.78745352351953102</c:v>
                </c:pt>
                <c:pt idx="587">
                  <c:v>0.78872913760126562</c:v>
                </c:pt>
                <c:pt idx="588">
                  <c:v>0.79001086351949945</c:v>
                </c:pt>
                <c:pt idx="589">
                  <c:v>0.79110677726947665</c:v>
                </c:pt>
                <c:pt idx="590">
                  <c:v>0.79765625704885801</c:v>
                </c:pt>
                <c:pt idx="591">
                  <c:v>0.79909219351954164</c:v>
                </c:pt>
                <c:pt idx="592">
                  <c:v>0.80057177351955155</c:v>
                </c:pt>
                <c:pt idx="593">
                  <c:v>0.80200223560289885</c:v>
                </c:pt>
                <c:pt idx="594">
                  <c:v>0.80325990351954724</c:v>
                </c:pt>
                <c:pt idx="595">
                  <c:v>0.8043081235194337</c:v>
                </c:pt>
                <c:pt idx="596">
                  <c:v>0.80504353351951086</c:v>
                </c:pt>
                <c:pt idx="597">
                  <c:v>0.80852393351951102</c:v>
                </c:pt>
                <c:pt idx="598">
                  <c:v>0.80898841627821283</c:v>
                </c:pt>
                <c:pt idx="599">
                  <c:v>0.80985708351949071</c:v>
                </c:pt>
                <c:pt idx="600">
                  <c:v>0.8106763735195005</c:v>
                </c:pt>
                <c:pt idx="601">
                  <c:v>0.81142883351965744</c:v>
                </c:pt>
                <c:pt idx="602">
                  <c:v>0.81203133351954326</c:v>
                </c:pt>
                <c:pt idx="603">
                  <c:v>0.81263887351954855</c:v>
                </c:pt>
                <c:pt idx="604">
                  <c:v>0.81294239505800192</c:v>
                </c:pt>
                <c:pt idx="605">
                  <c:v>0.81446524351953564</c:v>
                </c:pt>
                <c:pt idx="606">
                  <c:v>0.81478366351950782</c:v>
                </c:pt>
                <c:pt idx="607">
                  <c:v>0.81504795351965265</c:v>
                </c:pt>
                <c:pt idx="608">
                  <c:v>0.81522670351962745</c:v>
                </c:pt>
                <c:pt idx="609">
                  <c:v>0.81545766351946725</c:v>
                </c:pt>
                <c:pt idx="610">
                  <c:v>0.81560611129724236</c:v>
                </c:pt>
                <c:pt idx="611">
                  <c:v>0.8157375066902407</c:v>
                </c:pt>
                <c:pt idx="612">
                  <c:v>0.81619210018617161</c:v>
                </c:pt>
                <c:pt idx="613">
                  <c:v>0.81629826351951518</c:v>
                </c:pt>
                <c:pt idx="614">
                  <c:v>0.81654092351959806</c:v>
                </c:pt>
                <c:pt idx="615">
                  <c:v>0.81672806351945004</c:v>
                </c:pt>
                <c:pt idx="616">
                  <c:v>0.81690440351946014</c:v>
                </c:pt>
                <c:pt idx="617">
                  <c:v>0.81705609822533631</c:v>
                </c:pt>
                <c:pt idx="618">
                  <c:v>0.81721961351951444</c:v>
                </c:pt>
                <c:pt idx="619">
                  <c:v>0.81749044351940503</c:v>
                </c:pt>
                <c:pt idx="620">
                  <c:v>0.81769960018617627</c:v>
                </c:pt>
                <c:pt idx="621">
                  <c:v>0.82053304066246757</c:v>
                </c:pt>
                <c:pt idx="622">
                  <c:v>0.82077132351952486</c:v>
                </c:pt>
                <c:pt idx="623">
                  <c:v>0.8209593637521948</c:v>
                </c:pt>
                <c:pt idx="624">
                  <c:v>0.82125016351956504</c:v>
                </c:pt>
                <c:pt idx="625">
                  <c:v>0.8215251735195197</c:v>
                </c:pt>
                <c:pt idx="626">
                  <c:v>0.8216844668528156</c:v>
                </c:pt>
                <c:pt idx="627">
                  <c:v>0.82230749601953468</c:v>
                </c:pt>
                <c:pt idx="628">
                  <c:v>0.8223978914142549</c:v>
                </c:pt>
                <c:pt idx="629">
                  <c:v>0.82259471351945146</c:v>
                </c:pt>
                <c:pt idx="630">
                  <c:v>0.82284311719307612</c:v>
                </c:pt>
                <c:pt idx="631">
                  <c:v>0.82314279351966491</c:v>
                </c:pt>
                <c:pt idx="632">
                  <c:v>0.82350005351958311</c:v>
                </c:pt>
                <c:pt idx="633">
                  <c:v>0.8239113235195975</c:v>
                </c:pt>
                <c:pt idx="634">
                  <c:v>0.82433407351952481</c:v>
                </c:pt>
                <c:pt idx="635">
                  <c:v>0.82478810698891891</c:v>
                </c:pt>
                <c:pt idx="636">
                  <c:v>0.8252908435195847</c:v>
                </c:pt>
                <c:pt idx="637">
                  <c:v>0.82575889351950837</c:v>
                </c:pt>
                <c:pt idx="638">
                  <c:v>0.82623404351942065</c:v>
                </c:pt>
                <c:pt idx="639">
                  <c:v>0.82665582351946143</c:v>
                </c:pt>
                <c:pt idx="640">
                  <c:v>0.82699871246690426</c:v>
                </c:pt>
                <c:pt idx="641">
                  <c:v>0.82728245351958818</c:v>
                </c:pt>
                <c:pt idx="642">
                  <c:v>0.82752778351944301</c:v>
                </c:pt>
                <c:pt idx="643">
                  <c:v>0.82772553351948686</c:v>
                </c:pt>
                <c:pt idx="644">
                  <c:v>0.82790346351940658</c:v>
                </c:pt>
                <c:pt idx="645">
                  <c:v>0.82808683351958012</c:v>
                </c:pt>
                <c:pt idx="646">
                  <c:v>0.82814811719291015</c:v>
                </c:pt>
                <c:pt idx="647">
                  <c:v>0.82810333351959486</c:v>
                </c:pt>
                <c:pt idx="648">
                  <c:v>0.82798843351945273</c:v>
                </c:pt>
                <c:pt idx="649">
                  <c:v>0.8278003035195115</c:v>
                </c:pt>
                <c:pt idx="650">
                  <c:v>0.82764823351952876</c:v>
                </c:pt>
                <c:pt idx="651">
                  <c:v>0.8275692192337516</c:v>
                </c:pt>
                <c:pt idx="652">
                  <c:v>0.82743028351950465</c:v>
                </c:pt>
                <c:pt idx="653">
                  <c:v>0.8271881035194768</c:v>
                </c:pt>
                <c:pt idx="654">
                  <c:v>0.82700447351965189</c:v>
                </c:pt>
                <c:pt idx="655">
                  <c:v>0.82676944351945414</c:v>
                </c:pt>
                <c:pt idx="656">
                  <c:v>0.82661813760108904</c:v>
                </c:pt>
                <c:pt idx="657">
                  <c:v>0.82647269351943464</c:v>
                </c:pt>
                <c:pt idx="658">
                  <c:v>0.8263033435195849</c:v>
                </c:pt>
                <c:pt idx="659">
                  <c:v>0.82599259351948884</c:v>
                </c:pt>
                <c:pt idx="660">
                  <c:v>0.82576763351956284</c:v>
                </c:pt>
                <c:pt idx="661">
                  <c:v>0.82558391311144419</c:v>
                </c:pt>
                <c:pt idx="662">
                  <c:v>0.82535490351962471</c:v>
                </c:pt>
                <c:pt idx="663">
                  <c:v>0.82519882351944485</c:v>
                </c:pt>
                <c:pt idx="664">
                  <c:v>0.82503250351945212</c:v>
                </c:pt>
                <c:pt idx="665">
                  <c:v>0.82491017351964069</c:v>
                </c:pt>
                <c:pt idx="666">
                  <c:v>0.82478720902965108</c:v>
                </c:pt>
                <c:pt idx="667">
                  <c:v>0.82468316351949622</c:v>
                </c:pt>
                <c:pt idx="668">
                  <c:v>0.8245651835194967</c:v>
                </c:pt>
                <c:pt idx="669">
                  <c:v>0.82446575351954765</c:v>
                </c:pt>
                <c:pt idx="670">
                  <c:v>0.82434432351952713</c:v>
                </c:pt>
                <c:pt idx="671">
                  <c:v>0.82407710685282609</c:v>
                </c:pt>
                <c:pt idx="672">
                  <c:v>0.82378572351949431</c:v>
                </c:pt>
                <c:pt idx="673">
                  <c:v>0.82349482351949843</c:v>
                </c:pt>
                <c:pt idx="674">
                  <c:v>0.82328731351961471</c:v>
                </c:pt>
                <c:pt idx="675">
                  <c:v>0.82309078351947706</c:v>
                </c:pt>
                <c:pt idx="676">
                  <c:v>0.82290227351949086</c:v>
                </c:pt>
                <c:pt idx="677">
                  <c:v>0.82272367820032</c:v>
                </c:pt>
                <c:pt idx="678">
                  <c:v>0.82256776351957261</c:v>
                </c:pt>
                <c:pt idx="679">
                  <c:v>0.82242886351952083</c:v>
                </c:pt>
                <c:pt idx="680">
                  <c:v>0.82231735351950874</c:v>
                </c:pt>
                <c:pt idx="681">
                  <c:v>0.82219605351949299</c:v>
                </c:pt>
                <c:pt idx="682">
                  <c:v>0.82207744372360025</c:v>
                </c:pt>
                <c:pt idx="683">
                  <c:v>0.82197790351955413</c:v>
                </c:pt>
                <c:pt idx="684">
                  <c:v>0.82188612864139543</c:v>
                </c:pt>
                <c:pt idx="685">
                  <c:v>0.82158993351950604</c:v>
                </c:pt>
                <c:pt idx="686">
                  <c:v>0.82153796351951769</c:v>
                </c:pt>
                <c:pt idx="687">
                  <c:v>0.82130408351959394</c:v>
                </c:pt>
                <c:pt idx="688">
                  <c:v>0.82095792161476311</c:v>
                </c:pt>
                <c:pt idx="689">
                  <c:v>0.82048227351954495</c:v>
                </c:pt>
                <c:pt idx="690">
                  <c:v>0.82001468351950402</c:v>
                </c:pt>
                <c:pt idx="691">
                  <c:v>0.81967198351955683</c:v>
                </c:pt>
                <c:pt idx="692">
                  <c:v>0.81930156570339818</c:v>
                </c:pt>
                <c:pt idx="693">
                  <c:v>0.81827314780524185</c:v>
                </c:pt>
                <c:pt idx="694">
                  <c:v>0.81802945435284036</c:v>
                </c:pt>
                <c:pt idx="695">
                  <c:v>0.81763309351947777</c:v>
                </c:pt>
                <c:pt idx="696">
                  <c:v>0.81708366351944062</c:v>
                </c:pt>
                <c:pt idx="697">
                  <c:v>0.81664093351941136</c:v>
                </c:pt>
                <c:pt idx="698">
                  <c:v>0.81618813351956065</c:v>
                </c:pt>
                <c:pt idx="699">
                  <c:v>0.81582365303185722</c:v>
                </c:pt>
                <c:pt idx="700">
                  <c:v>0.81539787351953152</c:v>
                </c:pt>
                <c:pt idx="701">
                  <c:v>0.81492140351953679</c:v>
                </c:pt>
                <c:pt idx="702">
                  <c:v>0.81455936351943592</c:v>
                </c:pt>
                <c:pt idx="703">
                  <c:v>0.81421079351954972</c:v>
                </c:pt>
                <c:pt idx="704">
                  <c:v>0.81384835704888547</c:v>
                </c:pt>
                <c:pt idx="705">
                  <c:v>0.81340076351948265</c:v>
                </c:pt>
                <c:pt idx="706">
                  <c:v>0.81314627351952296</c:v>
                </c:pt>
                <c:pt idx="707">
                  <c:v>0.81299087351958454</c:v>
                </c:pt>
                <c:pt idx="708">
                  <c:v>0.81286875351963772</c:v>
                </c:pt>
                <c:pt idx="709">
                  <c:v>0.81281144571460118</c:v>
                </c:pt>
                <c:pt idx="710">
                  <c:v>0.81273619351941362</c:v>
                </c:pt>
                <c:pt idx="711">
                  <c:v>0.8126342135195469</c:v>
                </c:pt>
                <c:pt idx="712">
                  <c:v>0.81249870351946663</c:v>
                </c:pt>
                <c:pt idx="713">
                  <c:v>0.81237233351956262</c:v>
                </c:pt>
                <c:pt idx="714">
                  <c:v>0.81226623964199951</c:v>
                </c:pt>
                <c:pt idx="715">
                  <c:v>0.81212391351954383</c:v>
                </c:pt>
                <c:pt idx="716">
                  <c:v>0.81188678351954024</c:v>
                </c:pt>
                <c:pt idx="717">
                  <c:v>0.8115277335195844</c:v>
                </c:pt>
                <c:pt idx="718">
                  <c:v>0.81123563351954631</c:v>
                </c:pt>
                <c:pt idx="719">
                  <c:v>0.81096914780528051</c:v>
                </c:pt>
                <c:pt idx="720">
                  <c:v>0.8106965835195028</c:v>
                </c:pt>
                <c:pt idx="721">
                  <c:v>0.81046112351944544</c:v>
                </c:pt>
                <c:pt idx="722">
                  <c:v>0.81025119351956265</c:v>
                </c:pt>
                <c:pt idx="723">
                  <c:v>0.81007319351944362</c:v>
                </c:pt>
                <c:pt idx="724">
                  <c:v>0.80987158658069924</c:v>
                </c:pt>
                <c:pt idx="725">
                  <c:v>0.80973763351941996</c:v>
                </c:pt>
                <c:pt idx="726">
                  <c:v>0.80965989351953993</c:v>
                </c:pt>
                <c:pt idx="727">
                  <c:v>0.80955560351965561</c:v>
                </c:pt>
                <c:pt idx="728">
                  <c:v>0.80947072351959692</c:v>
                </c:pt>
                <c:pt idx="729">
                  <c:v>0.80938271923375249</c:v>
                </c:pt>
                <c:pt idx="730">
                  <c:v>0.80929407351951221</c:v>
                </c:pt>
                <c:pt idx="731">
                  <c:v>0.80920425351945491</c:v>
                </c:pt>
                <c:pt idx="732">
                  <c:v>0.80911244351946721</c:v>
                </c:pt>
                <c:pt idx="733">
                  <c:v>0.80900873351940694</c:v>
                </c:pt>
                <c:pt idx="734">
                  <c:v>0.8088935830041496</c:v>
                </c:pt>
                <c:pt idx="735">
                  <c:v>0.8087056735194722</c:v>
                </c:pt>
                <c:pt idx="736">
                  <c:v>0.80837138351951465</c:v>
                </c:pt>
                <c:pt idx="737">
                  <c:v>0.80792336351947946</c:v>
                </c:pt>
                <c:pt idx="738">
                  <c:v>0.80757091351947186</c:v>
                </c:pt>
                <c:pt idx="739">
                  <c:v>0.80727351083903898</c:v>
                </c:pt>
                <c:pt idx="740">
                  <c:v>0.80695979351956892</c:v>
                </c:pt>
                <c:pt idx="741">
                  <c:v>0.80670844351949933</c:v>
                </c:pt>
                <c:pt idx="742">
                  <c:v>0.80648300351946034</c:v>
                </c:pt>
                <c:pt idx="743">
                  <c:v>0.80629376351957793</c:v>
                </c:pt>
                <c:pt idx="744">
                  <c:v>0.8061030178568277</c:v>
                </c:pt>
                <c:pt idx="745">
                  <c:v>0.80590563351954614</c:v>
                </c:pt>
                <c:pt idx="746">
                  <c:v>0.80573467351949801</c:v>
                </c:pt>
                <c:pt idx="747">
                  <c:v>0.80559365351946721</c:v>
                </c:pt>
                <c:pt idx="748">
                  <c:v>0.80545567351957714</c:v>
                </c:pt>
                <c:pt idx="749">
                  <c:v>0.80533066547833698</c:v>
                </c:pt>
                <c:pt idx="750">
                  <c:v>0.80523358351953789</c:v>
                </c:pt>
                <c:pt idx="751">
                  <c:v>0.80546614351955259</c:v>
                </c:pt>
                <c:pt idx="752">
                  <c:v>0.80580760351952718</c:v>
                </c:pt>
                <c:pt idx="753">
                  <c:v>0.80606894351950664</c:v>
                </c:pt>
                <c:pt idx="754">
                  <c:v>0.80636574984607956</c:v>
                </c:pt>
                <c:pt idx="755">
                  <c:v>0.80660956351958901</c:v>
                </c:pt>
                <c:pt idx="756">
                  <c:v>0.80684218351947956</c:v>
                </c:pt>
                <c:pt idx="757">
                  <c:v>0.80705478351967563</c:v>
                </c:pt>
                <c:pt idx="758">
                  <c:v>0.80720718351948062</c:v>
                </c:pt>
                <c:pt idx="759">
                  <c:v>0.80733390851938225</c:v>
                </c:pt>
                <c:pt idx="760">
                  <c:v>0.80734947198118456</c:v>
                </c:pt>
                <c:pt idx="761">
                  <c:v>0.80703926685289673</c:v>
                </c:pt>
                <c:pt idx="762">
                  <c:v>0.80697901351954004</c:v>
                </c:pt>
                <c:pt idx="763">
                  <c:v>0.80688734351956271</c:v>
                </c:pt>
                <c:pt idx="764">
                  <c:v>0.80680903351961508</c:v>
                </c:pt>
                <c:pt idx="765">
                  <c:v>0.80674229434441835</c:v>
                </c:pt>
                <c:pt idx="766">
                  <c:v>0.80667330351963074</c:v>
                </c:pt>
                <c:pt idx="767">
                  <c:v>0.80659697351957649</c:v>
                </c:pt>
                <c:pt idx="768">
                  <c:v>0.80652676351944308</c:v>
                </c:pt>
                <c:pt idx="769">
                  <c:v>0.80648167351960065</c:v>
                </c:pt>
                <c:pt idx="770">
                  <c:v>0.80643954327555889</c:v>
                </c:pt>
                <c:pt idx="771">
                  <c:v>0.80640088351940165</c:v>
                </c:pt>
                <c:pt idx="772">
                  <c:v>0.80637183351963571</c:v>
                </c:pt>
                <c:pt idx="773">
                  <c:v>0.80632457351943365</c:v>
                </c:pt>
                <c:pt idx="774">
                  <c:v>0.80622520351956151</c:v>
                </c:pt>
                <c:pt idx="775">
                  <c:v>0.80601283042679484</c:v>
                </c:pt>
                <c:pt idx="776">
                  <c:v>0.80582645351951698</c:v>
                </c:pt>
                <c:pt idx="777">
                  <c:v>0.80567924351960762</c:v>
                </c:pt>
                <c:pt idx="778">
                  <c:v>0.80559643351948473</c:v>
                </c:pt>
                <c:pt idx="779">
                  <c:v>0.80549987166382853</c:v>
                </c:pt>
                <c:pt idx="780">
                  <c:v>0.805331363519457</c:v>
                </c:pt>
                <c:pt idx="781">
                  <c:v>0.80511875351949558</c:v>
                </c:pt>
                <c:pt idx="782">
                  <c:v>0.80479258351952865</c:v>
                </c:pt>
                <c:pt idx="783">
                  <c:v>0.80449945351945629</c:v>
                </c:pt>
                <c:pt idx="784">
                  <c:v>0.80423133351956833</c:v>
                </c:pt>
                <c:pt idx="785">
                  <c:v>0.80399913105036092</c:v>
                </c:pt>
                <c:pt idx="786">
                  <c:v>0.80376221351947819</c:v>
                </c:pt>
                <c:pt idx="787">
                  <c:v>0.80353773351956193</c:v>
                </c:pt>
                <c:pt idx="788">
                  <c:v>0.80336804351951263</c:v>
                </c:pt>
                <c:pt idx="789">
                  <c:v>0.80314121351951251</c:v>
                </c:pt>
                <c:pt idx="790">
                  <c:v>0.80299530351948312</c:v>
                </c:pt>
                <c:pt idx="791">
                  <c:v>0.80281919882558861</c:v>
                </c:pt>
                <c:pt idx="792">
                  <c:v>0.80263064351952274</c:v>
                </c:pt>
                <c:pt idx="793">
                  <c:v>0.80241554351952971</c:v>
                </c:pt>
                <c:pt idx="794">
                  <c:v>0.80221006351956703</c:v>
                </c:pt>
                <c:pt idx="795">
                  <c:v>0.80207976351947419</c:v>
                </c:pt>
                <c:pt idx="796">
                  <c:v>0.80192208351961369</c:v>
                </c:pt>
                <c:pt idx="797">
                  <c:v>0.80183177562491892</c:v>
                </c:pt>
                <c:pt idx="798">
                  <c:v>0.80179105351956792</c:v>
                </c:pt>
                <c:pt idx="799">
                  <c:v>0.80171968351949541</c:v>
                </c:pt>
                <c:pt idx="800">
                  <c:v>0.80162593351959166</c:v>
                </c:pt>
                <c:pt idx="801">
                  <c:v>0.80154609351956263</c:v>
                </c:pt>
                <c:pt idx="802">
                  <c:v>0.80148642331552367</c:v>
                </c:pt>
                <c:pt idx="803">
                  <c:v>0.8014091052367005</c:v>
                </c:pt>
                <c:pt idx="804">
                  <c:v>0.80132529351954118</c:v>
                </c:pt>
                <c:pt idx="805">
                  <c:v>0.80125268351940804</c:v>
                </c:pt>
                <c:pt idx="806">
                  <c:v>0.80094496351949995</c:v>
                </c:pt>
                <c:pt idx="807">
                  <c:v>0.80061132351959174</c:v>
                </c:pt>
                <c:pt idx="808">
                  <c:v>0.80029567841751403</c:v>
                </c:pt>
                <c:pt idx="809">
                  <c:v>0.80003949351956438</c:v>
                </c:pt>
                <c:pt idx="810">
                  <c:v>0.79984898351959766</c:v>
                </c:pt>
                <c:pt idx="811">
                  <c:v>0.79972249351951252</c:v>
                </c:pt>
                <c:pt idx="812">
                  <c:v>0.79966557351956302</c:v>
                </c:pt>
                <c:pt idx="813">
                  <c:v>0.79959214780512755</c:v>
                </c:pt>
                <c:pt idx="814">
                  <c:v>0.79944763351955006</c:v>
                </c:pt>
                <c:pt idx="815">
                  <c:v>0.79925970351948372</c:v>
                </c:pt>
                <c:pt idx="816">
                  <c:v>0.79903348351948134</c:v>
                </c:pt>
                <c:pt idx="817">
                  <c:v>0.79883442351946665</c:v>
                </c:pt>
                <c:pt idx="818">
                  <c:v>0.7986273035194833</c:v>
                </c:pt>
                <c:pt idx="819">
                  <c:v>0.79834331496273558</c:v>
                </c:pt>
                <c:pt idx="820">
                  <c:v>0.79801011351956674</c:v>
                </c:pt>
                <c:pt idx="821">
                  <c:v>0.79772082351958606</c:v>
                </c:pt>
                <c:pt idx="822">
                  <c:v>0.79744252351964917</c:v>
                </c:pt>
                <c:pt idx="823">
                  <c:v>0.7971001835195467</c:v>
                </c:pt>
                <c:pt idx="824">
                  <c:v>0.79679766351958636</c:v>
                </c:pt>
                <c:pt idx="825">
                  <c:v>0.79640990259156363</c:v>
                </c:pt>
                <c:pt idx="826">
                  <c:v>0.79607326351943264</c:v>
                </c:pt>
                <c:pt idx="827">
                  <c:v>0.79578116351957984</c:v>
                </c:pt>
                <c:pt idx="828">
                  <c:v>0.79547339351941571</c:v>
                </c:pt>
                <c:pt idx="829">
                  <c:v>0.79526309351950963</c:v>
                </c:pt>
                <c:pt idx="830">
                  <c:v>0.79507044634006263</c:v>
                </c:pt>
                <c:pt idx="831">
                  <c:v>0.79487750351951691</c:v>
                </c:pt>
                <c:pt idx="832">
                  <c:v>0.79470685351958792</c:v>
                </c:pt>
                <c:pt idx="833">
                  <c:v>0.79452087351947598</c:v>
                </c:pt>
                <c:pt idx="834">
                  <c:v>0.79395657351950999</c:v>
                </c:pt>
                <c:pt idx="835">
                  <c:v>0.79324099351950572</c:v>
                </c:pt>
                <c:pt idx="836">
                  <c:v>0.79260786060281463</c:v>
                </c:pt>
                <c:pt idx="837">
                  <c:v>0.79205626351952674</c:v>
                </c:pt>
                <c:pt idx="838">
                  <c:v>0.79147586351959576</c:v>
                </c:pt>
                <c:pt idx="839">
                  <c:v>0.79084517351950256</c:v>
                </c:pt>
                <c:pt idx="840">
                  <c:v>0.79038265351950165</c:v>
                </c:pt>
                <c:pt idx="841">
                  <c:v>0.79000720096134058</c:v>
                </c:pt>
                <c:pt idx="842">
                  <c:v>0.78974027047616024</c:v>
                </c:pt>
                <c:pt idx="843">
                  <c:v>0.78942939351964014</c:v>
                </c:pt>
                <c:pt idx="844">
                  <c:v>0.78894211351948396</c:v>
                </c:pt>
                <c:pt idx="845">
                  <c:v>0.78859742351950624</c:v>
                </c:pt>
                <c:pt idx="846">
                  <c:v>0.78814526351949821</c:v>
                </c:pt>
                <c:pt idx="847">
                  <c:v>0.78772850052981058</c:v>
                </c:pt>
                <c:pt idx="848">
                  <c:v>0.787317213519516</c:v>
                </c:pt>
                <c:pt idx="849">
                  <c:v>0.78697576351959431</c:v>
                </c:pt>
                <c:pt idx="850">
                  <c:v>0.78668604351953775</c:v>
                </c:pt>
                <c:pt idx="851">
                  <c:v>0.78639704351960005</c:v>
                </c:pt>
                <c:pt idx="852">
                  <c:v>0.78614668351954764</c:v>
                </c:pt>
                <c:pt idx="853">
                  <c:v>0.78584957637659414</c:v>
                </c:pt>
                <c:pt idx="854">
                  <c:v>0.78559761351957291</c:v>
                </c:pt>
                <c:pt idx="855">
                  <c:v>0.78524263351954593</c:v>
                </c:pt>
                <c:pt idx="856">
                  <c:v>0.78496164351960862</c:v>
                </c:pt>
                <c:pt idx="857">
                  <c:v>0.78468588351948865</c:v>
                </c:pt>
                <c:pt idx="858">
                  <c:v>0.78448432825635317</c:v>
                </c:pt>
                <c:pt idx="859">
                  <c:v>0.7842719435195431</c:v>
                </c:pt>
                <c:pt idx="860">
                  <c:v>0.78407097351950616</c:v>
                </c:pt>
                <c:pt idx="861">
                  <c:v>0.78389995351949693</c:v>
                </c:pt>
                <c:pt idx="862">
                  <c:v>0.7836735335195063</c:v>
                </c:pt>
                <c:pt idx="863">
                  <c:v>0.78349509351957891</c:v>
                </c:pt>
                <c:pt idx="864">
                  <c:v>0.78329752114838413</c:v>
                </c:pt>
                <c:pt idx="865">
                  <c:v>0.7831425535196106</c:v>
                </c:pt>
                <c:pt idx="866">
                  <c:v>0.78301713351952174</c:v>
                </c:pt>
                <c:pt idx="867">
                  <c:v>0.78286268351959665</c:v>
                </c:pt>
                <c:pt idx="868">
                  <c:v>0.78276094351946313</c:v>
                </c:pt>
                <c:pt idx="869">
                  <c:v>0.78264515001431911</c:v>
                </c:pt>
                <c:pt idx="870">
                  <c:v>0.78254225351953832</c:v>
                </c:pt>
                <c:pt idx="871">
                  <c:v>0.78241309351946597</c:v>
                </c:pt>
                <c:pt idx="872">
                  <c:v>0.78231655351942209</c:v>
                </c:pt>
                <c:pt idx="873">
                  <c:v>0.78224250351946978</c:v>
                </c:pt>
                <c:pt idx="874">
                  <c:v>0.78214478200438065</c:v>
                </c:pt>
                <c:pt idx="875">
                  <c:v>0.78206532527227057</c:v>
                </c:pt>
                <c:pt idx="876">
                  <c:v>0.78197284351951291</c:v>
                </c:pt>
                <c:pt idx="877">
                  <c:v>0.78187997351953886</c:v>
                </c:pt>
                <c:pt idx="878">
                  <c:v>0.78177409351951821</c:v>
                </c:pt>
                <c:pt idx="879">
                  <c:v>0.78171001351955882</c:v>
                </c:pt>
                <c:pt idx="880">
                  <c:v>0.78173689554478265</c:v>
                </c:pt>
                <c:pt idx="881">
                  <c:v>0.78176303351948384</c:v>
                </c:pt>
                <c:pt idx="882">
                  <c:v>0.78180207351945863</c:v>
                </c:pt>
                <c:pt idx="883">
                  <c:v>0.78215005351957489</c:v>
                </c:pt>
                <c:pt idx="884">
                  <c:v>0.78317155351948242</c:v>
                </c:pt>
                <c:pt idx="885">
                  <c:v>0.78476707351959085</c:v>
                </c:pt>
                <c:pt idx="886">
                  <c:v>0.78671332101949076</c:v>
                </c:pt>
                <c:pt idx="887">
                  <c:v>0.7889924435195913</c:v>
                </c:pt>
                <c:pt idx="888">
                  <c:v>0.7908271335194581</c:v>
                </c:pt>
                <c:pt idx="889">
                  <c:v>0.79254485351954596</c:v>
                </c:pt>
                <c:pt idx="890">
                  <c:v>0.79405170351962795</c:v>
                </c:pt>
                <c:pt idx="891">
                  <c:v>0.79563585104529122</c:v>
                </c:pt>
                <c:pt idx="892">
                  <c:v>0.79703568351961063</c:v>
                </c:pt>
                <c:pt idx="893">
                  <c:v>0.79829749351945745</c:v>
                </c:pt>
                <c:pt idx="894">
                  <c:v>0.79953975351951223</c:v>
                </c:pt>
                <c:pt idx="895">
                  <c:v>0.8005375735194491</c:v>
                </c:pt>
                <c:pt idx="896">
                  <c:v>0.80171738712776508</c:v>
                </c:pt>
                <c:pt idx="897">
                  <c:v>0.80265033351956694</c:v>
                </c:pt>
                <c:pt idx="898">
                  <c:v>0.80348531351948926</c:v>
                </c:pt>
                <c:pt idx="899">
                  <c:v>0.80431220351948762</c:v>
                </c:pt>
                <c:pt idx="900">
                  <c:v>0.80522313351950603</c:v>
                </c:pt>
                <c:pt idx="901">
                  <c:v>0.8064143435195632</c:v>
                </c:pt>
                <c:pt idx="902">
                  <c:v>0.80747305723078122</c:v>
                </c:pt>
                <c:pt idx="903">
                  <c:v>0.80839535351953085</c:v>
                </c:pt>
                <c:pt idx="904">
                  <c:v>0.80974434351957003</c:v>
                </c:pt>
                <c:pt idx="905">
                  <c:v>0.81084297351948653</c:v>
                </c:pt>
                <c:pt idx="906">
                  <c:v>0.81174609351959037</c:v>
                </c:pt>
                <c:pt idx="907">
                  <c:v>0.81265671274022111</c:v>
                </c:pt>
                <c:pt idx="908">
                  <c:v>0.81349362351949295</c:v>
                </c:pt>
                <c:pt idx="909">
                  <c:v>0.8143161235194043</c:v>
                </c:pt>
                <c:pt idx="910">
                  <c:v>0.81496432351947712</c:v>
                </c:pt>
                <c:pt idx="911">
                  <c:v>0.81559412351958982</c:v>
                </c:pt>
                <c:pt idx="912">
                  <c:v>0.81618091351946065</c:v>
                </c:pt>
                <c:pt idx="913">
                  <c:v>0.81678395413806015</c:v>
                </c:pt>
                <c:pt idx="914">
                  <c:v>0.81739708351951046</c:v>
                </c:pt>
                <c:pt idx="915">
                  <c:v>0.81787449351947006</c:v>
                </c:pt>
                <c:pt idx="916">
                  <c:v>0.81833846351953865</c:v>
                </c:pt>
                <c:pt idx="917">
                  <c:v>0.81871695351956963</c:v>
                </c:pt>
                <c:pt idx="918">
                  <c:v>0.8190713458906913</c:v>
                </c:pt>
                <c:pt idx="919">
                  <c:v>0.8194217935194541</c:v>
                </c:pt>
                <c:pt idx="920">
                  <c:v>0.81968713351941025</c:v>
                </c:pt>
                <c:pt idx="921">
                  <c:v>0.81999152351954918</c:v>
                </c:pt>
                <c:pt idx="922">
                  <c:v>0.82023059351953975</c:v>
                </c:pt>
                <c:pt idx="923">
                  <c:v>0.82043381351951583</c:v>
                </c:pt>
                <c:pt idx="924">
                  <c:v>0.82075272733396787</c:v>
                </c:pt>
                <c:pt idx="925">
                  <c:v>0.82097913351947482</c:v>
                </c:pt>
                <c:pt idx="926">
                  <c:v>0.82114697351950516</c:v>
                </c:pt>
                <c:pt idx="927">
                  <c:v>0.82133668351951883</c:v>
                </c:pt>
                <c:pt idx="928">
                  <c:v>0.82149312351948944</c:v>
                </c:pt>
                <c:pt idx="929">
                  <c:v>0.8216589438287516</c:v>
                </c:pt>
                <c:pt idx="930">
                  <c:v>0.8217960135195338</c:v>
                </c:pt>
                <c:pt idx="931">
                  <c:v>0.82192730351954546</c:v>
                </c:pt>
                <c:pt idx="932">
                  <c:v>0.82205586351942528</c:v>
                </c:pt>
                <c:pt idx="933">
                  <c:v>0.82213947351957306</c:v>
                </c:pt>
                <c:pt idx="934">
                  <c:v>0.8222367582618233</c:v>
                </c:pt>
                <c:pt idx="935">
                  <c:v>0.82224859351960444</c:v>
                </c:pt>
                <c:pt idx="936">
                  <c:v>0.82220596351948094</c:v>
                </c:pt>
                <c:pt idx="937">
                  <c:v>0.82214902351954544</c:v>
                </c:pt>
                <c:pt idx="938">
                  <c:v>0.82210651351942965</c:v>
                </c:pt>
                <c:pt idx="939">
                  <c:v>0.82204506754011875</c:v>
                </c:pt>
                <c:pt idx="940">
                  <c:v>0.82199301351949139</c:v>
                </c:pt>
                <c:pt idx="941">
                  <c:v>0.82195827351954365</c:v>
                </c:pt>
                <c:pt idx="942">
                  <c:v>0.82193081351958908</c:v>
                </c:pt>
                <c:pt idx="943">
                  <c:v>0.82190583351944013</c:v>
                </c:pt>
                <c:pt idx="944">
                  <c:v>0.82189973351950407</c:v>
                </c:pt>
                <c:pt idx="945">
                  <c:v>0.82189341805556793</c:v>
                </c:pt>
                <c:pt idx="946">
                  <c:v>0.82189273351952086</c:v>
                </c:pt>
                <c:pt idx="947">
                  <c:v>0.82189788351952786</c:v>
                </c:pt>
                <c:pt idx="948">
                  <c:v>0.82189588351950504</c:v>
                </c:pt>
                <c:pt idx="949">
                  <c:v>0.8218717335193757</c:v>
                </c:pt>
                <c:pt idx="950">
                  <c:v>0.82187032527187465</c:v>
                </c:pt>
                <c:pt idx="951">
                  <c:v>0.82181285351950506</c:v>
                </c:pt>
                <c:pt idx="952">
                  <c:v>0.82167360351951646</c:v>
                </c:pt>
                <c:pt idx="953">
                  <c:v>0.82148148351954864</c:v>
                </c:pt>
                <c:pt idx="954">
                  <c:v>0.82130057351953789</c:v>
                </c:pt>
                <c:pt idx="955">
                  <c:v>0.82116916032374832</c:v>
                </c:pt>
                <c:pt idx="956">
                  <c:v>0.82105820351948688</c:v>
                </c:pt>
                <c:pt idx="957">
                  <c:v>0.82103188351942569</c:v>
                </c:pt>
                <c:pt idx="958">
                  <c:v>0.82105353351970345</c:v>
                </c:pt>
                <c:pt idx="959">
                  <c:v>0.82107527351945653</c:v>
                </c:pt>
                <c:pt idx="960">
                  <c:v>0.82110783351936456</c:v>
                </c:pt>
                <c:pt idx="961">
                  <c:v>0.82111893351944365</c:v>
                </c:pt>
                <c:pt idx="962">
                  <c:v>0.82118710351944912</c:v>
                </c:pt>
                <c:pt idx="963">
                  <c:v>0.82143990351957696</c:v>
                </c:pt>
                <c:pt idx="964">
                  <c:v>0.8217721935195369</c:v>
                </c:pt>
                <c:pt idx="965">
                  <c:v>0.82207667351951996</c:v>
                </c:pt>
                <c:pt idx="966">
                  <c:v>0.82229970671538521</c:v>
                </c:pt>
                <c:pt idx="967">
                  <c:v>0.82263670351953633</c:v>
                </c:pt>
                <c:pt idx="968">
                  <c:v>0.82293680351954046</c:v>
                </c:pt>
                <c:pt idx="969">
                  <c:v>0.82322942351953743</c:v>
                </c:pt>
                <c:pt idx="970">
                  <c:v>0.82346629351948764</c:v>
                </c:pt>
                <c:pt idx="971">
                  <c:v>0.82366798671085917</c:v>
                </c:pt>
                <c:pt idx="972">
                  <c:v>0.82391608828137919</c:v>
                </c:pt>
                <c:pt idx="973">
                  <c:v>0.82408045351957315</c:v>
                </c:pt>
                <c:pt idx="974">
                  <c:v>0.82420124351961133</c:v>
                </c:pt>
                <c:pt idx="975">
                  <c:v>0.82435227351940965</c:v>
                </c:pt>
                <c:pt idx="976">
                  <c:v>0.82446709351941661</c:v>
                </c:pt>
                <c:pt idx="977">
                  <c:v>0.8245692356027946</c:v>
                </c:pt>
                <c:pt idx="978">
                  <c:v>0.82469886351944632</c:v>
                </c:pt>
                <c:pt idx="979">
                  <c:v>0.82480048351965263</c:v>
                </c:pt>
                <c:pt idx="980">
                  <c:v>0.82488275351946072</c:v>
                </c:pt>
                <c:pt idx="981">
                  <c:v>0.8249311935195196</c:v>
                </c:pt>
                <c:pt idx="982">
                  <c:v>0.82498310018615939</c:v>
                </c:pt>
                <c:pt idx="983">
                  <c:v>0.82502334766080365</c:v>
                </c:pt>
                <c:pt idx="984">
                  <c:v>0.82504689351947291</c:v>
                </c:pt>
                <c:pt idx="985">
                  <c:v>0.82507273351954902</c:v>
                </c:pt>
                <c:pt idx="986">
                  <c:v>0.82507313351941192</c:v>
                </c:pt>
                <c:pt idx="987">
                  <c:v>0.82505333351946364</c:v>
                </c:pt>
                <c:pt idx="988">
                  <c:v>0.8250479541381297</c:v>
                </c:pt>
                <c:pt idx="989">
                  <c:v>0.8250410335195425</c:v>
                </c:pt>
                <c:pt idx="990">
                  <c:v>0.82503485351935646</c:v>
                </c:pt>
                <c:pt idx="991">
                  <c:v>0.82501028351973105</c:v>
                </c:pt>
                <c:pt idx="992">
                  <c:v>0.8249893335195273</c:v>
                </c:pt>
                <c:pt idx="993">
                  <c:v>0.82498638143614644</c:v>
                </c:pt>
                <c:pt idx="994">
                  <c:v>0.82497423351955734</c:v>
                </c:pt>
                <c:pt idx="995">
                  <c:v>0.82496223351942999</c:v>
                </c:pt>
                <c:pt idx="996">
                  <c:v>0.82497383351955256</c:v>
                </c:pt>
                <c:pt idx="997">
                  <c:v>0.82496221351959975</c:v>
                </c:pt>
                <c:pt idx="998">
                  <c:v>0.82482562487759181</c:v>
                </c:pt>
                <c:pt idx="999">
                  <c:v>0.82464309351960041</c:v>
                </c:pt>
                <c:pt idx="1000">
                  <c:v>0.82450485351954395</c:v>
                </c:pt>
                <c:pt idx="1001">
                  <c:v>0.8243759435196002</c:v>
                </c:pt>
                <c:pt idx="1002">
                  <c:v>0.82425631351958528</c:v>
                </c:pt>
                <c:pt idx="1003">
                  <c:v>0.82413672351951561</c:v>
                </c:pt>
                <c:pt idx="1004">
                  <c:v>0.82400163455038689</c:v>
                </c:pt>
                <c:pt idx="1005">
                  <c:v>0.82388450351955222</c:v>
                </c:pt>
                <c:pt idx="1006">
                  <c:v>0.82377620351955883</c:v>
                </c:pt>
                <c:pt idx="1007">
                  <c:v>0.8236788235194461</c:v>
                </c:pt>
                <c:pt idx="1008">
                  <c:v>0.8235975135194179</c:v>
                </c:pt>
                <c:pt idx="1009">
                  <c:v>0.82351496444742556</c:v>
                </c:pt>
                <c:pt idx="1010">
                  <c:v>0.82358903351962465</c:v>
                </c:pt>
                <c:pt idx="1011">
                  <c:v>0.82369067351955305</c:v>
                </c:pt>
                <c:pt idx="1012">
                  <c:v>0.82375559351960836</c:v>
                </c:pt>
                <c:pt idx="1013">
                  <c:v>0.82379973351943903</c:v>
                </c:pt>
                <c:pt idx="1014">
                  <c:v>0.82381679810282549</c:v>
                </c:pt>
                <c:pt idx="1015">
                  <c:v>0.82384581351974195</c:v>
                </c:pt>
                <c:pt idx="1016">
                  <c:v>0.82386707351950994</c:v>
                </c:pt>
                <c:pt idx="1017">
                  <c:v>0.82389337351948422</c:v>
                </c:pt>
                <c:pt idx="1018">
                  <c:v>0.82390477351950353</c:v>
                </c:pt>
                <c:pt idx="1019">
                  <c:v>0.82390493351950311</c:v>
                </c:pt>
                <c:pt idx="1020">
                  <c:v>0.82392939743711346</c:v>
                </c:pt>
                <c:pt idx="1021">
                  <c:v>0.82398541351946808</c:v>
                </c:pt>
                <c:pt idx="1022">
                  <c:v>0.82404981351958329</c:v>
                </c:pt>
                <c:pt idx="1023">
                  <c:v>0.82412113351954208</c:v>
                </c:pt>
                <c:pt idx="1024">
                  <c:v>0.8241722535194943</c:v>
                </c:pt>
                <c:pt idx="1025">
                  <c:v>0.8242191177301379</c:v>
                </c:pt>
                <c:pt idx="1026">
                  <c:v>0.82428213351963109</c:v>
                </c:pt>
                <c:pt idx="1027">
                  <c:v>0.82432471351961689</c:v>
                </c:pt>
                <c:pt idx="1028">
                  <c:v>0.82436979351945183</c:v>
                </c:pt>
                <c:pt idx="1029">
                  <c:v>0.82439808351955568</c:v>
                </c:pt>
                <c:pt idx="1030">
                  <c:v>0.8244157756246866</c:v>
                </c:pt>
                <c:pt idx="1031">
                  <c:v>0.8244495935193481</c:v>
                </c:pt>
                <c:pt idx="1032">
                  <c:v>0.8244750535196792</c:v>
                </c:pt>
                <c:pt idx="1033">
                  <c:v>0.82452939351949961</c:v>
                </c:pt>
                <c:pt idx="1034">
                  <c:v>0.82463096351941212</c:v>
                </c:pt>
                <c:pt idx="1035">
                  <c:v>0.82472578768614946</c:v>
                </c:pt>
                <c:pt idx="1036">
                  <c:v>0.82479661351945532</c:v>
                </c:pt>
                <c:pt idx="1037">
                  <c:v>0.8248361635195931</c:v>
                </c:pt>
                <c:pt idx="1038">
                  <c:v>0.82477189351951408</c:v>
                </c:pt>
                <c:pt idx="1039">
                  <c:v>0.82471745351942771</c:v>
                </c:pt>
                <c:pt idx="1040">
                  <c:v>0.82466175266852104</c:v>
                </c:pt>
                <c:pt idx="1041">
                  <c:v>0.82463059205616673</c:v>
                </c:pt>
                <c:pt idx="1042">
                  <c:v>0.82454883351953145</c:v>
                </c:pt>
                <c:pt idx="1043">
                  <c:v>0.82450247351954464</c:v>
                </c:pt>
                <c:pt idx="1044">
                  <c:v>0.82447461351945783</c:v>
                </c:pt>
                <c:pt idx="1045">
                  <c:v>0.82440098351946745</c:v>
                </c:pt>
                <c:pt idx="1046">
                  <c:v>0.8243385650984435</c:v>
                </c:pt>
                <c:pt idx="1047">
                  <c:v>0.82429021351947818</c:v>
                </c:pt>
                <c:pt idx="1048">
                  <c:v>0.82421999351952169</c:v>
                </c:pt>
                <c:pt idx="1049">
                  <c:v>0.82404978351942904</c:v>
                </c:pt>
                <c:pt idx="1050">
                  <c:v>0.82387864351943718</c:v>
                </c:pt>
                <c:pt idx="1051">
                  <c:v>0.82376239404594165</c:v>
                </c:pt>
                <c:pt idx="1052">
                  <c:v>0.82347524351954038</c:v>
                </c:pt>
                <c:pt idx="1053">
                  <c:v>0.82306151351952095</c:v>
                </c:pt>
                <c:pt idx="1054">
                  <c:v>0.82279240351944483</c:v>
                </c:pt>
                <c:pt idx="1055">
                  <c:v>0.82250330351952561</c:v>
                </c:pt>
                <c:pt idx="1056">
                  <c:v>0.8222148201174807</c:v>
                </c:pt>
                <c:pt idx="1057">
                  <c:v>0.82178805351941453</c:v>
                </c:pt>
                <c:pt idx="1058">
                  <c:v>0.8213829835194415</c:v>
                </c:pt>
                <c:pt idx="1059">
                  <c:v>0.82102141351950619</c:v>
                </c:pt>
                <c:pt idx="1060">
                  <c:v>0.82072585351955074</c:v>
                </c:pt>
                <c:pt idx="1061">
                  <c:v>0.8204587037897535</c:v>
                </c:pt>
                <c:pt idx="1062">
                  <c:v>0.8201699035195289</c:v>
                </c:pt>
                <c:pt idx="1063">
                  <c:v>0.82003857351936915</c:v>
                </c:pt>
                <c:pt idx="1064">
                  <c:v>0.82009525351945711</c:v>
                </c:pt>
                <c:pt idx="1065">
                  <c:v>0.82016053351955565</c:v>
                </c:pt>
                <c:pt idx="1066">
                  <c:v>0.8202073224083366</c:v>
                </c:pt>
                <c:pt idx="1067">
                  <c:v>0.82018730351954661</c:v>
                </c:pt>
                <c:pt idx="1068">
                  <c:v>0.81971362351977606</c:v>
                </c:pt>
                <c:pt idx="1069">
                  <c:v>0.81917720351947521</c:v>
                </c:pt>
                <c:pt idx="1070">
                  <c:v>0.81867413351955265</c:v>
                </c:pt>
                <c:pt idx="1071">
                  <c:v>0.81831558300406448</c:v>
                </c:pt>
                <c:pt idx="1072">
                  <c:v>0.81798112351945962</c:v>
                </c:pt>
                <c:pt idx="1073">
                  <c:v>0.8176746635195562</c:v>
                </c:pt>
                <c:pt idx="1074">
                  <c:v>0.81736776351952767</c:v>
                </c:pt>
                <c:pt idx="1075">
                  <c:v>0.81708171351950143</c:v>
                </c:pt>
                <c:pt idx="1076">
                  <c:v>0.81685578283466498</c:v>
                </c:pt>
                <c:pt idx="1077">
                  <c:v>0.81667214351954065</c:v>
                </c:pt>
                <c:pt idx="1078">
                  <c:v>0.81640975351949585</c:v>
                </c:pt>
                <c:pt idx="1079">
                  <c:v>0.81623202351960344</c:v>
                </c:pt>
                <c:pt idx="1080">
                  <c:v>0.8160753735195263</c:v>
                </c:pt>
                <c:pt idx="1081">
                  <c:v>0.81599286685293748</c:v>
                </c:pt>
                <c:pt idx="1082">
                  <c:v>0.81591521351967566</c:v>
                </c:pt>
                <c:pt idx="1083">
                  <c:v>0.81567015351959327</c:v>
                </c:pt>
                <c:pt idx="1084">
                  <c:v>0.81528647351953565</c:v>
                </c:pt>
                <c:pt idx="1085">
                  <c:v>0.81491092351952088</c:v>
                </c:pt>
                <c:pt idx="1086">
                  <c:v>0.8145847835196065</c:v>
                </c:pt>
                <c:pt idx="1087">
                  <c:v>0.81421406893615256</c:v>
                </c:pt>
                <c:pt idx="1088">
                  <c:v>0.81384920351959855</c:v>
                </c:pt>
                <c:pt idx="1089">
                  <c:v>0.81351567351959109</c:v>
                </c:pt>
                <c:pt idx="1090">
                  <c:v>0.81321477351944793</c:v>
                </c:pt>
                <c:pt idx="1091">
                  <c:v>0.81297832299316064</c:v>
                </c:pt>
                <c:pt idx="1092">
                  <c:v>0.81271176067996009</c:v>
                </c:pt>
                <c:pt idx="1093">
                  <c:v>0.81251985351943412</c:v>
                </c:pt>
                <c:pt idx="1094">
                  <c:v>0.8122911435194754</c:v>
                </c:pt>
                <c:pt idx="1095">
                  <c:v>0.81205409351952262</c:v>
                </c:pt>
                <c:pt idx="1096">
                  <c:v>0.81187973571726957</c:v>
                </c:pt>
                <c:pt idx="1097">
                  <c:v>0.81167545732906143</c:v>
                </c:pt>
                <c:pt idx="1098">
                  <c:v>0.81152655351941405</c:v>
                </c:pt>
                <c:pt idx="1099">
                  <c:v>0.8113564135195348</c:v>
                </c:pt>
                <c:pt idx="1100">
                  <c:v>0.8110574135194949</c:v>
                </c:pt>
                <c:pt idx="1101">
                  <c:v>0.81078446840328522</c:v>
                </c:pt>
                <c:pt idx="1102">
                  <c:v>0.81050046160943623</c:v>
                </c:pt>
                <c:pt idx="1103">
                  <c:v>0.8102237935194696</c:v>
                </c:pt>
                <c:pt idx="1104">
                  <c:v>0.81002680351954992</c:v>
                </c:pt>
                <c:pt idx="1105">
                  <c:v>0.80962404351956418</c:v>
                </c:pt>
                <c:pt idx="1106">
                  <c:v>0.80905492321026851</c:v>
                </c:pt>
                <c:pt idx="1107">
                  <c:v>0.80856210351963276</c:v>
                </c:pt>
                <c:pt idx="1108">
                  <c:v>0.80805210351952894</c:v>
                </c:pt>
                <c:pt idx="1109">
                  <c:v>0.80763281351954841</c:v>
                </c:pt>
                <c:pt idx="1110">
                  <c:v>0.80722708351946471</c:v>
                </c:pt>
                <c:pt idx="1111">
                  <c:v>0.80689388301445364</c:v>
                </c:pt>
                <c:pt idx="1112">
                  <c:v>0.80638058658072953</c:v>
                </c:pt>
                <c:pt idx="1113">
                  <c:v>0.80588932351941034</c:v>
                </c:pt>
                <c:pt idx="1114">
                  <c:v>0.80533548351960005</c:v>
                </c:pt>
                <c:pt idx="1115">
                  <c:v>0.80479590351952157</c:v>
                </c:pt>
                <c:pt idx="1116">
                  <c:v>0.80419309351951695</c:v>
                </c:pt>
                <c:pt idx="1117">
                  <c:v>0.80367057269484343</c:v>
                </c:pt>
                <c:pt idx="1118">
                  <c:v>0.80322950351954736</c:v>
                </c:pt>
                <c:pt idx="1119">
                  <c:v>0.80281168351949506</c:v>
                </c:pt>
                <c:pt idx="1120">
                  <c:v>0.80242998351954564</c:v>
                </c:pt>
                <c:pt idx="1121">
                  <c:v>0.80205429434428765</c:v>
                </c:pt>
                <c:pt idx="1122">
                  <c:v>0.80170292351957229</c:v>
                </c:pt>
                <c:pt idx="1123">
                  <c:v>0.80141997351954364</c:v>
                </c:pt>
                <c:pt idx="1124">
                  <c:v>0.80118171351939926</c:v>
                </c:pt>
                <c:pt idx="1125">
                  <c:v>0.80094504351944984</c:v>
                </c:pt>
                <c:pt idx="1126">
                  <c:v>0.80076634589064832</c:v>
                </c:pt>
                <c:pt idx="1127">
                  <c:v>0.80056926351952062</c:v>
                </c:pt>
                <c:pt idx="1128">
                  <c:v>0.80041256351964163</c:v>
                </c:pt>
                <c:pt idx="1129">
                  <c:v>0.80026163351954116</c:v>
                </c:pt>
                <c:pt idx="1130">
                  <c:v>0.80013278351950134</c:v>
                </c:pt>
                <c:pt idx="1131">
                  <c:v>0.80000065516904362</c:v>
                </c:pt>
                <c:pt idx="1132">
                  <c:v>0.79987826351956093</c:v>
                </c:pt>
                <c:pt idx="1133">
                  <c:v>0.79975221351954118</c:v>
                </c:pt>
                <c:pt idx="1134">
                  <c:v>0.79963335351955445</c:v>
                </c:pt>
                <c:pt idx="1135">
                  <c:v>0.79951358351945556</c:v>
                </c:pt>
                <c:pt idx="1136">
                  <c:v>0.7994069647695442</c:v>
                </c:pt>
                <c:pt idx="1137">
                  <c:v>0.79930703351942733</c:v>
                </c:pt>
                <c:pt idx="1138">
                  <c:v>0.79920030351952764</c:v>
                </c:pt>
                <c:pt idx="1139">
                  <c:v>0.79911941351948002</c:v>
                </c:pt>
                <c:pt idx="1140">
                  <c:v>0.79904208976950031</c:v>
                </c:pt>
                <c:pt idx="1141">
                  <c:v>0.79885398351949388</c:v>
                </c:pt>
                <c:pt idx="1142">
                  <c:v>0.79853825351949714</c:v>
                </c:pt>
                <c:pt idx="1143">
                  <c:v>0.79828610351955831</c:v>
                </c:pt>
                <c:pt idx="1144">
                  <c:v>0.79805995351961323</c:v>
                </c:pt>
                <c:pt idx="1145">
                  <c:v>0.7978097043528436</c:v>
                </c:pt>
                <c:pt idx="1146">
                  <c:v>0.79761349351942223</c:v>
                </c:pt>
                <c:pt idx="1147">
                  <c:v>0.79742052351950665</c:v>
                </c:pt>
                <c:pt idx="1148">
                  <c:v>0.79715568351957922</c:v>
                </c:pt>
                <c:pt idx="1149">
                  <c:v>0.79665196351950995</c:v>
                </c:pt>
                <c:pt idx="1150">
                  <c:v>0.79596854176705079</c:v>
                </c:pt>
                <c:pt idx="1151">
                  <c:v>0.79534639351958125</c:v>
                </c:pt>
                <c:pt idx="1152">
                  <c:v>0.79474047351957011</c:v>
                </c:pt>
                <c:pt idx="1153">
                  <c:v>0.79424170351939116</c:v>
                </c:pt>
                <c:pt idx="1154">
                  <c:v>0.79360458351952579</c:v>
                </c:pt>
                <c:pt idx="1155">
                  <c:v>0.79314473351958514</c:v>
                </c:pt>
                <c:pt idx="1156">
                  <c:v>0.79270756893612249</c:v>
                </c:pt>
                <c:pt idx="1157">
                  <c:v>0.79229649351947429</c:v>
                </c:pt>
                <c:pt idx="1158">
                  <c:v>0.79194675351959842</c:v>
                </c:pt>
                <c:pt idx="1159">
                  <c:v>0.79159566351947508</c:v>
                </c:pt>
                <c:pt idx="1160">
                  <c:v>0.79104875351949266</c:v>
                </c:pt>
                <c:pt idx="1161">
                  <c:v>0.790333475186215</c:v>
                </c:pt>
                <c:pt idx="1162">
                  <c:v>0.78970645351950186</c:v>
                </c:pt>
                <c:pt idx="1163">
                  <c:v>0.78909622351950903</c:v>
                </c:pt>
                <c:pt idx="1164">
                  <c:v>0.78860960351947818</c:v>
                </c:pt>
                <c:pt idx="1165">
                  <c:v>0.78811045351955178</c:v>
                </c:pt>
                <c:pt idx="1166">
                  <c:v>0.7876946935193575</c:v>
                </c:pt>
                <c:pt idx="1167">
                  <c:v>0.78731753768619261</c:v>
                </c:pt>
                <c:pt idx="1168">
                  <c:v>0.78691731351942462</c:v>
                </c:pt>
                <c:pt idx="1169">
                  <c:v>0.78658226351949168</c:v>
                </c:pt>
                <c:pt idx="1170">
                  <c:v>0.78629710351953064</c:v>
                </c:pt>
                <c:pt idx="1171">
                  <c:v>0.78603783351957435</c:v>
                </c:pt>
                <c:pt idx="1172">
                  <c:v>0.78576688351940061</c:v>
                </c:pt>
                <c:pt idx="1173">
                  <c:v>0.78554741268617312</c:v>
                </c:pt>
                <c:pt idx="1174">
                  <c:v>0.78534343351943092</c:v>
                </c:pt>
                <c:pt idx="1175">
                  <c:v>0.78514946351947634</c:v>
                </c:pt>
                <c:pt idx="1176">
                  <c:v>0.78487966351956284</c:v>
                </c:pt>
                <c:pt idx="1177">
                  <c:v>0.78466923351955342</c:v>
                </c:pt>
                <c:pt idx="1178">
                  <c:v>0.78457841268630213</c:v>
                </c:pt>
                <c:pt idx="1179">
                  <c:v>0.78461373351967845</c:v>
                </c:pt>
                <c:pt idx="1180">
                  <c:v>0.7846661135194497</c:v>
                </c:pt>
                <c:pt idx="1181">
                  <c:v>0.78470710351949569</c:v>
                </c:pt>
                <c:pt idx="1182">
                  <c:v>0.784757333519566</c:v>
                </c:pt>
                <c:pt idx="1183">
                  <c:v>0.78480739351950168</c:v>
                </c:pt>
                <c:pt idx="1184">
                  <c:v>0.78487448088789369</c:v>
                </c:pt>
                <c:pt idx="1185">
                  <c:v>0.78495303351948753</c:v>
                </c:pt>
                <c:pt idx="1186">
                  <c:v>0.78502063351956708</c:v>
                </c:pt>
                <c:pt idx="1187">
                  <c:v>0.78508529351957423</c:v>
                </c:pt>
                <c:pt idx="1188">
                  <c:v>0.78511499351957204</c:v>
                </c:pt>
                <c:pt idx="1189">
                  <c:v>0.78515214185291604</c:v>
                </c:pt>
                <c:pt idx="1190">
                  <c:v>0.78518893351955055</c:v>
                </c:pt>
                <c:pt idx="1191">
                  <c:v>0.78520703351940002</c:v>
                </c:pt>
                <c:pt idx="1192">
                  <c:v>0.78524765351949322</c:v>
                </c:pt>
                <c:pt idx="1193">
                  <c:v>0.78532950351953579</c:v>
                </c:pt>
                <c:pt idx="1194">
                  <c:v>0.78543913143619193</c:v>
                </c:pt>
                <c:pt idx="1195">
                  <c:v>0.78573279351940073</c:v>
                </c:pt>
                <c:pt idx="1196">
                  <c:v>0.78599942351951557</c:v>
                </c:pt>
                <c:pt idx="1197">
                  <c:v>0.78626972351945312</c:v>
                </c:pt>
                <c:pt idx="1198">
                  <c:v>0.78647673351957925</c:v>
                </c:pt>
                <c:pt idx="1199">
                  <c:v>0.78669394351962363</c:v>
                </c:pt>
                <c:pt idx="1200">
                  <c:v>0.78686262101943749</c:v>
                </c:pt>
                <c:pt idx="1201">
                  <c:v>0.78704465351957587</c:v>
                </c:pt>
                <c:pt idx="1202">
                  <c:v>0.7871811735195009</c:v>
                </c:pt>
                <c:pt idx="1203">
                  <c:v>0.78728698351955018</c:v>
                </c:pt>
                <c:pt idx="1204">
                  <c:v>0.78760057351964063</c:v>
                </c:pt>
                <c:pt idx="1205">
                  <c:v>0.78817564185277433</c:v>
                </c:pt>
                <c:pt idx="1206">
                  <c:v>0.78887236351948864</c:v>
                </c:pt>
                <c:pt idx="1207">
                  <c:v>0.7896678335195898</c:v>
                </c:pt>
                <c:pt idx="1208">
                  <c:v>0.79033617351961949</c:v>
                </c:pt>
                <c:pt idx="1209">
                  <c:v>0.79140026351946369</c:v>
                </c:pt>
                <c:pt idx="1210">
                  <c:v>0.79272104351952288</c:v>
                </c:pt>
                <c:pt idx="1211">
                  <c:v>0.7938177173033697</c:v>
                </c:pt>
                <c:pt idx="1212">
                  <c:v>0.79524580351950902</c:v>
                </c:pt>
                <c:pt idx="1213">
                  <c:v>0.79631528351939163</c:v>
                </c:pt>
                <c:pt idx="1214">
                  <c:v>0.79739513351951696</c:v>
                </c:pt>
                <c:pt idx="1215">
                  <c:v>0.79859899351953478</c:v>
                </c:pt>
                <c:pt idx="1216">
                  <c:v>0.79939994703300965</c:v>
                </c:pt>
                <c:pt idx="1217">
                  <c:v>0.80077493351966333</c:v>
                </c:pt>
                <c:pt idx="1218">
                  <c:v>0.80203226351952162</c:v>
                </c:pt>
                <c:pt idx="1219">
                  <c:v>0.80303318351954545</c:v>
                </c:pt>
                <c:pt idx="1220">
                  <c:v>0.8040494635194787</c:v>
                </c:pt>
                <c:pt idx="1221">
                  <c:v>0.80486435018622149</c:v>
                </c:pt>
                <c:pt idx="1222">
                  <c:v>0.80571130351945963</c:v>
                </c:pt>
                <c:pt idx="1223">
                  <c:v>0.80639842351951241</c:v>
                </c:pt>
                <c:pt idx="1224">
                  <c:v>0.80707556351956222</c:v>
                </c:pt>
                <c:pt idx="1225">
                  <c:v>0.80774705351940912</c:v>
                </c:pt>
                <c:pt idx="1226">
                  <c:v>0.80891391351946162</c:v>
                </c:pt>
                <c:pt idx="1227">
                  <c:v>0.80997533976955083</c:v>
                </c:pt>
                <c:pt idx="1228">
                  <c:v>0.81086446351945085</c:v>
                </c:pt>
                <c:pt idx="1229">
                  <c:v>0.81175065351956943</c:v>
                </c:pt>
                <c:pt idx="1230">
                  <c:v>0.81267253351946189</c:v>
                </c:pt>
                <c:pt idx="1231">
                  <c:v>0.8137997335195194</c:v>
                </c:pt>
                <c:pt idx="1232">
                  <c:v>0.81471865226949336</c:v>
                </c:pt>
                <c:pt idx="1233">
                  <c:v>0.81562955351948863</c:v>
                </c:pt>
                <c:pt idx="1234">
                  <c:v>0.8163541635195628</c:v>
                </c:pt>
                <c:pt idx="1235">
                  <c:v>0.81713033351958786</c:v>
                </c:pt>
                <c:pt idx="1236">
                  <c:v>0.81779150351953211</c:v>
                </c:pt>
                <c:pt idx="1237">
                  <c:v>0.81832085351935413</c:v>
                </c:pt>
                <c:pt idx="1238">
                  <c:v>0.81883225643633761</c:v>
                </c:pt>
                <c:pt idx="1239">
                  <c:v>0.81939615351959261</c:v>
                </c:pt>
                <c:pt idx="1240">
                  <c:v>0.81977112351961645</c:v>
                </c:pt>
                <c:pt idx="1241">
                  <c:v>0.8201723335195239</c:v>
                </c:pt>
                <c:pt idx="1242">
                  <c:v>0.82048847351953358</c:v>
                </c:pt>
                <c:pt idx="1243">
                  <c:v>0.82080390226959077</c:v>
                </c:pt>
                <c:pt idx="1244">
                  <c:v>0.82108834351947868</c:v>
                </c:pt>
                <c:pt idx="1245">
                  <c:v>0.82143879351951965</c:v>
                </c:pt>
                <c:pt idx="1246">
                  <c:v>0.82175792351958621</c:v>
                </c:pt>
                <c:pt idx="1247">
                  <c:v>0.82208981351950006</c:v>
                </c:pt>
                <c:pt idx="1248">
                  <c:v>0.82239653351951025</c:v>
                </c:pt>
                <c:pt idx="1249">
                  <c:v>0.82288464351943125</c:v>
                </c:pt>
                <c:pt idx="1250">
                  <c:v>0.8236105335194579</c:v>
                </c:pt>
                <c:pt idx="1251">
                  <c:v>0.82480646351953746</c:v>
                </c:pt>
                <c:pt idx="1252">
                  <c:v>0.82600018351942595</c:v>
                </c:pt>
                <c:pt idx="1253">
                  <c:v>0.82696753351943664</c:v>
                </c:pt>
                <c:pt idx="1254">
                  <c:v>0.82800354810287069</c:v>
                </c:pt>
                <c:pt idx="1255">
                  <c:v>0.82883547351947873</c:v>
                </c:pt>
                <c:pt idx="1256">
                  <c:v>0.82971722351960864</c:v>
                </c:pt>
                <c:pt idx="1257">
                  <c:v>0.83043897351950713</c:v>
                </c:pt>
                <c:pt idx="1258">
                  <c:v>0.83108997351946934</c:v>
                </c:pt>
                <c:pt idx="1259">
                  <c:v>0.83164296476950061</c:v>
                </c:pt>
                <c:pt idx="1260">
                  <c:v>0.83223715351962824</c:v>
                </c:pt>
                <c:pt idx="1261">
                  <c:v>0.83271955351949833</c:v>
                </c:pt>
                <c:pt idx="1262">
                  <c:v>0.83316168351952202</c:v>
                </c:pt>
                <c:pt idx="1263">
                  <c:v>0.83356777351946221</c:v>
                </c:pt>
                <c:pt idx="1264">
                  <c:v>0.83392924601953888</c:v>
                </c:pt>
                <c:pt idx="1265">
                  <c:v>0.83425870351953912</c:v>
                </c:pt>
                <c:pt idx="1266">
                  <c:v>0.83459507351959683</c:v>
                </c:pt>
                <c:pt idx="1267">
                  <c:v>0.83485638351960745</c:v>
                </c:pt>
                <c:pt idx="1268">
                  <c:v>0.83517168351954918</c:v>
                </c:pt>
                <c:pt idx="1269">
                  <c:v>0.83545512101959263</c:v>
                </c:pt>
                <c:pt idx="1270">
                  <c:v>0.83569098351952875</c:v>
                </c:pt>
                <c:pt idx="1271">
                  <c:v>0.83593433351947732</c:v>
                </c:pt>
                <c:pt idx="1272">
                  <c:v>0.83620315351956265</c:v>
                </c:pt>
                <c:pt idx="1273">
                  <c:v>0.8364144735195842</c:v>
                </c:pt>
                <c:pt idx="1274">
                  <c:v>0.83663278768625549</c:v>
                </c:pt>
                <c:pt idx="1275">
                  <c:v>0.83682129351958068</c:v>
                </c:pt>
                <c:pt idx="1276">
                  <c:v>0.83686699351948002</c:v>
                </c:pt>
                <c:pt idx="1277">
                  <c:v>0.83685453351942996</c:v>
                </c:pt>
                <c:pt idx="1278">
                  <c:v>0.83683413351943303</c:v>
                </c:pt>
                <c:pt idx="1279">
                  <c:v>0.83682651351959936</c:v>
                </c:pt>
                <c:pt idx="1280">
                  <c:v>0.83680679810284153</c:v>
                </c:pt>
                <c:pt idx="1281">
                  <c:v>0.83677746351946913</c:v>
                </c:pt>
                <c:pt idx="1282">
                  <c:v>0.83672566351943334</c:v>
                </c:pt>
                <c:pt idx="1283">
                  <c:v>0.83682193351959078</c:v>
                </c:pt>
                <c:pt idx="1284">
                  <c:v>0.83691341351951321</c:v>
                </c:pt>
                <c:pt idx="1285">
                  <c:v>0.83700355851952801</c:v>
                </c:pt>
                <c:pt idx="1286">
                  <c:v>0.83708688351959082</c:v>
                </c:pt>
                <c:pt idx="1287">
                  <c:v>0.83717541351946312</c:v>
                </c:pt>
                <c:pt idx="1288">
                  <c:v>0.83725224351951621</c:v>
                </c:pt>
                <c:pt idx="1289">
                  <c:v>0.83731702351938964</c:v>
                </c:pt>
                <c:pt idx="1290">
                  <c:v>0.83738836060290056</c:v>
                </c:pt>
                <c:pt idx="1291">
                  <c:v>0.83743267351968664</c:v>
                </c:pt>
                <c:pt idx="1292">
                  <c:v>0.83748081351935011</c:v>
                </c:pt>
                <c:pt idx="1293">
                  <c:v>0.83751593351959897</c:v>
                </c:pt>
                <c:pt idx="1294">
                  <c:v>0.83753393351953775</c:v>
                </c:pt>
                <c:pt idx="1295">
                  <c:v>0.83745776685286333</c:v>
                </c:pt>
                <c:pt idx="1296">
                  <c:v>0.83737071351942094</c:v>
                </c:pt>
                <c:pt idx="1297">
                  <c:v>0.83728997351960399</c:v>
                </c:pt>
                <c:pt idx="1298">
                  <c:v>0.83721294351951769</c:v>
                </c:pt>
                <c:pt idx="1299">
                  <c:v>0.83715043351955598</c:v>
                </c:pt>
                <c:pt idx="1300">
                  <c:v>0.83709535351947584</c:v>
                </c:pt>
                <c:pt idx="1301">
                  <c:v>0.83704114185287892</c:v>
                </c:pt>
                <c:pt idx="1302">
                  <c:v>0.83699059351953264</c:v>
                </c:pt>
                <c:pt idx="1303">
                  <c:v>0.83688618351958266</c:v>
                </c:pt>
                <c:pt idx="1304">
                  <c:v>0.83672619351949784</c:v>
                </c:pt>
                <c:pt idx="1305">
                  <c:v>0.83658269351946069</c:v>
                </c:pt>
                <c:pt idx="1306">
                  <c:v>0.83642736060291156</c:v>
                </c:pt>
                <c:pt idx="1307">
                  <c:v>0.83630471351955427</c:v>
                </c:pt>
                <c:pt idx="1308">
                  <c:v>0.83621698351950613</c:v>
                </c:pt>
                <c:pt idx="1309">
                  <c:v>0.83609979351960984</c:v>
                </c:pt>
                <c:pt idx="1310">
                  <c:v>0.83600044351948322</c:v>
                </c:pt>
                <c:pt idx="1311">
                  <c:v>0.83591670351958802</c:v>
                </c:pt>
                <c:pt idx="1312">
                  <c:v>0.83582644393622729</c:v>
                </c:pt>
                <c:pt idx="1313">
                  <c:v>0.83575163351946713</c:v>
                </c:pt>
                <c:pt idx="1314">
                  <c:v>0.83568381351954002</c:v>
                </c:pt>
                <c:pt idx="1315">
                  <c:v>0.83567113351966915</c:v>
                </c:pt>
                <c:pt idx="1316">
                  <c:v>0.83565033351959805</c:v>
                </c:pt>
                <c:pt idx="1317">
                  <c:v>0.83558605851949663</c:v>
                </c:pt>
                <c:pt idx="1318">
                  <c:v>0.8354366835194047</c:v>
                </c:pt>
                <c:pt idx="1319">
                  <c:v>0.83528138351945813</c:v>
                </c:pt>
                <c:pt idx="1320">
                  <c:v>0.83515756351961568</c:v>
                </c:pt>
                <c:pt idx="1321">
                  <c:v>0.83518323351957491</c:v>
                </c:pt>
                <c:pt idx="1322">
                  <c:v>0.83522708844908888</c:v>
                </c:pt>
                <c:pt idx="1323">
                  <c:v>0.83527619351954763</c:v>
                </c:pt>
                <c:pt idx="1324">
                  <c:v>0.83533109351945833</c:v>
                </c:pt>
                <c:pt idx="1325">
                  <c:v>0.83538107351948765</c:v>
                </c:pt>
                <c:pt idx="1326">
                  <c:v>0.8354161935196055</c:v>
                </c:pt>
                <c:pt idx="1327">
                  <c:v>0.83545883878258564</c:v>
                </c:pt>
                <c:pt idx="1328">
                  <c:v>0.8354771735193367</c:v>
                </c:pt>
                <c:pt idx="1329">
                  <c:v>0.83545518351969861</c:v>
                </c:pt>
                <c:pt idx="1330">
                  <c:v>0.83542973351942074</c:v>
                </c:pt>
                <c:pt idx="1331">
                  <c:v>0.83541791351944994</c:v>
                </c:pt>
                <c:pt idx="1332">
                  <c:v>0.83540895435264417</c:v>
                </c:pt>
                <c:pt idx="1333">
                  <c:v>0.8353945335194497</c:v>
                </c:pt>
                <c:pt idx="1334">
                  <c:v>0.83536669351931891</c:v>
                </c:pt>
                <c:pt idx="1335">
                  <c:v>0.83533327351939712</c:v>
                </c:pt>
                <c:pt idx="1336">
                  <c:v>0.83531853351951335</c:v>
                </c:pt>
                <c:pt idx="1337">
                  <c:v>0.83530488351955634</c:v>
                </c:pt>
                <c:pt idx="1338">
                  <c:v>0.83523737101954509</c:v>
                </c:pt>
                <c:pt idx="1339">
                  <c:v>0.83518875351949085</c:v>
                </c:pt>
                <c:pt idx="1340">
                  <c:v>0.83515343351951055</c:v>
                </c:pt>
                <c:pt idx="1341">
                  <c:v>0.83517715351939759</c:v>
                </c:pt>
                <c:pt idx="1342">
                  <c:v>0.8352129335194437</c:v>
                </c:pt>
                <c:pt idx="1343">
                  <c:v>0.835198722251833</c:v>
                </c:pt>
                <c:pt idx="1344">
                  <c:v>0.83517083351964194</c:v>
                </c:pt>
                <c:pt idx="1345">
                  <c:v>0.83512838351964569</c:v>
                </c:pt>
                <c:pt idx="1346">
                  <c:v>0.83506089351941304</c:v>
                </c:pt>
                <c:pt idx="1347">
                  <c:v>0.83468612351960303</c:v>
                </c:pt>
                <c:pt idx="1348">
                  <c:v>0.83423762825627534</c:v>
                </c:pt>
                <c:pt idx="1349">
                  <c:v>0.83375029351955943</c:v>
                </c:pt>
                <c:pt idx="1350">
                  <c:v>0.83333311351957384</c:v>
                </c:pt>
                <c:pt idx="1351">
                  <c:v>0.8329463435195249</c:v>
                </c:pt>
                <c:pt idx="1352">
                  <c:v>0.83262813351962173</c:v>
                </c:pt>
                <c:pt idx="1353">
                  <c:v>0.83233469393620396</c:v>
                </c:pt>
                <c:pt idx="1354">
                  <c:v>0.83202294351956163</c:v>
                </c:pt>
                <c:pt idx="1355">
                  <c:v>0.83178854351949516</c:v>
                </c:pt>
                <c:pt idx="1356">
                  <c:v>0.83144798351943905</c:v>
                </c:pt>
                <c:pt idx="1357">
                  <c:v>0.83111541351942908</c:v>
                </c:pt>
                <c:pt idx="1358">
                  <c:v>0.83062429141422589</c:v>
                </c:pt>
                <c:pt idx="1359">
                  <c:v>0.83017445351949237</c:v>
                </c:pt>
                <c:pt idx="1360">
                  <c:v>0.82995806351955692</c:v>
                </c:pt>
                <c:pt idx="1361">
                  <c:v>0.82975227351956138</c:v>
                </c:pt>
                <c:pt idx="1362">
                  <c:v>0.82958268351958964</c:v>
                </c:pt>
                <c:pt idx="1363">
                  <c:v>0.82943560720367904</c:v>
                </c:pt>
                <c:pt idx="1364">
                  <c:v>0.82927975351948902</c:v>
                </c:pt>
                <c:pt idx="1365">
                  <c:v>0.82898786351951659</c:v>
                </c:pt>
                <c:pt idx="1366">
                  <c:v>0.8282106535194933</c:v>
                </c:pt>
                <c:pt idx="1367">
                  <c:v>0.82743307351945861</c:v>
                </c:pt>
                <c:pt idx="1368">
                  <c:v>0.8269137650984959</c:v>
                </c:pt>
                <c:pt idx="1369">
                  <c:v>0.82625437351953346</c:v>
                </c:pt>
                <c:pt idx="1370">
                  <c:v>0.82575218351945523</c:v>
                </c:pt>
                <c:pt idx="1371">
                  <c:v>0.8253256635195656</c:v>
                </c:pt>
                <c:pt idx="1372">
                  <c:v>0.82489206351951483</c:v>
                </c:pt>
                <c:pt idx="1373">
                  <c:v>0.82458976685283858</c:v>
                </c:pt>
                <c:pt idx="1374">
                  <c:v>0.82427874351960062</c:v>
                </c:pt>
                <c:pt idx="1375">
                  <c:v>0.8239999235194827</c:v>
                </c:pt>
                <c:pt idx="1376">
                  <c:v>0.82377036351948785</c:v>
                </c:pt>
                <c:pt idx="1377">
                  <c:v>0.8235374435195697</c:v>
                </c:pt>
                <c:pt idx="1378">
                  <c:v>0.82337034351964178</c:v>
                </c:pt>
                <c:pt idx="1379">
                  <c:v>0.8231590808879603</c:v>
                </c:pt>
                <c:pt idx="1380">
                  <c:v>0.82299654351952389</c:v>
                </c:pt>
                <c:pt idx="1381">
                  <c:v>0.82282442351956508</c:v>
                </c:pt>
                <c:pt idx="1382">
                  <c:v>0.82269147351957295</c:v>
                </c:pt>
                <c:pt idx="1383">
                  <c:v>0.82261688351948825</c:v>
                </c:pt>
                <c:pt idx="1384">
                  <c:v>0.82256922518622733</c:v>
                </c:pt>
                <c:pt idx="1385">
                  <c:v>0.82253955351952024</c:v>
                </c:pt>
                <c:pt idx="1386">
                  <c:v>0.82251487351942465</c:v>
                </c:pt>
                <c:pt idx="1387">
                  <c:v>0.82249143351971765</c:v>
                </c:pt>
                <c:pt idx="1388">
                  <c:v>0.82248053351956685</c:v>
                </c:pt>
                <c:pt idx="1389">
                  <c:v>0.82261402726943911</c:v>
                </c:pt>
                <c:pt idx="1390">
                  <c:v>0.82288616351956989</c:v>
                </c:pt>
                <c:pt idx="1391">
                  <c:v>0.82309537351950968</c:v>
                </c:pt>
                <c:pt idx="1392">
                  <c:v>0.82330478351946113</c:v>
                </c:pt>
                <c:pt idx="1393">
                  <c:v>0.82348782351952865</c:v>
                </c:pt>
                <c:pt idx="1394">
                  <c:v>0.82361258976949558</c:v>
                </c:pt>
                <c:pt idx="1395">
                  <c:v>0.82370169351949873</c:v>
                </c:pt>
                <c:pt idx="1396">
                  <c:v>0.8237605935195389</c:v>
                </c:pt>
                <c:pt idx="1397">
                  <c:v>0.82382213351955735</c:v>
                </c:pt>
                <c:pt idx="1398">
                  <c:v>0.82388579351948232</c:v>
                </c:pt>
                <c:pt idx="1399">
                  <c:v>0.82393783976947188</c:v>
                </c:pt>
                <c:pt idx="1400">
                  <c:v>0.8239983535195875</c:v>
                </c:pt>
                <c:pt idx="1401">
                  <c:v>0.82404073351963936</c:v>
                </c:pt>
                <c:pt idx="1402">
                  <c:v>0.82408378351945544</c:v>
                </c:pt>
                <c:pt idx="1403">
                  <c:v>0.82410363351957283</c:v>
                </c:pt>
                <c:pt idx="1404">
                  <c:v>0.82411440226955912</c:v>
                </c:pt>
                <c:pt idx="1405">
                  <c:v>0.824124383519519</c:v>
                </c:pt>
                <c:pt idx="1406">
                  <c:v>0.82413555351955514</c:v>
                </c:pt>
                <c:pt idx="1407">
                  <c:v>0.82414459351969205</c:v>
                </c:pt>
                <c:pt idx="1408">
                  <c:v>0.82415193351939064</c:v>
                </c:pt>
                <c:pt idx="1409">
                  <c:v>0.82417091268598786</c:v>
                </c:pt>
                <c:pt idx="1410">
                  <c:v>0.82417733351931699</c:v>
                </c:pt>
                <c:pt idx="1411">
                  <c:v>0.82415147351942353</c:v>
                </c:pt>
                <c:pt idx="1412">
                  <c:v>0.82406972351951546</c:v>
                </c:pt>
                <c:pt idx="1413">
                  <c:v>0.82400221351929448</c:v>
                </c:pt>
                <c:pt idx="1414">
                  <c:v>0.82392473351952111</c:v>
                </c:pt>
                <c:pt idx="1415">
                  <c:v>0.82387105351955614</c:v>
                </c:pt>
                <c:pt idx="1416">
                  <c:v>0.82372728351957636</c:v>
                </c:pt>
                <c:pt idx="1417">
                  <c:v>0.82330038351945234</c:v>
                </c:pt>
                <c:pt idx="1418">
                  <c:v>0.82297027351946095</c:v>
                </c:pt>
                <c:pt idx="1419">
                  <c:v>0.82266501685286664</c:v>
                </c:pt>
                <c:pt idx="1420">
                  <c:v>0.82238968351954722</c:v>
                </c:pt>
                <c:pt idx="1421">
                  <c:v>0.82217511351946504</c:v>
                </c:pt>
                <c:pt idx="1422">
                  <c:v>0.82191426351947583</c:v>
                </c:pt>
                <c:pt idx="1423">
                  <c:v>0.82169046351951891</c:v>
                </c:pt>
                <c:pt idx="1424">
                  <c:v>0.82149922518608864</c:v>
                </c:pt>
                <c:pt idx="1425">
                  <c:v>0.82129412351952302</c:v>
                </c:pt>
                <c:pt idx="1426">
                  <c:v>0.82110129351940686</c:v>
                </c:pt>
                <c:pt idx="1427">
                  <c:v>0.82089600351949565</c:v>
                </c:pt>
                <c:pt idx="1428">
                  <c:v>0.82071014351949279</c:v>
                </c:pt>
                <c:pt idx="1429">
                  <c:v>0.82049154404582225</c:v>
                </c:pt>
                <c:pt idx="1430">
                  <c:v>0.82021743351953225</c:v>
                </c:pt>
                <c:pt idx="1431">
                  <c:v>0.82001063351960235</c:v>
                </c:pt>
                <c:pt idx="1432">
                  <c:v>0.81982452351951618</c:v>
                </c:pt>
                <c:pt idx="1433">
                  <c:v>0.81966600351948804</c:v>
                </c:pt>
                <c:pt idx="1434">
                  <c:v>0.81952392351946912</c:v>
                </c:pt>
                <c:pt idx="1435">
                  <c:v>0.8194051756248516</c:v>
                </c:pt>
                <c:pt idx="1436">
                  <c:v>0.8192582535195656</c:v>
                </c:pt>
                <c:pt idx="1437">
                  <c:v>0.81912013351946322</c:v>
                </c:pt>
                <c:pt idx="1438">
                  <c:v>0.81897135351960193</c:v>
                </c:pt>
                <c:pt idx="1439">
                  <c:v>0.81882011060288706</c:v>
                </c:pt>
                <c:pt idx="1440">
                  <c:v>0.81858255351946241</c:v>
                </c:pt>
                <c:pt idx="1441">
                  <c:v>0.81816716351951868</c:v>
                </c:pt>
                <c:pt idx="1442">
                  <c:v>0.81776680351953379</c:v>
                </c:pt>
                <c:pt idx="1443">
                  <c:v>0.81740644351954472</c:v>
                </c:pt>
                <c:pt idx="1444">
                  <c:v>0.81709981773004048</c:v>
                </c:pt>
                <c:pt idx="1445">
                  <c:v>0.81683298351943279</c:v>
                </c:pt>
                <c:pt idx="1446">
                  <c:v>0.81667513351949861</c:v>
                </c:pt>
                <c:pt idx="1447">
                  <c:v>0.81659466351963772</c:v>
                </c:pt>
                <c:pt idx="1448">
                  <c:v>0.81658753351965152</c:v>
                </c:pt>
                <c:pt idx="1449">
                  <c:v>0.81658314404587851</c:v>
                </c:pt>
                <c:pt idx="1450">
                  <c:v>0.81654676351951161</c:v>
                </c:pt>
                <c:pt idx="1451">
                  <c:v>0.81650965351950555</c:v>
                </c:pt>
                <c:pt idx="1452">
                  <c:v>0.81648633351953492</c:v>
                </c:pt>
                <c:pt idx="1453">
                  <c:v>0.81646063351952725</c:v>
                </c:pt>
                <c:pt idx="1454">
                  <c:v>0.81643093351942764</c:v>
                </c:pt>
                <c:pt idx="1455">
                  <c:v>0.81641346351956667</c:v>
                </c:pt>
                <c:pt idx="1456">
                  <c:v>0.81635603351956865</c:v>
                </c:pt>
                <c:pt idx="1457">
                  <c:v>0.8163843135193799</c:v>
                </c:pt>
                <c:pt idx="1458">
                  <c:v>0.81643818351955133</c:v>
                </c:pt>
                <c:pt idx="1459">
                  <c:v>0.816486144045937</c:v>
                </c:pt>
                <c:pt idx="1460">
                  <c:v>0.81650511351942734</c:v>
                </c:pt>
                <c:pt idx="1461">
                  <c:v>0.8165510635196257</c:v>
                </c:pt>
                <c:pt idx="1462">
                  <c:v>0.81657453351960063</c:v>
                </c:pt>
                <c:pt idx="1463">
                  <c:v>0.8166014835193649</c:v>
                </c:pt>
                <c:pt idx="1464">
                  <c:v>0.81661256509825231</c:v>
                </c:pt>
                <c:pt idx="1465">
                  <c:v>0.81660233351944223</c:v>
                </c:pt>
                <c:pt idx="1466">
                  <c:v>0.81651137351944669</c:v>
                </c:pt>
                <c:pt idx="1467">
                  <c:v>0.81629891351946204</c:v>
                </c:pt>
                <c:pt idx="1468">
                  <c:v>0.81607524351946514</c:v>
                </c:pt>
                <c:pt idx="1469">
                  <c:v>0.81585905851948115</c:v>
                </c:pt>
                <c:pt idx="1470">
                  <c:v>0.81567259351953814</c:v>
                </c:pt>
                <c:pt idx="1471">
                  <c:v>0.81550732351954025</c:v>
                </c:pt>
                <c:pt idx="1472">
                  <c:v>0.81536805351956365</c:v>
                </c:pt>
                <c:pt idx="1473">
                  <c:v>0.81522592351952194</c:v>
                </c:pt>
                <c:pt idx="1474">
                  <c:v>0.81510513351951108</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0.55875393351952773</c:v>
                </c:pt>
                <c:pt idx="1">
                  <c:v>0.56002793351955094</c:v>
                </c:pt>
                <c:pt idx="2">
                  <c:v>0.56019078162083269</c:v>
                </c:pt>
                <c:pt idx="3">
                  <c:v>0.5611457251861367</c:v>
                </c:pt>
                <c:pt idx="4">
                  <c:v>0.56143594351947124</c:v>
                </c:pt>
                <c:pt idx="5">
                  <c:v>0.56177777351960989</c:v>
                </c:pt>
                <c:pt idx="6">
                  <c:v>0.5620660835196245</c:v>
                </c:pt>
                <c:pt idx="7">
                  <c:v>0.56236655351960951</c:v>
                </c:pt>
                <c:pt idx="8">
                  <c:v>0.56261081351941522</c:v>
                </c:pt>
                <c:pt idx="9">
                  <c:v>0.56285751351947733</c:v>
                </c:pt>
                <c:pt idx="10">
                  <c:v>0.56298713351952889</c:v>
                </c:pt>
                <c:pt idx="11">
                  <c:v>0.56494156509840865</c:v>
                </c:pt>
                <c:pt idx="12">
                  <c:v>0.56525183351956998</c:v>
                </c:pt>
                <c:pt idx="13">
                  <c:v>0.56604058351951081</c:v>
                </c:pt>
                <c:pt idx="14">
                  <c:v>0.56660442351953799</c:v>
                </c:pt>
                <c:pt idx="15">
                  <c:v>0.56708049351957046</c:v>
                </c:pt>
                <c:pt idx="16">
                  <c:v>0.56791892351962769</c:v>
                </c:pt>
                <c:pt idx="17">
                  <c:v>0.56909893351954333</c:v>
                </c:pt>
                <c:pt idx="18">
                  <c:v>0.57040815932600708</c:v>
                </c:pt>
                <c:pt idx="19">
                  <c:v>0.57134351937811922</c:v>
                </c:pt>
                <c:pt idx="20">
                  <c:v>0.57283343351949412</c:v>
                </c:pt>
                <c:pt idx="21">
                  <c:v>0.57474743351947999</c:v>
                </c:pt>
                <c:pt idx="22">
                  <c:v>0.58581489351955462</c:v>
                </c:pt>
                <c:pt idx="23">
                  <c:v>0.63671619351950581</c:v>
                </c:pt>
                <c:pt idx="24">
                  <c:v>0.67739219351948277</c:v>
                </c:pt>
                <c:pt idx="25">
                  <c:v>0.67622157351947343</c:v>
                </c:pt>
                <c:pt idx="26">
                  <c:v>0.67450393351951943</c:v>
                </c:pt>
                <c:pt idx="27">
                  <c:v>0.80356905851961369</c:v>
                </c:pt>
                <c:pt idx="28">
                  <c:v>1.037102703519492</c:v>
                </c:pt>
                <c:pt idx="29">
                  <c:v>1.4626913435194764</c:v>
                </c:pt>
                <c:pt idx="30">
                  <c:v>1.9762350835195981</c:v>
                </c:pt>
                <c:pt idx="31">
                  <c:v>1.7315956135195556</c:v>
                </c:pt>
                <c:pt idx="32">
                  <c:v>1.0482378760483069</c:v>
                </c:pt>
                <c:pt idx="33">
                  <c:v>0.18570929859880941</c:v>
                </c:pt>
                <c:pt idx="34">
                  <c:v>0.45873047351950902</c:v>
                </c:pt>
                <c:pt idx="35">
                  <c:v>0.72962171351946625</c:v>
                </c:pt>
                <c:pt idx="36">
                  <c:v>0.57882402351936102</c:v>
                </c:pt>
                <c:pt idx="37">
                  <c:v>-4.7516308904775484E-2</c:v>
                </c:pt>
                <c:pt idx="38">
                  <c:v>-0.68030802648059052</c:v>
                </c:pt>
                <c:pt idx="39">
                  <c:v>-1.3463869464805245</c:v>
                </c:pt>
                <c:pt idx="40">
                  <c:v>-2.0661112600288782</c:v>
                </c:pt>
                <c:pt idx="41">
                  <c:v>-3.5023871509874502</c:v>
                </c:pt>
                <c:pt idx="42">
                  <c:v>-4.0166649064804005</c:v>
                </c:pt>
                <c:pt idx="43">
                  <c:v>-4.1141821964804182</c:v>
                </c:pt>
                <c:pt idx="44">
                  <c:v>-4.0721312864804355</c:v>
                </c:pt>
                <c:pt idx="45">
                  <c:v>-4.1479630164805457</c:v>
                </c:pt>
                <c:pt idx="46">
                  <c:v>-4.5439064664805215</c:v>
                </c:pt>
                <c:pt idx="47">
                  <c:v>-5.127428739949754</c:v>
                </c:pt>
                <c:pt idx="48">
                  <c:v>-5.5667792664805065</c:v>
                </c:pt>
                <c:pt idx="49">
                  <c:v>-7.9660430664804807</c:v>
                </c:pt>
                <c:pt idx="50">
                  <c:v>-8.1694166664805028</c:v>
                </c:pt>
                <c:pt idx="51">
                  <c:v>-8.2922306464804336</c:v>
                </c:pt>
                <c:pt idx="52">
                  <c:v>-8.0500776964804714</c:v>
                </c:pt>
                <c:pt idx="53">
                  <c:v>-7.653578416480447</c:v>
                </c:pt>
                <c:pt idx="54">
                  <c:v>-7.1161258564805054</c:v>
                </c:pt>
                <c:pt idx="55">
                  <c:v>-6.2579930664805365</c:v>
                </c:pt>
                <c:pt idx="56">
                  <c:v>-1.5226725280190441</c:v>
                </c:pt>
                <c:pt idx="57">
                  <c:v>-0.33748960648043252</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5.7712203235194259</c:v>
                </c:pt>
                <c:pt idx="71">
                  <c:v>4.0399887735195108</c:v>
                </c:pt>
                <c:pt idx="72">
                  <c:v>3.3676739335195216</c:v>
                </c:pt>
                <c:pt idx="73">
                  <c:v>-2.4156634047158061</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-10.118524486480572</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-5.4231780564804843</c:v>
                </c:pt>
                <c:pt idx="93">
                  <c:v>-5.0668207159649814</c:v>
                </c:pt>
                <c:pt idx="94">
                  <c:v>-4.6703231364804338</c:v>
                </c:pt>
                <c:pt idx="95">
                  <c:v>-4.0335622664804145</c:v>
                </c:pt>
                <c:pt idx="96">
                  <c:v>-3.1172328264805031</c:v>
                </c:pt>
                <c:pt idx="97">
                  <c:v>-2.0999797664803794</c:v>
                </c:pt>
                <c:pt idx="98">
                  <c:v>-1.2908340664804712</c:v>
                </c:pt>
                <c:pt idx="99">
                  <c:v>1.0803978198830064</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0.96417581351954884</c:v>
                </c:pt>
                <c:pt idx="108">
                  <c:v>0.9847399935195269</c:v>
                </c:pt>
                <c:pt idx="109">
                  <c:v>0.83752617351960623</c:v>
                </c:pt>
                <c:pt idx="110">
                  <c:v>0.52168005351941971</c:v>
                </c:pt>
                <c:pt idx="111">
                  <c:v>8.2343083519560642E-2</c:v>
                </c:pt>
                <c:pt idx="112">
                  <c:v>-0.31292426648042337</c:v>
                </c:pt>
                <c:pt idx="113">
                  <c:v>-0.57663941370275063</c:v>
                </c:pt>
                <c:pt idx="114">
                  <c:v>-1.1151290970926016</c:v>
                </c:pt>
                <c:pt idx="115">
                  <c:v>-1.6613428364803746</c:v>
                </c:pt>
                <c:pt idx="116">
                  <c:v>-2.3756961064804747</c:v>
                </c:pt>
                <c:pt idx="117">
                  <c:v>-2.8838384264805508</c:v>
                </c:pt>
                <c:pt idx="118">
                  <c:v>-3.444768166480543</c:v>
                </c:pt>
                <c:pt idx="119">
                  <c:v>-3.9555908893972287</c:v>
                </c:pt>
                <c:pt idx="120">
                  <c:v>-4.5042189175443639</c:v>
                </c:pt>
                <c:pt idx="121">
                  <c:v>-5.2508359020969291</c:v>
                </c:pt>
                <c:pt idx="122">
                  <c:v>-5.1600017164804655</c:v>
                </c:pt>
                <c:pt idx="123">
                  <c:v>-4.960881106480528</c:v>
                </c:pt>
                <c:pt idx="124">
                  <c:v>-4.7838595452039527</c:v>
                </c:pt>
                <c:pt idx="125">
                  <c:v>-4.7241957364804783</c:v>
                </c:pt>
                <c:pt idx="126">
                  <c:v>-4.7539567464802746</c:v>
                </c:pt>
                <c:pt idx="127">
                  <c:v>-4.8228018264805819</c:v>
                </c:pt>
                <c:pt idx="128">
                  <c:v>-4.852632326480375</c:v>
                </c:pt>
                <c:pt idx="129">
                  <c:v>-4.8126668008553946</c:v>
                </c:pt>
                <c:pt idx="130">
                  <c:v>-3.381551234901508</c:v>
                </c:pt>
                <c:pt idx="131">
                  <c:v>-3.2665517764807412</c:v>
                </c:pt>
                <c:pt idx="132">
                  <c:v>-3.2953955664804995</c:v>
                </c:pt>
                <c:pt idx="133">
                  <c:v>-3.2237174164804312</c:v>
                </c:pt>
                <c:pt idx="134">
                  <c:v>-2.9994789864803977</c:v>
                </c:pt>
                <c:pt idx="135">
                  <c:v>-2.5514972664804816</c:v>
                </c:pt>
                <c:pt idx="136">
                  <c:v>-2.2310160664804792</c:v>
                </c:pt>
                <c:pt idx="137">
                  <c:v>-1.9909780009067264</c:v>
                </c:pt>
                <c:pt idx="138">
                  <c:v>-2.2253150064805012</c:v>
                </c:pt>
                <c:pt idx="139">
                  <c:v>-2.3070979264805231</c:v>
                </c:pt>
                <c:pt idx="140">
                  <c:v>-2.5636227064803641</c:v>
                </c:pt>
                <c:pt idx="141">
                  <c:v>-2.5257103864805401</c:v>
                </c:pt>
                <c:pt idx="142">
                  <c:v>-2.5048386864806105</c:v>
                </c:pt>
                <c:pt idx="143">
                  <c:v>-2.6331066364806759</c:v>
                </c:pt>
                <c:pt idx="144">
                  <c:v>-2.7860108357112665</c:v>
                </c:pt>
                <c:pt idx="145">
                  <c:v>-3.5031129155371192</c:v>
                </c:pt>
                <c:pt idx="146">
                  <c:v>-3.7184899250662609</c:v>
                </c:pt>
                <c:pt idx="147">
                  <c:v>-4.0567896864805864</c:v>
                </c:pt>
                <c:pt idx="148">
                  <c:v>-4.2134805564803788</c:v>
                </c:pt>
                <c:pt idx="149">
                  <c:v>-3.7861850764804554</c:v>
                </c:pt>
                <c:pt idx="150">
                  <c:v>-2.6014400864805372</c:v>
                </c:pt>
                <c:pt idx="151">
                  <c:v>-1.0122026364805381</c:v>
                </c:pt>
                <c:pt idx="152">
                  <c:v>0.47133753134552592</c:v>
                </c:pt>
                <c:pt idx="153">
                  <c:v>4.5030682841688998</c:v>
                </c:pt>
                <c:pt idx="154">
                  <c:v>5.4020575235195585</c:v>
                </c:pt>
                <c:pt idx="155">
                  <c:v>5.8728933035196844</c:v>
                </c:pt>
                <c:pt idx="156">
                  <c:v>5.9032243935194773</c:v>
                </c:pt>
                <c:pt idx="157">
                  <c:v>5.7833064935194924</c:v>
                </c:pt>
                <c:pt idx="158">
                  <c:v>5.7759734535195584</c:v>
                </c:pt>
                <c:pt idx="159">
                  <c:v>5.8629556607922506</c:v>
                </c:pt>
                <c:pt idx="160">
                  <c:v>5.9172252952216935</c:v>
                </c:pt>
                <c:pt idx="161">
                  <c:v>5.947224219233803</c:v>
                </c:pt>
                <c:pt idx="162">
                  <c:v>4.2368917112973135</c:v>
                </c:pt>
                <c:pt idx="163">
                  <c:v>2.6122085935194925</c:v>
                </c:pt>
                <c:pt idx="164">
                  <c:v>1.263004483519564</c:v>
                </c:pt>
                <c:pt idx="165">
                  <c:v>0.27936396351957266</c:v>
                </c:pt>
                <c:pt idx="166">
                  <c:v>-0.63885197557140005</c:v>
                </c:pt>
                <c:pt idx="167">
                  <c:v>-1.5282555464804943</c:v>
                </c:pt>
                <c:pt idx="168">
                  <c:v>-2.2952619564805312</c:v>
                </c:pt>
                <c:pt idx="169">
                  <c:v>-2.7274394469151755</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-14.022291780766178</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-10.661310410230406</c:v>
                </c:pt>
                <c:pt idx="187">
                  <c:v>-8.8023731664804679</c:v>
                </c:pt>
                <c:pt idx="188">
                  <c:v>-8.6611271068846634</c:v>
                </c:pt>
                <c:pt idx="189">
                  <c:v>-8.0729380364804797</c:v>
                </c:pt>
                <c:pt idx="190">
                  <c:v>-7.4136820864805104</c:v>
                </c:pt>
                <c:pt idx="191">
                  <c:v>-6.1045334831470797</c:v>
                </c:pt>
                <c:pt idx="192">
                  <c:v>-4.1423667064804865</c:v>
                </c:pt>
                <c:pt idx="193">
                  <c:v>-2.4162452792463771</c:v>
                </c:pt>
                <c:pt idx="194">
                  <c:v>5.3047056580094356</c:v>
                </c:pt>
                <c:pt idx="195">
                  <c:v>7.1461832335195465</c:v>
                </c:pt>
                <c:pt idx="196">
                  <c:v>8.7666597435195115</c:v>
                </c:pt>
                <c:pt idx="197">
                  <c:v>10.256358433519498</c:v>
                </c:pt>
                <c:pt idx="198">
                  <c:v>11.440449683519606</c:v>
                </c:pt>
                <c:pt idx="199">
                  <c:v>12.114099063519646</c:v>
                </c:pt>
                <c:pt idx="200">
                  <c:v>12.513508998035704</c:v>
                </c:pt>
                <c:pt idx="201">
                  <c:v>12.719749377963984</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-8.3075490521946804</c:v>
                </c:pt>
                <c:pt idx="219">
                  <c:v>-7.902849526480523</c:v>
                </c:pt>
                <c:pt idx="220">
                  <c:v>-7.5351004875332421</c:v>
                </c:pt>
                <c:pt idx="221">
                  <c:v>-6.8825724964803783</c:v>
                </c:pt>
                <c:pt idx="222">
                  <c:v>-6.2311308564806041</c:v>
                </c:pt>
                <c:pt idx="223">
                  <c:v>-5.6152416064805948</c:v>
                </c:pt>
                <c:pt idx="224">
                  <c:v>-4.5742157230460805</c:v>
                </c:pt>
                <c:pt idx="225">
                  <c:v>-3.7902145764805422</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-4.9513215933621861</c:v>
                </c:pt>
                <c:pt idx="234">
                  <c:v>-6.0938278464803846</c:v>
                </c:pt>
                <c:pt idx="235">
                  <c:v>-6.9748408364805243</c:v>
                </c:pt>
                <c:pt idx="236">
                  <c:v>-7.4735520764805159</c:v>
                </c:pt>
                <c:pt idx="237">
                  <c:v>-7.7244846138488965</c:v>
                </c:pt>
                <c:pt idx="238">
                  <c:v>-7.9583525064804785</c:v>
                </c:pt>
                <c:pt idx="239">
                  <c:v>-7.7179859664804207</c:v>
                </c:pt>
                <c:pt idx="240">
                  <c:v>-6.8787382664805863</c:v>
                </c:pt>
                <c:pt idx="241">
                  <c:v>-5.8067501876926695</c:v>
                </c:pt>
                <c:pt idx="242">
                  <c:v>-4.4876629364805334</c:v>
                </c:pt>
                <c:pt idx="243">
                  <c:v>-3.4465355864804952</c:v>
                </c:pt>
                <c:pt idx="244">
                  <c:v>-2.4818540264805193</c:v>
                </c:pt>
                <c:pt idx="245">
                  <c:v>-1.0079666164805274</c:v>
                </c:pt>
                <c:pt idx="246">
                  <c:v>0.6275918635195864</c:v>
                </c:pt>
                <c:pt idx="247">
                  <c:v>2.1969226035194227</c:v>
                </c:pt>
                <c:pt idx="248">
                  <c:v>3.5531778935195604</c:v>
                </c:pt>
                <c:pt idx="249">
                  <c:v>5.0344787161281488</c:v>
                </c:pt>
                <c:pt idx="250">
                  <c:v>6.3572570935194905</c:v>
                </c:pt>
                <c:pt idx="251">
                  <c:v>7.7322790935193977</c:v>
                </c:pt>
                <c:pt idx="252">
                  <c:v>8.7058648235195903</c:v>
                </c:pt>
                <c:pt idx="253">
                  <c:v>9.7606739872828179</c:v>
                </c:pt>
                <c:pt idx="254">
                  <c:v>11.009576398166072</c:v>
                </c:pt>
                <c:pt idx="255">
                  <c:v>12.619825383519498</c:v>
                </c:pt>
                <c:pt idx="256">
                  <c:v>13.915993563519606</c:v>
                </c:pt>
                <c:pt idx="257">
                  <c:v>14.860626246650973</c:v>
                </c:pt>
                <c:pt idx="258">
                  <c:v>15.480752083519494</c:v>
                </c:pt>
                <c:pt idx="259">
                  <c:v>16.095602553519466</c:v>
                </c:pt>
                <c:pt idx="260">
                  <c:v>16.405732403519483</c:v>
                </c:pt>
                <c:pt idx="261">
                  <c:v>16.496279985065875</c:v>
                </c:pt>
                <c:pt idx="262">
                  <c:v>16.067542458772014</c:v>
                </c:pt>
                <c:pt idx="263">
                  <c:v>15.266727433519662</c:v>
                </c:pt>
                <c:pt idx="264">
                  <c:v>14.486298183519395</c:v>
                </c:pt>
                <c:pt idx="265">
                  <c:v>12.806854263306757</c:v>
                </c:pt>
                <c:pt idx="266">
                  <c:v>10.718509383519461</c:v>
                </c:pt>
                <c:pt idx="267">
                  <c:v>8.7805205135196367</c:v>
                </c:pt>
                <c:pt idx="268">
                  <c:v>7.2457690935195993</c:v>
                </c:pt>
                <c:pt idx="269">
                  <c:v>5.9178365135194664</c:v>
                </c:pt>
                <c:pt idx="270">
                  <c:v>4.3432696935194981</c:v>
                </c:pt>
                <c:pt idx="271">
                  <c:v>2.9029050335196223</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-9.1813250765814551</c:v>
                </c:pt>
                <c:pt idx="285">
                  <c:v>-8.8870864764803414</c:v>
                </c:pt>
                <c:pt idx="286">
                  <c:v>-9.2234785864804216</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-5.7619086664804708</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10.643963933519526</c:v>
                </c:pt>
                <c:pt idx="307">
                  <c:v>11.833031603519487</c:v>
                </c:pt>
                <c:pt idx="308">
                  <c:v>12.427746613519536</c:v>
                </c:pt>
                <c:pt idx="309">
                  <c:v>12.397758273519472</c:v>
                </c:pt>
                <c:pt idx="310">
                  <c:v>12.401598803519494</c:v>
                </c:pt>
                <c:pt idx="311">
                  <c:v>12.449624413519473</c:v>
                </c:pt>
                <c:pt idx="312">
                  <c:v>12.283541832509448</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5.9276524935195845</c:v>
                </c:pt>
                <c:pt idx="325">
                  <c:v>4.2929085035195556</c:v>
                </c:pt>
                <c:pt idx="326">
                  <c:v>2.7638134335195437</c:v>
                </c:pt>
                <c:pt idx="327">
                  <c:v>1.0283202135195473</c:v>
                </c:pt>
                <c:pt idx="328">
                  <c:v>-0.60221450648038055</c:v>
                </c:pt>
                <c:pt idx="329">
                  <c:v>-2.6103272364805203</c:v>
                </c:pt>
                <c:pt idx="330">
                  <c:v>-4.1846422264803209</c:v>
                </c:pt>
                <c:pt idx="331">
                  <c:v>-5.6317728664804605</c:v>
                </c:pt>
                <c:pt idx="332">
                  <c:v>-6.7813681564804424</c:v>
                </c:pt>
                <c:pt idx="333">
                  <c:v>-7.8409172864805265</c:v>
                </c:pt>
                <c:pt idx="334">
                  <c:v>-8.8540060664804798</c:v>
                </c:pt>
                <c:pt idx="335">
                  <c:v>-9.835410066480355</c:v>
                </c:pt>
                <c:pt idx="336">
                  <c:v>-10.359798576480442</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-13.985408066480298</c:v>
                </c:pt>
                <c:pt idx="347">
                  <c:v>-14.507605606480425</c:v>
                </c:pt>
                <c:pt idx="348">
                  <c:v>-14.708839316480478</c:v>
                </c:pt>
                <c:pt idx="349">
                  <c:v>-14.574240324212481</c:v>
                </c:pt>
                <c:pt idx="350">
                  <c:v>-14.321888736480362</c:v>
                </c:pt>
                <c:pt idx="351">
                  <c:v>-13.99199290648035</c:v>
                </c:pt>
                <c:pt idx="352">
                  <c:v>-13.587309886480497</c:v>
                </c:pt>
                <c:pt idx="353">
                  <c:v>-13.048777946480449</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0.43887368351953265</c:v>
                </c:pt>
                <c:pt idx="367">
                  <c:v>1.7423828035195621</c:v>
                </c:pt>
                <c:pt idx="368">
                  <c:v>3.0278951035196227</c:v>
                </c:pt>
                <c:pt idx="369">
                  <c:v>4.0897779835195402</c:v>
                </c:pt>
                <c:pt idx="370">
                  <c:v>4.5381667704760273</c:v>
                </c:pt>
                <c:pt idx="371">
                  <c:v>4.4064284735194734</c:v>
                </c:pt>
                <c:pt idx="372">
                  <c:v>3.8147919135194988</c:v>
                </c:pt>
                <c:pt idx="373">
                  <c:v>3.3429869235194984</c:v>
                </c:pt>
                <c:pt idx="374">
                  <c:v>3.0613508535194711</c:v>
                </c:pt>
                <c:pt idx="375">
                  <c:v>2.8443997314993092</c:v>
                </c:pt>
                <c:pt idx="376">
                  <c:v>2.6415732535194252</c:v>
                </c:pt>
                <c:pt idx="377">
                  <c:v>2.3672237535194589</c:v>
                </c:pt>
                <c:pt idx="378">
                  <c:v>2.0486661735194929</c:v>
                </c:pt>
                <c:pt idx="379">
                  <c:v>1.8436499735195184</c:v>
                </c:pt>
                <c:pt idx="380">
                  <c:v>1.5372053880649308</c:v>
                </c:pt>
                <c:pt idx="381">
                  <c:v>0.99676906351949535</c:v>
                </c:pt>
                <c:pt idx="382">
                  <c:v>0.43419267351957636</c:v>
                </c:pt>
                <c:pt idx="383">
                  <c:v>-0.32246613648035832</c:v>
                </c:pt>
                <c:pt idx="384">
                  <c:v>-0.99057374648043606</c:v>
                </c:pt>
                <c:pt idx="385">
                  <c:v>-1.5733449564806676</c:v>
                </c:pt>
                <c:pt idx="386">
                  <c:v>-2.3938740774694196</c:v>
                </c:pt>
                <c:pt idx="387">
                  <c:v>-2.9215253764804192</c:v>
                </c:pt>
                <c:pt idx="388">
                  <c:v>-3.8912434264805515</c:v>
                </c:pt>
                <c:pt idx="389">
                  <c:v>-5.0399606264804495</c:v>
                </c:pt>
                <c:pt idx="390">
                  <c:v>-6.4557995664804455</c:v>
                </c:pt>
                <c:pt idx="391">
                  <c:v>-7.5347699266954606</c:v>
                </c:pt>
                <c:pt idx="392">
                  <c:v>-8.7356020064804927</c:v>
                </c:pt>
                <c:pt idx="393">
                  <c:v>-9.5927450664804041</c:v>
                </c:pt>
                <c:pt idx="394">
                  <c:v>-10.428221686480535</c:v>
                </c:pt>
                <c:pt idx="395">
                  <c:v>-11.381256156480589</c:v>
                </c:pt>
                <c:pt idx="396">
                  <c:v>-11.901456696915229</c:v>
                </c:pt>
                <c:pt idx="397">
                  <c:v>-12.568555096480523</c:v>
                </c:pt>
                <c:pt idx="398">
                  <c:v>-12.923677186480361</c:v>
                </c:pt>
                <c:pt idx="399">
                  <c:v>-13.194678136480542</c:v>
                </c:pt>
                <c:pt idx="400">
                  <c:v>-13.183179806480396</c:v>
                </c:pt>
                <c:pt idx="401">
                  <c:v>-12.853134460419973</c:v>
                </c:pt>
                <c:pt idx="402">
                  <c:v>-12.428030334521736</c:v>
                </c:pt>
                <c:pt idx="403">
                  <c:v>-12.105963186480491</c:v>
                </c:pt>
                <c:pt idx="404">
                  <c:v>-11.917682536480521</c:v>
                </c:pt>
                <c:pt idx="405">
                  <c:v>-11.904296676480403</c:v>
                </c:pt>
                <c:pt idx="406">
                  <c:v>-11.919320856480384</c:v>
                </c:pt>
                <c:pt idx="407">
                  <c:v>-11.9418172062654</c:v>
                </c:pt>
                <c:pt idx="408">
                  <c:v>-12.055022416480526</c:v>
                </c:pt>
                <c:pt idx="409">
                  <c:v>-12.185509326480503</c:v>
                </c:pt>
                <c:pt idx="410">
                  <c:v>-12.230331266480418</c:v>
                </c:pt>
                <c:pt idx="411">
                  <c:v>-12.238688406480456</c:v>
                </c:pt>
                <c:pt idx="412">
                  <c:v>-12.365984641193114</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c:v>
                </c:pt>
                <c:pt idx="428">
                  <c:v>7.6055923950579682</c:v>
                </c:pt>
                <c:pt idx="429">
                  <c:v>7.9245639935194987</c:v>
                </c:pt>
                <c:pt idx="430">
                  <c:v>8.2805252498461215</c:v>
                </c:pt>
                <c:pt idx="431">
                  <c:v>8.530273913519542</c:v>
                </c:pt>
                <c:pt idx="432">
                  <c:v>8.3808818135195793</c:v>
                </c:pt>
                <c:pt idx="433">
                  <c:v>7.7766821335195715</c:v>
                </c:pt>
                <c:pt idx="434">
                  <c:v>7.0590595735195185</c:v>
                </c:pt>
                <c:pt idx="435">
                  <c:v>6.3518458725440752</c:v>
                </c:pt>
                <c:pt idx="436">
                  <c:v>5.6034115625516945</c:v>
                </c:pt>
                <c:pt idx="437">
                  <c:v>2.2966379335195013</c:v>
                </c:pt>
                <c:pt idx="438">
                  <c:v>1.8141091535194098</c:v>
                </c:pt>
                <c:pt idx="439">
                  <c:v>1.4313318535194475</c:v>
                </c:pt>
                <c:pt idx="440">
                  <c:v>0.79935699351938183</c:v>
                </c:pt>
                <c:pt idx="441">
                  <c:v>8.4081317357871027E-2</c:v>
                </c:pt>
                <c:pt idx="442">
                  <c:v>-0.62654459648041583</c:v>
                </c:pt>
                <c:pt idx="443">
                  <c:v>-1.4690673164803758</c:v>
                </c:pt>
                <c:pt idx="444">
                  <c:v>-2.0359898564804002</c:v>
                </c:pt>
                <c:pt idx="445">
                  <c:v>-1.7794307364805633</c:v>
                </c:pt>
                <c:pt idx="446">
                  <c:v>-1.0636276826421316</c:v>
                </c:pt>
                <c:pt idx="447">
                  <c:v>-0.56698763648049288</c:v>
                </c:pt>
                <c:pt idx="448">
                  <c:v>-0.40194744648054825</c:v>
                </c:pt>
                <c:pt idx="449">
                  <c:v>-0.68871960648046282</c:v>
                </c:pt>
                <c:pt idx="450">
                  <c:v>-1.0916248664805011</c:v>
                </c:pt>
                <c:pt idx="451">
                  <c:v>-1.4217664236233238</c:v>
                </c:pt>
                <c:pt idx="452">
                  <c:v>-1.5619933464803755</c:v>
                </c:pt>
                <c:pt idx="453">
                  <c:v>-1.4751894664804719</c:v>
                </c:pt>
                <c:pt idx="454">
                  <c:v>-1.0968697464804358</c:v>
                </c:pt>
                <c:pt idx="455">
                  <c:v>-0.77546075648050006</c:v>
                </c:pt>
                <c:pt idx="456">
                  <c:v>-0.60424751328901183</c:v>
                </c:pt>
                <c:pt idx="457">
                  <c:v>-0.54534702648050071</c:v>
                </c:pt>
                <c:pt idx="458">
                  <c:v>-0.56314883648042513</c:v>
                </c:pt>
                <c:pt idx="459">
                  <c:v>-0.76608951648053636</c:v>
                </c:pt>
                <c:pt idx="460">
                  <c:v>-1.0029216564805494</c:v>
                </c:pt>
                <c:pt idx="461">
                  <c:v>-0.99932862692013202</c:v>
                </c:pt>
                <c:pt idx="462">
                  <c:v>-0.92475575648043828</c:v>
                </c:pt>
                <c:pt idx="463">
                  <c:v>-0.86700931648043644</c:v>
                </c:pt>
                <c:pt idx="464">
                  <c:v>-0.67818607648055884</c:v>
                </c:pt>
                <c:pt idx="465">
                  <c:v>-6.1866976480317359E-2</c:v>
                </c:pt>
                <c:pt idx="466">
                  <c:v>0.32737300960651838</c:v>
                </c:pt>
                <c:pt idx="467">
                  <c:v>0.30682495351955319</c:v>
                </c:pt>
                <c:pt idx="468">
                  <c:v>0.31232233351944833</c:v>
                </c:pt>
                <c:pt idx="469">
                  <c:v>0.37910425351954374</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0.59066487351947372</c:v>
                </c:pt>
                <c:pt idx="479">
                  <c:v>0.59099001351937575</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0.59516163351948292</c:v>
                </c:pt>
                <c:pt idx="491">
                  <c:v>0.59521832061631008</c:v>
                </c:pt>
                <c:pt idx="492">
                  <c:v>0.59542003351943162</c:v>
                </c:pt>
                <c:pt idx="493">
                  <c:v>0.59548963351959272</c:v>
                </c:pt>
                <c:pt idx="494">
                  <c:v>0.59562784656297663</c:v>
                </c:pt>
                <c:pt idx="495">
                  <c:v>0.59595146293131052</c:v>
                </c:pt>
                <c:pt idx="496">
                  <c:v>0.59607194351949144</c:v>
                </c:pt>
                <c:pt idx="497">
                  <c:v>0.59616817710924719</c:v>
                </c:pt>
                <c:pt idx="498">
                  <c:v>0.59627515351960003</c:v>
                </c:pt>
                <c:pt idx="499">
                  <c:v>0.59635693351951602</c:v>
                </c:pt>
                <c:pt idx="500">
                  <c:v>0.59642627351942679</c:v>
                </c:pt>
                <c:pt idx="501">
                  <c:v>0.59651457351964043</c:v>
                </c:pt>
                <c:pt idx="502">
                  <c:v>0.59658136830215203</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0.59780021351942181</c:v>
                </c:pt>
                <c:pt idx="511">
                  <c:v>0.59793981351956094</c:v>
                </c:pt>
                <c:pt idx="512">
                  <c:v>0.59813039351948305</c:v>
                </c:pt>
                <c:pt idx="513">
                  <c:v>0.59831333755994232</c:v>
                </c:pt>
                <c:pt idx="514">
                  <c:v>0.59847914351945519</c:v>
                </c:pt>
                <c:pt idx="515">
                  <c:v>0.59864995351952865</c:v>
                </c:pt>
                <c:pt idx="516">
                  <c:v>0.59882372351952995</c:v>
                </c:pt>
                <c:pt idx="517">
                  <c:v>0.59894599601945264</c:v>
                </c:pt>
                <c:pt idx="518">
                  <c:v>0.59910000351945314</c:v>
                </c:pt>
                <c:pt idx="519">
                  <c:v>0.59916226685284169</c:v>
                </c:pt>
                <c:pt idx="520">
                  <c:v>0.59936370096144509</c:v>
                </c:pt>
                <c:pt idx="521">
                  <c:v>0.59941509351955369</c:v>
                </c:pt>
                <c:pt idx="522">
                  <c:v>0.5995217735195556</c:v>
                </c:pt>
                <c:pt idx="523">
                  <c:v>0.59961628351953777</c:v>
                </c:pt>
                <c:pt idx="524">
                  <c:v>0.59972170671541392</c:v>
                </c:pt>
                <c:pt idx="525">
                  <c:v>0.59984911351941306</c:v>
                </c:pt>
                <c:pt idx="526">
                  <c:v>0.59993509351943464</c:v>
                </c:pt>
                <c:pt idx="527">
                  <c:v>0.60005824351951476</c:v>
                </c:pt>
                <c:pt idx="528">
                  <c:v>0.60015896054653695</c:v>
                </c:pt>
                <c:pt idx="529">
                  <c:v>0.60058393351950323</c:v>
                </c:pt>
                <c:pt idx="530">
                  <c:v>0.60062197351951196</c:v>
                </c:pt>
                <c:pt idx="531">
                  <c:v>0.60073053351954042</c:v>
                </c:pt>
                <c:pt idx="532">
                  <c:v>0.60083208351946382</c:v>
                </c:pt>
                <c:pt idx="533">
                  <c:v>0.60093202351946262</c:v>
                </c:pt>
                <c:pt idx="534">
                  <c:v>0.60102746413168973</c:v>
                </c:pt>
                <c:pt idx="535">
                  <c:v>0.60113691351951248</c:v>
                </c:pt>
                <c:pt idx="536">
                  <c:v>0.6012490335195676</c:v>
                </c:pt>
                <c:pt idx="537">
                  <c:v>0.60134156351939938</c:v>
                </c:pt>
                <c:pt idx="538">
                  <c:v>0.60143862399564796</c:v>
                </c:pt>
                <c:pt idx="539">
                  <c:v>0.60154569351951437</c:v>
                </c:pt>
                <c:pt idx="540">
                  <c:v>0.60164218351965815</c:v>
                </c:pt>
                <c:pt idx="541">
                  <c:v>0.60179559351957157</c:v>
                </c:pt>
                <c:pt idx="542">
                  <c:v>0.60191191351957507</c:v>
                </c:pt>
                <c:pt idx="543">
                  <c:v>0.60203570902970682</c:v>
                </c:pt>
                <c:pt idx="544">
                  <c:v>0.60215967351951161</c:v>
                </c:pt>
                <c:pt idx="545">
                  <c:v>0.60228024534745828</c:v>
                </c:pt>
                <c:pt idx="546">
                  <c:v>0.60265393351950791</c:v>
                </c:pt>
                <c:pt idx="547">
                  <c:v>0.60270675351951486</c:v>
                </c:pt>
                <c:pt idx="548">
                  <c:v>0.60280125910083071</c:v>
                </c:pt>
                <c:pt idx="549">
                  <c:v>0.6029828335195353</c:v>
                </c:pt>
                <c:pt idx="550">
                  <c:v>0.6031428735195189</c:v>
                </c:pt>
                <c:pt idx="551">
                  <c:v>0.60326027351959732</c:v>
                </c:pt>
                <c:pt idx="552">
                  <c:v>0.60339193351949205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0.60466053351952298</c:v>
                </c:pt>
                <c:pt idx="562">
                  <c:v>0.6052745197264926</c:v>
                </c:pt>
                <c:pt idx="563">
                  <c:v>0.60534187229508807</c:v>
                </c:pt>
                <c:pt idx="564">
                  <c:v>0.60543741351939828</c:v>
                </c:pt>
                <c:pt idx="565">
                  <c:v>0.60555373351952946</c:v>
                </c:pt>
                <c:pt idx="566">
                  <c:v>0.60567162351940174</c:v>
                </c:pt>
                <c:pt idx="567">
                  <c:v>0.60578921351953219</c:v>
                </c:pt>
                <c:pt idx="568">
                  <c:v>0.60584993351958283</c:v>
                </c:pt>
                <c:pt idx="569">
                  <c:v>0.60593700248496463</c:v>
                </c:pt>
                <c:pt idx="570">
                  <c:v>0.6065599335194507</c:v>
                </c:pt>
                <c:pt idx="571">
                  <c:v>0.60663490351952221</c:v>
                </c:pt>
                <c:pt idx="572">
                  <c:v>0.60678585351957115</c:v>
                </c:pt>
                <c:pt idx="573">
                  <c:v>0.60684362739695563</c:v>
                </c:pt>
                <c:pt idx="574">
                  <c:v>0.60694872351948237</c:v>
                </c:pt>
                <c:pt idx="575">
                  <c:v>0.60703179066237689</c:v>
                </c:pt>
                <c:pt idx="576">
                  <c:v>0.60750547198105653</c:v>
                </c:pt>
                <c:pt idx="577">
                  <c:v>0.60761710698881299</c:v>
                </c:pt>
                <c:pt idx="578">
                  <c:v>0.60774244351942919</c:v>
                </c:pt>
                <c:pt idx="579">
                  <c:v>0.60788088301437582</c:v>
                </c:pt>
                <c:pt idx="580">
                  <c:v>0.60805203351964165</c:v>
                </c:pt>
                <c:pt idx="581">
                  <c:v>0.60814022351961383</c:v>
                </c:pt>
                <c:pt idx="582">
                  <c:v>0.60825231906173349</c:v>
                </c:pt>
                <c:pt idx="583">
                  <c:v>0.60882187179116465</c:v>
                </c:pt>
                <c:pt idx="584">
                  <c:v>0.60899387351951195</c:v>
                </c:pt>
                <c:pt idx="585">
                  <c:v>0.60913371351947054</c:v>
                </c:pt>
                <c:pt idx="586">
                  <c:v>0.60928445351948113</c:v>
                </c:pt>
                <c:pt idx="587">
                  <c:v>0.60947569882554864</c:v>
                </c:pt>
                <c:pt idx="588">
                  <c:v>0.60963797351948545</c:v>
                </c:pt>
                <c:pt idx="589">
                  <c:v>0.60975221476957331</c:v>
                </c:pt>
                <c:pt idx="590">
                  <c:v>0.61037450704894525</c:v>
                </c:pt>
                <c:pt idx="591">
                  <c:v>0.61051901351942384</c:v>
                </c:pt>
                <c:pt idx="592">
                  <c:v>0.6106538135195364</c:v>
                </c:pt>
                <c:pt idx="593">
                  <c:v>0.61080981893631903</c:v>
                </c:pt>
                <c:pt idx="594">
                  <c:v>0.6109356235195682</c:v>
                </c:pt>
                <c:pt idx="595">
                  <c:v>0.61103175351962713</c:v>
                </c:pt>
                <c:pt idx="596">
                  <c:v>0.61110977351951834</c:v>
                </c:pt>
                <c:pt idx="597">
                  <c:v>0.61167004463064378</c:v>
                </c:pt>
                <c:pt idx="598">
                  <c:v>0.61173070938163221</c:v>
                </c:pt>
                <c:pt idx="599">
                  <c:v>0.6119009735194848</c:v>
                </c:pt>
                <c:pt idx="600">
                  <c:v>0.61206496351954365</c:v>
                </c:pt>
                <c:pt idx="601">
                  <c:v>0.61221362351941033</c:v>
                </c:pt>
                <c:pt idx="602">
                  <c:v>0.61234321351948318</c:v>
                </c:pt>
                <c:pt idx="603">
                  <c:v>0.61248115351941246</c:v>
                </c:pt>
                <c:pt idx="604">
                  <c:v>0.6125566258272227</c:v>
                </c:pt>
                <c:pt idx="605">
                  <c:v>0.61301373351956689</c:v>
                </c:pt>
                <c:pt idx="606">
                  <c:v>0.61314572351941132</c:v>
                </c:pt>
                <c:pt idx="607">
                  <c:v>0.61328088351955179</c:v>
                </c:pt>
                <c:pt idx="608">
                  <c:v>0.61340229351960018</c:v>
                </c:pt>
                <c:pt idx="609">
                  <c:v>0.61355774351955061</c:v>
                </c:pt>
                <c:pt idx="610">
                  <c:v>0.61366926685292367</c:v>
                </c:pt>
                <c:pt idx="611">
                  <c:v>0.61375647010497536</c:v>
                </c:pt>
                <c:pt idx="612">
                  <c:v>0.61423393351948785</c:v>
                </c:pt>
                <c:pt idx="613">
                  <c:v>0.6143166035196117</c:v>
                </c:pt>
                <c:pt idx="614">
                  <c:v>0.61448228351959355</c:v>
                </c:pt>
                <c:pt idx="615">
                  <c:v>0.61459347351953586</c:v>
                </c:pt>
                <c:pt idx="616">
                  <c:v>0.61471677351947718</c:v>
                </c:pt>
                <c:pt idx="617">
                  <c:v>0.61487092175485714</c:v>
                </c:pt>
                <c:pt idx="618">
                  <c:v>0.61503379351961485</c:v>
                </c:pt>
                <c:pt idx="619">
                  <c:v>0.61519204351940149</c:v>
                </c:pt>
                <c:pt idx="620">
                  <c:v>0.6152560668528505</c:v>
                </c:pt>
                <c:pt idx="621">
                  <c:v>0.61595776685281578</c:v>
                </c:pt>
                <c:pt idx="622">
                  <c:v>0.61611986351951686</c:v>
                </c:pt>
                <c:pt idx="623">
                  <c:v>0.61623531724036695</c:v>
                </c:pt>
                <c:pt idx="624">
                  <c:v>0.61642256351950664</c:v>
                </c:pt>
                <c:pt idx="625">
                  <c:v>0.61656366351941472</c:v>
                </c:pt>
                <c:pt idx="626">
                  <c:v>0.61667340018620165</c:v>
                </c:pt>
                <c:pt idx="627">
                  <c:v>0.61701393351954592</c:v>
                </c:pt>
                <c:pt idx="628">
                  <c:v>0.61712510194058845</c:v>
                </c:pt>
                <c:pt idx="629">
                  <c:v>0.61727533351960207</c:v>
                </c:pt>
                <c:pt idx="630">
                  <c:v>0.61737557637665963</c:v>
                </c:pt>
                <c:pt idx="631">
                  <c:v>0.61751053351956464</c:v>
                </c:pt>
                <c:pt idx="632">
                  <c:v>0.61768287351950124</c:v>
                </c:pt>
                <c:pt idx="633">
                  <c:v>0.61782721351945014</c:v>
                </c:pt>
                <c:pt idx="634">
                  <c:v>0.61803101351965672</c:v>
                </c:pt>
                <c:pt idx="635">
                  <c:v>0.61818246413184852</c:v>
                </c:pt>
                <c:pt idx="636">
                  <c:v>0.61837748351949695</c:v>
                </c:pt>
                <c:pt idx="637">
                  <c:v>0.61855003351959925</c:v>
                </c:pt>
                <c:pt idx="638">
                  <c:v>0.61869518351955088</c:v>
                </c:pt>
                <c:pt idx="639">
                  <c:v>0.61884912351949883</c:v>
                </c:pt>
                <c:pt idx="640">
                  <c:v>0.61898409141419308</c:v>
                </c:pt>
                <c:pt idx="641">
                  <c:v>0.61916497351961663</c:v>
                </c:pt>
                <c:pt idx="642">
                  <c:v>0.61932881351949087</c:v>
                </c:pt>
                <c:pt idx="643">
                  <c:v>0.61944952351943683</c:v>
                </c:pt>
                <c:pt idx="644">
                  <c:v>0.61958453351957354</c:v>
                </c:pt>
                <c:pt idx="645">
                  <c:v>0.61973089351947719</c:v>
                </c:pt>
                <c:pt idx="646">
                  <c:v>0.61988017841753162</c:v>
                </c:pt>
                <c:pt idx="647">
                  <c:v>0.62005636351948235</c:v>
                </c:pt>
                <c:pt idx="648">
                  <c:v>0.62021293351945461</c:v>
                </c:pt>
                <c:pt idx="649">
                  <c:v>0.62033653351952134</c:v>
                </c:pt>
                <c:pt idx="650">
                  <c:v>0.62048878351950565</c:v>
                </c:pt>
                <c:pt idx="651">
                  <c:v>0.62063079066254678</c:v>
                </c:pt>
                <c:pt idx="652">
                  <c:v>0.62077854351943695</c:v>
                </c:pt>
                <c:pt idx="653">
                  <c:v>0.62089517351958867</c:v>
                </c:pt>
                <c:pt idx="654">
                  <c:v>0.62100947351966496</c:v>
                </c:pt>
                <c:pt idx="655">
                  <c:v>0.62117412351943935</c:v>
                </c:pt>
                <c:pt idx="656">
                  <c:v>0.62130878045832105</c:v>
                </c:pt>
                <c:pt idx="657">
                  <c:v>0.62142190351954874</c:v>
                </c:pt>
                <c:pt idx="658">
                  <c:v>0.62153648351949264</c:v>
                </c:pt>
                <c:pt idx="659">
                  <c:v>0.62167184351953919</c:v>
                </c:pt>
                <c:pt idx="660">
                  <c:v>0.62181502351961782</c:v>
                </c:pt>
                <c:pt idx="661">
                  <c:v>0.62194452535621281</c:v>
                </c:pt>
                <c:pt idx="662">
                  <c:v>0.62211410351955065</c:v>
                </c:pt>
                <c:pt idx="663">
                  <c:v>0.62224406351961792</c:v>
                </c:pt>
                <c:pt idx="664">
                  <c:v>0.6223997435196098</c:v>
                </c:pt>
                <c:pt idx="665">
                  <c:v>0.62254743351951702</c:v>
                </c:pt>
                <c:pt idx="666">
                  <c:v>0.62269022943796415</c:v>
                </c:pt>
                <c:pt idx="667">
                  <c:v>0.62281722351943503</c:v>
                </c:pt>
                <c:pt idx="668">
                  <c:v>0.62298787351950824</c:v>
                </c:pt>
                <c:pt idx="669">
                  <c:v>0.62311395351958021</c:v>
                </c:pt>
                <c:pt idx="670">
                  <c:v>0.62323225351957734</c:v>
                </c:pt>
                <c:pt idx="671">
                  <c:v>0.62335864018619824</c:v>
                </c:pt>
                <c:pt idx="672">
                  <c:v>0.62346559351941377</c:v>
                </c:pt>
                <c:pt idx="673">
                  <c:v>0.62364625351955527</c:v>
                </c:pt>
                <c:pt idx="674">
                  <c:v>0.623791273519547</c:v>
                </c:pt>
                <c:pt idx="675">
                  <c:v>0.62393860351953612</c:v>
                </c:pt>
                <c:pt idx="676">
                  <c:v>0.6240884135194612</c:v>
                </c:pt>
                <c:pt idx="677">
                  <c:v>0.62422068883859216</c:v>
                </c:pt>
                <c:pt idx="678">
                  <c:v>0.62437952351942405</c:v>
                </c:pt>
                <c:pt idx="679">
                  <c:v>0.62451815351950424</c:v>
                </c:pt>
                <c:pt idx="680">
                  <c:v>0.62463072351956028</c:v>
                </c:pt>
                <c:pt idx="681">
                  <c:v>0.62477332351953585</c:v>
                </c:pt>
                <c:pt idx="682">
                  <c:v>0.62489281107059713</c:v>
                </c:pt>
                <c:pt idx="683">
                  <c:v>0.6250016035194822</c:v>
                </c:pt>
                <c:pt idx="684">
                  <c:v>0.62511236034877982</c:v>
                </c:pt>
                <c:pt idx="685">
                  <c:v>0.6255532668528615</c:v>
                </c:pt>
                <c:pt idx="686">
                  <c:v>0.62563160351949754</c:v>
                </c:pt>
                <c:pt idx="687">
                  <c:v>0.62579856351955443</c:v>
                </c:pt>
                <c:pt idx="688">
                  <c:v>0.62586393351939906</c:v>
                </c:pt>
                <c:pt idx="689">
                  <c:v>0.62602591351948766</c:v>
                </c:pt>
                <c:pt idx="690">
                  <c:v>0.62617478351954636</c:v>
                </c:pt>
                <c:pt idx="691">
                  <c:v>0.62629233351953106</c:v>
                </c:pt>
                <c:pt idx="692">
                  <c:v>0.62642335880688904</c:v>
                </c:pt>
                <c:pt idx="693">
                  <c:v>0.62685393351944363</c:v>
                </c:pt>
                <c:pt idx="694">
                  <c:v>0.62699068351963794</c:v>
                </c:pt>
                <c:pt idx="695">
                  <c:v>0.62713181351947178</c:v>
                </c:pt>
                <c:pt idx="696">
                  <c:v>0.62724186351960243</c:v>
                </c:pt>
                <c:pt idx="697">
                  <c:v>0.62734393351942874</c:v>
                </c:pt>
                <c:pt idx="698">
                  <c:v>0.6274780235195313</c:v>
                </c:pt>
                <c:pt idx="699">
                  <c:v>0.62758628717806153</c:v>
                </c:pt>
                <c:pt idx="700">
                  <c:v>0.62771617351950382</c:v>
                </c:pt>
                <c:pt idx="701">
                  <c:v>0.62783271351935466</c:v>
                </c:pt>
                <c:pt idx="702">
                  <c:v>0.62794803351954775</c:v>
                </c:pt>
                <c:pt idx="703">
                  <c:v>0.62808330351958996</c:v>
                </c:pt>
                <c:pt idx="704">
                  <c:v>0.62819329822542747</c:v>
                </c:pt>
                <c:pt idx="705">
                  <c:v>0.62835682351946864</c:v>
                </c:pt>
                <c:pt idx="706">
                  <c:v>0.62846653351954274</c:v>
                </c:pt>
                <c:pt idx="707">
                  <c:v>0.62859023351963283</c:v>
                </c:pt>
                <c:pt idx="708">
                  <c:v>0.62877146351944435</c:v>
                </c:pt>
                <c:pt idx="709">
                  <c:v>0.62886990912939333</c:v>
                </c:pt>
                <c:pt idx="710">
                  <c:v>0.62902867351964376</c:v>
                </c:pt>
                <c:pt idx="711">
                  <c:v>0.62916447351959714</c:v>
                </c:pt>
                <c:pt idx="712">
                  <c:v>0.62927580351945056</c:v>
                </c:pt>
                <c:pt idx="713">
                  <c:v>0.62939850351961135</c:v>
                </c:pt>
                <c:pt idx="714">
                  <c:v>0.6294999539276207</c:v>
                </c:pt>
                <c:pt idx="715">
                  <c:v>0.6296394335193467</c:v>
                </c:pt>
                <c:pt idx="716">
                  <c:v>0.6297611135195379</c:v>
                </c:pt>
                <c:pt idx="717">
                  <c:v>0.62990729351956742</c:v>
                </c:pt>
                <c:pt idx="718">
                  <c:v>0.62999566351962466</c:v>
                </c:pt>
                <c:pt idx="719">
                  <c:v>0.63010752535618064</c:v>
                </c:pt>
                <c:pt idx="720">
                  <c:v>0.63023935351948779</c:v>
                </c:pt>
                <c:pt idx="721">
                  <c:v>0.63033951351953244</c:v>
                </c:pt>
                <c:pt idx="722">
                  <c:v>0.63045749351951674</c:v>
                </c:pt>
                <c:pt idx="723">
                  <c:v>0.63058479351956065</c:v>
                </c:pt>
                <c:pt idx="724">
                  <c:v>0.63073576005015763</c:v>
                </c:pt>
                <c:pt idx="725">
                  <c:v>0.63087341351949866</c:v>
                </c:pt>
                <c:pt idx="726">
                  <c:v>0.63099687351958145</c:v>
                </c:pt>
                <c:pt idx="727">
                  <c:v>0.63109033351934041</c:v>
                </c:pt>
                <c:pt idx="728">
                  <c:v>0.63119026351955865</c:v>
                </c:pt>
                <c:pt idx="729">
                  <c:v>0.63133408658080881</c:v>
                </c:pt>
                <c:pt idx="730">
                  <c:v>0.63145042351944058</c:v>
                </c:pt>
                <c:pt idx="731">
                  <c:v>0.63157672351957383</c:v>
                </c:pt>
                <c:pt idx="732">
                  <c:v>0.63171517351949802</c:v>
                </c:pt>
                <c:pt idx="733">
                  <c:v>0.63183694351974395</c:v>
                </c:pt>
                <c:pt idx="734">
                  <c:v>0.63191966547833678</c:v>
                </c:pt>
                <c:pt idx="735">
                  <c:v>0.63206750351949514</c:v>
                </c:pt>
                <c:pt idx="736">
                  <c:v>0.63217989351963633</c:v>
                </c:pt>
                <c:pt idx="737">
                  <c:v>0.63228647351962763</c:v>
                </c:pt>
                <c:pt idx="738">
                  <c:v>0.6323754335196573</c:v>
                </c:pt>
                <c:pt idx="739">
                  <c:v>0.63248212939575299</c:v>
                </c:pt>
                <c:pt idx="740">
                  <c:v>0.63258124351948386</c:v>
                </c:pt>
                <c:pt idx="741">
                  <c:v>0.63267575351948235</c:v>
                </c:pt>
                <c:pt idx="742">
                  <c:v>0.63278171351946577</c:v>
                </c:pt>
                <c:pt idx="743">
                  <c:v>0.63290590351964382</c:v>
                </c:pt>
                <c:pt idx="744">
                  <c:v>0.63300005400160042</c:v>
                </c:pt>
                <c:pt idx="745">
                  <c:v>0.63312521351956585</c:v>
                </c:pt>
                <c:pt idx="746">
                  <c:v>0.63322652351945463</c:v>
                </c:pt>
                <c:pt idx="747">
                  <c:v>0.63335017351960265</c:v>
                </c:pt>
                <c:pt idx="748">
                  <c:v>0.63346789351946664</c:v>
                </c:pt>
                <c:pt idx="749">
                  <c:v>0.6335744592927316</c:v>
                </c:pt>
                <c:pt idx="750">
                  <c:v>0.63373076351942503</c:v>
                </c:pt>
                <c:pt idx="751">
                  <c:v>0.63384835351947078</c:v>
                </c:pt>
                <c:pt idx="752">
                  <c:v>0.63397469351940827</c:v>
                </c:pt>
                <c:pt idx="753">
                  <c:v>0.63405851351945075</c:v>
                </c:pt>
                <c:pt idx="754">
                  <c:v>0.63415197433582327</c:v>
                </c:pt>
                <c:pt idx="755">
                  <c:v>0.63425346351951506</c:v>
                </c:pt>
                <c:pt idx="756">
                  <c:v>0.63437821351952839</c:v>
                </c:pt>
                <c:pt idx="757">
                  <c:v>0.63450070351947996</c:v>
                </c:pt>
                <c:pt idx="758">
                  <c:v>0.63459680351950198</c:v>
                </c:pt>
                <c:pt idx="759">
                  <c:v>0.63474385851950266</c:v>
                </c:pt>
                <c:pt idx="760">
                  <c:v>0.63484438406898525</c:v>
                </c:pt>
                <c:pt idx="761">
                  <c:v>0.63527226685283722</c:v>
                </c:pt>
                <c:pt idx="762">
                  <c:v>0.63532814351954559</c:v>
                </c:pt>
                <c:pt idx="763">
                  <c:v>0.63542602351943012</c:v>
                </c:pt>
                <c:pt idx="764">
                  <c:v>0.6355150935195597</c:v>
                </c:pt>
                <c:pt idx="765">
                  <c:v>0.63564141805564389</c:v>
                </c:pt>
                <c:pt idx="766">
                  <c:v>0.63574606351952212</c:v>
                </c:pt>
                <c:pt idx="767">
                  <c:v>0.63585008351957406</c:v>
                </c:pt>
                <c:pt idx="768">
                  <c:v>0.63595425351953161</c:v>
                </c:pt>
                <c:pt idx="769">
                  <c:v>0.63604726351954577</c:v>
                </c:pt>
                <c:pt idx="770">
                  <c:v>0.6361527505927147</c:v>
                </c:pt>
                <c:pt idx="771">
                  <c:v>0.63623961351969427</c:v>
                </c:pt>
                <c:pt idx="772">
                  <c:v>0.63635433351957971</c:v>
                </c:pt>
                <c:pt idx="773">
                  <c:v>0.63647094351949984</c:v>
                </c:pt>
                <c:pt idx="774">
                  <c:v>0.63659970351965123</c:v>
                </c:pt>
                <c:pt idx="775">
                  <c:v>0.63671582011745964</c:v>
                </c:pt>
                <c:pt idx="776">
                  <c:v>0.63682523351950615</c:v>
                </c:pt>
                <c:pt idx="777">
                  <c:v>0.6369210235194086</c:v>
                </c:pt>
                <c:pt idx="778">
                  <c:v>0.63702419351952466</c:v>
                </c:pt>
                <c:pt idx="779">
                  <c:v>0.63715626341652865</c:v>
                </c:pt>
                <c:pt idx="780">
                  <c:v>0.63727535351942999</c:v>
                </c:pt>
                <c:pt idx="781">
                  <c:v>0.63737601351955875</c:v>
                </c:pt>
                <c:pt idx="782">
                  <c:v>0.63748829351958392</c:v>
                </c:pt>
                <c:pt idx="783">
                  <c:v>0.63759447351970056</c:v>
                </c:pt>
                <c:pt idx="784">
                  <c:v>0.63769429351947715</c:v>
                </c:pt>
                <c:pt idx="785">
                  <c:v>0.63779042734674518</c:v>
                </c:pt>
                <c:pt idx="786">
                  <c:v>0.63792009351940027</c:v>
                </c:pt>
                <c:pt idx="787">
                  <c:v>0.63803772351968879</c:v>
                </c:pt>
                <c:pt idx="788">
                  <c:v>0.63812620351939331</c:v>
                </c:pt>
                <c:pt idx="789">
                  <c:v>0.63825310351946063</c:v>
                </c:pt>
                <c:pt idx="790">
                  <c:v>0.63836071351941981</c:v>
                </c:pt>
                <c:pt idx="791">
                  <c:v>0.63846608658070669</c:v>
                </c:pt>
                <c:pt idx="792">
                  <c:v>0.63856010351953785</c:v>
                </c:pt>
                <c:pt idx="793">
                  <c:v>0.63868491351948686</c:v>
                </c:pt>
                <c:pt idx="794">
                  <c:v>0.63879074351948195</c:v>
                </c:pt>
                <c:pt idx="795">
                  <c:v>0.63886182351945064</c:v>
                </c:pt>
                <c:pt idx="796">
                  <c:v>0.63904019351955066</c:v>
                </c:pt>
                <c:pt idx="797">
                  <c:v>0.6391699335195139</c:v>
                </c:pt>
                <c:pt idx="798">
                  <c:v>0.63927526351951047</c:v>
                </c:pt>
                <c:pt idx="799">
                  <c:v>0.63940388351963462</c:v>
                </c:pt>
                <c:pt idx="800">
                  <c:v>0.63952136351946365</c:v>
                </c:pt>
                <c:pt idx="801">
                  <c:v>0.63965042351952928</c:v>
                </c:pt>
                <c:pt idx="802">
                  <c:v>0.63979279066229933</c:v>
                </c:pt>
                <c:pt idx="803">
                  <c:v>0.6399103476609157</c:v>
                </c:pt>
                <c:pt idx="804">
                  <c:v>0.64001914351963762</c:v>
                </c:pt>
                <c:pt idx="805">
                  <c:v>0.64010869351956734</c:v>
                </c:pt>
                <c:pt idx="806">
                  <c:v>0.640245073519498</c:v>
                </c:pt>
                <c:pt idx="807">
                  <c:v>0.64031852351945462</c:v>
                </c:pt>
                <c:pt idx="808">
                  <c:v>0.64042690290723658</c:v>
                </c:pt>
                <c:pt idx="809">
                  <c:v>0.64055129351953832</c:v>
                </c:pt>
                <c:pt idx="810">
                  <c:v>0.64067785351946582</c:v>
                </c:pt>
                <c:pt idx="811">
                  <c:v>0.64087223351964595</c:v>
                </c:pt>
                <c:pt idx="812">
                  <c:v>0.64100511351947187</c:v>
                </c:pt>
                <c:pt idx="813">
                  <c:v>0.64112988249911784</c:v>
                </c:pt>
                <c:pt idx="814">
                  <c:v>0.64128080351953742</c:v>
                </c:pt>
                <c:pt idx="815">
                  <c:v>0.64140231351955046</c:v>
                </c:pt>
                <c:pt idx="816">
                  <c:v>0.6415531835195919</c:v>
                </c:pt>
                <c:pt idx="817">
                  <c:v>0.64166832351945524</c:v>
                </c:pt>
                <c:pt idx="818">
                  <c:v>0.64176814351955747</c:v>
                </c:pt>
                <c:pt idx="819">
                  <c:v>0.64188557269474922</c:v>
                </c:pt>
                <c:pt idx="820">
                  <c:v>0.64202359351942706</c:v>
                </c:pt>
                <c:pt idx="821">
                  <c:v>0.6421258935193952</c:v>
                </c:pt>
                <c:pt idx="822">
                  <c:v>0.64223637351958185</c:v>
                </c:pt>
                <c:pt idx="823">
                  <c:v>0.64240368351949129</c:v>
                </c:pt>
                <c:pt idx="824">
                  <c:v>0.6425483035195344</c:v>
                </c:pt>
                <c:pt idx="825">
                  <c:v>0.64270012939576304</c:v>
                </c:pt>
                <c:pt idx="826">
                  <c:v>0.6428320435194349</c:v>
                </c:pt>
                <c:pt idx="827">
                  <c:v>0.64292536351951213</c:v>
                </c:pt>
                <c:pt idx="828">
                  <c:v>0.64303033351947902</c:v>
                </c:pt>
                <c:pt idx="829">
                  <c:v>0.64312799351950189</c:v>
                </c:pt>
                <c:pt idx="830">
                  <c:v>0.64319549762213313</c:v>
                </c:pt>
                <c:pt idx="831">
                  <c:v>0.64327718351955865</c:v>
                </c:pt>
                <c:pt idx="832">
                  <c:v>0.64337631351951274</c:v>
                </c:pt>
                <c:pt idx="833">
                  <c:v>0.64345932351963664</c:v>
                </c:pt>
                <c:pt idx="834">
                  <c:v>0.64359736351947694</c:v>
                </c:pt>
                <c:pt idx="835">
                  <c:v>0.64371483351954173</c:v>
                </c:pt>
                <c:pt idx="836">
                  <c:v>0.64382051685287156</c:v>
                </c:pt>
                <c:pt idx="837">
                  <c:v>0.64390261351953171</c:v>
                </c:pt>
                <c:pt idx="838">
                  <c:v>0.6439920035194745</c:v>
                </c:pt>
                <c:pt idx="839">
                  <c:v>0.64411153351949479</c:v>
                </c:pt>
                <c:pt idx="840">
                  <c:v>0.64418761351950837</c:v>
                </c:pt>
                <c:pt idx="841">
                  <c:v>0.64428877072877921</c:v>
                </c:pt>
                <c:pt idx="842">
                  <c:v>0.6443455422150941</c:v>
                </c:pt>
                <c:pt idx="843">
                  <c:v>0.64445499351937663</c:v>
                </c:pt>
                <c:pt idx="844">
                  <c:v>0.64456990351948384</c:v>
                </c:pt>
                <c:pt idx="845">
                  <c:v>0.64464129351947441</c:v>
                </c:pt>
                <c:pt idx="846">
                  <c:v>0.64478081351956296</c:v>
                </c:pt>
                <c:pt idx="847">
                  <c:v>0.64486017063281065</c:v>
                </c:pt>
                <c:pt idx="848">
                  <c:v>0.64497460351953184</c:v>
                </c:pt>
                <c:pt idx="849">
                  <c:v>0.64508599351963058</c:v>
                </c:pt>
                <c:pt idx="850">
                  <c:v>0.64520984351961108</c:v>
                </c:pt>
                <c:pt idx="851">
                  <c:v>0.64533648351951589</c:v>
                </c:pt>
                <c:pt idx="852">
                  <c:v>0.64545012351953923</c:v>
                </c:pt>
                <c:pt idx="853">
                  <c:v>0.6455778620909598</c:v>
                </c:pt>
                <c:pt idx="854">
                  <c:v>0.64569532351949355</c:v>
                </c:pt>
                <c:pt idx="855">
                  <c:v>0.6457783535194066</c:v>
                </c:pt>
                <c:pt idx="856">
                  <c:v>0.645855693519511</c:v>
                </c:pt>
                <c:pt idx="857">
                  <c:v>0.64593511351965693</c:v>
                </c:pt>
                <c:pt idx="858">
                  <c:v>0.6459921703615249</c:v>
                </c:pt>
                <c:pt idx="859">
                  <c:v>0.64607700351946706</c:v>
                </c:pt>
                <c:pt idx="860">
                  <c:v>0.64621149351949014</c:v>
                </c:pt>
                <c:pt idx="861">
                  <c:v>0.6462730435195877</c:v>
                </c:pt>
                <c:pt idx="862">
                  <c:v>0.64635231351945865</c:v>
                </c:pt>
                <c:pt idx="863">
                  <c:v>0.64643707351943791</c:v>
                </c:pt>
                <c:pt idx="864">
                  <c:v>0.64658172733392405</c:v>
                </c:pt>
                <c:pt idx="865">
                  <c:v>0.64667683351939653</c:v>
                </c:pt>
                <c:pt idx="866">
                  <c:v>0.64675820351951363</c:v>
                </c:pt>
                <c:pt idx="867">
                  <c:v>0.64689267351954782</c:v>
                </c:pt>
                <c:pt idx="868">
                  <c:v>0.64698829351944398</c:v>
                </c:pt>
                <c:pt idx="869">
                  <c:v>0.64707817063296602</c:v>
                </c:pt>
                <c:pt idx="870">
                  <c:v>0.64714331351952392</c:v>
                </c:pt>
                <c:pt idx="871">
                  <c:v>0.64721865351943308</c:v>
                </c:pt>
                <c:pt idx="872">
                  <c:v>0.64730896351945089</c:v>
                </c:pt>
                <c:pt idx="873">
                  <c:v>0.64739588351956712</c:v>
                </c:pt>
                <c:pt idx="874">
                  <c:v>0.64751916584275027</c:v>
                </c:pt>
                <c:pt idx="875">
                  <c:v>0.64760128403504902</c:v>
                </c:pt>
                <c:pt idx="876">
                  <c:v>0.64773173351950986</c:v>
                </c:pt>
                <c:pt idx="877">
                  <c:v>0.64784084351957827</c:v>
                </c:pt>
                <c:pt idx="878">
                  <c:v>0.64794346351944165</c:v>
                </c:pt>
                <c:pt idx="879">
                  <c:v>0.64805490351966566</c:v>
                </c:pt>
                <c:pt idx="880">
                  <c:v>0.64817942719034394</c:v>
                </c:pt>
                <c:pt idx="881">
                  <c:v>0.64828057351948798</c:v>
                </c:pt>
                <c:pt idx="882">
                  <c:v>0.64840195351949848</c:v>
                </c:pt>
                <c:pt idx="883">
                  <c:v>0.64850186351957295</c:v>
                </c:pt>
                <c:pt idx="884">
                  <c:v>0.64857527351955713</c:v>
                </c:pt>
                <c:pt idx="885">
                  <c:v>0.64865634351953494</c:v>
                </c:pt>
                <c:pt idx="886">
                  <c:v>0.6487061960194479</c:v>
                </c:pt>
                <c:pt idx="887">
                  <c:v>0.6488537935194516</c:v>
                </c:pt>
                <c:pt idx="888">
                  <c:v>0.6489740735195566</c:v>
                </c:pt>
                <c:pt idx="889">
                  <c:v>0.64907666351946736</c:v>
                </c:pt>
                <c:pt idx="890">
                  <c:v>0.64917446351953134</c:v>
                </c:pt>
                <c:pt idx="891">
                  <c:v>0.64929311908663578</c:v>
                </c:pt>
                <c:pt idx="892">
                  <c:v>0.64939745351964184</c:v>
                </c:pt>
                <c:pt idx="893">
                  <c:v>0.64949783351956369</c:v>
                </c:pt>
                <c:pt idx="894">
                  <c:v>0.64961709351959773</c:v>
                </c:pt>
                <c:pt idx="895">
                  <c:v>0.64970619351960701</c:v>
                </c:pt>
                <c:pt idx="896">
                  <c:v>0.6498535726948117</c:v>
                </c:pt>
                <c:pt idx="897">
                  <c:v>0.64996429351951934</c:v>
                </c:pt>
                <c:pt idx="898">
                  <c:v>0.65005934351954608</c:v>
                </c:pt>
                <c:pt idx="899">
                  <c:v>0.65018756351958185</c:v>
                </c:pt>
                <c:pt idx="900">
                  <c:v>0.65029910351950337</c:v>
                </c:pt>
                <c:pt idx="901">
                  <c:v>0.6504258535196098</c:v>
                </c:pt>
                <c:pt idx="902">
                  <c:v>0.65053073764325164</c:v>
                </c:pt>
                <c:pt idx="903">
                  <c:v>0.65063985351951126</c:v>
                </c:pt>
                <c:pt idx="904">
                  <c:v>0.65081373351961391</c:v>
                </c:pt>
                <c:pt idx="905">
                  <c:v>0.65094255351965691</c:v>
                </c:pt>
                <c:pt idx="906">
                  <c:v>0.65104579351947567</c:v>
                </c:pt>
                <c:pt idx="907">
                  <c:v>0.6511675179351939</c:v>
                </c:pt>
                <c:pt idx="908">
                  <c:v>0.65125592351968653</c:v>
                </c:pt>
                <c:pt idx="909">
                  <c:v>0.65138581351948566</c:v>
                </c:pt>
                <c:pt idx="910">
                  <c:v>0.65150041351947441</c:v>
                </c:pt>
                <c:pt idx="911">
                  <c:v>0.65161727351940857</c:v>
                </c:pt>
                <c:pt idx="912">
                  <c:v>0.65171099351947515</c:v>
                </c:pt>
                <c:pt idx="913">
                  <c:v>0.65181773764327278</c:v>
                </c:pt>
                <c:pt idx="914">
                  <c:v>0.65197667351950206</c:v>
                </c:pt>
                <c:pt idx="915">
                  <c:v>0.65208736351937213</c:v>
                </c:pt>
                <c:pt idx="916">
                  <c:v>0.65222028351951411</c:v>
                </c:pt>
                <c:pt idx="917">
                  <c:v>0.65231887351940743</c:v>
                </c:pt>
                <c:pt idx="918">
                  <c:v>0.65241095413812056</c:v>
                </c:pt>
                <c:pt idx="919">
                  <c:v>0.65251898351951365</c:v>
                </c:pt>
                <c:pt idx="920">
                  <c:v>0.65262925351952505</c:v>
                </c:pt>
                <c:pt idx="921">
                  <c:v>0.65277262351958476</c:v>
                </c:pt>
                <c:pt idx="922">
                  <c:v>0.65288552351957496</c:v>
                </c:pt>
                <c:pt idx="923">
                  <c:v>0.65297093351941515</c:v>
                </c:pt>
                <c:pt idx="924">
                  <c:v>0.65309658300412865</c:v>
                </c:pt>
                <c:pt idx="925">
                  <c:v>0.65320907351943702</c:v>
                </c:pt>
                <c:pt idx="926">
                  <c:v>0.65331162351955796</c:v>
                </c:pt>
                <c:pt idx="927">
                  <c:v>0.65342504351959296</c:v>
                </c:pt>
                <c:pt idx="928">
                  <c:v>0.65354930351947083</c:v>
                </c:pt>
                <c:pt idx="929">
                  <c:v>0.65367407784950404</c:v>
                </c:pt>
                <c:pt idx="930">
                  <c:v>0.65380676351955602</c:v>
                </c:pt>
                <c:pt idx="931">
                  <c:v>0.65390955351957147</c:v>
                </c:pt>
                <c:pt idx="932">
                  <c:v>0.65403761351956535</c:v>
                </c:pt>
                <c:pt idx="933">
                  <c:v>0.65412362351932696</c:v>
                </c:pt>
                <c:pt idx="934">
                  <c:v>0.65423758300407564</c:v>
                </c:pt>
                <c:pt idx="935">
                  <c:v>0.65433312351949391</c:v>
                </c:pt>
                <c:pt idx="936">
                  <c:v>0.65442715351949443</c:v>
                </c:pt>
                <c:pt idx="937">
                  <c:v>0.65455336351941185</c:v>
                </c:pt>
                <c:pt idx="938">
                  <c:v>0.65466253351954318</c:v>
                </c:pt>
                <c:pt idx="939">
                  <c:v>0.65475880980827295</c:v>
                </c:pt>
                <c:pt idx="940">
                  <c:v>0.65486621351968433</c:v>
                </c:pt>
                <c:pt idx="941">
                  <c:v>0.65495467351951553</c:v>
                </c:pt>
                <c:pt idx="942">
                  <c:v>0.65507558351950712</c:v>
                </c:pt>
                <c:pt idx="943">
                  <c:v>0.65516536351968691</c:v>
                </c:pt>
                <c:pt idx="944">
                  <c:v>0.65529657351952353</c:v>
                </c:pt>
                <c:pt idx="945">
                  <c:v>0.65541121187011764</c:v>
                </c:pt>
                <c:pt idx="946">
                  <c:v>0.65549397351955618</c:v>
                </c:pt>
                <c:pt idx="947">
                  <c:v>0.65564658351948679</c:v>
                </c:pt>
                <c:pt idx="948">
                  <c:v>0.65574802351938266</c:v>
                </c:pt>
                <c:pt idx="949">
                  <c:v>0.65586436351951394</c:v>
                </c:pt>
                <c:pt idx="950">
                  <c:v>0.65597180980815195</c:v>
                </c:pt>
                <c:pt idx="951">
                  <c:v>0.65610341351953405</c:v>
                </c:pt>
                <c:pt idx="952">
                  <c:v>0.65621707351957315</c:v>
                </c:pt>
                <c:pt idx="953">
                  <c:v>0.65633430351948785</c:v>
                </c:pt>
                <c:pt idx="954">
                  <c:v>0.65646066351961063</c:v>
                </c:pt>
                <c:pt idx="955">
                  <c:v>0.65656504692162798</c:v>
                </c:pt>
                <c:pt idx="956">
                  <c:v>0.6566988835195422</c:v>
                </c:pt>
                <c:pt idx="957">
                  <c:v>0.6567965835194669</c:v>
                </c:pt>
                <c:pt idx="958">
                  <c:v>0.65687529351953677</c:v>
                </c:pt>
                <c:pt idx="959">
                  <c:v>0.65700921351953301</c:v>
                </c:pt>
                <c:pt idx="960">
                  <c:v>0.65709861351951226</c:v>
                </c:pt>
                <c:pt idx="961">
                  <c:v>0.65721089228239427</c:v>
                </c:pt>
                <c:pt idx="962">
                  <c:v>0.65732265351968744</c:v>
                </c:pt>
                <c:pt idx="963">
                  <c:v>0.65739816351947633</c:v>
                </c:pt>
                <c:pt idx="964">
                  <c:v>0.65754141351951367</c:v>
                </c:pt>
                <c:pt idx="965">
                  <c:v>0.65764592351947004</c:v>
                </c:pt>
                <c:pt idx="966">
                  <c:v>0.65774726341646916</c:v>
                </c:pt>
                <c:pt idx="967">
                  <c:v>0.65787066351966106</c:v>
                </c:pt>
                <c:pt idx="968">
                  <c:v>0.65799526351941318</c:v>
                </c:pt>
                <c:pt idx="969">
                  <c:v>0.65814056351946848</c:v>
                </c:pt>
                <c:pt idx="970">
                  <c:v>0.65824514351953911</c:v>
                </c:pt>
                <c:pt idx="971">
                  <c:v>0.6583728696898008</c:v>
                </c:pt>
                <c:pt idx="972">
                  <c:v>0.6585323382815037</c:v>
                </c:pt>
                <c:pt idx="973">
                  <c:v>0.6586461935195328</c:v>
                </c:pt>
                <c:pt idx="974">
                  <c:v>0.65873244351944182</c:v>
                </c:pt>
                <c:pt idx="975">
                  <c:v>0.65883113351950162</c:v>
                </c:pt>
                <c:pt idx="976">
                  <c:v>0.65892443351944796</c:v>
                </c:pt>
                <c:pt idx="977">
                  <c:v>0.65907851685277485</c:v>
                </c:pt>
                <c:pt idx="978">
                  <c:v>0.65922036351951097</c:v>
                </c:pt>
                <c:pt idx="979">
                  <c:v>0.65934797351954666</c:v>
                </c:pt>
                <c:pt idx="980">
                  <c:v>0.6594693035194743</c:v>
                </c:pt>
                <c:pt idx="981">
                  <c:v>0.65956938351946803</c:v>
                </c:pt>
                <c:pt idx="982">
                  <c:v>0.65971410018619414</c:v>
                </c:pt>
                <c:pt idx="983">
                  <c:v>0.65986030725690625</c:v>
                </c:pt>
                <c:pt idx="984">
                  <c:v>0.65996112351942471</c:v>
                </c:pt>
                <c:pt idx="985">
                  <c:v>0.66006590351948335</c:v>
                </c:pt>
                <c:pt idx="986">
                  <c:v>0.66016120351953811</c:v>
                </c:pt>
                <c:pt idx="987">
                  <c:v>0.66028499351951286</c:v>
                </c:pt>
                <c:pt idx="988">
                  <c:v>0.6603877685709707</c:v>
                </c:pt>
                <c:pt idx="989">
                  <c:v>0.6604897435194933</c:v>
                </c:pt>
                <c:pt idx="990">
                  <c:v>0.66057734351963404</c:v>
                </c:pt>
                <c:pt idx="991">
                  <c:v>0.66068248351956682</c:v>
                </c:pt>
                <c:pt idx="992">
                  <c:v>0.66077874351937527</c:v>
                </c:pt>
                <c:pt idx="993">
                  <c:v>0.66087735018619953</c:v>
                </c:pt>
                <c:pt idx="994">
                  <c:v>0.66099645351959091</c:v>
                </c:pt>
                <c:pt idx="995">
                  <c:v>0.66110538351960002</c:v>
                </c:pt>
                <c:pt idx="996">
                  <c:v>0.66124167351945851</c:v>
                </c:pt>
                <c:pt idx="997">
                  <c:v>0.66136441351953812</c:v>
                </c:pt>
                <c:pt idx="998">
                  <c:v>0.66145541500100213</c:v>
                </c:pt>
                <c:pt idx="999">
                  <c:v>0.66161443351944882</c:v>
                </c:pt>
                <c:pt idx="1000">
                  <c:v>0.6617169935195929</c:v>
                </c:pt>
                <c:pt idx="1001">
                  <c:v>0.66181867351957968</c:v>
                </c:pt>
                <c:pt idx="1002">
                  <c:v>0.66195231351955131</c:v>
                </c:pt>
                <c:pt idx="1003">
                  <c:v>0.66202889351953653</c:v>
                </c:pt>
                <c:pt idx="1004">
                  <c:v>0.66213251083905789</c:v>
                </c:pt>
                <c:pt idx="1005">
                  <c:v>0.66222842351953914</c:v>
                </c:pt>
                <c:pt idx="1006">
                  <c:v>0.66231542351954631</c:v>
                </c:pt>
                <c:pt idx="1007">
                  <c:v>0.6624289035194143</c:v>
                </c:pt>
                <c:pt idx="1008">
                  <c:v>0.66252814351946665</c:v>
                </c:pt>
                <c:pt idx="1009">
                  <c:v>0.66266474795249064</c:v>
                </c:pt>
                <c:pt idx="1010">
                  <c:v>0.66277653351949373</c:v>
                </c:pt>
                <c:pt idx="1011">
                  <c:v>0.66290079351957121</c:v>
                </c:pt>
                <c:pt idx="1012">
                  <c:v>0.6630244935195464</c:v>
                </c:pt>
                <c:pt idx="1013">
                  <c:v>0.66311078351948682</c:v>
                </c:pt>
                <c:pt idx="1014">
                  <c:v>0.6631955481029197</c:v>
                </c:pt>
                <c:pt idx="1015">
                  <c:v>0.6633157535195715</c:v>
                </c:pt>
                <c:pt idx="1016">
                  <c:v>0.66340607351965275</c:v>
                </c:pt>
                <c:pt idx="1017">
                  <c:v>0.66353622351957331</c:v>
                </c:pt>
                <c:pt idx="1018">
                  <c:v>0.66362458351960796</c:v>
                </c:pt>
                <c:pt idx="1019">
                  <c:v>0.66375069351956306</c:v>
                </c:pt>
                <c:pt idx="1020">
                  <c:v>0.66384841805559724</c:v>
                </c:pt>
                <c:pt idx="1021">
                  <c:v>0.66395565351952601</c:v>
                </c:pt>
                <c:pt idx="1022">
                  <c:v>0.66403884351949483</c:v>
                </c:pt>
                <c:pt idx="1023">
                  <c:v>0.66416507351964205</c:v>
                </c:pt>
                <c:pt idx="1024">
                  <c:v>0.66426877351948344</c:v>
                </c:pt>
                <c:pt idx="1025">
                  <c:v>0.66437515720375184</c:v>
                </c:pt>
                <c:pt idx="1026">
                  <c:v>0.66450182351957543</c:v>
                </c:pt>
                <c:pt idx="1027">
                  <c:v>0.66459838351953382</c:v>
                </c:pt>
                <c:pt idx="1028">
                  <c:v>0.66468663351951141</c:v>
                </c:pt>
                <c:pt idx="1029">
                  <c:v>0.66478594351961984</c:v>
                </c:pt>
                <c:pt idx="1030">
                  <c:v>0.66487444667749007</c:v>
                </c:pt>
                <c:pt idx="1031">
                  <c:v>0.66496949351948209</c:v>
                </c:pt>
                <c:pt idx="1032">
                  <c:v>0.66511391351943572</c:v>
                </c:pt>
                <c:pt idx="1033">
                  <c:v>0.66522356351943424</c:v>
                </c:pt>
                <c:pt idx="1034">
                  <c:v>0.66533096351952414</c:v>
                </c:pt>
                <c:pt idx="1035">
                  <c:v>0.66545994393622721</c:v>
                </c:pt>
                <c:pt idx="1036">
                  <c:v>0.66555878351950204</c:v>
                </c:pt>
                <c:pt idx="1037">
                  <c:v>0.66566300351957131</c:v>
                </c:pt>
                <c:pt idx="1038">
                  <c:v>0.66578172351961651</c:v>
                </c:pt>
                <c:pt idx="1039">
                  <c:v>0.66590692351947456</c:v>
                </c:pt>
                <c:pt idx="1040">
                  <c:v>0.66599384841321019</c:v>
                </c:pt>
                <c:pt idx="1041">
                  <c:v>0.66608364083643323</c:v>
                </c:pt>
                <c:pt idx="1042">
                  <c:v>0.66620198351951598</c:v>
                </c:pt>
                <c:pt idx="1043">
                  <c:v>0.6663002735195559</c:v>
                </c:pt>
                <c:pt idx="1044">
                  <c:v>0.66640154351954273</c:v>
                </c:pt>
                <c:pt idx="1045">
                  <c:v>0.66649099351951935</c:v>
                </c:pt>
                <c:pt idx="1046">
                  <c:v>0.66653669667744064</c:v>
                </c:pt>
                <c:pt idx="1047">
                  <c:v>0.66668445351956795</c:v>
                </c:pt>
                <c:pt idx="1048">
                  <c:v>0.66676512351961192</c:v>
                </c:pt>
                <c:pt idx="1049">
                  <c:v>0.66684689351956483</c:v>
                </c:pt>
                <c:pt idx="1050">
                  <c:v>0.66694439351954571</c:v>
                </c:pt>
                <c:pt idx="1051">
                  <c:v>0.66702867036161884</c:v>
                </c:pt>
                <c:pt idx="1052">
                  <c:v>0.66713218351954162</c:v>
                </c:pt>
                <c:pt idx="1053">
                  <c:v>0.667239903519532</c:v>
                </c:pt>
                <c:pt idx="1054">
                  <c:v>0.66731393351969504</c:v>
                </c:pt>
                <c:pt idx="1055">
                  <c:v>0.6674160935195933</c:v>
                </c:pt>
                <c:pt idx="1056">
                  <c:v>0.66747531496285761</c:v>
                </c:pt>
                <c:pt idx="1057">
                  <c:v>0.66757697351943202</c:v>
                </c:pt>
                <c:pt idx="1058">
                  <c:v>0.66767193351953236</c:v>
                </c:pt>
                <c:pt idx="1059">
                  <c:v>0.66776381351958858</c:v>
                </c:pt>
                <c:pt idx="1060">
                  <c:v>0.66787533351945005</c:v>
                </c:pt>
                <c:pt idx="1061">
                  <c:v>0.66797123081671983</c:v>
                </c:pt>
                <c:pt idx="1062">
                  <c:v>0.66807663351947943</c:v>
                </c:pt>
                <c:pt idx="1063">
                  <c:v>0.66818661351958353</c:v>
                </c:pt>
                <c:pt idx="1064">
                  <c:v>0.66829543351959297</c:v>
                </c:pt>
                <c:pt idx="1065">
                  <c:v>0.66840368351944468</c:v>
                </c:pt>
                <c:pt idx="1066">
                  <c:v>0.66849443351947335</c:v>
                </c:pt>
                <c:pt idx="1067">
                  <c:v>0.66856223351958244</c:v>
                </c:pt>
                <c:pt idx="1068">
                  <c:v>0.66870762351955437</c:v>
                </c:pt>
                <c:pt idx="1069">
                  <c:v>0.66882849351954454</c:v>
                </c:pt>
                <c:pt idx="1070">
                  <c:v>0.66893057351960461</c:v>
                </c:pt>
                <c:pt idx="1071">
                  <c:v>0.66902764485973965</c:v>
                </c:pt>
                <c:pt idx="1072">
                  <c:v>0.66911963351944592</c:v>
                </c:pt>
                <c:pt idx="1073">
                  <c:v>0.66921399351957911</c:v>
                </c:pt>
                <c:pt idx="1074">
                  <c:v>0.66932513351952405</c:v>
                </c:pt>
                <c:pt idx="1075">
                  <c:v>0.66943827351950602</c:v>
                </c:pt>
                <c:pt idx="1076">
                  <c:v>0.66954913899898982</c:v>
                </c:pt>
                <c:pt idx="1077">
                  <c:v>0.66963388351948328</c:v>
                </c:pt>
                <c:pt idx="1078">
                  <c:v>0.66972364351950686</c:v>
                </c:pt>
                <c:pt idx="1079">
                  <c:v>0.66981255351952196</c:v>
                </c:pt>
                <c:pt idx="1080">
                  <c:v>0.6699008535194394</c:v>
                </c:pt>
                <c:pt idx="1081">
                  <c:v>0.669957133519548</c:v>
                </c:pt>
                <c:pt idx="1082">
                  <c:v>0.67005623351954813</c:v>
                </c:pt>
                <c:pt idx="1083">
                  <c:v>0.67016022351947657</c:v>
                </c:pt>
                <c:pt idx="1084">
                  <c:v>0.67025997351950939</c:v>
                </c:pt>
                <c:pt idx="1085">
                  <c:v>0.67037150351961983</c:v>
                </c:pt>
                <c:pt idx="1086">
                  <c:v>0.67045615351948296</c:v>
                </c:pt>
                <c:pt idx="1087">
                  <c:v>0.67058327726943068</c:v>
                </c:pt>
                <c:pt idx="1088">
                  <c:v>0.67067498351957844</c:v>
                </c:pt>
                <c:pt idx="1089">
                  <c:v>0.67076732351947266</c:v>
                </c:pt>
                <c:pt idx="1090">
                  <c:v>0.67085063351953866</c:v>
                </c:pt>
                <c:pt idx="1091">
                  <c:v>0.67094953351950815</c:v>
                </c:pt>
                <c:pt idx="1092">
                  <c:v>0.67105969895166595</c:v>
                </c:pt>
                <c:pt idx="1093">
                  <c:v>0.67116109351953213</c:v>
                </c:pt>
                <c:pt idx="1094">
                  <c:v>0.67126900351952912</c:v>
                </c:pt>
                <c:pt idx="1095">
                  <c:v>0.67135219351945363</c:v>
                </c:pt>
                <c:pt idx="1096">
                  <c:v>0.67142119725582594</c:v>
                </c:pt>
                <c:pt idx="1097">
                  <c:v>0.67151220732907413</c:v>
                </c:pt>
                <c:pt idx="1098">
                  <c:v>0.67157407351939713</c:v>
                </c:pt>
                <c:pt idx="1099">
                  <c:v>0.67167883351948365</c:v>
                </c:pt>
                <c:pt idx="1100">
                  <c:v>0.67178029351950708</c:v>
                </c:pt>
                <c:pt idx="1101">
                  <c:v>0.67188337537999165</c:v>
                </c:pt>
                <c:pt idx="1102">
                  <c:v>0.67197982115992394</c:v>
                </c:pt>
                <c:pt idx="1103">
                  <c:v>0.67206629351952241</c:v>
                </c:pt>
                <c:pt idx="1104">
                  <c:v>0.67216916351961264</c:v>
                </c:pt>
                <c:pt idx="1105">
                  <c:v>0.67224749351953783</c:v>
                </c:pt>
                <c:pt idx="1106">
                  <c:v>0.67232262424128963</c:v>
                </c:pt>
                <c:pt idx="1107">
                  <c:v>0.67240454351953494</c:v>
                </c:pt>
                <c:pt idx="1108">
                  <c:v>0.67249815351948683</c:v>
                </c:pt>
                <c:pt idx="1109">
                  <c:v>0.67257403351951273</c:v>
                </c:pt>
                <c:pt idx="1110">
                  <c:v>0.67265639351939166</c:v>
                </c:pt>
                <c:pt idx="1111">
                  <c:v>0.67272444867100734</c:v>
                </c:pt>
                <c:pt idx="1112">
                  <c:v>0.67282481107060077</c:v>
                </c:pt>
                <c:pt idx="1113">
                  <c:v>0.6729034735196846</c:v>
                </c:pt>
                <c:pt idx="1114">
                  <c:v>0.67298282351953476</c:v>
                </c:pt>
                <c:pt idx="1115">
                  <c:v>0.67305509351948334</c:v>
                </c:pt>
                <c:pt idx="1116">
                  <c:v>0.67312810351943331</c:v>
                </c:pt>
                <c:pt idx="1117">
                  <c:v>0.6732079129009636</c:v>
                </c:pt>
                <c:pt idx="1118">
                  <c:v>0.67327604351953774</c:v>
                </c:pt>
                <c:pt idx="1119">
                  <c:v>0.67335765351949139</c:v>
                </c:pt>
                <c:pt idx="1120">
                  <c:v>0.67344426351961484</c:v>
                </c:pt>
                <c:pt idx="1121">
                  <c:v>0.67354469640607006</c:v>
                </c:pt>
                <c:pt idx="1122">
                  <c:v>0.67362739351951295</c:v>
                </c:pt>
                <c:pt idx="1123">
                  <c:v>0.67373468351937305</c:v>
                </c:pt>
                <c:pt idx="1124">
                  <c:v>0.67380679351951989</c:v>
                </c:pt>
                <c:pt idx="1125">
                  <c:v>0.67389554351950987</c:v>
                </c:pt>
                <c:pt idx="1126">
                  <c:v>0.67397386135469783</c:v>
                </c:pt>
                <c:pt idx="1127">
                  <c:v>0.67406514351952906</c:v>
                </c:pt>
                <c:pt idx="1128">
                  <c:v>0.67412747351962077</c:v>
                </c:pt>
                <c:pt idx="1129">
                  <c:v>0.67420353351953333</c:v>
                </c:pt>
                <c:pt idx="1130">
                  <c:v>0.67429622351947927</c:v>
                </c:pt>
                <c:pt idx="1131">
                  <c:v>0.67439411908650171</c:v>
                </c:pt>
                <c:pt idx="1132">
                  <c:v>0.67446531351956374</c:v>
                </c:pt>
                <c:pt idx="1133">
                  <c:v>0.67455420351946471</c:v>
                </c:pt>
                <c:pt idx="1134">
                  <c:v>0.67462317351956613</c:v>
                </c:pt>
                <c:pt idx="1135">
                  <c:v>0.67468329351958167</c:v>
                </c:pt>
                <c:pt idx="1136">
                  <c:v>0.67475391268617435</c:v>
                </c:pt>
                <c:pt idx="1137">
                  <c:v>0.67481916351951765</c:v>
                </c:pt>
                <c:pt idx="1138">
                  <c:v>0.6749174635194366</c:v>
                </c:pt>
                <c:pt idx="1139">
                  <c:v>0.67500025351947435</c:v>
                </c:pt>
                <c:pt idx="1140">
                  <c:v>0.67508965226949535</c:v>
                </c:pt>
                <c:pt idx="1141">
                  <c:v>0.67516492351936164</c:v>
                </c:pt>
                <c:pt idx="1142">
                  <c:v>0.67523902351955434</c:v>
                </c:pt>
                <c:pt idx="1143">
                  <c:v>0.67532838351940117</c:v>
                </c:pt>
                <c:pt idx="1144">
                  <c:v>0.67541527351947928</c:v>
                </c:pt>
                <c:pt idx="1145">
                  <c:v>0.67550227726958911</c:v>
                </c:pt>
                <c:pt idx="1146">
                  <c:v>0.67555975351966546</c:v>
                </c:pt>
                <c:pt idx="1147">
                  <c:v>0.67563752351945683</c:v>
                </c:pt>
                <c:pt idx="1148">
                  <c:v>0.67573675351943219</c:v>
                </c:pt>
                <c:pt idx="1149">
                  <c:v>0.67581614351944164</c:v>
                </c:pt>
                <c:pt idx="1150">
                  <c:v>0.67588044898349353</c:v>
                </c:pt>
                <c:pt idx="1151">
                  <c:v>0.67593754351956792</c:v>
                </c:pt>
                <c:pt idx="1152">
                  <c:v>0.676011633519497</c:v>
                </c:pt>
                <c:pt idx="1153">
                  <c:v>0.67607404351958045</c:v>
                </c:pt>
                <c:pt idx="1154">
                  <c:v>0.67615289351955921</c:v>
                </c:pt>
                <c:pt idx="1155">
                  <c:v>0.67621743351941399</c:v>
                </c:pt>
                <c:pt idx="1156">
                  <c:v>0.67630717310282762</c:v>
                </c:pt>
                <c:pt idx="1157">
                  <c:v>0.67638506351947814</c:v>
                </c:pt>
                <c:pt idx="1158">
                  <c:v>0.67644497351946786</c:v>
                </c:pt>
                <c:pt idx="1159">
                  <c:v>0.67652706351944536</c:v>
                </c:pt>
                <c:pt idx="1160">
                  <c:v>0.67659283351950961</c:v>
                </c:pt>
                <c:pt idx="1161">
                  <c:v>0.67666188143619133</c:v>
                </c:pt>
                <c:pt idx="1162">
                  <c:v>0.67672855351958494</c:v>
                </c:pt>
                <c:pt idx="1163">
                  <c:v>0.67682916351945921</c:v>
                </c:pt>
                <c:pt idx="1164">
                  <c:v>0.67690205351960075</c:v>
                </c:pt>
                <c:pt idx="1165">
                  <c:v>0.67701134351962478</c:v>
                </c:pt>
                <c:pt idx="1166">
                  <c:v>0.67706805351955057</c:v>
                </c:pt>
                <c:pt idx="1167">
                  <c:v>0.67714495435287048</c:v>
                </c:pt>
                <c:pt idx="1168">
                  <c:v>0.67721163351953639</c:v>
                </c:pt>
                <c:pt idx="1169">
                  <c:v>0.67726376351940665</c:v>
                </c:pt>
                <c:pt idx="1170">
                  <c:v>0.67732495351950495</c:v>
                </c:pt>
                <c:pt idx="1171">
                  <c:v>0.67739737351942808</c:v>
                </c:pt>
                <c:pt idx="1172">
                  <c:v>0.67746793351955292</c:v>
                </c:pt>
                <c:pt idx="1173">
                  <c:v>0.67752461060291713</c:v>
                </c:pt>
                <c:pt idx="1174">
                  <c:v>0.67759843351963656</c:v>
                </c:pt>
                <c:pt idx="1175">
                  <c:v>0.67765513351946804</c:v>
                </c:pt>
                <c:pt idx="1176">
                  <c:v>0.67774155351941434</c:v>
                </c:pt>
                <c:pt idx="1177">
                  <c:v>0.67783075351941835</c:v>
                </c:pt>
                <c:pt idx="1178">
                  <c:v>0.67791345435273365</c:v>
                </c:pt>
                <c:pt idx="1179">
                  <c:v>0.67798916351934346</c:v>
                </c:pt>
                <c:pt idx="1180">
                  <c:v>0.67805869351949233</c:v>
                </c:pt>
                <c:pt idx="1181">
                  <c:v>0.67811780351952899</c:v>
                </c:pt>
                <c:pt idx="1182">
                  <c:v>0.67819604351952256</c:v>
                </c:pt>
                <c:pt idx="1183">
                  <c:v>0.67828827351958743</c:v>
                </c:pt>
                <c:pt idx="1184">
                  <c:v>0.67837301773011094</c:v>
                </c:pt>
                <c:pt idx="1185">
                  <c:v>0.6784702235195138</c:v>
                </c:pt>
                <c:pt idx="1186">
                  <c:v>0.67854814351955095</c:v>
                </c:pt>
                <c:pt idx="1187">
                  <c:v>0.67862945351933834</c:v>
                </c:pt>
                <c:pt idx="1188">
                  <c:v>0.67870963351954938</c:v>
                </c:pt>
                <c:pt idx="1189">
                  <c:v>0.67879740226946961</c:v>
                </c:pt>
                <c:pt idx="1190">
                  <c:v>0.67889583351955141</c:v>
                </c:pt>
                <c:pt idx="1191">
                  <c:v>0.67897267351944179</c:v>
                </c:pt>
                <c:pt idx="1192">
                  <c:v>0.67906698351959138</c:v>
                </c:pt>
                <c:pt idx="1193">
                  <c:v>0.67916029351960261</c:v>
                </c:pt>
                <c:pt idx="1194">
                  <c:v>0.67923323560289506</c:v>
                </c:pt>
                <c:pt idx="1195">
                  <c:v>0.67933128351946115</c:v>
                </c:pt>
                <c:pt idx="1196">
                  <c:v>0.67938627351957026</c:v>
                </c:pt>
                <c:pt idx="1197">
                  <c:v>0.67944967351960217</c:v>
                </c:pt>
                <c:pt idx="1198">
                  <c:v>0.67950198351945923</c:v>
                </c:pt>
                <c:pt idx="1199">
                  <c:v>0.67957095351943253</c:v>
                </c:pt>
                <c:pt idx="1200">
                  <c:v>0.67961981893609191</c:v>
                </c:pt>
                <c:pt idx="1201">
                  <c:v>0.67969707351952402</c:v>
                </c:pt>
                <c:pt idx="1202">
                  <c:v>0.67973121351944921</c:v>
                </c:pt>
                <c:pt idx="1203">
                  <c:v>0.67981473351960831</c:v>
                </c:pt>
                <c:pt idx="1204">
                  <c:v>0.67987559351948668</c:v>
                </c:pt>
                <c:pt idx="1205">
                  <c:v>0.67996168351959629</c:v>
                </c:pt>
                <c:pt idx="1206">
                  <c:v>0.68003344351957806</c:v>
                </c:pt>
                <c:pt idx="1207">
                  <c:v>0.68012492351960063</c:v>
                </c:pt>
                <c:pt idx="1208">
                  <c:v>0.68018907351954416</c:v>
                </c:pt>
                <c:pt idx="1209">
                  <c:v>0.68028898351964529</c:v>
                </c:pt>
                <c:pt idx="1210">
                  <c:v>0.68036843351947773</c:v>
                </c:pt>
                <c:pt idx="1211">
                  <c:v>0.68045914973583743</c:v>
                </c:pt>
                <c:pt idx="1212">
                  <c:v>0.6805445835194206</c:v>
                </c:pt>
                <c:pt idx="1213">
                  <c:v>0.68064110351955021</c:v>
                </c:pt>
                <c:pt idx="1214">
                  <c:v>0.68071345351958956</c:v>
                </c:pt>
                <c:pt idx="1215">
                  <c:v>0.68080170351952218</c:v>
                </c:pt>
                <c:pt idx="1216">
                  <c:v>0.68085244703310477</c:v>
                </c:pt>
                <c:pt idx="1217">
                  <c:v>0.68092614351950065</c:v>
                </c:pt>
                <c:pt idx="1218">
                  <c:v>0.68103353351956764</c:v>
                </c:pt>
                <c:pt idx="1219">
                  <c:v>0.68110638351947761</c:v>
                </c:pt>
                <c:pt idx="1220">
                  <c:v>0.68118941351957862</c:v>
                </c:pt>
                <c:pt idx="1221">
                  <c:v>0.68127222518619135</c:v>
                </c:pt>
                <c:pt idx="1222">
                  <c:v>0.68137775351959984</c:v>
                </c:pt>
                <c:pt idx="1223">
                  <c:v>0.68146141351960099</c:v>
                </c:pt>
                <c:pt idx="1224">
                  <c:v>0.6815559335195629</c:v>
                </c:pt>
                <c:pt idx="1225">
                  <c:v>0.6816211135195287</c:v>
                </c:pt>
                <c:pt idx="1226">
                  <c:v>0.68170732351947694</c:v>
                </c:pt>
                <c:pt idx="1227">
                  <c:v>0.68180430851953244</c:v>
                </c:pt>
                <c:pt idx="1228">
                  <c:v>0.6818793935195393</c:v>
                </c:pt>
                <c:pt idx="1229">
                  <c:v>0.68199288351952836</c:v>
                </c:pt>
                <c:pt idx="1230">
                  <c:v>0.68206759351946289</c:v>
                </c:pt>
                <c:pt idx="1231">
                  <c:v>0.68217148351954082</c:v>
                </c:pt>
                <c:pt idx="1232">
                  <c:v>0.68225062101947764</c:v>
                </c:pt>
                <c:pt idx="1233">
                  <c:v>0.68233428351956604</c:v>
                </c:pt>
                <c:pt idx="1234">
                  <c:v>0.68239642351946372</c:v>
                </c:pt>
                <c:pt idx="1235">
                  <c:v>0.68250243351944562</c:v>
                </c:pt>
                <c:pt idx="1236">
                  <c:v>0.6826061135195135</c:v>
                </c:pt>
                <c:pt idx="1237">
                  <c:v>0.68270570351946125</c:v>
                </c:pt>
                <c:pt idx="1238">
                  <c:v>0.68280245435285281</c:v>
                </c:pt>
                <c:pt idx="1239">
                  <c:v>0.68292588351951844</c:v>
                </c:pt>
                <c:pt idx="1240">
                  <c:v>0.68299617351942765</c:v>
                </c:pt>
                <c:pt idx="1241">
                  <c:v>0.68312346351959441</c:v>
                </c:pt>
                <c:pt idx="1242">
                  <c:v>0.68321633351946787</c:v>
                </c:pt>
                <c:pt idx="1243">
                  <c:v>0.6833059439360909</c:v>
                </c:pt>
                <c:pt idx="1244">
                  <c:v>0.68339653351947194</c:v>
                </c:pt>
                <c:pt idx="1245">
                  <c:v>0.68351777351956855</c:v>
                </c:pt>
                <c:pt idx="1246">
                  <c:v>0.68361813351958978</c:v>
                </c:pt>
                <c:pt idx="1247">
                  <c:v>0.68371457351953902</c:v>
                </c:pt>
                <c:pt idx="1248">
                  <c:v>0.68378314685284636</c:v>
                </c:pt>
                <c:pt idx="1249">
                  <c:v>0.68389952351960115</c:v>
                </c:pt>
                <c:pt idx="1250">
                  <c:v>0.68401339351936452</c:v>
                </c:pt>
                <c:pt idx="1251">
                  <c:v>0.6841229535195209</c:v>
                </c:pt>
                <c:pt idx="1252">
                  <c:v>0.68423760351954865</c:v>
                </c:pt>
                <c:pt idx="1253">
                  <c:v>0.6843331535196171</c:v>
                </c:pt>
                <c:pt idx="1254">
                  <c:v>0.6844384856028255</c:v>
                </c:pt>
                <c:pt idx="1255">
                  <c:v>0.68454894351940265</c:v>
                </c:pt>
                <c:pt idx="1256">
                  <c:v>0.68469929351957526</c:v>
                </c:pt>
                <c:pt idx="1257">
                  <c:v>0.68480133351944672</c:v>
                </c:pt>
                <c:pt idx="1258">
                  <c:v>0.68491733351953665</c:v>
                </c:pt>
                <c:pt idx="1259">
                  <c:v>0.68503739185285739</c:v>
                </c:pt>
                <c:pt idx="1260">
                  <c:v>0.68514850351945822</c:v>
                </c:pt>
                <c:pt idx="1261">
                  <c:v>0.68524549351956177</c:v>
                </c:pt>
                <c:pt idx="1262">
                  <c:v>0.68535103351953985</c:v>
                </c:pt>
                <c:pt idx="1263">
                  <c:v>0.68542794351961334</c:v>
                </c:pt>
                <c:pt idx="1264">
                  <c:v>0.68551603768632652</c:v>
                </c:pt>
                <c:pt idx="1265">
                  <c:v>0.6856043335195513</c:v>
                </c:pt>
                <c:pt idx="1266">
                  <c:v>0.6857642235195287</c:v>
                </c:pt>
                <c:pt idx="1267">
                  <c:v>0.68584999351952802</c:v>
                </c:pt>
                <c:pt idx="1268">
                  <c:v>0.68597780351950854</c:v>
                </c:pt>
                <c:pt idx="1269">
                  <c:v>0.68607940226944408</c:v>
                </c:pt>
                <c:pt idx="1270">
                  <c:v>0.68618364351947192</c:v>
                </c:pt>
                <c:pt idx="1271">
                  <c:v>0.68627714351941904</c:v>
                </c:pt>
                <c:pt idx="1272">
                  <c:v>0.68639511351946814</c:v>
                </c:pt>
                <c:pt idx="1273">
                  <c:v>0.68647787351963563</c:v>
                </c:pt>
                <c:pt idx="1274">
                  <c:v>0.68659301685291041</c:v>
                </c:pt>
                <c:pt idx="1275">
                  <c:v>0.68669487351940295</c:v>
                </c:pt>
                <c:pt idx="1276">
                  <c:v>0.68676779351952288</c:v>
                </c:pt>
                <c:pt idx="1277">
                  <c:v>0.6868699635196126</c:v>
                </c:pt>
                <c:pt idx="1278">
                  <c:v>0.68695339351951779</c:v>
                </c:pt>
                <c:pt idx="1279">
                  <c:v>0.68705957351943581</c:v>
                </c:pt>
                <c:pt idx="1280">
                  <c:v>0.68716070435279153</c:v>
                </c:pt>
                <c:pt idx="1281">
                  <c:v>0.68730716351949184</c:v>
                </c:pt>
                <c:pt idx="1282">
                  <c:v>0.68740012351955215</c:v>
                </c:pt>
                <c:pt idx="1283">
                  <c:v>0.68751311351954314</c:v>
                </c:pt>
                <c:pt idx="1284">
                  <c:v>0.6875990235194549</c:v>
                </c:pt>
                <c:pt idx="1285">
                  <c:v>0.6877144647695137</c:v>
                </c:pt>
                <c:pt idx="1286">
                  <c:v>0.68781683351959311</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0.68866128351952383</c:v>
                </c:pt>
                <c:pt idx="1295">
                  <c:v>0.68876118351961679</c:v>
                </c:pt>
                <c:pt idx="1296">
                  <c:v>0.68880029351943683</c:v>
                </c:pt>
                <c:pt idx="1297">
                  <c:v>0.6889438535195066</c:v>
                </c:pt>
                <c:pt idx="1298">
                  <c:v>0.68904380351948435</c:v>
                </c:pt>
                <c:pt idx="1299">
                  <c:v>0.68914413351940773</c:v>
                </c:pt>
                <c:pt idx="1300">
                  <c:v>0.68923810351958692</c:v>
                </c:pt>
                <c:pt idx="1301">
                  <c:v>0.68933496476944356</c:v>
                </c:pt>
                <c:pt idx="1302">
                  <c:v>0.68945551351950662</c:v>
                </c:pt>
                <c:pt idx="1303">
                  <c:v>0.68955359351940615</c:v>
                </c:pt>
                <c:pt idx="1304">
                  <c:v>0.68967439351951243</c:v>
                </c:pt>
                <c:pt idx="1305">
                  <c:v>0.68976286351954763</c:v>
                </c:pt>
                <c:pt idx="1306">
                  <c:v>0.68985089185285631</c:v>
                </c:pt>
                <c:pt idx="1307">
                  <c:v>0.68994165351957126</c:v>
                </c:pt>
                <c:pt idx="1308">
                  <c:v>0.69002644351969988</c:v>
                </c:pt>
                <c:pt idx="1309">
                  <c:v>0.69013486351949083</c:v>
                </c:pt>
                <c:pt idx="1310">
                  <c:v>0.69021370351951861</c:v>
                </c:pt>
                <c:pt idx="1311">
                  <c:v>0.69029865351953634</c:v>
                </c:pt>
                <c:pt idx="1312">
                  <c:v>0.69039693351949583</c:v>
                </c:pt>
                <c:pt idx="1313">
                  <c:v>0.69047805351942904</c:v>
                </c:pt>
                <c:pt idx="1314">
                  <c:v>0.69059244351946369</c:v>
                </c:pt>
                <c:pt idx="1315">
                  <c:v>0.69068671351952693</c:v>
                </c:pt>
                <c:pt idx="1316">
                  <c:v>0.69081176351953499</c:v>
                </c:pt>
                <c:pt idx="1317">
                  <c:v>0.69090824601966061</c:v>
                </c:pt>
                <c:pt idx="1318">
                  <c:v>0.69098644351943561</c:v>
                </c:pt>
                <c:pt idx="1319">
                  <c:v>0.69111499351953465</c:v>
                </c:pt>
                <c:pt idx="1320">
                  <c:v>0.69118739351954162</c:v>
                </c:pt>
                <c:pt idx="1321">
                  <c:v>0.69128825351951806</c:v>
                </c:pt>
                <c:pt idx="1322">
                  <c:v>0.69137221520961134</c:v>
                </c:pt>
                <c:pt idx="1323">
                  <c:v>0.69145855351962382</c:v>
                </c:pt>
                <c:pt idx="1324">
                  <c:v>0.69155350351947265</c:v>
                </c:pt>
                <c:pt idx="1325">
                  <c:v>0.69164905351951567</c:v>
                </c:pt>
                <c:pt idx="1326">
                  <c:v>0.69176305351951028</c:v>
                </c:pt>
                <c:pt idx="1327">
                  <c:v>0.69185418615103345</c:v>
                </c:pt>
                <c:pt idx="1328">
                  <c:v>0.69198194351953779</c:v>
                </c:pt>
                <c:pt idx="1329">
                  <c:v>0.69206658351946249</c:v>
                </c:pt>
                <c:pt idx="1330">
                  <c:v>0.69217525351958253</c:v>
                </c:pt>
                <c:pt idx="1331">
                  <c:v>0.69226762351951265</c:v>
                </c:pt>
                <c:pt idx="1332">
                  <c:v>0.69238666268624627</c:v>
                </c:pt>
                <c:pt idx="1333">
                  <c:v>0.6924952535194413</c:v>
                </c:pt>
                <c:pt idx="1334">
                  <c:v>0.69259087351953674</c:v>
                </c:pt>
                <c:pt idx="1335">
                  <c:v>0.69267769351955844</c:v>
                </c:pt>
                <c:pt idx="1336">
                  <c:v>0.6927707335195834</c:v>
                </c:pt>
                <c:pt idx="1337">
                  <c:v>0.69285977351936034</c:v>
                </c:pt>
                <c:pt idx="1338">
                  <c:v>0.69297555851962178</c:v>
                </c:pt>
                <c:pt idx="1339">
                  <c:v>0.69307895351956184</c:v>
                </c:pt>
                <c:pt idx="1340">
                  <c:v>0.69315735351970964</c:v>
                </c:pt>
                <c:pt idx="1341">
                  <c:v>0.69328110351955274</c:v>
                </c:pt>
                <c:pt idx="1342">
                  <c:v>0.693399743519451</c:v>
                </c:pt>
                <c:pt idx="1343">
                  <c:v>0.693493510984311</c:v>
                </c:pt>
                <c:pt idx="1344">
                  <c:v>0.69362395351949402</c:v>
                </c:pt>
                <c:pt idx="1345">
                  <c:v>0.69375384351957592</c:v>
                </c:pt>
                <c:pt idx="1346">
                  <c:v>0.69384057351963813</c:v>
                </c:pt>
                <c:pt idx="1347">
                  <c:v>0.69398291351944863</c:v>
                </c:pt>
                <c:pt idx="1348">
                  <c:v>0.69408914404607469</c:v>
                </c:pt>
                <c:pt idx="1349">
                  <c:v>0.69418772351957758</c:v>
                </c:pt>
                <c:pt idx="1350">
                  <c:v>0.69426979351945362</c:v>
                </c:pt>
                <c:pt idx="1351">
                  <c:v>0.69437251351952634</c:v>
                </c:pt>
                <c:pt idx="1352">
                  <c:v>0.69447441351934602</c:v>
                </c:pt>
                <c:pt idx="1353">
                  <c:v>0.69456164185282765</c:v>
                </c:pt>
                <c:pt idx="1354">
                  <c:v>0.6946637135195769</c:v>
                </c:pt>
                <c:pt idx="1355">
                  <c:v>0.6947426135195256</c:v>
                </c:pt>
                <c:pt idx="1356">
                  <c:v>0.69483333351952714</c:v>
                </c:pt>
                <c:pt idx="1357">
                  <c:v>0.69494371351963602</c:v>
                </c:pt>
                <c:pt idx="1358">
                  <c:v>0.69503910194057994</c:v>
                </c:pt>
                <c:pt idx="1359">
                  <c:v>0.69512292351952065</c:v>
                </c:pt>
                <c:pt idx="1360">
                  <c:v>0.69519095351933091</c:v>
                </c:pt>
                <c:pt idx="1361">
                  <c:v>0.69525783351939374</c:v>
                </c:pt>
                <c:pt idx="1362">
                  <c:v>0.69533687351946583</c:v>
                </c:pt>
                <c:pt idx="1363">
                  <c:v>0.69542237562477283</c:v>
                </c:pt>
                <c:pt idx="1364">
                  <c:v>0.69552075351959008</c:v>
                </c:pt>
                <c:pt idx="1365">
                  <c:v>0.69559971351962824</c:v>
                </c:pt>
                <c:pt idx="1366">
                  <c:v>0.69567822351965125</c:v>
                </c:pt>
                <c:pt idx="1367">
                  <c:v>0.69573169351962039</c:v>
                </c:pt>
                <c:pt idx="1368">
                  <c:v>0.69580532299320963</c:v>
                </c:pt>
                <c:pt idx="1369">
                  <c:v>0.69590683351950366</c:v>
                </c:pt>
                <c:pt idx="1370">
                  <c:v>0.69603453351943889</c:v>
                </c:pt>
                <c:pt idx="1371">
                  <c:v>0.69612794351958662</c:v>
                </c:pt>
                <c:pt idx="1372">
                  <c:v>0.69621271351962832</c:v>
                </c:pt>
                <c:pt idx="1373">
                  <c:v>0.69628177726952012</c:v>
                </c:pt>
                <c:pt idx="1374">
                  <c:v>0.69635496351948356</c:v>
                </c:pt>
                <c:pt idx="1375">
                  <c:v>0.69645735351952065</c:v>
                </c:pt>
                <c:pt idx="1376">
                  <c:v>0.69653774351945652</c:v>
                </c:pt>
                <c:pt idx="1377">
                  <c:v>0.69662480351947254</c:v>
                </c:pt>
                <c:pt idx="1378">
                  <c:v>0.69669903351955376</c:v>
                </c:pt>
                <c:pt idx="1379">
                  <c:v>0.69682879667736664</c:v>
                </c:pt>
                <c:pt idx="1380">
                  <c:v>0.6969236135195328</c:v>
                </c:pt>
                <c:pt idx="1381">
                  <c:v>0.69704073351950313</c:v>
                </c:pt>
                <c:pt idx="1382">
                  <c:v>0.69711341351951872</c:v>
                </c:pt>
                <c:pt idx="1383">
                  <c:v>0.69721811351954099</c:v>
                </c:pt>
                <c:pt idx="1384">
                  <c:v>0.69731769393622756</c:v>
                </c:pt>
                <c:pt idx="1385">
                  <c:v>0.69739291351949506</c:v>
                </c:pt>
                <c:pt idx="1386">
                  <c:v>0.69747523351951446</c:v>
                </c:pt>
                <c:pt idx="1387">
                  <c:v>0.69757638351957563</c:v>
                </c:pt>
                <c:pt idx="1388">
                  <c:v>0.69765649351943315</c:v>
                </c:pt>
                <c:pt idx="1389">
                  <c:v>0.69774960018615828</c:v>
                </c:pt>
                <c:pt idx="1390">
                  <c:v>0.69784775351948514</c:v>
                </c:pt>
                <c:pt idx="1391">
                  <c:v>0.69791378351948263</c:v>
                </c:pt>
                <c:pt idx="1392">
                  <c:v>0.69800333351951016</c:v>
                </c:pt>
                <c:pt idx="1393">
                  <c:v>0.69807478351957486</c:v>
                </c:pt>
                <c:pt idx="1394">
                  <c:v>0.69816026685282351</c:v>
                </c:pt>
                <c:pt idx="1395">
                  <c:v>0.69823366351936045</c:v>
                </c:pt>
                <c:pt idx="1396">
                  <c:v>0.69830889351962466</c:v>
                </c:pt>
                <c:pt idx="1397">
                  <c:v>0.69840852351943283</c:v>
                </c:pt>
                <c:pt idx="1398">
                  <c:v>0.69851396351951678</c:v>
                </c:pt>
                <c:pt idx="1399">
                  <c:v>0.6985896835195019</c:v>
                </c:pt>
                <c:pt idx="1400">
                  <c:v>0.69866526351951741</c:v>
                </c:pt>
                <c:pt idx="1401">
                  <c:v>0.69872723351958022</c:v>
                </c:pt>
                <c:pt idx="1402">
                  <c:v>0.69883074351956564</c:v>
                </c:pt>
                <c:pt idx="1403">
                  <c:v>0.69891634351958565</c:v>
                </c:pt>
                <c:pt idx="1404">
                  <c:v>0.6989865689361775</c:v>
                </c:pt>
                <c:pt idx="1405">
                  <c:v>0.69907997351950513</c:v>
                </c:pt>
                <c:pt idx="1406">
                  <c:v>0.69916347351952035</c:v>
                </c:pt>
                <c:pt idx="1407">
                  <c:v>0.69923193351945789</c:v>
                </c:pt>
                <c:pt idx="1408">
                  <c:v>0.69931667351957705</c:v>
                </c:pt>
                <c:pt idx="1409">
                  <c:v>0.69941020435281587</c:v>
                </c:pt>
                <c:pt idx="1410">
                  <c:v>0.69947403351949555</c:v>
                </c:pt>
                <c:pt idx="1411">
                  <c:v>0.69952738351949562</c:v>
                </c:pt>
                <c:pt idx="1412">
                  <c:v>0.69959790351941864</c:v>
                </c:pt>
                <c:pt idx="1413">
                  <c:v>0.69965756351946595</c:v>
                </c:pt>
                <c:pt idx="1414">
                  <c:v>0.69972541773016583</c:v>
                </c:pt>
                <c:pt idx="1415">
                  <c:v>0.69979746351951855</c:v>
                </c:pt>
                <c:pt idx="1416">
                  <c:v>0.69986994351951792</c:v>
                </c:pt>
                <c:pt idx="1417">
                  <c:v>0.69994910351934592</c:v>
                </c:pt>
                <c:pt idx="1418">
                  <c:v>0.70001638351939732</c:v>
                </c:pt>
                <c:pt idx="1419">
                  <c:v>0.70008164185286148</c:v>
                </c:pt>
                <c:pt idx="1420">
                  <c:v>0.70016009351944364</c:v>
                </c:pt>
                <c:pt idx="1421">
                  <c:v>0.70023733351955364</c:v>
                </c:pt>
                <c:pt idx="1422">
                  <c:v>0.70033121351940708</c:v>
                </c:pt>
                <c:pt idx="1423">
                  <c:v>0.70042223351953381</c:v>
                </c:pt>
                <c:pt idx="1424">
                  <c:v>0.700489787686152</c:v>
                </c:pt>
                <c:pt idx="1425">
                  <c:v>0.70061512351975364</c:v>
                </c:pt>
                <c:pt idx="1426">
                  <c:v>0.7006909235195331</c:v>
                </c:pt>
                <c:pt idx="1427">
                  <c:v>0.70078868351944956</c:v>
                </c:pt>
                <c:pt idx="1428">
                  <c:v>0.70087463351943557</c:v>
                </c:pt>
                <c:pt idx="1429">
                  <c:v>0.7009603229932253</c:v>
                </c:pt>
                <c:pt idx="1430">
                  <c:v>0.7010381835194297</c:v>
                </c:pt>
                <c:pt idx="1431">
                  <c:v>0.70111007351967336</c:v>
                </c:pt>
                <c:pt idx="1432">
                  <c:v>0.70119284351955136</c:v>
                </c:pt>
                <c:pt idx="1433">
                  <c:v>0.70127450351947285</c:v>
                </c:pt>
                <c:pt idx="1434">
                  <c:v>0.70135942351945013</c:v>
                </c:pt>
                <c:pt idx="1435">
                  <c:v>0.70142831246687565</c:v>
                </c:pt>
                <c:pt idx="1436">
                  <c:v>0.7015216535194807</c:v>
                </c:pt>
                <c:pt idx="1437">
                  <c:v>0.70159232351947765</c:v>
                </c:pt>
                <c:pt idx="1438">
                  <c:v>0.70164812351949279</c:v>
                </c:pt>
                <c:pt idx="1439">
                  <c:v>0.70171965226950594</c:v>
                </c:pt>
                <c:pt idx="1440">
                  <c:v>0.70178196351945243</c:v>
                </c:pt>
                <c:pt idx="1441">
                  <c:v>0.70185663351938599</c:v>
                </c:pt>
                <c:pt idx="1442">
                  <c:v>0.70191283351964273</c:v>
                </c:pt>
                <c:pt idx="1443">
                  <c:v>0.70196555351952983</c:v>
                </c:pt>
                <c:pt idx="1444">
                  <c:v>0.70203324930889832</c:v>
                </c:pt>
                <c:pt idx="1445">
                  <c:v>0.70207710351945762</c:v>
                </c:pt>
                <c:pt idx="1446">
                  <c:v>0.70217388351950794</c:v>
                </c:pt>
                <c:pt idx="1447">
                  <c:v>0.70226201351953077</c:v>
                </c:pt>
                <c:pt idx="1448">
                  <c:v>0.70232602351944762</c:v>
                </c:pt>
                <c:pt idx="1449">
                  <c:v>0.70239408088794031</c:v>
                </c:pt>
                <c:pt idx="1450">
                  <c:v>0.70245743351952816</c:v>
                </c:pt>
                <c:pt idx="1451">
                  <c:v>0.70252293351944672</c:v>
                </c:pt>
                <c:pt idx="1452">
                  <c:v>0.70258839351942015</c:v>
                </c:pt>
                <c:pt idx="1453">
                  <c:v>0.7026448235194811</c:v>
                </c:pt>
                <c:pt idx="1454">
                  <c:v>0.70270321773011923</c:v>
                </c:pt>
                <c:pt idx="1455">
                  <c:v>0.7027597335195449</c:v>
                </c:pt>
                <c:pt idx="1456">
                  <c:v>0.70285015351956448</c:v>
                </c:pt>
                <c:pt idx="1457">
                  <c:v>0.70293178351949015</c:v>
                </c:pt>
                <c:pt idx="1458">
                  <c:v>0.7029987735194555</c:v>
                </c:pt>
                <c:pt idx="1459">
                  <c:v>0.70309213351946265</c:v>
                </c:pt>
                <c:pt idx="1460">
                  <c:v>0.70314383351949339</c:v>
                </c:pt>
                <c:pt idx="1461">
                  <c:v>0.7032153035194868</c:v>
                </c:pt>
                <c:pt idx="1462">
                  <c:v>0.70329335351948596</c:v>
                </c:pt>
                <c:pt idx="1463">
                  <c:v>0.70337576351953279</c:v>
                </c:pt>
                <c:pt idx="1464">
                  <c:v>0.70346845983520656</c:v>
                </c:pt>
                <c:pt idx="1465">
                  <c:v>0.7035279835195356</c:v>
                </c:pt>
                <c:pt idx="1466">
                  <c:v>0.70360369351959939</c:v>
                </c:pt>
                <c:pt idx="1467">
                  <c:v>0.70366663351950565</c:v>
                </c:pt>
                <c:pt idx="1468">
                  <c:v>0.70374646351950998</c:v>
                </c:pt>
                <c:pt idx="1469">
                  <c:v>0.70382824601944238</c:v>
                </c:pt>
                <c:pt idx="1470">
                  <c:v>0.70390048351970491</c:v>
                </c:pt>
                <c:pt idx="1471">
                  <c:v>0.70399689351949024</c:v>
                </c:pt>
                <c:pt idx="1472">
                  <c:v>0.70408472351935814</c:v>
                </c:pt>
                <c:pt idx="1473">
                  <c:v>0.70418399351949412</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0.99760393351951526</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1.0036647135195369</c:v>
                </c:pt>
                <c:pt idx="10">
                  <c:v>1.0036699335195178</c:v>
                </c:pt>
                <c:pt idx="11">
                  <c:v>0.99497993351959013</c:v>
                </c:pt>
                <c:pt idx="12">
                  <c:v>1.001923303519457</c:v>
                </c:pt>
                <c:pt idx="13">
                  <c:v>0.99737599351939865</c:v>
                </c:pt>
                <c:pt idx="14">
                  <c:v>0.99504320351962861</c:v>
                </c:pt>
                <c:pt idx="15">
                  <c:v>0.98960167351943262</c:v>
                </c:pt>
                <c:pt idx="16">
                  <c:v>0.98824203351964002</c:v>
                </c:pt>
                <c:pt idx="17">
                  <c:v>0.97691393351951383</c:v>
                </c:pt>
                <c:pt idx="18">
                  <c:v>0.9659113528743577</c:v>
                </c:pt>
                <c:pt idx="19">
                  <c:v>0.95510004463061193</c:v>
                </c:pt>
                <c:pt idx="20">
                  <c:v>0.96606581351962184</c:v>
                </c:pt>
                <c:pt idx="21">
                  <c:v>0.99445363351952665</c:v>
                </c:pt>
                <c:pt idx="22">
                  <c:v>1.015136333519647</c:v>
                </c:pt>
                <c:pt idx="23">
                  <c:v>1.0559297835194266</c:v>
                </c:pt>
                <c:pt idx="24">
                  <c:v>1.1407853735195921</c:v>
                </c:pt>
                <c:pt idx="25">
                  <c:v>1.1156495535196314</c:v>
                </c:pt>
                <c:pt idx="26">
                  <c:v>1.1048279923430329</c:v>
                </c:pt>
                <c:pt idx="27">
                  <c:v>1.6525468263766809</c:v>
                </c:pt>
                <c:pt idx="28">
                  <c:v>2.0037323335195647</c:v>
                </c:pt>
                <c:pt idx="29">
                  <c:v>2.4742276235196767</c:v>
                </c:pt>
                <c:pt idx="30">
                  <c:v>2.838972913519421</c:v>
                </c:pt>
                <c:pt idx="31">
                  <c:v>2.577665073519507</c:v>
                </c:pt>
                <c:pt idx="32">
                  <c:v>1.9827882438644622</c:v>
                </c:pt>
                <c:pt idx="33">
                  <c:v>1.1687530763766067</c:v>
                </c:pt>
                <c:pt idx="34">
                  <c:v>1.5255839335193571</c:v>
                </c:pt>
                <c:pt idx="35">
                  <c:v>1.8276989735194724</c:v>
                </c:pt>
                <c:pt idx="36">
                  <c:v>1.704341213519452</c:v>
                </c:pt>
                <c:pt idx="37">
                  <c:v>1.0722146708932041</c:v>
                </c:pt>
                <c:pt idx="38">
                  <c:v>0.59681113351939563</c:v>
                </c:pt>
                <c:pt idx="39">
                  <c:v>0.11265919351947649</c:v>
                </c:pt>
                <c:pt idx="40">
                  <c:v>-0.6233677008891334</c:v>
                </c:pt>
                <c:pt idx="41">
                  <c:v>-2.4085966861989476</c:v>
                </c:pt>
                <c:pt idx="42">
                  <c:v>-3.1095021064804484</c:v>
                </c:pt>
                <c:pt idx="43">
                  <c:v>-3.5380789664804553</c:v>
                </c:pt>
                <c:pt idx="44">
                  <c:v>-3.5536570164804999</c:v>
                </c:pt>
                <c:pt idx="45">
                  <c:v>-3.6125042064804567</c:v>
                </c:pt>
                <c:pt idx="46">
                  <c:v>-4.0647982064803845</c:v>
                </c:pt>
                <c:pt idx="47">
                  <c:v>-4.7658465358682625</c:v>
                </c:pt>
                <c:pt idx="48">
                  <c:v>-5.1886105464805059</c:v>
                </c:pt>
                <c:pt idx="49">
                  <c:v>-7.7396572887027277</c:v>
                </c:pt>
                <c:pt idx="50">
                  <c:v>-7.9698259664804461</c:v>
                </c:pt>
                <c:pt idx="51">
                  <c:v>-8.0800323464805928</c:v>
                </c:pt>
                <c:pt idx="52">
                  <c:v>-7.8452028064805006</c:v>
                </c:pt>
                <c:pt idx="53">
                  <c:v>-7.4579130664804438</c:v>
                </c:pt>
                <c:pt idx="54">
                  <c:v>-6.9784695664803724</c:v>
                </c:pt>
                <c:pt idx="55">
                  <c:v>-6.1340708339223653</c:v>
                </c:pt>
                <c:pt idx="56">
                  <c:v>-1.832247143403539</c:v>
                </c:pt>
                <c:pt idx="57">
                  <c:v>-0.449873916480513</c:v>
                </c:pt>
                <c:pt idx="58">
                  <c:v>0.65936253351938612</c:v>
                </c:pt>
                <c:pt idx="59">
                  <c:v>2.6879351335194883</c:v>
                </c:pt>
                <c:pt idx="60">
                  <c:v>4.1903614835195189</c:v>
                </c:pt>
                <c:pt idx="61">
                  <c:v>6.1282088735195259</c:v>
                </c:pt>
                <c:pt idx="62">
                  <c:v>7.5962996835193213</c:v>
                </c:pt>
                <c:pt idx="63">
                  <c:v>9.2238481675620481</c:v>
                </c:pt>
                <c:pt idx="64">
                  <c:v>12.884873147805108</c:v>
                </c:pt>
                <c:pt idx="65">
                  <c:v>14.429339833519553</c:v>
                </c:pt>
                <c:pt idx="66">
                  <c:v>14.957707873519432</c:v>
                </c:pt>
                <c:pt idx="67">
                  <c:v>13.710291653519461</c:v>
                </c:pt>
                <c:pt idx="68">
                  <c:v>11.837719333519374</c:v>
                </c:pt>
                <c:pt idx="69">
                  <c:v>8.3655577876862282</c:v>
                </c:pt>
                <c:pt idx="70">
                  <c:v>6.1473341535194646</c:v>
                </c:pt>
                <c:pt idx="71">
                  <c:v>4.5748043035195085</c:v>
                </c:pt>
                <c:pt idx="72">
                  <c:v>4.0850979335195214</c:v>
                </c:pt>
                <c:pt idx="73">
                  <c:v>-1.5520303311862897</c:v>
                </c:pt>
                <c:pt idx="74">
                  <c:v>-3.7524858964804366</c:v>
                </c:pt>
                <c:pt idx="75">
                  <c:v>-6.0724980264804165</c:v>
                </c:pt>
                <c:pt idx="76">
                  <c:v>-7.3058715819445323</c:v>
                </c:pt>
                <c:pt idx="77">
                  <c:v>-8.3843430564805885</c:v>
                </c:pt>
                <c:pt idx="78">
                  <c:v>-9.2051504464806158</c:v>
                </c:pt>
                <c:pt idx="79">
                  <c:v>-10.386074816480523</c:v>
                </c:pt>
                <c:pt idx="80">
                  <c:v>-11.017839536480649</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-7.7086984964805803</c:v>
                </c:pt>
                <c:pt idx="89">
                  <c:v>-7.5465729664804755</c:v>
                </c:pt>
                <c:pt idx="90">
                  <c:v>-6.4431781177625993</c:v>
                </c:pt>
                <c:pt idx="91">
                  <c:v>-6.2428468664804369</c:v>
                </c:pt>
                <c:pt idx="92">
                  <c:v>-5.8605380764803376</c:v>
                </c:pt>
                <c:pt idx="93">
                  <c:v>-5.2367405613259725</c:v>
                </c:pt>
                <c:pt idx="94">
                  <c:v>-4.8589191164803651</c:v>
                </c:pt>
                <c:pt idx="95">
                  <c:v>-4.2802592664804076</c:v>
                </c:pt>
                <c:pt idx="96">
                  <c:v>-3.4381939264804382</c:v>
                </c:pt>
                <c:pt idx="97">
                  <c:v>-2.7048326664804012</c:v>
                </c:pt>
                <c:pt idx="98">
                  <c:v>-1.8526018664804127</c:v>
                </c:pt>
                <c:pt idx="99">
                  <c:v>0.35565416079222761</c:v>
                </c:pt>
                <c:pt idx="100">
                  <c:v>0.61464860351943007</c:v>
                </c:pt>
                <c:pt idx="101">
                  <c:v>0.71461998351946965</c:v>
                </c:pt>
                <c:pt idx="102">
                  <c:v>0.69645255351962021</c:v>
                </c:pt>
                <c:pt idx="103">
                  <c:v>0.5870385835197135</c:v>
                </c:pt>
                <c:pt idx="104">
                  <c:v>0.5222603476609885</c:v>
                </c:pt>
                <c:pt idx="105">
                  <c:v>0.55059812469592351</c:v>
                </c:pt>
                <c:pt idx="106">
                  <c:v>0.52260393351947898</c:v>
                </c:pt>
                <c:pt idx="107">
                  <c:v>0.56309033351965365</c:v>
                </c:pt>
                <c:pt idx="108">
                  <c:v>0.63070702351950814</c:v>
                </c:pt>
                <c:pt idx="109">
                  <c:v>0.54763841351948206</c:v>
                </c:pt>
                <c:pt idx="110">
                  <c:v>0.27703743351938215</c:v>
                </c:pt>
                <c:pt idx="111">
                  <c:v>-0.13723396648055086</c:v>
                </c:pt>
                <c:pt idx="112">
                  <c:v>-0.48616831648024628</c:v>
                </c:pt>
                <c:pt idx="113">
                  <c:v>-0.68252223314719662</c:v>
                </c:pt>
                <c:pt idx="114">
                  <c:v>-1.0948023521949017</c:v>
                </c:pt>
                <c:pt idx="115">
                  <c:v>-1.5502433164803477</c:v>
                </c:pt>
                <c:pt idx="116">
                  <c:v>-2.2414595464804852</c:v>
                </c:pt>
                <c:pt idx="117">
                  <c:v>-2.6437599664804052</c:v>
                </c:pt>
                <c:pt idx="118">
                  <c:v>-3.1465558764805053</c:v>
                </c:pt>
                <c:pt idx="119">
                  <c:v>-3.6320917227303697</c:v>
                </c:pt>
                <c:pt idx="120">
                  <c:v>-4.1925985132888695</c:v>
                </c:pt>
                <c:pt idx="121">
                  <c:v>-4.9719474363434362</c:v>
                </c:pt>
                <c:pt idx="122">
                  <c:v>-4.8905409064804299</c:v>
                </c:pt>
                <c:pt idx="123">
                  <c:v>-4.7467914064804972</c:v>
                </c:pt>
                <c:pt idx="124">
                  <c:v>-4.5463974707357835</c:v>
                </c:pt>
                <c:pt idx="125">
                  <c:v>-4.4816486964804465</c:v>
                </c:pt>
                <c:pt idx="126">
                  <c:v>-4.5075531064802448</c:v>
                </c:pt>
                <c:pt idx="127">
                  <c:v>-4.5209042064804033</c:v>
                </c:pt>
                <c:pt idx="128">
                  <c:v>-4.183690366480576</c:v>
                </c:pt>
                <c:pt idx="129">
                  <c:v>-3.8210669258553764</c:v>
                </c:pt>
                <c:pt idx="130">
                  <c:v>-2.0501334349014972</c:v>
                </c:pt>
                <c:pt idx="131">
                  <c:v>-2.0359602464804452</c:v>
                </c:pt>
                <c:pt idx="132">
                  <c:v>-2.2165860264805701</c:v>
                </c:pt>
                <c:pt idx="133">
                  <c:v>-2.2851971764804295</c:v>
                </c:pt>
                <c:pt idx="134">
                  <c:v>-2.1773754864805572</c:v>
                </c:pt>
                <c:pt idx="135">
                  <c:v>-1.814311466480462</c:v>
                </c:pt>
                <c:pt idx="136">
                  <c:v>-1.6328560664804861</c:v>
                </c:pt>
                <c:pt idx="137">
                  <c:v>-1.3892660664804595</c:v>
                </c:pt>
                <c:pt idx="138">
                  <c:v>-1.7653446164803739</c:v>
                </c:pt>
                <c:pt idx="139">
                  <c:v>-1.9899189864803621</c:v>
                </c:pt>
                <c:pt idx="140">
                  <c:v>-2.1645794564803866</c:v>
                </c:pt>
                <c:pt idx="141">
                  <c:v>-2.3021602364804608</c:v>
                </c:pt>
                <c:pt idx="142">
                  <c:v>-2.373793566480435</c:v>
                </c:pt>
                <c:pt idx="143">
                  <c:v>-2.527289326480485</c:v>
                </c:pt>
                <c:pt idx="144">
                  <c:v>-2.6986176049419872</c:v>
                </c:pt>
                <c:pt idx="145">
                  <c:v>-3.4027651608201928</c:v>
                </c:pt>
                <c:pt idx="146">
                  <c:v>-3.6413038442582462</c:v>
                </c:pt>
                <c:pt idx="147">
                  <c:v>-3.9827860864803042</c:v>
                </c:pt>
                <c:pt idx="148">
                  <c:v>-4.1551943664803721</c:v>
                </c:pt>
                <c:pt idx="149">
                  <c:v>-3.7195515764802582</c:v>
                </c:pt>
                <c:pt idx="150">
                  <c:v>-2.6867021364804629</c:v>
                </c:pt>
                <c:pt idx="151">
                  <c:v>-1.1174311764805083</c:v>
                </c:pt>
                <c:pt idx="152">
                  <c:v>0.21639514004121499</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5.6109166994770208</c:v>
                </c:pt>
                <c:pt idx="161">
                  <c:v>5.6754216478052815</c:v>
                </c:pt>
                <c:pt idx="162">
                  <c:v>3.7018903038898667</c:v>
                </c:pt>
                <c:pt idx="163">
                  <c:v>2.844613893519603</c:v>
                </c:pt>
                <c:pt idx="164">
                  <c:v>1.4736255335195798</c:v>
                </c:pt>
                <c:pt idx="165">
                  <c:v>0.55724719351947405</c:v>
                </c:pt>
                <c:pt idx="166">
                  <c:v>-0.39907632910672047</c:v>
                </c:pt>
                <c:pt idx="167">
                  <c:v>-1.1750914664803815</c:v>
                </c:pt>
                <c:pt idx="168">
                  <c:v>-2.0324654664805246</c:v>
                </c:pt>
                <c:pt idx="169">
                  <c:v>-2.4171401969152977</c:v>
                </c:pt>
                <c:pt idx="170">
                  <c:v>-5.4026426074640126</c:v>
                </c:pt>
                <c:pt idx="171">
                  <c:v>-6.13283174356377</c:v>
                </c:pt>
                <c:pt idx="172">
                  <c:v>-6.6859558964803645</c:v>
                </c:pt>
                <c:pt idx="173">
                  <c:v>-7.4915775664807045</c:v>
                </c:pt>
                <c:pt idx="174">
                  <c:v>-8.4142971664805764</c:v>
                </c:pt>
                <c:pt idx="175">
                  <c:v>-10.231543626480358</c:v>
                </c:pt>
                <c:pt idx="176">
                  <c:v>-11.607043266480471</c:v>
                </c:pt>
                <c:pt idx="177">
                  <c:v>-12.643508538390563</c:v>
                </c:pt>
                <c:pt idx="178">
                  <c:v>-13.42517320933765</c:v>
                </c:pt>
                <c:pt idx="179">
                  <c:v>-13.392775926480454</c:v>
                </c:pt>
                <c:pt idx="180">
                  <c:v>-13.162946056480434</c:v>
                </c:pt>
                <c:pt idx="181">
                  <c:v>-12.723856355140327</c:v>
                </c:pt>
                <c:pt idx="182">
                  <c:v>-11.893672686480414</c:v>
                </c:pt>
                <c:pt idx="183">
                  <c:v>-11.56579186648063</c:v>
                </c:pt>
                <c:pt idx="184">
                  <c:v>-11.366707666480472</c:v>
                </c:pt>
                <c:pt idx="185">
                  <c:v>-11.01401701648062</c:v>
                </c:pt>
                <c:pt idx="186">
                  <c:v>-10.850904347730562</c:v>
                </c:pt>
                <c:pt idx="187">
                  <c:v>-8.8816060664804724</c:v>
                </c:pt>
                <c:pt idx="188">
                  <c:v>-8.7403562685006477</c:v>
                </c:pt>
                <c:pt idx="189">
                  <c:v>-8.1623765264804877</c:v>
                </c:pt>
                <c:pt idx="190">
                  <c:v>-7.624025916480532</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11.331432213519424</c:v>
                </c:pt>
                <c:pt idx="200">
                  <c:v>11.765482374379745</c:v>
                </c:pt>
                <c:pt idx="201">
                  <c:v>12.123224600186205</c:v>
                </c:pt>
                <c:pt idx="202">
                  <c:v>12.008918933519505</c:v>
                </c:pt>
                <c:pt idx="203">
                  <c:v>11.584302233519496</c:v>
                </c:pt>
                <c:pt idx="204">
                  <c:v>10.22323898351959</c:v>
                </c:pt>
                <c:pt idx="205">
                  <c:v>8.3519235335196242</c:v>
                </c:pt>
                <c:pt idx="206">
                  <c:v>7.1571559747566234</c:v>
                </c:pt>
                <c:pt idx="207">
                  <c:v>6.2791003035194137</c:v>
                </c:pt>
                <c:pt idx="208">
                  <c:v>5.6231568735195339</c:v>
                </c:pt>
                <c:pt idx="209">
                  <c:v>5.0415042493090754</c:v>
                </c:pt>
                <c:pt idx="210">
                  <c:v>2.2415943416828492</c:v>
                </c:pt>
                <c:pt idx="211">
                  <c:v>1.5184287147695839</c:v>
                </c:pt>
                <c:pt idx="212">
                  <c:v>0.51023233351955355</c:v>
                </c:pt>
                <c:pt idx="213">
                  <c:v>-1.0140136464805067</c:v>
                </c:pt>
                <c:pt idx="214">
                  <c:v>-2.4592566064804777</c:v>
                </c:pt>
                <c:pt idx="215">
                  <c:v>-4.0347336164804855</c:v>
                </c:pt>
                <c:pt idx="216">
                  <c:v>-5.5372314664804625</c:v>
                </c:pt>
                <c:pt idx="217">
                  <c:v>-6.0379160664805047</c:v>
                </c:pt>
                <c:pt idx="218">
                  <c:v>-7.5313185950519594</c:v>
                </c:pt>
                <c:pt idx="219">
                  <c:v>-7.1816406264803732</c:v>
                </c:pt>
                <c:pt idx="220">
                  <c:v>-6.8000946559543314</c:v>
                </c:pt>
                <c:pt idx="221">
                  <c:v>-6.3201982364804756</c:v>
                </c:pt>
                <c:pt idx="222">
                  <c:v>-5.7014441164805163</c:v>
                </c:pt>
                <c:pt idx="223">
                  <c:v>-5.1559115564805991</c:v>
                </c:pt>
                <c:pt idx="224">
                  <c:v>-4.2356985109248493</c:v>
                </c:pt>
                <c:pt idx="225">
                  <c:v>-3.4808758164803919</c:v>
                </c:pt>
                <c:pt idx="226">
                  <c:v>-3.2606311864805013</c:v>
                </c:pt>
                <c:pt idx="227">
                  <c:v>-3.4690186064806587</c:v>
                </c:pt>
                <c:pt idx="228">
                  <c:v>-3.8783930664803195</c:v>
                </c:pt>
                <c:pt idx="229">
                  <c:v>-4.6646418341573366</c:v>
                </c:pt>
                <c:pt idx="230">
                  <c:v>-4.8868952564802459</c:v>
                </c:pt>
                <c:pt idx="231">
                  <c:v>-4.755002286480547</c:v>
                </c:pt>
                <c:pt idx="232">
                  <c:v>-4.7726050364803712</c:v>
                </c:pt>
                <c:pt idx="233">
                  <c:v>-5.2423998729320704</c:v>
                </c:pt>
                <c:pt idx="234">
                  <c:v>-6.3819753064804745</c:v>
                </c:pt>
                <c:pt idx="235">
                  <c:v>-7.2480798064805185</c:v>
                </c:pt>
                <c:pt idx="236">
                  <c:v>-7.7275724664804564</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-3.5483815164805814</c:v>
                </c:pt>
                <c:pt idx="245">
                  <c:v>-1.9955065664805038</c:v>
                </c:pt>
                <c:pt idx="246">
                  <c:v>-0.33138866648065068</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15.128278703519458</c:v>
                </c:pt>
                <c:pt idx="259">
                  <c:v>15.852261823519456</c:v>
                </c:pt>
                <c:pt idx="260">
                  <c:v>16.206841653519461</c:v>
                </c:pt>
                <c:pt idx="261">
                  <c:v>16.380029345890719</c:v>
                </c:pt>
                <c:pt idx="262">
                  <c:v>16.045707691095323</c:v>
                </c:pt>
                <c:pt idx="263">
                  <c:v>15.339492053519461</c:v>
                </c:pt>
                <c:pt idx="264">
                  <c:v>14.675372153519501</c:v>
                </c:pt>
                <c:pt idx="265">
                  <c:v>13.200534890966388</c:v>
                </c:pt>
                <c:pt idx="266">
                  <c:v>11.379901913519504</c:v>
                </c:pt>
                <c:pt idx="267">
                  <c:v>9.4120361935194747</c:v>
                </c:pt>
                <c:pt idx="268">
                  <c:v>7.941372413519602</c:v>
                </c:pt>
                <c:pt idx="269">
                  <c:v>6.6505143635195338</c:v>
                </c:pt>
                <c:pt idx="270">
                  <c:v>5.1154401835195529</c:v>
                </c:pt>
                <c:pt idx="271">
                  <c:v>3.7956799635195848</c:v>
                </c:pt>
                <c:pt idx="272">
                  <c:v>2.0423496635195826</c:v>
                </c:pt>
                <c:pt idx="273">
                  <c:v>0.35058192351971296</c:v>
                </c:pt>
                <c:pt idx="274">
                  <c:v>-0.52214731922782676</c:v>
                </c:pt>
                <c:pt idx="275">
                  <c:v>-2.1754534664805187</c:v>
                </c:pt>
                <c:pt idx="276">
                  <c:v>-7.8455872963654221</c:v>
                </c:pt>
                <c:pt idx="277">
                  <c:v>-8.5381036464803639</c:v>
                </c:pt>
                <c:pt idx="278">
                  <c:v>-8.9139486764805582</c:v>
                </c:pt>
                <c:pt idx="279">
                  <c:v>-9.6005296064804071</c:v>
                </c:pt>
                <c:pt idx="280">
                  <c:v>-9.9193410664804187</c:v>
                </c:pt>
                <c:pt idx="281">
                  <c:v>-9.9009182864805716</c:v>
                </c:pt>
                <c:pt idx="282">
                  <c:v>-9.8330596664806507</c:v>
                </c:pt>
                <c:pt idx="283">
                  <c:v>-9.4781289264804727</c:v>
                </c:pt>
                <c:pt idx="284">
                  <c:v>-9.0433033594098617</c:v>
                </c:pt>
                <c:pt idx="285">
                  <c:v>-8.7715765164804367</c:v>
                </c:pt>
                <c:pt idx="286">
                  <c:v>-9.1013708064803982</c:v>
                </c:pt>
                <c:pt idx="287">
                  <c:v>-9.5356667664804036</c:v>
                </c:pt>
                <c:pt idx="288">
                  <c:v>-9.8407796464805131</c:v>
                </c:pt>
                <c:pt idx="289">
                  <c:v>-9.8064205164803457</c:v>
                </c:pt>
                <c:pt idx="290">
                  <c:v>-10.023055045203847</c:v>
                </c:pt>
                <c:pt idx="291">
                  <c:v>-9.6000789564803988</c:v>
                </c:pt>
                <c:pt idx="292">
                  <c:v>-8.66694772648043</c:v>
                </c:pt>
                <c:pt idx="293">
                  <c:v>-7.6109585864803835</c:v>
                </c:pt>
                <c:pt idx="294">
                  <c:v>-6.704611746480694</c:v>
                </c:pt>
                <c:pt idx="295">
                  <c:v>-5.6340587761578655</c:v>
                </c:pt>
                <c:pt idx="296">
                  <c:v>-4.5634967264805075</c:v>
                </c:pt>
                <c:pt idx="297">
                  <c:v>-2.9835809664805892</c:v>
                </c:pt>
                <c:pt idx="298">
                  <c:v>-1.8784424264803368</c:v>
                </c:pt>
                <c:pt idx="299">
                  <c:v>-0.80180407648043839</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11.557387033519623</c:v>
                </c:pt>
                <c:pt idx="308">
                  <c:v>12.221426033519521</c:v>
                </c:pt>
                <c:pt idx="309">
                  <c:v>12.229372683519419</c:v>
                </c:pt>
                <c:pt idx="310">
                  <c:v>12.445513233519454</c:v>
                </c:pt>
                <c:pt idx="311">
                  <c:v>12.680477233519539</c:v>
                </c:pt>
                <c:pt idx="312">
                  <c:v>12.659538276953972</c:v>
                </c:pt>
                <c:pt idx="313">
                  <c:v>12.376798023519386</c:v>
                </c:pt>
                <c:pt idx="314">
                  <c:v>12.05099498351953</c:v>
                </c:pt>
                <c:pt idx="315">
                  <c:v>11.731176753519359</c:v>
                </c:pt>
                <c:pt idx="316">
                  <c:v>11.338825643519556</c:v>
                </c:pt>
                <c:pt idx="317">
                  <c:v>11.054148213519516</c:v>
                </c:pt>
                <c:pt idx="318">
                  <c:v>10.888308988464548</c:v>
                </c:pt>
                <c:pt idx="319">
                  <c:v>10.67459428351942</c:v>
                </c:pt>
                <c:pt idx="320">
                  <c:v>10.409615543519704</c:v>
                </c:pt>
                <c:pt idx="321">
                  <c:v>10.062664333519516</c:v>
                </c:pt>
                <c:pt idx="322">
                  <c:v>9.3447225435195929</c:v>
                </c:pt>
                <c:pt idx="323">
                  <c:v>8.1375900446306186</c:v>
                </c:pt>
                <c:pt idx="324">
                  <c:v>6.6820770635196283</c:v>
                </c:pt>
                <c:pt idx="325">
                  <c:v>5.034072623519549</c:v>
                </c:pt>
                <c:pt idx="326">
                  <c:v>3.53788153351951</c:v>
                </c:pt>
                <c:pt idx="327">
                  <c:v>1.8167382335194708</c:v>
                </c:pt>
                <c:pt idx="328">
                  <c:v>0.20452082351965817</c:v>
                </c:pt>
                <c:pt idx="329">
                  <c:v>-1.819191416480507</c:v>
                </c:pt>
                <c:pt idx="330">
                  <c:v>-3.3266969264805608</c:v>
                </c:pt>
                <c:pt idx="331">
                  <c:v>-4.8609586464805581</c:v>
                </c:pt>
                <c:pt idx="332">
                  <c:v>-6.0397773964805115</c:v>
                </c:pt>
                <c:pt idx="333">
                  <c:v>-7.145653806480567</c:v>
                </c:pt>
                <c:pt idx="334">
                  <c:v>-8.2203195664806259</c:v>
                </c:pt>
                <c:pt idx="335">
                  <c:v>-9.2670788064804999</c:v>
                </c:pt>
                <c:pt idx="336">
                  <c:v>-9.8753537464805685</c:v>
                </c:pt>
                <c:pt idx="337">
                  <c:v>-10.225429206480404</c:v>
                </c:pt>
                <c:pt idx="338">
                  <c:v>-10.589571480621919</c:v>
                </c:pt>
                <c:pt idx="339">
                  <c:v>-11.118065966480481</c:v>
                </c:pt>
                <c:pt idx="340">
                  <c:v>-11.550527626480559</c:v>
                </c:pt>
                <c:pt idx="341">
                  <c:v>-11.961480696480502</c:v>
                </c:pt>
                <c:pt idx="342">
                  <c:v>-12.215028366480448</c:v>
                </c:pt>
                <c:pt idx="343">
                  <c:v>-12.539986698059536</c:v>
                </c:pt>
                <c:pt idx="344">
                  <c:v>-12.919620386480489</c:v>
                </c:pt>
                <c:pt idx="345">
                  <c:v>-13.447359966480418</c:v>
                </c:pt>
                <c:pt idx="346">
                  <c:v>-13.883406666480544</c:v>
                </c:pt>
                <c:pt idx="347">
                  <c:v>-14.452700886480507</c:v>
                </c:pt>
                <c:pt idx="348">
                  <c:v>-14.729001616480501</c:v>
                </c:pt>
                <c:pt idx="349">
                  <c:v>-14.704033375758819</c:v>
                </c:pt>
                <c:pt idx="350">
                  <c:v>-14.525603326480507</c:v>
                </c:pt>
                <c:pt idx="351">
                  <c:v>-14.273128566480468</c:v>
                </c:pt>
                <c:pt idx="352">
                  <c:v>-13.922334266480506</c:v>
                </c:pt>
                <c:pt idx="353">
                  <c:v>-13.440789906480621</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-5.5225266664805002</c:v>
                </c:pt>
                <c:pt idx="363">
                  <c:v>-3.8818580364804767</c:v>
                </c:pt>
                <c:pt idx="364">
                  <c:v>-2.7348168764803988</c:v>
                </c:pt>
                <c:pt idx="365">
                  <c:v>-1.7667290345655289</c:v>
                </c:pt>
                <c:pt idx="366">
                  <c:v>-0.89897581648044655</c:v>
                </c:pt>
                <c:pt idx="367">
                  <c:v>0.56354921351953891</c:v>
                </c:pt>
                <c:pt idx="368">
                  <c:v>1.9145354635193721</c:v>
                </c:pt>
                <c:pt idx="369">
                  <c:v>3.1564649135194793</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1.0569942735194742</c:v>
                </c:pt>
                <c:pt idx="382">
                  <c:v>0.47646354351945847</c:v>
                </c:pt>
                <c:pt idx="383">
                  <c:v>-0.13242667648054862</c:v>
                </c:pt>
                <c:pt idx="384">
                  <c:v>-0.70184205648047526</c:v>
                </c:pt>
                <c:pt idx="385">
                  <c:v>-1.1663045664806497</c:v>
                </c:pt>
                <c:pt idx="386">
                  <c:v>-1.7291287697771898</c:v>
                </c:pt>
                <c:pt idx="387">
                  <c:v>-2.0844990664804808</c:v>
                </c:pt>
                <c:pt idx="388">
                  <c:v>-2.8936619564803872</c:v>
                </c:pt>
                <c:pt idx="389">
                  <c:v>-3.8691237364805202</c:v>
                </c:pt>
                <c:pt idx="390">
                  <c:v>-5.4871206064805449</c:v>
                </c:pt>
                <c:pt idx="391">
                  <c:v>-6.4726185395988836</c:v>
                </c:pt>
                <c:pt idx="392">
                  <c:v>-7.824845616480415</c:v>
                </c:pt>
                <c:pt idx="393">
                  <c:v>-8.6840960164803711</c:v>
                </c:pt>
                <c:pt idx="394">
                  <c:v>-9.4957398464804985</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-11.862299530398186</c:v>
                </c:pt>
                <c:pt idx="403">
                  <c:v>-11.589605646480464</c:v>
                </c:pt>
                <c:pt idx="404">
                  <c:v>-11.427976946480568</c:v>
                </c:pt>
                <c:pt idx="405">
                  <c:v>-11.486387256480409</c:v>
                </c:pt>
                <c:pt idx="406">
                  <c:v>-11.628890026480418</c:v>
                </c:pt>
                <c:pt idx="407">
                  <c:v>-11.709496303039666</c:v>
                </c:pt>
                <c:pt idx="408">
                  <c:v>-11.896873166480471</c:v>
                </c:pt>
                <c:pt idx="409">
                  <c:v>-12.038803756480318</c:v>
                </c:pt>
                <c:pt idx="410">
                  <c:v>-12.128393856480548</c:v>
                </c:pt>
                <c:pt idx="411">
                  <c:v>-12.185612906480429</c:v>
                </c:pt>
                <c:pt idx="412">
                  <c:v>-12.421222031997743</c:v>
                </c:pt>
                <c:pt idx="413">
                  <c:v>-12.591953166480446</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-2.6244306464803562</c:v>
                </c:pt>
                <c:pt idx="423">
                  <c:v>-1.2577645164805893</c:v>
                </c:pt>
                <c:pt idx="424">
                  <c:v>-0.45113216538169382</c:v>
                </c:pt>
                <c:pt idx="425">
                  <c:v>0.65822402351956777</c:v>
                </c:pt>
                <c:pt idx="426">
                  <c:v>1.5261596335194838</c:v>
                </c:pt>
                <c:pt idx="427">
                  <c:v>2.8609436106028308</c:v>
                </c:pt>
                <c:pt idx="428">
                  <c:v>7.1621239335195765</c:v>
                </c:pt>
                <c:pt idx="429">
                  <c:v>7.4362435535196632</c:v>
                </c:pt>
                <c:pt idx="430">
                  <c:v>8.0101363314787228</c:v>
                </c:pt>
                <c:pt idx="431">
                  <c:v>8.348858273519518</c:v>
                </c:pt>
                <c:pt idx="432">
                  <c:v>8.2623537435196219</c:v>
                </c:pt>
                <c:pt idx="433">
                  <c:v>7.7546337435195394</c:v>
                </c:pt>
                <c:pt idx="434">
                  <c:v>7.2296892635194165</c:v>
                </c:pt>
                <c:pt idx="435">
                  <c:v>6.6027379091292788</c:v>
                </c:pt>
                <c:pt idx="436">
                  <c:v>6.3269136754550361</c:v>
                </c:pt>
                <c:pt idx="437">
                  <c:v>3.4071733382814293</c:v>
                </c:pt>
                <c:pt idx="438">
                  <c:v>3.1200813735194832</c:v>
                </c:pt>
                <c:pt idx="439">
                  <c:v>2.7599549335194378</c:v>
                </c:pt>
                <c:pt idx="440">
                  <c:v>2.0180178335195067</c:v>
                </c:pt>
                <c:pt idx="441">
                  <c:v>1.3329522163477781</c:v>
                </c:pt>
                <c:pt idx="442">
                  <c:v>0.53975045351934781</c:v>
                </c:pt>
                <c:pt idx="443">
                  <c:v>-0.43190211648061488</c:v>
                </c:pt>
                <c:pt idx="444">
                  <c:v>-1.11351594648049</c:v>
                </c:pt>
                <c:pt idx="445">
                  <c:v>-1.006966236480449</c:v>
                </c:pt>
                <c:pt idx="446">
                  <c:v>-0.4371336422380665</c:v>
                </c:pt>
                <c:pt idx="447">
                  <c:v>-2.7428306480303002E-2</c:v>
                </c:pt>
                <c:pt idx="448">
                  <c:v>0.10544021351952891</c:v>
                </c:pt>
                <c:pt idx="449">
                  <c:v>-0.22077881648044695</c:v>
                </c:pt>
                <c:pt idx="450">
                  <c:v>-0.68365827648054511</c:v>
                </c:pt>
                <c:pt idx="451">
                  <c:v>-1.0786410664804293</c:v>
                </c:pt>
                <c:pt idx="452">
                  <c:v>-1.2299082964805992</c:v>
                </c:pt>
                <c:pt idx="453">
                  <c:v>-1.1662378464805305</c:v>
                </c:pt>
                <c:pt idx="454">
                  <c:v>-0.85268712648043365</c:v>
                </c:pt>
                <c:pt idx="455">
                  <c:v>-0.5757798164806216</c:v>
                </c:pt>
                <c:pt idx="456">
                  <c:v>-0.41535061967201242</c:v>
                </c:pt>
                <c:pt idx="457">
                  <c:v>-0.38172922648047347</c:v>
                </c:pt>
                <c:pt idx="458">
                  <c:v>-0.43168281648060342</c:v>
                </c:pt>
                <c:pt idx="459">
                  <c:v>-0.57705435648049008</c:v>
                </c:pt>
                <c:pt idx="460">
                  <c:v>-0.80355908648039165</c:v>
                </c:pt>
                <c:pt idx="461">
                  <c:v>-0.88976422032673952</c:v>
                </c:pt>
                <c:pt idx="462">
                  <c:v>-0.74083542648048994</c:v>
                </c:pt>
                <c:pt idx="463">
                  <c:v>-0.60709926648043444</c:v>
                </c:pt>
                <c:pt idx="464">
                  <c:v>-0.45729726648035279</c:v>
                </c:pt>
                <c:pt idx="465">
                  <c:v>6.3672533519550711E-2</c:v>
                </c:pt>
                <c:pt idx="466">
                  <c:v>0.46960040091084998</c:v>
                </c:pt>
                <c:pt idx="467">
                  <c:v>0.45070961351957806</c:v>
                </c:pt>
                <c:pt idx="468">
                  <c:v>0.46057019351961598</c:v>
                </c:pt>
                <c:pt idx="469">
                  <c:v>0.52483503351951066</c:v>
                </c:pt>
                <c:pt idx="470">
                  <c:v>0.67989868351952842</c:v>
                </c:pt>
                <c:pt idx="471">
                  <c:v>0.69317734766093508</c:v>
                </c:pt>
                <c:pt idx="472">
                  <c:v>0.74891541351961388</c:v>
                </c:pt>
                <c:pt idx="473">
                  <c:v>0.74904273351947637</c:v>
                </c:pt>
                <c:pt idx="474">
                  <c:v>0.75251593351939206</c:v>
                </c:pt>
                <c:pt idx="475">
                  <c:v>0.72680578351962422</c:v>
                </c:pt>
                <c:pt idx="476">
                  <c:v>0.72471896509854661</c:v>
                </c:pt>
                <c:pt idx="477">
                  <c:v>0.71640743351948055</c:v>
                </c:pt>
                <c:pt idx="478">
                  <c:v>0.70704593351956901</c:v>
                </c:pt>
                <c:pt idx="479">
                  <c:v>0.72167937351972233</c:v>
                </c:pt>
                <c:pt idx="480">
                  <c:v>0.71451723351940299</c:v>
                </c:pt>
                <c:pt idx="481">
                  <c:v>0.64116787291328725</c:v>
                </c:pt>
                <c:pt idx="482">
                  <c:v>0.74030709351947843</c:v>
                </c:pt>
                <c:pt idx="483">
                  <c:v>0.70307005351941343</c:v>
                </c:pt>
                <c:pt idx="484">
                  <c:v>0.72418422351958855</c:v>
                </c:pt>
                <c:pt idx="485">
                  <c:v>0.70605449351944705</c:v>
                </c:pt>
                <c:pt idx="486">
                  <c:v>0.71628811246687185</c:v>
                </c:pt>
                <c:pt idx="487">
                  <c:v>0.72007541351966808</c:v>
                </c:pt>
                <c:pt idx="488">
                  <c:v>0.71195981351948834</c:v>
                </c:pt>
                <c:pt idx="489">
                  <c:v>0.72585387351940034</c:v>
                </c:pt>
                <c:pt idx="490">
                  <c:v>0.72210433351945502</c:v>
                </c:pt>
                <c:pt idx="491">
                  <c:v>0.73188258943343953</c:v>
                </c:pt>
                <c:pt idx="492">
                  <c:v>0.72409707351944697</c:v>
                </c:pt>
                <c:pt idx="493">
                  <c:v>0.73010392351959486</c:v>
                </c:pt>
                <c:pt idx="494">
                  <c:v>0.71507436830214033</c:v>
                </c:pt>
                <c:pt idx="495">
                  <c:v>0.72227370999016216</c:v>
                </c:pt>
                <c:pt idx="496">
                  <c:v>0.72099216351954065</c:v>
                </c:pt>
                <c:pt idx="497">
                  <c:v>0.72378072839146068</c:v>
                </c:pt>
                <c:pt idx="498">
                  <c:v>0.72283438351956875</c:v>
                </c:pt>
                <c:pt idx="499">
                  <c:v>0.7219439935195906</c:v>
                </c:pt>
                <c:pt idx="500">
                  <c:v>0.72220870351945665</c:v>
                </c:pt>
                <c:pt idx="501">
                  <c:v>0.73060503351956929</c:v>
                </c:pt>
                <c:pt idx="502">
                  <c:v>0.73052686830206426</c:v>
                </c:pt>
                <c:pt idx="503">
                  <c:v>0.75891393351951053</c:v>
                </c:pt>
                <c:pt idx="504">
                  <c:v>0.75905197351954956</c:v>
                </c:pt>
                <c:pt idx="505">
                  <c:v>0.76216979351957814</c:v>
                </c:pt>
                <c:pt idx="506">
                  <c:v>0.76479294351939786</c:v>
                </c:pt>
                <c:pt idx="507">
                  <c:v>0.7683220835195369</c:v>
                </c:pt>
                <c:pt idx="508">
                  <c:v>0.77111100422654144</c:v>
                </c:pt>
                <c:pt idx="509">
                  <c:v>0.77532222351958313</c:v>
                </c:pt>
                <c:pt idx="510">
                  <c:v>0.77778008351950489</c:v>
                </c:pt>
                <c:pt idx="511">
                  <c:v>0.77788313351952565</c:v>
                </c:pt>
                <c:pt idx="512">
                  <c:v>0.77802103351942586</c:v>
                </c:pt>
                <c:pt idx="513">
                  <c:v>0.77941100422670262</c:v>
                </c:pt>
                <c:pt idx="514">
                  <c:v>0.77726031351956382</c:v>
                </c:pt>
                <c:pt idx="515">
                  <c:v>0.77704223351942647</c:v>
                </c:pt>
                <c:pt idx="516">
                  <c:v>0.77704393351943923</c:v>
                </c:pt>
                <c:pt idx="517">
                  <c:v>0.7765617460194677</c:v>
                </c:pt>
                <c:pt idx="518">
                  <c:v>0.77385113351944557</c:v>
                </c:pt>
                <c:pt idx="519">
                  <c:v>0.77380393351951937</c:v>
                </c:pt>
                <c:pt idx="520">
                  <c:v>0.77391793351954352</c:v>
                </c:pt>
                <c:pt idx="521">
                  <c:v>0.77417701351953627</c:v>
                </c:pt>
                <c:pt idx="522">
                  <c:v>0.77429893351952039</c:v>
                </c:pt>
                <c:pt idx="523">
                  <c:v>0.77429893351952039</c:v>
                </c:pt>
                <c:pt idx="524">
                  <c:v>0.77429893351949253</c:v>
                </c:pt>
                <c:pt idx="525">
                  <c:v>0.7751660835196077</c:v>
                </c:pt>
                <c:pt idx="526">
                  <c:v>0.77533393351960589</c:v>
                </c:pt>
                <c:pt idx="527">
                  <c:v>0.77533393351960589</c:v>
                </c:pt>
                <c:pt idx="528">
                  <c:v>0.7753339335195929</c:v>
                </c:pt>
                <c:pt idx="529">
                  <c:v>0.77533393351956326</c:v>
                </c:pt>
                <c:pt idx="530">
                  <c:v>0.77533393351960589</c:v>
                </c:pt>
                <c:pt idx="531">
                  <c:v>0.77533393351960589</c:v>
                </c:pt>
                <c:pt idx="532">
                  <c:v>0.77533393351960589</c:v>
                </c:pt>
                <c:pt idx="533">
                  <c:v>0.77533393351960589</c:v>
                </c:pt>
                <c:pt idx="534">
                  <c:v>0.77414019882543561</c:v>
                </c:pt>
                <c:pt idx="535">
                  <c:v>0.77333393351938351</c:v>
                </c:pt>
                <c:pt idx="536">
                  <c:v>0.77333393351938351</c:v>
                </c:pt>
                <c:pt idx="537">
                  <c:v>0.77333393351938351</c:v>
                </c:pt>
                <c:pt idx="538">
                  <c:v>0.77357852875751121</c:v>
                </c:pt>
                <c:pt idx="539">
                  <c:v>0.77345993351940712</c:v>
                </c:pt>
                <c:pt idx="540">
                  <c:v>0.77334149351938519</c:v>
                </c:pt>
                <c:pt idx="541">
                  <c:v>0.77333393351938351</c:v>
                </c:pt>
                <c:pt idx="542">
                  <c:v>0.77333393351938351</c:v>
                </c:pt>
                <c:pt idx="543">
                  <c:v>0.77280764780523725</c:v>
                </c:pt>
                <c:pt idx="544">
                  <c:v>0.77241981351952205</c:v>
                </c:pt>
                <c:pt idx="545">
                  <c:v>0.77225173997115371</c:v>
                </c:pt>
                <c:pt idx="546">
                  <c:v>0.77288393351953966</c:v>
                </c:pt>
                <c:pt idx="547">
                  <c:v>0.77288393351960993</c:v>
                </c:pt>
                <c:pt idx="548">
                  <c:v>0.77288393351960993</c:v>
                </c:pt>
                <c:pt idx="549">
                  <c:v>0.77288393351960993</c:v>
                </c:pt>
                <c:pt idx="550">
                  <c:v>0.77288393351960993</c:v>
                </c:pt>
                <c:pt idx="551">
                  <c:v>0.77290593351952785</c:v>
                </c:pt>
                <c:pt idx="552">
                  <c:v>0.77299393351950407</c:v>
                </c:pt>
                <c:pt idx="553">
                  <c:v>0.7736432264490134</c:v>
                </c:pt>
                <c:pt idx="554">
                  <c:v>0.77494793351962898</c:v>
                </c:pt>
                <c:pt idx="555">
                  <c:v>0.77543393351960865</c:v>
                </c:pt>
                <c:pt idx="556">
                  <c:v>0.77525075351960182</c:v>
                </c:pt>
                <c:pt idx="557">
                  <c:v>0.77444201351952102</c:v>
                </c:pt>
                <c:pt idx="558">
                  <c:v>0.77612625983515215</c:v>
                </c:pt>
                <c:pt idx="559">
                  <c:v>0.7763539335193762</c:v>
                </c:pt>
                <c:pt idx="560">
                  <c:v>0.7763539335193762</c:v>
                </c:pt>
                <c:pt idx="561">
                  <c:v>0.7763539335195323</c:v>
                </c:pt>
                <c:pt idx="562">
                  <c:v>0.77555793351962277</c:v>
                </c:pt>
                <c:pt idx="563">
                  <c:v>0.77555793351967994</c:v>
                </c:pt>
                <c:pt idx="564">
                  <c:v>0.77555793351967994</c:v>
                </c:pt>
                <c:pt idx="565">
                  <c:v>0.77555793351967994</c:v>
                </c:pt>
                <c:pt idx="566">
                  <c:v>0.77555793351967994</c:v>
                </c:pt>
                <c:pt idx="567">
                  <c:v>0.77555793351967994</c:v>
                </c:pt>
                <c:pt idx="568">
                  <c:v>0.77555793351969404</c:v>
                </c:pt>
                <c:pt idx="569">
                  <c:v>0.77544762317467275</c:v>
                </c:pt>
                <c:pt idx="570">
                  <c:v>0.77499393351955614</c:v>
                </c:pt>
                <c:pt idx="571">
                  <c:v>0.77651083351946815</c:v>
                </c:pt>
                <c:pt idx="572">
                  <c:v>0.77900393351961983</c:v>
                </c:pt>
                <c:pt idx="573">
                  <c:v>0.77900393351961983</c:v>
                </c:pt>
                <c:pt idx="574">
                  <c:v>0.77726063351939234</c:v>
                </c:pt>
                <c:pt idx="575">
                  <c:v>0.77621393351952994</c:v>
                </c:pt>
                <c:pt idx="576">
                  <c:v>0.78025393351949068</c:v>
                </c:pt>
                <c:pt idx="577">
                  <c:v>0.78050634168265032</c:v>
                </c:pt>
                <c:pt idx="578">
                  <c:v>0.78057393351940663</c:v>
                </c:pt>
                <c:pt idx="579">
                  <c:v>0.78057393351940663</c:v>
                </c:pt>
                <c:pt idx="580">
                  <c:v>0.78057393351940663</c:v>
                </c:pt>
                <c:pt idx="581">
                  <c:v>0.78237263351931574</c:v>
                </c:pt>
                <c:pt idx="582">
                  <c:v>0.78540074074838628</c:v>
                </c:pt>
                <c:pt idx="583">
                  <c:v>0.7957127606801605</c:v>
                </c:pt>
                <c:pt idx="584">
                  <c:v>0.79559393351959951</c:v>
                </c:pt>
                <c:pt idx="585">
                  <c:v>0.79622360351949495</c:v>
                </c:pt>
                <c:pt idx="586">
                  <c:v>0.79879629351947534</c:v>
                </c:pt>
                <c:pt idx="587">
                  <c:v>0.80213662739714653</c:v>
                </c:pt>
                <c:pt idx="588">
                  <c:v>0.80452550351944363</c:v>
                </c:pt>
                <c:pt idx="589">
                  <c:v>0.80498393351955255</c:v>
                </c:pt>
                <c:pt idx="590">
                  <c:v>0.81543360999002346</c:v>
                </c:pt>
                <c:pt idx="591">
                  <c:v>0.81549393351944865</c:v>
                </c:pt>
                <c:pt idx="592">
                  <c:v>0.81549393351944865</c:v>
                </c:pt>
                <c:pt idx="593">
                  <c:v>0.81546435018611851</c:v>
                </c:pt>
                <c:pt idx="594">
                  <c:v>0.81545393351944995</c:v>
                </c:pt>
                <c:pt idx="595">
                  <c:v>0.81545393351944995</c:v>
                </c:pt>
                <c:pt idx="596">
                  <c:v>0.81545393351953632</c:v>
                </c:pt>
                <c:pt idx="597">
                  <c:v>0.81669393351953334</c:v>
                </c:pt>
                <c:pt idx="598">
                  <c:v>0.81707065765745435</c:v>
                </c:pt>
                <c:pt idx="599">
                  <c:v>0.81807693351953636</c:v>
                </c:pt>
                <c:pt idx="600">
                  <c:v>0.81813393351954855</c:v>
                </c:pt>
                <c:pt idx="601">
                  <c:v>0.81813393351954855</c:v>
                </c:pt>
                <c:pt idx="602">
                  <c:v>0.81813393351954855</c:v>
                </c:pt>
                <c:pt idx="603">
                  <c:v>0.81813393351954855</c:v>
                </c:pt>
                <c:pt idx="604">
                  <c:v>0.81813393351954855</c:v>
                </c:pt>
                <c:pt idx="605">
                  <c:v>0.81791673351959693</c:v>
                </c:pt>
                <c:pt idx="606">
                  <c:v>0.81767533351964672</c:v>
                </c:pt>
                <c:pt idx="607">
                  <c:v>0.81730393351966768</c:v>
                </c:pt>
                <c:pt idx="608">
                  <c:v>0.81726133351955466</c:v>
                </c:pt>
                <c:pt idx="609">
                  <c:v>0.81711367351960063</c:v>
                </c:pt>
                <c:pt idx="610">
                  <c:v>0.81710793351966515</c:v>
                </c:pt>
                <c:pt idx="611">
                  <c:v>0.81710793351965094</c:v>
                </c:pt>
                <c:pt idx="612">
                  <c:v>0.81791393351953579</c:v>
                </c:pt>
                <c:pt idx="613">
                  <c:v>0.81824473351972093</c:v>
                </c:pt>
                <c:pt idx="614">
                  <c:v>0.8186039335196843</c:v>
                </c:pt>
                <c:pt idx="615">
                  <c:v>0.8186039335196843</c:v>
                </c:pt>
                <c:pt idx="616">
                  <c:v>0.8186039335196843</c:v>
                </c:pt>
                <c:pt idx="617">
                  <c:v>0.81860393351966865</c:v>
                </c:pt>
                <c:pt idx="618">
                  <c:v>0.81901733351963912</c:v>
                </c:pt>
                <c:pt idx="619">
                  <c:v>0.82089767351931386</c:v>
                </c:pt>
                <c:pt idx="620">
                  <c:v>0.82045213351949564</c:v>
                </c:pt>
                <c:pt idx="621">
                  <c:v>0.82386405256720263</c:v>
                </c:pt>
                <c:pt idx="622">
                  <c:v>0.82265307351950656</c:v>
                </c:pt>
                <c:pt idx="623">
                  <c:v>0.8229676544497696</c:v>
                </c:pt>
                <c:pt idx="624">
                  <c:v>0.82400696351953684</c:v>
                </c:pt>
                <c:pt idx="625">
                  <c:v>0.82418793351952624</c:v>
                </c:pt>
                <c:pt idx="626">
                  <c:v>0.82418793351952624</c:v>
                </c:pt>
                <c:pt idx="627">
                  <c:v>0.82418793351952624</c:v>
                </c:pt>
                <c:pt idx="628">
                  <c:v>0.82418793351948383</c:v>
                </c:pt>
                <c:pt idx="629">
                  <c:v>0.8250741735194842</c:v>
                </c:pt>
                <c:pt idx="630">
                  <c:v>0.82567393351945551</c:v>
                </c:pt>
                <c:pt idx="631">
                  <c:v>0.82593917351954493</c:v>
                </c:pt>
                <c:pt idx="632">
                  <c:v>0.82758393351947879</c:v>
                </c:pt>
                <c:pt idx="633">
                  <c:v>0.82781163351953313</c:v>
                </c:pt>
                <c:pt idx="634">
                  <c:v>0.82887029351960173</c:v>
                </c:pt>
                <c:pt idx="635">
                  <c:v>0.82926153556034876</c:v>
                </c:pt>
                <c:pt idx="636">
                  <c:v>0.82997287351938298</c:v>
                </c:pt>
                <c:pt idx="637">
                  <c:v>0.83032393351949618</c:v>
                </c:pt>
                <c:pt idx="638">
                  <c:v>0.83036173351942577</c:v>
                </c:pt>
                <c:pt idx="639">
                  <c:v>0.83069593351956705</c:v>
                </c:pt>
                <c:pt idx="640">
                  <c:v>0.83022536509852785</c:v>
                </c:pt>
                <c:pt idx="641">
                  <c:v>0.82994448351957006</c:v>
                </c:pt>
                <c:pt idx="642">
                  <c:v>0.82977883351945791</c:v>
                </c:pt>
                <c:pt idx="643">
                  <c:v>0.8298039335195303</c:v>
                </c:pt>
                <c:pt idx="644">
                  <c:v>0.82957333351954865</c:v>
                </c:pt>
                <c:pt idx="645">
                  <c:v>0.82975503351954927</c:v>
                </c:pt>
                <c:pt idx="646">
                  <c:v>0.82804791311130654</c:v>
                </c:pt>
                <c:pt idx="647">
                  <c:v>0.82774749351968313</c:v>
                </c:pt>
                <c:pt idx="648">
                  <c:v>0.82612683351958327</c:v>
                </c:pt>
                <c:pt idx="649">
                  <c:v>0.82613563351960084</c:v>
                </c:pt>
                <c:pt idx="650">
                  <c:v>0.82658228351955643</c:v>
                </c:pt>
                <c:pt idx="651">
                  <c:v>0.82699903556026411</c:v>
                </c:pt>
                <c:pt idx="652">
                  <c:v>0.82526283351954643</c:v>
                </c:pt>
                <c:pt idx="653">
                  <c:v>0.82485933351944296</c:v>
                </c:pt>
                <c:pt idx="654">
                  <c:v>0.82485393351945091</c:v>
                </c:pt>
                <c:pt idx="655">
                  <c:v>0.82490153351952478</c:v>
                </c:pt>
                <c:pt idx="656">
                  <c:v>0.82520142331534885</c:v>
                </c:pt>
                <c:pt idx="657">
                  <c:v>0.82497763351951192</c:v>
                </c:pt>
                <c:pt idx="658">
                  <c:v>0.82382258351958781</c:v>
                </c:pt>
                <c:pt idx="659">
                  <c:v>0.82350393351959095</c:v>
                </c:pt>
                <c:pt idx="660">
                  <c:v>0.82350393351959095</c:v>
                </c:pt>
                <c:pt idx="661">
                  <c:v>0.82350393351959095</c:v>
                </c:pt>
                <c:pt idx="662">
                  <c:v>0.82350393351959095</c:v>
                </c:pt>
                <c:pt idx="663">
                  <c:v>0.82350603351959406</c:v>
                </c:pt>
                <c:pt idx="664">
                  <c:v>0.82364913351951285</c:v>
                </c:pt>
                <c:pt idx="665">
                  <c:v>0.82358033351964366</c:v>
                </c:pt>
                <c:pt idx="666">
                  <c:v>0.82357393351963992</c:v>
                </c:pt>
                <c:pt idx="667">
                  <c:v>0.82357393351963992</c:v>
                </c:pt>
                <c:pt idx="668">
                  <c:v>0.82357393351963992</c:v>
                </c:pt>
                <c:pt idx="669">
                  <c:v>0.82357393351963992</c:v>
                </c:pt>
                <c:pt idx="670">
                  <c:v>0.82247909351969095</c:v>
                </c:pt>
                <c:pt idx="671">
                  <c:v>0.82105993351965034</c:v>
                </c:pt>
                <c:pt idx="672">
                  <c:v>0.82105993351970774</c:v>
                </c:pt>
                <c:pt idx="673">
                  <c:v>0.82105993351970774</c:v>
                </c:pt>
                <c:pt idx="674">
                  <c:v>0.82105993351970774</c:v>
                </c:pt>
                <c:pt idx="675">
                  <c:v>0.82105993351970774</c:v>
                </c:pt>
                <c:pt idx="676">
                  <c:v>0.82105993351970774</c:v>
                </c:pt>
                <c:pt idx="677">
                  <c:v>0.82105993351969375</c:v>
                </c:pt>
                <c:pt idx="678">
                  <c:v>0.82105993351970774</c:v>
                </c:pt>
                <c:pt idx="679">
                  <c:v>0.82105993351970774</c:v>
                </c:pt>
                <c:pt idx="680">
                  <c:v>0.82105993351970774</c:v>
                </c:pt>
                <c:pt idx="681">
                  <c:v>0.82105993351970774</c:v>
                </c:pt>
                <c:pt idx="682">
                  <c:v>0.82105993351970774</c:v>
                </c:pt>
                <c:pt idx="683">
                  <c:v>0.82105993351970774</c:v>
                </c:pt>
                <c:pt idx="684">
                  <c:v>0.82105993351967965</c:v>
                </c:pt>
                <c:pt idx="685">
                  <c:v>0.82088993351951234</c:v>
                </c:pt>
                <c:pt idx="686">
                  <c:v>0.81996663351960031</c:v>
                </c:pt>
                <c:pt idx="687">
                  <c:v>0.81845442351958486</c:v>
                </c:pt>
                <c:pt idx="688">
                  <c:v>0.816517028757487</c:v>
                </c:pt>
                <c:pt idx="689">
                  <c:v>0.81610803351964145</c:v>
                </c:pt>
                <c:pt idx="690">
                  <c:v>0.8160139335196277</c:v>
                </c:pt>
                <c:pt idx="691">
                  <c:v>0.81607187351966248</c:v>
                </c:pt>
                <c:pt idx="692">
                  <c:v>0.81573927834696769</c:v>
                </c:pt>
                <c:pt idx="693">
                  <c:v>0.81540845732904299</c:v>
                </c:pt>
                <c:pt idx="694">
                  <c:v>0.8145091939361605</c:v>
                </c:pt>
                <c:pt idx="695">
                  <c:v>0.81246853351946413</c:v>
                </c:pt>
                <c:pt idx="696">
                  <c:v>0.81227233351950312</c:v>
                </c:pt>
                <c:pt idx="697">
                  <c:v>0.81230893351949085</c:v>
                </c:pt>
                <c:pt idx="698">
                  <c:v>0.81230038351961298</c:v>
                </c:pt>
                <c:pt idx="699">
                  <c:v>0.81226393351963111</c:v>
                </c:pt>
                <c:pt idx="700">
                  <c:v>0.81137703351960622</c:v>
                </c:pt>
                <c:pt idx="701">
                  <c:v>0.81103433351960064</c:v>
                </c:pt>
                <c:pt idx="702">
                  <c:v>0.81107393351960977</c:v>
                </c:pt>
                <c:pt idx="703">
                  <c:v>0.8105492335194685</c:v>
                </c:pt>
                <c:pt idx="704">
                  <c:v>0.80962052175478061</c:v>
                </c:pt>
                <c:pt idx="705">
                  <c:v>0.81019413351949021</c:v>
                </c:pt>
                <c:pt idx="706">
                  <c:v>0.81104663351951234</c:v>
                </c:pt>
                <c:pt idx="707">
                  <c:v>0.81118501351939398</c:v>
                </c:pt>
                <c:pt idx="708">
                  <c:v>0.81197337351950838</c:v>
                </c:pt>
                <c:pt idx="709">
                  <c:v>0.81198893351951695</c:v>
                </c:pt>
                <c:pt idx="710">
                  <c:v>0.81189848351950189</c:v>
                </c:pt>
                <c:pt idx="711">
                  <c:v>0.81127893351941927</c:v>
                </c:pt>
                <c:pt idx="712">
                  <c:v>0.81127893351941927</c:v>
                </c:pt>
                <c:pt idx="713">
                  <c:v>0.81127893351941927</c:v>
                </c:pt>
                <c:pt idx="714">
                  <c:v>0.81119270902979679</c:v>
                </c:pt>
                <c:pt idx="715">
                  <c:v>0.81050193351961763</c:v>
                </c:pt>
                <c:pt idx="716">
                  <c:v>0.80865173351944208</c:v>
                </c:pt>
                <c:pt idx="717">
                  <c:v>0.80846393351943391</c:v>
                </c:pt>
                <c:pt idx="718">
                  <c:v>0.80846393351943391</c:v>
                </c:pt>
                <c:pt idx="719">
                  <c:v>0.80846393351943391</c:v>
                </c:pt>
                <c:pt idx="720">
                  <c:v>0.80814373351957414</c:v>
                </c:pt>
                <c:pt idx="721">
                  <c:v>0.80817273351961205</c:v>
                </c:pt>
                <c:pt idx="722">
                  <c:v>0.80831973351944064</c:v>
                </c:pt>
                <c:pt idx="723">
                  <c:v>0.80836393351947433</c:v>
                </c:pt>
                <c:pt idx="724">
                  <c:v>0.80805378045835141</c:v>
                </c:pt>
                <c:pt idx="725">
                  <c:v>0.80901988351965315</c:v>
                </c:pt>
                <c:pt idx="726">
                  <c:v>0.80853171351950115</c:v>
                </c:pt>
                <c:pt idx="727">
                  <c:v>0.80858423351963893</c:v>
                </c:pt>
                <c:pt idx="728">
                  <c:v>0.80853993351962572</c:v>
                </c:pt>
                <c:pt idx="729">
                  <c:v>0.80853993351962572</c:v>
                </c:pt>
                <c:pt idx="730">
                  <c:v>0.80847913351952783</c:v>
                </c:pt>
                <c:pt idx="731">
                  <c:v>0.80821993351949728</c:v>
                </c:pt>
                <c:pt idx="732">
                  <c:v>0.80817769351946933</c:v>
                </c:pt>
                <c:pt idx="733">
                  <c:v>0.80732133351949831</c:v>
                </c:pt>
                <c:pt idx="734">
                  <c:v>0.80781145929292109</c:v>
                </c:pt>
                <c:pt idx="735">
                  <c:v>0.80587709351954284</c:v>
                </c:pt>
                <c:pt idx="736">
                  <c:v>0.80401931351933364</c:v>
                </c:pt>
                <c:pt idx="737">
                  <c:v>0.8042839335195151</c:v>
                </c:pt>
                <c:pt idx="738">
                  <c:v>0.8042839335195151</c:v>
                </c:pt>
                <c:pt idx="739">
                  <c:v>0.8042839335195151</c:v>
                </c:pt>
                <c:pt idx="740">
                  <c:v>0.8042839335195151</c:v>
                </c:pt>
                <c:pt idx="741">
                  <c:v>0.8042839335195151</c:v>
                </c:pt>
                <c:pt idx="742">
                  <c:v>0.8042839335195151</c:v>
                </c:pt>
                <c:pt idx="743">
                  <c:v>0.8042839335195151</c:v>
                </c:pt>
                <c:pt idx="744">
                  <c:v>0.8042839335195151</c:v>
                </c:pt>
                <c:pt idx="745">
                  <c:v>0.8042839335195151</c:v>
                </c:pt>
                <c:pt idx="746">
                  <c:v>0.8042839335195151</c:v>
                </c:pt>
                <c:pt idx="747">
                  <c:v>0.8042839335195151</c:v>
                </c:pt>
                <c:pt idx="748">
                  <c:v>0.8042839335195151</c:v>
                </c:pt>
                <c:pt idx="749">
                  <c:v>0.8042839335195151</c:v>
                </c:pt>
                <c:pt idx="750">
                  <c:v>0.80555799351958635</c:v>
                </c:pt>
                <c:pt idx="751">
                  <c:v>0.8088518735196023</c:v>
                </c:pt>
                <c:pt idx="752">
                  <c:v>0.80891393351960561</c:v>
                </c:pt>
                <c:pt idx="753">
                  <c:v>0.80891393351960561</c:v>
                </c:pt>
                <c:pt idx="754">
                  <c:v>0.8089139335196196</c:v>
                </c:pt>
                <c:pt idx="755">
                  <c:v>0.80891393351960561</c:v>
                </c:pt>
                <c:pt idx="756">
                  <c:v>0.80891393351960561</c:v>
                </c:pt>
                <c:pt idx="757">
                  <c:v>0.80889553351963328</c:v>
                </c:pt>
                <c:pt idx="758">
                  <c:v>0.80856543351949195</c:v>
                </c:pt>
                <c:pt idx="759">
                  <c:v>0.80798862101961788</c:v>
                </c:pt>
                <c:pt idx="760">
                  <c:v>0.80733393351960103</c:v>
                </c:pt>
                <c:pt idx="761">
                  <c:v>0.80607393351948731</c:v>
                </c:pt>
                <c:pt idx="762">
                  <c:v>0.80607393351960066</c:v>
                </c:pt>
                <c:pt idx="763">
                  <c:v>0.80607393351960066</c:v>
                </c:pt>
                <c:pt idx="764">
                  <c:v>0.80607393351960066</c:v>
                </c:pt>
                <c:pt idx="765">
                  <c:v>0.80607393351960066</c:v>
                </c:pt>
                <c:pt idx="766">
                  <c:v>0.80607393351960066</c:v>
                </c:pt>
                <c:pt idx="767">
                  <c:v>0.80607843351959074</c:v>
                </c:pt>
                <c:pt idx="768">
                  <c:v>0.80611758351953711</c:v>
                </c:pt>
                <c:pt idx="769">
                  <c:v>0.80611393351954064</c:v>
                </c:pt>
                <c:pt idx="770">
                  <c:v>0.80592881156830942</c:v>
                </c:pt>
                <c:pt idx="771">
                  <c:v>0.80579393351955475</c:v>
                </c:pt>
                <c:pt idx="772">
                  <c:v>0.80579393351955475</c:v>
                </c:pt>
                <c:pt idx="773">
                  <c:v>0.80579393351955475</c:v>
                </c:pt>
                <c:pt idx="774">
                  <c:v>0.80438118351949583</c:v>
                </c:pt>
                <c:pt idx="775">
                  <c:v>0.80406893351950404</c:v>
                </c:pt>
                <c:pt idx="776">
                  <c:v>0.80406893351950404</c:v>
                </c:pt>
                <c:pt idx="777">
                  <c:v>0.80450955351949593</c:v>
                </c:pt>
                <c:pt idx="778">
                  <c:v>0.80474793351949614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0.80080083351933395</c:v>
                </c:pt>
                <c:pt idx="795">
                  <c:v>0.80064179351936249</c:v>
                </c:pt>
                <c:pt idx="796">
                  <c:v>0.80083113351949653</c:v>
                </c:pt>
                <c:pt idx="797">
                  <c:v>0.80116393351941895</c:v>
                </c:pt>
                <c:pt idx="798">
                  <c:v>0.80116393351946169</c:v>
                </c:pt>
                <c:pt idx="799">
                  <c:v>0.80091893351941346</c:v>
                </c:pt>
                <c:pt idx="800">
                  <c:v>0.80066393351938958</c:v>
                </c:pt>
                <c:pt idx="801">
                  <c:v>0.80066393351938958</c:v>
                </c:pt>
                <c:pt idx="802">
                  <c:v>0.80066393351938958</c:v>
                </c:pt>
                <c:pt idx="803">
                  <c:v>0.80066393351938958</c:v>
                </c:pt>
                <c:pt idx="804">
                  <c:v>0.80066393351938958</c:v>
                </c:pt>
                <c:pt idx="805">
                  <c:v>0.79995667351937683</c:v>
                </c:pt>
                <c:pt idx="806">
                  <c:v>0.79756823351948603</c:v>
                </c:pt>
                <c:pt idx="807">
                  <c:v>0.7972919335194194</c:v>
                </c:pt>
                <c:pt idx="808">
                  <c:v>0.79745393351942084</c:v>
                </c:pt>
                <c:pt idx="809">
                  <c:v>0.79745393351942084</c:v>
                </c:pt>
                <c:pt idx="810">
                  <c:v>0.79753493351950178</c:v>
                </c:pt>
                <c:pt idx="811">
                  <c:v>0.79883439351942864</c:v>
                </c:pt>
                <c:pt idx="812">
                  <c:v>0.79893393351942277</c:v>
                </c:pt>
                <c:pt idx="813">
                  <c:v>0.7984870967846831</c:v>
                </c:pt>
                <c:pt idx="814">
                  <c:v>0.79754821351937943</c:v>
                </c:pt>
                <c:pt idx="815">
                  <c:v>0.79679793351928818</c:v>
                </c:pt>
                <c:pt idx="816">
                  <c:v>0.79679793351928818</c:v>
                </c:pt>
                <c:pt idx="817">
                  <c:v>0.79679793351928818</c:v>
                </c:pt>
                <c:pt idx="818">
                  <c:v>0.79637081351951844</c:v>
                </c:pt>
                <c:pt idx="819">
                  <c:v>0.79508774795259252</c:v>
                </c:pt>
                <c:pt idx="820">
                  <c:v>0.7950059335195353</c:v>
                </c:pt>
                <c:pt idx="821">
                  <c:v>0.79491103351935632</c:v>
                </c:pt>
                <c:pt idx="822">
                  <c:v>0.79434143351938036</c:v>
                </c:pt>
                <c:pt idx="823">
                  <c:v>0.79366471351957812</c:v>
                </c:pt>
                <c:pt idx="824">
                  <c:v>0.79325003351954282</c:v>
                </c:pt>
                <c:pt idx="825">
                  <c:v>0.79277419125125448</c:v>
                </c:pt>
                <c:pt idx="826">
                  <c:v>0.79270893351928073</c:v>
                </c:pt>
                <c:pt idx="827">
                  <c:v>0.79270893351928073</c:v>
                </c:pt>
                <c:pt idx="828">
                  <c:v>0.79277076351942921</c:v>
                </c:pt>
                <c:pt idx="829">
                  <c:v>0.79325077351967477</c:v>
                </c:pt>
                <c:pt idx="830">
                  <c:v>0.79299236941702056</c:v>
                </c:pt>
                <c:pt idx="831">
                  <c:v>0.79318393351962868</c:v>
                </c:pt>
                <c:pt idx="832">
                  <c:v>0.79303813351955965</c:v>
                </c:pt>
                <c:pt idx="833">
                  <c:v>0.79157819351965486</c:v>
                </c:pt>
                <c:pt idx="834">
                  <c:v>0.78774213351941691</c:v>
                </c:pt>
                <c:pt idx="835">
                  <c:v>0.78672393351945524</c:v>
                </c:pt>
                <c:pt idx="836">
                  <c:v>0.78674044393615361</c:v>
                </c:pt>
                <c:pt idx="837">
                  <c:v>0.78591713351967485</c:v>
                </c:pt>
                <c:pt idx="838">
                  <c:v>0.78546976351954367</c:v>
                </c:pt>
                <c:pt idx="839">
                  <c:v>0.78522403351947112</c:v>
                </c:pt>
                <c:pt idx="840">
                  <c:v>0.78584503351968027</c:v>
                </c:pt>
                <c:pt idx="841">
                  <c:v>0.78672691026366692</c:v>
                </c:pt>
                <c:pt idx="842">
                  <c:v>0.78707893351942593</c:v>
                </c:pt>
                <c:pt idx="843">
                  <c:v>0.78652558351933521</c:v>
                </c:pt>
                <c:pt idx="844">
                  <c:v>0.78513815351955463</c:v>
                </c:pt>
                <c:pt idx="845">
                  <c:v>0.78482247351971191</c:v>
                </c:pt>
                <c:pt idx="846">
                  <c:v>0.78357813351955485</c:v>
                </c:pt>
                <c:pt idx="847">
                  <c:v>0.78354393351956764</c:v>
                </c:pt>
                <c:pt idx="848">
                  <c:v>0.78354393351956764</c:v>
                </c:pt>
                <c:pt idx="849">
                  <c:v>0.78354393351956764</c:v>
                </c:pt>
                <c:pt idx="850">
                  <c:v>0.78354393351956764</c:v>
                </c:pt>
                <c:pt idx="851">
                  <c:v>0.78354393351956764</c:v>
                </c:pt>
                <c:pt idx="852">
                  <c:v>0.78334603351958021</c:v>
                </c:pt>
                <c:pt idx="853">
                  <c:v>0.78261071923371661</c:v>
                </c:pt>
                <c:pt idx="854">
                  <c:v>0.78232393351949403</c:v>
                </c:pt>
                <c:pt idx="855">
                  <c:v>0.78232393351949403</c:v>
                </c:pt>
                <c:pt idx="856">
                  <c:v>0.78232393351949403</c:v>
                </c:pt>
                <c:pt idx="857">
                  <c:v>0.78232393351949403</c:v>
                </c:pt>
                <c:pt idx="858">
                  <c:v>0.78232393351949403</c:v>
                </c:pt>
                <c:pt idx="859">
                  <c:v>0.78232393351949403</c:v>
                </c:pt>
                <c:pt idx="860">
                  <c:v>0.78232393351949403</c:v>
                </c:pt>
                <c:pt idx="861">
                  <c:v>0.78217383351952385</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0.78144003351957525</c:v>
                </c:pt>
                <c:pt idx="871">
                  <c:v>0.78135393351954063</c:v>
                </c:pt>
                <c:pt idx="872">
                  <c:v>0.78135393351954063</c:v>
                </c:pt>
                <c:pt idx="873">
                  <c:v>0.78135393351954063</c:v>
                </c:pt>
                <c:pt idx="874">
                  <c:v>0.78135393351952664</c:v>
                </c:pt>
                <c:pt idx="875">
                  <c:v>0.78135393351951277</c:v>
                </c:pt>
                <c:pt idx="876">
                  <c:v>0.78121353351957745</c:v>
                </c:pt>
                <c:pt idx="877">
                  <c:v>0.78072393351968283</c:v>
                </c:pt>
                <c:pt idx="878">
                  <c:v>0.78072393351968283</c:v>
                </c:pt>
                <c:pt idx="879">
                  <c:v>0.78154013351948626</c:v>
                </c:pt>
                <c:pt idx="880">
                  <c:v>0.78189393351945691</c:v>
                </c:pt>
                <c:pt idx="881">
                  <c:v>0.78189393351944292</c:v>
                </c:pt>
                <c:pt idx="882">
                  <c:v>0.78284063351937305</c:v>
                </c:pt>
                <c:pt idx="883">
                  <c:v>0.78830683351947228</c:v>
                </c:pt>
                <c:pt idx="884">
                  <c:v>0.79700593351947435</c:v>
                </c:pt>
                <c:pt idx="885">
                  <c:v>0.80467860351956455</c:v>
                </c:pt>
                <c:pt idx="886">
                  <c:v>0.80708255851946831</c:v>
                </c:pt>
                <c:pt idx="887">
                  <c:v>0.80839393351942712</c:v>
                </c:pt>
                <c:pt idx="888">
                  <c:v>0.80839393351942712</c:v>
                </c:pt>
                <c:pt idx="889">
                  <c:v>0.80914173351951291</c:v>
                </c:pt>
                <c:pt idx="890">
                  <c:v>0.80961393351948796</c:v>
                </c:pt>
                <c:pt idx="891">
                  <c:v>0.80987001599372488</c:v>
                </c:pt>
                <c:pt idx="892">
                  <c:v>0.81049653351956863</c:v>
                </c:pt>
                <c:pt idx="893">
                  <c:v>0.81064393351957487</c:v>
                </c:pt>
                <c:pt idx="894">
                  <c:v>0.81076903351964924</c:v>
                </c:pt>
                <c:pt idx="895">
                  <c:v>0.81161393351968203</c:v>
                </c:pt>
                <c:pt idx="896">
                  <c:v>0.8116139335196666</c:v>
                </c:pt>
                <c:pt idx="897">
                  <c:v>0.81161393351968203</c:v>
                </c:pt>
                <c:pt idx="898">
                  <c:v>0.81161393351968203</c:v>
                </c:pt>
                <c:pt idx="899">
                  <c:v>0.81266329351947975</c:v>
                </c:pt>
                <c:pt idx="900">
                  <c:v>0.81618951351964664</c:v>
                </c:pt>
                <c:pt idx="901">
                  <c:v>0.81784793351950469</c:v>
                </c:pt>
                <c:pt idx="902">
                  <c:v>0.81788535619981106</c:v>
                </c:pt>
                <c:pt idx="903">
                  <c:v>0.81857393351947538</c:v>
                </c:pt>
                <c:pt idx="904">
                  <c:v>0.8210208335196415</c:v>
                </c:pt>
                <c:pt idx="905">
                  <c:v>0.82105393351963585</c:v>
                </c:pt>
                <c:pt idx="906">
                  <c:v>0.82112517351960568</c:v>
                </c:pt>
                <c:pt idx="907">
                  <c:v>0.8213879335193327</c:v>
                </c:pt>
                <c:pt idx="908">
                  <c:v>0.82138793351936101</c:v>
                </c:pt>
                <c:pt idx="909">
                  <c:v>0.82138793351936101</c:v>
                </c:pt>
                <c:pt idx="910">
                  <c:v>0.82138793351936101</c:v>
                </c:pt>
                <c:pt idx="911">
                  <c:v>0.82145701351929412</c:v>
                </c:pt>
                <c:pt idx="912">
                  <c:v>0.82267197351937926</c:v>
                </c:pt>
                <c:pt idx="913">
                  <c:v>0.82269393351941966</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0.82242181351958588</c:v>
                </c:pt>
                <c:pt idx="922">
                  <c:v>0.82250993351960011</c:v>
                </c:pt>
                <c:pt idx="923">
                  <c:v>0.82276541351955035</c:v>
                </c:pt>
                <c:pt idx="924">
                  <c:v>0.82364950052965591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0.82488393351940348</c:v>
                </c:pt>
                <c:pt idx="964">
                  <c:v>0.82488393351940348</c:v>
                </c:pt>
                <c:pt idx="965">
                  <c:v>0.82488393351940348</c:v>
                </c:pt>
                <c:pt idx="966">
                  <c:v>0.82500515001424901</c:v>
                </c:pt>
                <c:pt idx="967">
                  <c:v>0.82586527351944194</c:v>
                </c:pt>
                <c:pt idx="968">
                  <c:v>0.82589848351966677</c:v>
                </c:pt>
                <c:pt idx="969">
                  <c:v>0.82565393351970495</c:v>
                </c:pt>
                <c:pt idx="970">
                  <c:v>0.82565393351970495</c:v>
                </c:pt>
                <c:pt idx="971">
                  <c:v>0.82565393351969085</c:v>
                </c:pt>
                <c:pt idx="972">
                  <c:v>0.82565393351967686</c:v>
                </c:pt>
                <c:pt idx="973">
                  <c:v>0.82565393351970495</c:v>
                </c:pt>
                <c:pt idx="974">
                  <c:v>0.82565393351970495</c:v>
                </c:pt>
                <c:pt idx="975">
                  <c:v>0.82565393351970495</c:v>
                </c:pt>
                <c:pt idx="976">
                  <c:v>0.82565393351970495</c:v>
                </c:pt>
                <c:pt idx="977">
                  <c:v>0.82565393351969085</c:v>
                </c:pt>
                <c:pt idx="978">
                  <c:v>0.82565393351970495</c:v>
                </c:pt>
                <c:pt idx="979">
                  <c:v>0.82565393351970495</c:v>
                </c:pt>
                <c:pt idx="980">
                  <c:v>0.82555773351973061</c:v>
                </c:pt>
                <c:pt idx="981">
                  <c:v>0.82535393351943764</c:v>
                </c:pt>
                <c:pt idx="982">
                  <c:v>0.82535393351941022</c:v>
                </c:pt>
                <c:pt idx="983">
                  <c:v>0.82535393351943764</c:v>
                </c:pt>
                <c:pt idx="984">
                  <c:v>0.82535393351943764</c:v>
                </c:pt>
                <c:pt idx="985">
                  <c:v>0.82523973351941182</c:v>
                </c:pt>
                <c:pt idx="986">
                  <c:v>0.82493093351951274</c:v>
                </c:pt>
                <c:pt idx="987">
                  <c:v>0.82492393351948812</c:v>
                </c:pt>
                <c:pt idx="988">
                  <c:v>0.82492393351945892</c:v>
                </c:pt>
                <c:pt idx="989">
                  <c:v>0.82492393351948812</c:v>
                </c:pt>
                <c:pt idx="990">
                  <c:v>0.82492393351948812</c:v>
                </c:pt>
                <c:pt idx="991">
                  <c:v>0.82492393351948812</c:v>
                </c:pt>
                <c:pt idx="992">
                  <c:v>0.82492393351948812</c:v>
                </c:pt>
                <c:pt idx="993">
                  <c:v>0.82492393351945892</c:v>
                </c:pt>
                <c:pt idx="994">
                  <c:v>0.82492393351948812</c:v>
                </c:pt>
                <c:pt idx="995">
                  <c:v>0.82492393351948812</c:v>
                </c:pt>
                <c:pt idx="996">
                  <c:v>0.82493953351952798</c:v>
                </c:pt>
                <c:pt idx="997">
                  <c:v>0.82398354351951764</c:v>
                </c:pt>
                <c:pt idx="998">
                  <c:v>0.82302793351949999</c:v>
                </c:pt>
                <c:pt idx="999">
                  <c:v>0.8230279335195706</c:v>
                </c:pt>
                <c:pt idx="1000">
                  <c:v>0.8230279335195706</c:v>
                </c:pt>
                <c:pt idx="1001">
                  <c:v>0.82290280351955536</c:v>
                </c:pt>
                <c:pt idx="1002">
                  <c:v>0.82290766351953115</c:v>
                </c:pt>
                <c:pt idx="1003">
                  <c:v>0.82275393351958115</c:v>
                </c:pt>
                <c:pt idx="1004">
                  <c:v>0.82275393351956583</c:v>
                </c:pt>
                <c:pt idx="1005">
                  <c:v>0.82275393351958115</c:v>
                </c:pt>
                <c:pt idx="1006">
                  <c:v>0.82275393351958115</c:v>
                </c:pt>
                <c:pt idx="1007">
                  <c:v>0.82275393351958115</c:v>
                </c:pt>
                <c:pt idx="1008">
                  <c:v>0.82275393351958115</c:v>
                </c:pt>
                <c:pt idx="1009">
                  <c:v>0.8234191293958445</c:v>
                </c:pt>
                <c:pt idx="1010">
                  <c:v>0.82464393351975385</c:v>
                </c:pt>
                <c:pt idx="1011">
                  <c:v>0.82410393351966604</c:v>
                </c:pt>
                <c:pt idx="1012">
                  <c:v>0.82410393351966604</c:v>
                </c:pt>
                <c:pt idx="1013">
                  <c:v>0.82410393351966604</c:v>
                </c:pt>
                <c:pt idx="1014">
                  <c:v>0.82410393351968181</c:v>
                </c:pt>
                <c:pt idx="1015">
                  <c:v>0.82410393351966604</c:v>
                </c:pt>
                <c:pt idx="1016">
                  <c:v>0.82410393351966604</c:v>
                </c:pt>
                <c:pt idx="1017">
                  <c:v>0.82410393351966604</c:v>
                </c:pt>
                <c:pt idx="1018">
                  <c:v>0.82410393351966604</c:v>
                </c:pt>
                <c:pt idx="1019">
                  <c:v>0.82410393351966604</c:v>
                </c:pt>
                <c:pt idx="1020">
                  <c:v>0.82425898506598116</c:v>
                </c:pt>
                <c:pt idx="1021">
                  <c:v>0.82469393351948672</c:v>
                </c:pt>
                <c:pt idx="1022">
                  <c:v>0.82469393351948672</c:v>
                </c:pt>
                <c:pt idx="1023">
                  <c:v>0.82469393351948672</c:v>
                </c:pt>
                <c:pt idx="1024">
                  <c:v>0.82469393351948672</c:v>
                </c:pt>
                <c:pt idx="1025">
                  <c:v>0.82469393351957188</c:v>
                </c:pt>
                <c:pt idx="1026">
                  <c:v>0.82469393351948672</c:v>
                </c:pt>
                <c:pt idx="1027">
                  <c:v>0.82469393351948672</c:v>
                </c:pt>
                <c:pt idx="1028">
                  <c:v>0.82469393351948672</c:v>
                </c:pt>
                <c:pt idx="1029">
                  <c:v>0.82469393351948672</c:v>
                </c:pt>
                <c:pt idx="1030">
                  <c:v>0.82469393351957188</c:v>
                </c:pt>
                <c:pt idx="1031">
                  <c:v>0.82469393351948672</c:v>
                </c:pt>
                <c:pt idx="1032">
                  <c:v>0.8247775335196379</c:v>
                </c:pt>
                <c:pt idx="1033">
                  <c:v>0.82559803351945649</c:v>
                </c:pt>
                <c:pt idx="1034">
                  <c:v>0.8256989335195497</c:v>
                </c:pt>
                <c:pt idx="1035">
                  <c:v>0.82569893351957901</c:v>
                </c:pt>
                <c:pt idx="1036">
                  <c:v>0.8256989335195497</c:v>
                </c:pt>
                <c:pt idx="1037">
                  <c:v>0.82474058351967183</c:v>
                </c:pt>
                <c:pt idx="1038">
                  <c:v>0.82407393351962865</c:v>
                </c:pt>
                <c:pt idx="1039">
                  <c:v>0.82407393351962865</c:v>
                </c:pt>
                <c:pt idx="1040">
                  <c:v>0.82407393351962865</c:v>
                </c:pt>
                <c:pt idx="1041">
                  <c:v>0.82407393351960112</c:v>
                </c:pt>
                <c:pt idx="1042">
                  <c:v>0.82407393351962865</c:v>
                </c:pt>
                <c:pt idx="1043">
                  <c:v>0.82407393351962865</c:v>
                </c:pt>
                <c:pt idx="1044">
                  <c:v>0.82400643351964264</c:v>
                </c:pt>
                <c:pt idx="1045">
                  <c:v>0.82362393351947361</c:v>
                </c:pt>
                <c:pt idx="1046">
                  <c:v>0.82362393351940222</c:v>
                </c:pt>
                <c:pt idx="1047">
                  <c:v>0.82362393351947361</c:v>
                </c:pt>
                <c:pt idx="1048">
                  <c:v>0.82283871351930471</c:v>
                </c:pt>
                <c:pt idx="1049">
                  <c:v>0.82228793351927765</c:v>
                </c:pt>
                <c:pt idx="1050">
                  <c:v>0.82228793351927765</c:v>
                </c:pt>
                <c:pt idx="1051">
                  <c:v>0.8222879335193487</c:v>
                </c:pt>
                <c:pt idx="1052">
                  <c:v>0.81966277351939765</c:v>
                </c:pt>
                <c:pt idx="1053">
                  <c:v>0.81985869351962182</c:v>
                </c:pt>
                <c:pt idx="1054">
                  <c:v>0.82007393351962365</c:v>
                </c:pt>
                <c:pt idx="1055">
                  <c:v>0.82003403351959292</c:v>
                </c:pt>
                <c:pt idx="1056">
                  <c:v>0.8182472943442467</c:v>
                </c:pt>
                <c:pt idx="1057">
                  <c:v>0.8176499335195222</c:v>
                </c:pt>
                <c:pt idx="1058">
                  <c:v>0.8176499335195222</c:v>
                </c:pt>
                <c:pt idx="1059">
                  <c:v>0.8176499335195222</c:v>
                </c:pt>
                <c:pt idx="1060">
                  <c:v>0.8176499335195222</c:v>
                </c:pt>
                <c:pt idx="1061">
                  <c:v>0.81764993351959359</c:v>
                </c:pt>
                <c:pt idx="1062">
                  <c:v>0.81774791351959986</c:v>
                </c:pt>
                <c:pt idx="1063">
                  <c:v>0.82028465351950985</c:v>
                </c:pt>
                <c:pt idx="1064">
                  <c:v>0.82080393351951586</c:v>
                </c:pt>
                <c:pt idx="1065">
                  <c:v>0.82080393351951586</c:v>
                </c:pt>
                <c:pt idx="1066">
                  <c:v>0.82080393351958736</c:v>
                </c:pt>
                <c:pt idx="1067">
                  <c:v>0.82080393351951586</c:v>
                </c:pt>
                <c:pt idx="1068">
                  <c:v>0.81587208351955165</c:v>
                </c:pt>
                <c:pt idx="1069">
                  <c:v>0.814143933519618</c:v>
                </c:pt>
                <c:pt idx="1070">
                  <c:v>0.81447943351956753</c:v>
                </c:pt>
                <c:pt idx="1071">
                  <c:v>0.81475393351958547</c:v>
                </c:pt>
                <c:pt idx="1072">
                  <c:v>0.81475393351955594</c:v>
                </c:pt>
                <c:pt idx="1073">
                  <c:v>0.81454861351966323</c:v>
                </c:pt>
                <c:pt idx="1074">
                  <c:v>0.81439993351962559</c:v>
                </c:pt>
                <c:pt idx="1075">
                  <c:v>0.81439993351962559</c:v>
                </c:pt>
                <c:pt idx="1076">
                  <c:v>0.81445401571121956</c:v>
                </c:pt>
                <c:pt idx="1077">
                  <c:v>0.81448393351948434</c:v>
                </c:pt>
                <c:pt idx="1078">
                  <c:v>0.81448393351948434</c:v>
                </c:pt>
                <c:pt idx="1079">
                  <c:v>0.81448393351948434</c:v>
                </c:pt>
                <c:pt idx="1080">
                  <c:v>0.81455559351940221</c:v>
                </c:pt>
                <c:pt idx="1081">
                  <c:v>0.81538300018630139</c:v>
                </c:pt>
                <c:pt idx="1082">
                  <c:v>0.81499055351969385</c:v>
                </c:pt>
                <c:pt idx="1083">
                  <c:v>0.81194796351951615</c:v>
                </c:pt>
                <c:pt idx="1084">
                  <c:v>0.81143893351961083</c:v>
                </c:pt>
                <c:pt idx="1085">
                  <c:v>0.81143893351961083</c:v>
                </c:pt>
                <c:pt idx="1086">
                  <c:v>0.81154780351971689</c:v>
                </c:pt>
                <c:pt idx="1087">
                  <c:v>0.81074266268622364</c:v>
                </c:pt>
                <c:pt idx="1088">
                  <c:v>0.81043393351954762</c:v>
                </c:pt>
                <c:pt idx="1089">
                  <c:v>0.81043393351954762</c:v>
                </c:pt>
                <c:pt idx="1090">
                  <c:v>0.81043393351954762</c:v>
                </c:pt>
                <c:pt idx="1091">
                  <c:v>0.81043393351959181</c:v>
                </c:pt>
                <c:pt idx="1092">
                  <c:v>0.81043393351961868</c:v>
                </c:pt>
                <c:pt idx="1093">
                  <c:v>0.81027791351958711</c:v>
                </c:pt>
                <c:pt idx="1094">
                  <c:v>0.81002793351955094</c:v>
                </c:pt>
                <c:pt idx="1095">
                  <c:v>0.81002793351955094</c:v>
                </c:pt>
                <c:pt idx="1096">
                  <c:v>0.81002793351955094</c:v>
                </c:pt>
                <c:pt idx="1097">
                  <c:v>0.81002793351955094</c:v>
                </c:pt>
                <c:pt idx="1098">
                  <c:v>0.81002793351955094</c:v>
                </c:pt>
                <c:pt idx="1099">
                  <c:v>0.8090778735194013</c:v>
                </c:pt>
                <c:pt idx="1100">
                  <c:v>0.80804393351931614</c:v>
                </c:pt>
                <c:pt idx="1101">
                  <c:v>0.80804393351934445</c:v>
                </c:pt>
                <c:pt idx="1102">
                  <c:v>0.80804393351934445</c:v>
                </c:pt>
                <c:pt idx="1103">
                  <c:v>0.80804393351931614</c:v>
                </c:pt>
                <c:pt idx="1104">
                  <c:v>0.80783181351931654</c:v>
                </c:pt>
                <c:pt idx="1105">
                  <c:v>0.80463373351935275</c:v>
                </c:pt>
                <c:pt idx="1106">
                  <c:v>0.80351993351938356</c:v>
                </c:pt>
                <c:pt idx="1107">
                  <c:v>0.80351993351936812</c:v>
                </c:pt>
                <c:pt idx="1108">
                  <c:v>0.80351993351936812</c:v>
                </c:pt>
                <c:pt idx="1109">
                  <c:v>0.80349725351938306</c:v>
                </c:pt>
                <c:pt idx="1110">
                  <c:v>0.80324691351964361</c:v>
                </c:pt>
                <c:pt idx="1111">
                  <c:v>0.80277140826710691</c:v>
                </c:pt>
                <c:pt idx="1112">
                  <c:v>0.8016089743359629</c:v>
                </c:pt>
                <c:pt idx="1113">
                  <c:v>0.80045393351966254</c:v>
                </c:pt>
                <c:pt idx="1114">
                  <c:v>0.80025833351929565</c:v>
                </c:pt>
                <c:pt idx="1115">
                  <c:v>0.79880633351972163</c:v>
                </c:pt>
                <c:pt idx="1116">
                  <c:v>0.79860033351944693</c:v>
                </c:pt>
                <c:pt idx="1117">
                  <c:v>0.79897702630319389</c:v>
                </c:pt>
                <c:pt idx="1118">
                  <c:v>0.79897393351967738</c:v>
                </c:pt>
                <c:pt idx="1119">
                  <c:v>0.79897393351967738</c:v>
                </c:pt>
                <c:pt idx="1120">
                  <c:v>0.79896549351968971</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0.79888807351956503</c:v>
                </c:pt>
                <c:pt idx="1129">
                  <c:v>0.79892949351954001</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0.79629535351949898</c:v>
                </c:pt>
                <c:pt idx="1142">
                  <c:v>0.79587931351959473</c:v>
                </c:pt>
                <c:pt idx="1143">
                  <c:v>0.79573793351957789</c:v>
                </c:pt>
                <c:pt idx="1144">
                  <c:v>0.79573793351957789</c:v>
                </c:pt>
                <c:pt idx="1145">
                  <c:v>0.79573793351954825</c:v>
                </c:pt>
                <c:pt idx="1146">
                  <c:v>0.79573793351957789</c:v>
                </c:pt>
                <c:pt idx="1147">
                  <c:v>0.79516587351968004</c:v>
                </c:pt>
                <c:pt idx="1148">
                  <c:v>0.79379641351961683</c:v>
                </c:pt>
                <c:pt idx="1149">
                  <c:v>0.79030881351958993</c:v>
                </c:pt>
                <c:pt idx="1150">
                  <c:v>0.7892983665093426</c:v>
                </c:pt>
                <c:pt idx="1151">
                  <c:v>0.78944843351954053</c:v>
                </c:pt>
                <c:pt idx="1152">
                  <c:v>0.78888563351930174</c:v>
                </c:pt>
                <c:pt idx="1153">
                  <c:v>0.78860393351928482</c:v>
                </c:pt>
                <c:pt idx="1154">
                  <c:v>0.78860393351928482</c:v>
                </c:pt>
                <c:pt idx="1155">
                  <c:v>0.78860393351928482</c:v>
                </c:pt>
                <c:pt idx="1156">
                  <c:v>0.78860393351929903</c:v>
                </c:pt>
                <c:pt idx="1157">
                  <c:v>0.78860393351928482</c:v>
                </c:pt>
                <c:pt idx="1158">
                  <c:v>0.78860393351928482</c:v>
                </c:pt>
                <c:pt idx="1159">
                  <c:v>0.78754573351969404</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0.78276788351948434</c:v>
                </c:pt>
                <c:pt idx="1176">
                  <c:v>0.78264393351949724</c:v>
                </c:pt>
                <c:pt idx="1177">
                  <c:v>0.78264393351949724</c:v>
                </c:pt>
                <c:pt idx="1178">
                  <c:v>0.78472214185283773</c:v>
                </c:pt>
                <c:pt idx="1179">
                  <c:v>0.78511793351948822</c:v>
                </c:pt>
                <c:pt idx="1180">
                  <c:v>0.78511793351948822</c:v>
                </c:pt>
                <c:pt idx="1181">
                  <c:v>0.78511793351948822</c:v>
                </c:pt>
                <c:pt idx="1182">
                  <c:v>0.78511793351948822</c:v>
                </c:pt>
                <c:pt idx="1183">
                  <c:v>0.78515919351956165</c:v>
                </c:pt>
                <c:pt idx="1184">
                  <c:v>0.7855058808879517</c:v>
                </c:pt>
                <c:pt idx="1185">
                  <c:v>0.78567393351954884</c:v>
                </c:pt>
                <c:pt idx="1186">
                  <c:v>0.78567393351954884</c:v>
                </c:pt>
                <c:pt idx="1187">
                  <c:v>0.78546303351950564</c:v>
                </c:pt>
                <c:pt idx="1188">
                  <c:v>0.78530393351955763</c:v>
                </c:pt>
                <c:pt idx="1189">
                  <c:v>0.78530393351958738</c:v>
                </c:pt>
                <c:pt idx="1190">
                  <c:v>0.78530393351955763</c:v>
                </c:pt>
                <c:pt idx="1191">
                  <c:v>0.78530393351955763</c:v>
                </c:pt>
                <c:pt idx="1192">
                  <c:v>0.78585173351950965</c:v>
                </c:pt>
                <c:pt idx="1193">
                  <c:v>0.78596393351951233</c:v>
                </c:pt>
                <c:pt idx="1194">
                  <c:v>0.78737137101957555</c:v>
                </c:pt>
                <c:pt idx="1195">
                  <c:v>0.78861993351966964</c:v>
                </c:pt>
                <c:pt idx="1196">
                  <c:v>0.78861993351966964</c:v>
                </c:pt>
                <c:pt idx="1197">
                  <c:v>0.78861993351966964</c:v>
                </c:pt>
                <c:pt idx="1198">
                  <c:v>0.78861993351966964</c:v>
                </c:pt>
                <c:pt idx="1199">
                  <c:v>0.78861993351966964</c:v>
                </c:pt>
                <c:pt idx="1200">
                  <c:v>0.7886604856030176</c:v>
                </c:pt>
                <c:pt idx="1201">
                  <c:v>0.7888489335195058</c:v>
                </c:pt>
                <c:pt idx="1202">
                  <c:v>0.7888489335195058</c:v>
                </c:pt>
                <c:pt idx="1203">
                  <c:v>0.7888489335195058</c:v>
                </c:pt>
                <c:pt idx="1204">
                  <c:v>0.79062973351956833</c:v>
                </c:pt>
                <c:pt idx="1205">
                  <c:v>0.7956195376862496</c:v>
                </c:pt>
                <c:pt idx="1206">
                  <c:v>0.79641493351955761</c:v>
                </c:pt>
                <c:pt idx="1207">
                  <c:v>0.79647393351956464</c:v>
                </c:pt>
                <c:pt idx="1208">
                  <c:v>0.79807865351952734</c:v>
                </c:pt>
                <c:pt idx="1209">
                  <c:v>0.80399375351948033</c:v>
                </c:pt>
                <c:pt idx="1210">
                  <c:v>0.80623381351941392</c:v>
                </c:pt>
                <c:pt idx="1211">
                  <c:v>0.80629528487085622</c:v>
                </c:pt>
                <c:pt idx="1212">
                  <c:v>0.80664393351972485</c:v>
                </c:pt>
                <c:pt idx="1213">
                  <c:v>0.80709203351942593</c:v>
                </c:pt>
                <c:pt idx="1214">
                  <c:v>0.80868563351934786</c:v>
                </c:pt>
                <c:pt idx="1215">
                  <c:v>0.80990265351943114</c:v>
                </c:pt>
                <c:pt idx="1216">
                  <c:v>0.81110174433045767</c:v>
                </c:pt>
                <c:pt idx="1217">
                  <c:v>0.81247807351935863</c:v>
                </c:pt>
                <c:pt idx="1218">
                  <c:v>0.81323993351938551</c:v>
                </c:pt>
                <c:pt idx="1219">
                  <c:v>0.81323993351938551</c:v>
                </c:pt>
                <c:pt idx="1220">
                  <c:v>0.81323993351938551</c:v>
                </c:pt>
                <c:pt idx="1221">
                  <c:v>0.8132399335193996</c:v>
                </c:pt>
                <c:pt idx="1222">
                  <c:v>0.81323993351938551</c:v>
                </c:pt>
                <c:pt idx="1223">
                  <c:v>0.81323993351938551</c:v>
                </c:pt>
                <c:pt idx="1224">
                  <c:v>0.81336503351943301</c:v>
                </c:pt>
                <c:pt idx="1225">
                  <c:v>0.8170587735194077</c:v>
                </c:pt>
                <c:pt idx="1226">
                  <c:v>0.81959943351957387</c:v>
                </c:pt>
                <c:pt idx="1227">
                  <c:v>0.81980393351951109</c:v>
                </c:pt>
                <c:pt idx="1228">
                  <c:v>0.81980393351955305</c:v>
                </c:pt>
                <c:pt idx="1229">
                  <c:v>0.82065773351942695</c:v>
                </c:pt>
                <c:pt idx="1230">
                  <c:v>0.82245423351956648</c:v>
                </c:pt>
                <c:pt idx="1231">
                  <c:v>0.82387393351945226</c:v>
                </c:pt>
                <c:pt idx="1232">
                  <c:v>0.82387393351945226</c:v>
                </c:pt>
                <c:pt idx="1233">
                  <c:v>0.82387393351945226</c:v>
                </c:pt>
                <c:pt idx="1234">
                  <c:v>0.82387393351945226</c:v>
                </c:pt>
                <c:pt idx="1235">
                  <c:v>0.82387393351945226</c:v>
                </c:pt>
                <c:pt idx="1236">
                  <c:v>0.82387393351945226</c:v>
                </c:pt>
                <c:pt idx="1237">
                  <c:v>0.82387393351945226</c:v>
                </c:pt>
                <c:pt idx="1238">
                  <c:v>0.82387393351945226</c:v>
                </c:pt>
                <c:pt idx="1239">
                  <c:v>0.8237063535195277</c:v>
                </c:pt>
                <c:pt idx="1240">
                  <c:v>0.82361141351958955</c:v>
                </c:pt>
                <c:pt idx="1241">
                  <c:v>0.82374393351966679</c:v>
                </c:pt>
                <c:pt idx="1242">
                  <c:v>0.82374393351966679</c:v>
                </c:pt>
                <c:pt idx="1243">
                  <c:v>0.82374393351968211</c:v>
                </c:pt>
                <c:pt idx="1244">
                  <c:v>0.82402441351963929</c:v>
                </c:pt>
                <c:pt idx="1245">
                  <c:v>0.82480682351976564</c:v>
                </c:pt>
                <c:pt idx="1246">
                  <c:v>0.82485893351976503</c:v>
                </c:pt>
                <c:pt idx="1247">
                  <c:v>0.82561482351950355</c:v>
                </c:pt>
                <c:pt idx="1248">
                  <c:v>0.82607460018614665</c:v>
                </c:pt>
                <c:pt idx="1249">
                  <c:v>0.82781303351961921</c:v>
                </c:pt>
                <c:pt idx="1250">
                  <c:v>0.83352277351936266</c:v>
                </c:pt>
                <c:pt idx="1251">
                  <c:v>0.83648643351956764</c:v>
                </c:pt>
                <c:pt idx="1252">
                  <c:v>0.83685393351956494</c:v>
                </c:pt>
                <c:pt idx="1253">
                  <c:v>0.83685393351956494</c:v>
                </c:pt>
                <c:pt idx="1254">
                  <c:v>0.83685393351959436</c:v>
                </c:pt>
                <c:pt idx="1255">
                  <c:v>0.83735893351972501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0.83739768351955612</c:v>
                </c:pt>
                <c:pt idx="1265">
                  <c:v>0.8374239335192768</c:v>
                </c:pt>
                <c:pt idx="1266">
                  <c:v>0.83726023351930345</c:v>
                </c:pt>
                <c:pt idx="1267">
                  <c:v>0.83763723351937613</c:v>
                </c:pt>
                <c:pt idx="1268">
                  <c:v>0.83811793351929964</c:v>
                </c:pt>
                <c:pt idx="1269">
                  <c:v>0.83795987101958036</c:v>
                </c:pt>
                <c:pt idx="1270">
                  <c:v>0.83805333351949862</c:v>
                </c:pt>
                <c:pt idx="1271">
                  <c:v>0.83858393351958815</c:v>
                </c:pt>
                <c:pt idx="1272">
                  <c:v>0.83859993351959194</c:v>
                </c:pt>
                <c:pt idx="1273">
                  <c:v>0.83859993351959194</c:v>
                </c:pt>
                <c:pt idx="1274">
                  <c:v>0.83859993351961892</c:v>
                </c:pt>
                <c:pt idx="1275">
                  <c:v>0.83846055351956761</c:v>
                </c:pt>
                <c:pt idx="1276">
                  <c:v>0.8369749835195841</c:v>
                </c:pt>
                <c:pt idx="1277">
                  <c:v>0.83671393351957835</c:v>
                </c:pt>
                <c:pt idx="1278">
                  <c:v>0.83671393351957835</c:v>
                </c:pt>
                <c:pt idx="1279">
                  <c:v>0.83671393351957835</c:v>
                </c:pt>
                <c:pt idx="1280">
                  <c:v>0.83671393351960544</c:v>
                </c:pt>
                <c:pt idx="1281">
                  <c:v>0.83614293351949887</c:v>
                </c:pt>
                <c:pt idx="1282">
                  <c:v>0.83643323351938792</c:v>
                </c:pt>
                <c:pt idx="1283">
                  <c:v>0.83787393351944828</c:v>
                </c:pt>
                <c:pt idx="1284">
                  <c:v>0.83784453351958954</c:v>
                </c:pt>
                <c:pt idx="1285">
                  <c:v>0.83780393351952598</c:v>
                </c:pt>
                <c:pt idx="1286">
                  <c:v>0.83780393351955396</c:v>
                </c:pt>
                <c:pt idx="1287">
                  <c:v>0.83780393351955396</c:v>
                </c:pt>
                <c:pt idx="1288">
                  <c:v>0.83780393351955396</c:v>
                </c:pt>
                <c:pt idx="1289">
                  <c:v>0.83780393351955396</c:v>
                </c:pt>
                <c:pt idx="1290">
                  <c:v>0.83780393351952598</c:v>
                </c:pt>
                <c:pt idx="1291">
                  <c:v>0.83780393351955396</c:v>
                </c:pt>
                <c:pt idx="1292">
                  <c:v>0.83780393351955396</c:v>
                </c:pt>
                <c:pt idx="1293">
                  <c:v>0.83780393351955396</c:v>
                </c:pt>
                <c:pt idx="1294">
                  <c:v>0.83709313351974524</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0.83633039351959004</c:v>
                </c:pt>
                <c:pt idx="1303">
                  <c:v>0.83523809351948075</c:v>
                </c:pt>
                <c:pt idx="1304">
                  <c:v>0.83518993351948956</c:v>
                </c:pt>
                <c:pt idx="1305">
                  <c:v>0.83518993351948956</c:v>
                </c:pt>
                <c:pt idx="1306">
                  <c:v>0.83518993351948956</c:v>
                </c:pt>
                <c:pt idx="1307">
                  <c:v>0.83518993351948956</c:v>
                </c:pt>
                <c:pt idx="1308">
                  <c:v>0.83518993351948956</c:v>
                </c:pt>
                <c:pt idx="1309">
                  <c:v>0.83518993351948956</c:v>
                </c:pt>
                <c:pt idx="1310">
                  <c:v>0.83518993351948956</c:v>
                </c:pt>
                <c:pt idx="1311">
                  <c:v>0.83518993351948956</c:v>
                </c:pt>
                <c:pt idx="1312">
                  <c:v>0.83518993351948956</c:v>
                </c:pt>
                <c:pt idx="1313">
                  <c:v>0.83519945351943903</c:v>
                </c:pt>
                <c:pt idx="1314">
                  <c:v>0.83540957351952883</c:v>
                </c:pt>
                <c:pt idx="1315">
                  <c:v>0.83570393351952743</c:v>
                </c:pt>
                <c:pt idx="1316">
                  <c:v>0.83540333351935203</c:v>
                </c:pt>
                <c:pt idx="1317">
                  <c:v>0.83422599601949998</c:v>
                </c:pt>
                <c:pt idx="1318">
                  <c:v>0.83370993351948941</c:v>
                </c:pt>
                <c:pt idx="1319">
                  <c:v>0.83370993351948941</c:v>
                </c:pt>
                <c:pt idx="1320">
                  <c:v>0.83415897351955115</c:v>
                </c:pt>
                <c:pt idx="1321">
                  <c:v>0.83587393351939665</c:v>
                </c:pt>
                <c:pt idx="1322">
                  <c:v>0.83587393351939665</c:v>
                </c:pt>
                <c:pt idx="1323">
                  <c:v>0.83587393351939665</c:v>
                </c:pt>
                <c:pt idx="1324">
                  <c:v>0.83587393351939665</c:v>
                </c:pt>
                <c:pt idx="1325">
                  <c:v>0.83587393351939665</c:v>
                </c:pt>
                <c:pt idx="1326">
                  <c:v>0.83586913351932546</c:v>
                </c:pt>
                <c:pt idx="1327">
                  <c:v>0.83574556509833564</c:v>
                </c:pt>
                <c:pt idx="1328">
                  <c:v>0.83523973351955894</c:v>
                </c:pt>
                <c:pt idx="1329">
                  <c:v>0.83527393351957613</c:v>
                </c:pt>
                <c:pt idx="1330">
                  <c:v>0.83527393351957613</c:v>
                </c:pt>
                <c:pt idx="1331">
                  <c:v>0.83527393351957613</c:v>
                </c:pt>
                <c:pt idx="1332">
                  <c:v>0.83527393351960311</c:v>
                </c:pt>
                <c:pt idx="1333">
                  <c:v>0.83527393351957613</c:v>
                </c:pt>
                <c:pt idx="1334">
                  <c:v>0.83527393351957613</c:v>
                </c:pt>
                <c:pt idx="1335">
                  <c:v>0.83527393351957613</c:v>
                </c:pt>
                <c:pt idx="1336">
                  <c:v>0.83527213351958274</c:v>
                </c:pt>
                <c:pt idx="1337">
                  <c:v>0.83489493351946653</c:v>
                </c:pt>
                <c:pt idx="1338">
                  <c:v>0.83466393351960844</c:v>
                </c:pt>
                <c:pt idx="1339">
                  <c:v>0.83488983351974122</c:v>
                </c:pt>
                <c:pt idx="1340">
                  <c:v>0.83516121351957173</c:v>
                </c:pt>
                <c:pt idx="1341">
                  <c:v>0.83554793351956524</c:v>
                </c:pt>
                <c:pt idx="1342">
                  <c:v>0.83536751351965677</c:v>
                </c:pt>
                <c:pt idx="1343">
                  <c:v>0.83474393351947918</c:v>
                </c:pt>
                <c:pt idx="1344">
                  <c:v>0.83474393351947918</c:v>
                </c:pt>
                <c:pt idx="1345">
                  <c:v>0.83463993351948607</c:v>
                </c:pt>
                <c:pt idx="1346">
                  <c:v>0.83393593351950102</c:v>
                </c:pt>
                <c:pt idx="1347">
                  <c:v>0.82951003351969665</c:v>
                </c:pt>
                <c:pt idx="1348">
                  <c:v>0.82939893351967175</c:v>
                </c:pt>
                <c:pt idx="1349">
                  <c:v>0.82939893351968597</c:v>
                </c:pt>
                <c:pt idx="1350">
                  <c:v>0.82939893351968597</c:v>
                </c:pt>
                <c:pt idx="1351">
                  <c:v>0.82939893351968597</c:v>
                </c:pt>
                <c:pt idx="1352">
                  <c:v>0.82939893351968597</c:v>
                </c:pt>
                <c:pt idx="1353">
                  <c:v>0.82939893351967175</c:v>
                </c:pt>
                <c:pt idx="1354">
                  <c:v>0.82939893351968597</c:v>
                </c:pt>
                <c:pt idx="1355">
                  <c:v>0.82915848351966304</c:v>
                </c:pt>
                <c:pt idx="1356">
                  <c:v>0.82784927351956406</c:v>
                </c:pt>
                <c:pt idx="1357">
                  <c:v>0.8271333535194576</c:v>
                </c:pt>
                <c:pt idx="1358">
                  <c:v>0.82585893351947237</c:v>
                </c:pt>
                <c:pt idx="1359">
                  <c:v>0.82740299351959956</c:v>
                </c:pt>
                <c:pt idx="1360">
                  <c:v>0.82797993351965871</c:v>
                </c:pt>
                <c:pt idx="1361">
                  <c:v>0.82797993351965871</c:v>
                </c:pt>
                <c:pt idx="1362">
                  <c:v>0.82797993351965871</c:v>
                </c:pt>
                <c:pt idx="1363">
                  <c:v>0.82797993351965871</c:v>
                </c:pt>
                <c:pt idx="1364">
                  <c:v>0.82787047351969789</c:v>
                </c:pt>
                <c:pt idx="1365">
                  <c:v>0.82382778351952035</c:v>
                </c:pt>
                <c:pt idx="1366">
                  <c:v>0.82050148351946461</c:v>
                </c:pt>
                <c:pt idx="1367">
                  <c:v>0.82037513351954905</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0.82144893351957915</c:v>
                </c:pt>
                <c:pt idx="1381">
                  <c:v>0.82144893351957915</c:v>
                </c:pt>
                <c:pt idx="1382">
                  <c:v>0.82168988351961192</c:v>
                </c:pt>
                <c:pt idx="1383">
                  <c:v>0.82216393351959183</c:v>
                </c:pt>
                <c:pt idx="1384">
                  <c:v>0.82216393351961869</c:v>
                </c:pt>
                <c:pt idx="1385">
                  <c:v>0.82216393351959183</c:v>
                </c:pt>
                <c:pt idx="1386">
                  <c:v>0.82216393351959183</c:v>
                </c:pt>
                <c:pt idx="1387">
                  <c:v>0.82215493351960056</c:v>
                </c:pt>
                <c:pt idx="1388">
                  <c:v>0.82216393351959183</c:v>
                </c:pt>
                <c:pt idx="1389">
                  <c:v>0.82478153768619455</c:v>
                </c:pt>
                <c:pt idx="1390">
                  <c:v>0.82520393351956178</c:v>
                </c:pt>
                <c:pt idx="1391">
                  <c:v>0.82520393351956178</c:v>
                </c:pt>
                <c:pt idx="1392">
                  <c:v>0.82520393351956178</c:v>
                </c:pt>
                <c:pt idx="1393">
                  <c:v>0.82520393351956178</c:v>
                </c:pt>
                <c:pt idx="1394">
                  <c:v>0.82463185018601015</c:v>
                </c:pt>
                <c:pt idx="1395">
                  <c:v>0.82445393351935081</c:v>
                </c:pt>
                <c:pt idx="1396">
                  <c:v>0.82445393351935081</c:v>
                </c:pt>
                <c:pt idx="1397">
                  <c:v>0.82445393351935081</c:v>
                </c:pt>
                <c:pt idx="1398">
                  <c:v>0.82445393351935081</c:v>
                </c:pt>
                <c:pt idx="1399">
                  <c:v>0.82445393351935081</c:v>
                </c:pt>
                <c:pt idx="1400">
                  <c:v>0.82445393351935081</c:v>
                </c:pt>
                <c:pt idx="1401">
                  <c:v>0.82439083351941855</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0.82360609351943181</c:v>
                </c:pt>
                <c:pt idx="1412">
                  <c:v>0.82341393351939063</c:v>
                </c:pt>
                <c:pt idx="1413">
                  <c:v>0.82323393351936169</c:v>
                </c:pt>
                <c:pt idx="1414">
                  <c:v>0.82323393351936169</c:v>
                </c:pt>
                <c:pt idx="1415">
                  <c:v>0.82323393351936169</c:v>
                </c:pt>
                <c:pt idx="1416">
                  <c:v>0.8203157235197126</c:v>
                </c:pt>
                <c:pt idx="1417">
                  <c:v>0.81980893351945516</c:v>
                </c:pt>
                <c:pt idx="1418">
                  <c:v>0.81980893351945516</c:v>
                </c:pt>
                <c:pt idx="1419">
                  <c:v>0.81980893351942696</c:v>
                </c:pt>
                <c:pt idx="1420">
                  <c:v>0.81980893351945516</c:v>
                </c:pt>
                <c:pt idx="1421">
                  <c:v>0.81980893351945516</c:v>
                </c:pt>
                <c:pt idx="1422">
                  <c:v>0.81968433351936265</c:v>
                </c:pt>
                <c:pt idx="1423">
                  <c:v>0.81936393351952574</c:v>
                </c:pt>
                <c:pt idx="1424">
                  <c:v>0.8193639335195686</c:v>
                </c:pt>
                <c:pt idx="1425">
                  <c:v>0.81936393351952574</c:v>
                </c:pt>
                <c:pt idx="1426">
                  <c:v>0.81892161351960879</c:v>
                </c:pt>
                <c:pt idx="1427">
                  <c:v>0.81890793351961233</c:v>
                </c:pt>
                <c:pt idx="1428">
                  <c:v>0.81886257351965241</c:v>
                </c:pt>
                <c:pt idx="1429">
                  <c:v>0.81767694404577185</c:v>
                </c:pt>
                <c:pt idx="1430">
                  <c:v>0.81785873351944494</c:v>
                </c:pt>
                <c:pt idx="1431">
                  <c:v>0.81797393351945524</c:v>
                </c:pt>
                <c:pt idx="1432">
                  <c:v>0.81797393351945524</c:v>
                </c:pt>
                <c:pt idx="1433">
                  <c:v>0.81797393351945524</c:v>
                </c:pt>
                <c:pt idx="1434">
                  <c:v>0.81808283351948485</c:v>
                </c:pt>
                <c:pt idx="1435">
                  <c:v>0.81808393351944664</c:v>
                </c:pt>
                <c:pt idx="1436">
                  <c:v>0.81765613351936395</c:v>
                </c:pt>
                <c:pt idx="1437">
                  <c:v>0.81761893351935666</c:v>
                </c:pt>
                <c:pt idx="1438">
                  <c:v>0.81761893351935666</c:v>
                </c:pt>
                <c:pt idx="1439">
                  <c:v>0.81750066268610166</c:v>
                </c:pt>
                <c:pt idx="1440">
                  <c:v>0.81482588351970453</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0.81665021351962452</c:v>
                </c:pt>
                <c:pt idx="1449">
                  <c:v>0.81635279667722216</c:v>
                </c:pt>
                <c:pt idx="1450">
                  <c:v>0.81623793351931795</c:v>
                </c:pt>
                <c:pt idx="1451">
                  <c:v>0.81623793351931795</c:v>
                </c:pt>
                <c:pt idx="1452">
                  <c:v>0.81623793351931795</c:v>
                </c:pt>
                <c:pt idx="1453">
                  <c:v>0.81623793351931795</c:v>
                </c:pt>
                <c:pt idx="1454">
                  <c:v>0.8162379335193326</c:v>
                </c:pt>
                <c:pt idx="1455">
                  <c:v>0.81612159351948543</c:v>
                </c:pt>
                <c:pt idx="1456">
                  <c:v>0.81633775351942062</c:v>
                </c:pt>
                <c:pt idx="1457">
                  <c:v>0.8169099335194141</c:v>
                </c:pt>
                <c:pt idx="1458">
                  <c:v>0.8169099335194141</c:v>
                </c:pt>
                <c:pt idx="1459">
                  <c:v>0.8169099335194141</c:v>
                </c:pt>
                <c:pt idx="1460">
                  <c:v>0.8169099335194141</c:v>
                </c:pt>
                <c:pt idx="1461">
                  <c:v>0.8169099335194141</c:v>
                </c:pt>
                <c:pt idx="1462">
                  <c:v>0.8169099335194141</c:v>
                </c:pt>
                <c:pt idx="1463">
                  <c:v>0.81659647351949771</c:v>
                </c:pt>
                <c:pt idx="1464">
                  <c:v>0.81649393351946764</c:v>
                </c:pt>
                <c:pt idx="1465">
                  <c:v>0.81645143351941996</c:v>
                </c:pt>
                <c:pt idx="1466">
                  <c:v>0.81474945351935701</c:v>
                </c:pt>
                <c:pt idx="1467">
                  <c:v>0.81394893351930109</c:v>
                </c:pt>
                <c:pt idx="1468">
                  <c:v>0.81394893351930109</c:v>
                </c:pt>
                <c:pt idx="1469">
                  <c:v>0.81388461060294071</c:v>
                </c:pt>
                <c:pt idx="1470">
                  <c:v>0.81388393351957911</c:v>
                </c:pt>
                <c:pt idx="1471">
                  <c:v>0.81388393351957911</c:v>
                </c:pt>
                <c:pt idx="1472">
                  <c:v>0.81388393351957911</c:v>
                </c:pt>
                <c:pt idx="1473">
                  <c:v>0.81388393351957911</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0.84245493458010523</c:v>
                </c:pt>
                <c:pt idx="3">
                  <c:v>0.84132487978193637</c:v>
                </c:pt>
                <c:pt idx="4">
                  <c:v>0.84337602353520003</c:v>
                </c:pt>
                <c:pt idx="5">
                  <c:v>0.84391921330169051</c:v>
                </c:pt>
                <c:pt idx="6">
                  <c:v>0.84545709679791459</c:v>
                </c:pt>
                <c:pt idx="7">
                  <c:v>0.84670877639519204</c:v>
                </c:pt>
                <c:pt idx="8">
                  <c:v>0.84739939389763208</c:v>
                </c:pt>
                <c:pt idx="9">
                  <c:v>0.84862960583089575</c:v>
                </c:pt>
                <c:pt idx="10">
                  <c:v>0.84983568442909696</c:v>
                </c:pt>
                <c:pt idx="11">
                  <c:v>0.84492706463194622</c:v>
                </c:pt>
                <c:pt idx="12">
                  <c:v>0.84713309241101364</c:v>
                </c:pt>
                <c:pt idx="13">
                  <c:v>0.8520173512001179</c:v>
                </c:pt>
                <c:pt idx="14">
                  <c:v>0.84632677909310461</c:v>
                </c:pt>
                <c:pt idx="15">
                  <c:v>0.84823450784654142</c:v>
                </c:pt>
                <c:pt idx="16">
                  <c:v>0.85355291053477478</c:v>
                </c:pt>
                <c:pt idx="17">
                  <c:v>0.85059998259721681</c:v>
                </c:pt>
                <c:pt idx="18">
                  <c:v>0.87445748237223597</c:v>
                </c:pt>
                <c:pt idx="19">
                  <c:v>0.84575342265778108</c:v>
                </c:pt>
                <c:pt idx="20">
                  <c:v>0.86768713324845392</c:v>
                </c:pt>
                <c:pt idx="21">
                  <c:v>0.87822029050424644</c:v>
                </c:pt>
                <c:pt idx="22">
                  <c:v>0.91454450768448381</c:v>
                </c:pt>
                <c:pt idx="23">
                  <c:v>0.96419307687030265</c:v>
                </c:pt>
                <c:pt idx="24">
                  <c:v>0.94910546409858143</c:v>
                </c:pt>
                <c:pt idx="25">
                  <c:v>0.93192502444694014</c:v>
                </c:pt>
                <c:pt idx="26">
                  <c:v>1.240575916795962</c:v>
                </c:pt>
                <c:pt idx="27">
                  <c:v>1.439134292357473</c:v>
                </c:pt>
                <c:pt idx="28">
                  <c:v>1.7992563542984779</c:v>
                </c:pt>
                <c:pt idx="29">
                  <c:v>2.3440687792675448</c:v>
                </c:pt>
                <c:pt idx="30">
                  <c:v>2.8368324544014167</c:v>
                </c:pt>
                <c:pt idx="31">
                  <c:v>2.7754310648742546</c:v>
                </c:pt>
                <c:pt idx="32">
                  <c:v>2.1590413452181267</c:v>
                </c:pt>
                <c:pt idx="33">
                  <c:v>1.4540851311098515</c:v>
                </c:pt>
                <c:pt idx="34">
                  <c:v>1.683570433145448</c:v>
                </c:pt>
                <c:pt idx="35">
                  <c:v>1.7439955657104338</c:v>
                </c:pt>
                <c:pt idx="36">
                  <c:v>1.2334975024246948</c:v>
                </c:pt>
                <c:pt idx="37">
                  <c:v>0.52026672468998858</c:v>
                </c:pt>
                <c:pt idx="38">
                  <c:v>-0.15833874225623426</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-7.4773474946666383</c:v>
                </c:pt>
                <c:pt idx="55">
                  <c:v>-6.7066209042773535</c:v>
                </c:pt>
                <c:pt idx="56">
                  <c:v>-5.564594909431432</c:v>
                </c:pt>
                <c:pt idx="57">
                  <c:v>-0.79620420831919736</c:v>
                </c:pt>
                <c:pt idx="58">
                  <c:v>0.75803026810058483</c:v>
                </c:pt>
                <c:pt idx="59">
                  <c:v>2.2982720857777821</c:v>
                </c:pt>
                <c:pt idx="60">
                  <c:v>3.8960294282014867</c:v>
                </c:pt>
                <c:pt idx="61">
                  <c:v>5.65737159417165</c:v>
                </c:pt>
                <c:pt idx="62">
                  <c:v>7.5286483869088574</c:v>
                </c:pt>
                <c:pt idx="63">
                  <c:v>9.1196228676816702</c:v>
                </c:pt>
                <c:pt idx="64">
                  <c:v>10.30599120952923</c:v>
                </c:pt>
                <c:pt idx="65">
                  <c:v>11.378663918888725</c:v>
                </c:pt>
                <c:pt idx="66">
                  <c:v>14.365261122162977</c:v>
                </c:pt>
                <c:pt idx="67">
                  <c:v>15.445294954064018</c:v>
                </c:pt>
                <c:pt idx="68">
                  <c:v>14.958758419314696</c:v>
                </c:pt>
                <c:pt idx="69">
                  <c:v>12.771930074344525</c:v>
                </c:pt>
                <c:pt idx="70">
                  <c:v>9.8379150065046304</c:v>
                </c:pt>
                <c:pt idx="71">
                  <c:v>7.1405115036742615</c:v>
                </c:pt>
                <c:pt idx="72">
                  <c:v>5.1778411639089796</c:v>
                </c:pt>
                <c:pt idx="73">
                  <c:v>3.7871662304422715</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-12.538224123293679</c:v>
                </c:pt>
                <c:pt idx="83">
                  <c:v>-11.561832796114302</c:v>
                </c:pt>
                <c:pt idx="84">
                  <c:v>-11.202819535936703</c:v>
                </c:pt>
                <c:pt idx="85">
                  <c:v>-10.849355728568696</c:v>
                </c:pt>
                <c:pt idx="86">
                  <c:v>-10.282917515960834</c:v>
                </c:pt>
                <c:pt idx="87">
                  <c:v>-9.5284563380610532</c:v>
                </c:pt>
                <c:pt idx="88">
                  <c:v>-8.8874329150625986</c:v>
                </c:pt>
                <c:pt idx="89">
                  <c:v>-8.5229978507218505</c:v>
                </c:pt>
                <c:pt idx="90">
                  <c:v>-8.2646854086813164</c:v>
                </c:pt>
                <c:pt idx="91">
                  <c:v>-7.9139943545523863</c:v>
                </c:pt>
                <c:pt idx="92">
                  <c:v>-5.9955168565369013</c:v>
                </c:pt>
                <c:pt idx="93">
                  <c:v>-5.6831114412176165</c:v>
                </c:pt>
                <c:pt idx="94">
                  <c:v>-5.1598885943983515</c:v>
                </c:pt>
                <c:pt idx="95">
                  <c:v>-4.3847002208792416</c:v>
                </c:pt>
                <c:pt idx="96">
                  <c:v>-3.3402601743449467</c:v>
                </c:pt>
                <c:pt idx="97">
                  <c:v>-2.1834224589379478</c:v>
                </c:pt>
                <c:pt idx="98">
                  <c:v>-5.8121292812145973E-2</c:v>
                </c:pt>
                <c:pt idx="99">
                  <c:v>0.27432222793015726</c:v>
                </c:pt>
                <c:pt idx="100">
                  <c:v>0.54559354993744846</c:v>
                </c:pt>
                <c:pt idx="101">
                  <c:v>0.75863183641883236</c:v>
                </c:pt>
                <c:pt idx="102">
                  <c:v>0.83669976975359506</c:v>
                </c:pt>
                <c:pt idx="103">
                  <c:v>0.75359887871967279</c:v>
                </c:pt>
                <c:pt idx="104">
                  <c:v>0.6950757119360137</c:v>
                </c:pt>
                <c:pt idx="105">
                  <c:v>0.75014907349276583</c:v>
                </c:pt>
                <c:pt idx="106">
                  <c:v>0.83481962737532589</c:v>
                </c:pt>
                <c:pt idx="107">
                  <c:v>0.93550515347776297</c:v>
                </c:pt>
                <c:pt idx="108">
                  <c:v>1.0508877810293171</c:v>
                </c:pt>
                <c:pt idx="109">
                  <c:v>1.0207382777885812</c:v>
                </c:pt>
                <c:pt idx="110">
                  <c:v>0.82080827217568431</c:v>
                </c:pt>
                <c:pt idx="111">
                  <c:v>0.48271915422478184</c:v>
                </c:pt>
                <c:pt idx="112">
                  <c:v>7.4588732551518586E-2</c:v>
                </c:pt>
                <c:pt idx="113">
                  <c:v>-0.2111863633490714</c:v>
                </c:pt>
                <c:pt idx="114">
                  <c:v>-0.48487280230139684</c:v>
                </c:pt>
                <c:pt idx="115">
                  <c:v>-0.95511690736852062</c:v>
                </c:pt>
                <c:pt idx="116">
                  <c:v>-1.5462426869493979</c:v>
                </c:pt>
                <c:pt idx="117">
                  <c:v>-2.1638891044945865</c:v>
                </c:pt>
                <c:pt idx="118">
                  <c:v>-2.6568042770187787</c:v>
                </c:pt>
                <c:pt idx="119">
                  <c:v>-3.1461057482351213</c:v>
                </c:pt>
                <c:pt idx="120">
                  <c:v>-3.7061370157285296</c:v>
                </c:pt>
                <c:pt idx="121">
                  <c:v>-4.1603154533939106</c:v>
                </c:pt>
                <c:pt idx="122">
                  <c:v>-4.5125009529132285</c:v>
                </c:pt>
                <c:pt idx="123">
                  <c:v>-4.1666945465147514</c:v>
                </c:pt>
                <c:pt idx="124">
                  <c:v>-4.0552953754076952</c:v>
                </c:pt>
                <c:pt idx="125">
                  <c:v>-4.0523658313817066</c:v>
                </c:pt>
                <c:pt idx="126">
                  <c:v>-4.1227585198777339</c:v>
                </c:pt>
                <c:pt idx="127">
                  <c:v>-4.1583586800877015</c:v>
                </c:pt>
                <c:pt idx="128">
                  <c:v>-4.0080127078593684</c:v>
                </c:pt>
                <c:pt idx="129">
                  <c:v>-3.7042729812130517</c:v>
                </c:pt>
                <c:pt idx="130">
                  <c:v>-2.8646389649082469</c:v>
                </c:pt>
                <c:pt idx="131">
                  <c:v>-2.8460637342234438</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-2.6362980759646417</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2.095856090520861</c:v>
                </c:pt>
                <c:pt idx="165">
                  <c:v>1.0584606145333595</c:v>
                </c:pt>
                <c:pt idx="166">
                  <c:v>0.17943773327178322</c:v>
                </c:pt>
                <c:pt idx="167">
                  <c:v>-0.68869168046833984</c:v>
                </c:pt>
                <c:pt idx="168">
                  <c:v>-1.5311841688862864</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-13.932936912815757</c:v>
                </c:pt>
                <c:pt idx="180">
                  <c:v>-13.941621877800358</c:v>
                </c:pt>
                <c:pt idx="181">
                  <c:v>-13.466033680944625</c:v>
                </c:pt>
                <c:pt idx="182">
                  <c:v>-12.799922669560743</c:v>
                </c:pt>
                <c:pt idx="183">
                  <c:v>-12.355266426290274</c:v>
                </c:pt>
                <c:pt idx="184">
                  <c:v>-12.169993143376171</c:v>
                </c:pt>
                <c:pt idx="185">
                  <c:v>-11.93003645527512</c:v>
                </c:pt>
                <c:pt idx="186">
                  <c:v>-11.482269592074573</c:v>
                </c:pt>
                <c:pt idx="187">
                  <c:v>-9.6095431296315699</c:v>
                </c:pt>
                <c:pt idx="188">
                  <c:v>-9.2315953708188019</c:v>
                </c:pt>
                <c:pt idx="189">
                  <c:v>-8.5897398789975181</c:v>
                </c:pt>
                <c:pt idx="190">
                  <c:v>-7.5387732072563125</c:v>
                </c:pt>
                <c:pt idx="191">
                  <c:v>-5.8624108889016115</c:v>
                </c:pt>
                <c:pt idx="192">
                  <c:v>-3.9785145627629208</c:v>
                </c:pt>
                <c:pt idx="193">
                  <c:v>-2.1923619623056396</c:v>
                </c:pt>
                <c:pt idx="194">
                  <c:v>-0.35749666138807029</c:v>
                </c:pt>
                <c:pt idx="195">
                  <c:v>3.8970737641255653</c:v>
                </c:pt>
                <c:pt idx="196">
                  <c:v>5.8194161626284044</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-6.5280899287659668</c:v>
                </c:pt>
                <c:pt idx="218">
                  <c:v>-7.3471621159204119</c:v>
                </c:pt>
                <c:pt idx="219">
                  <c:v>-7.9796040892456821</c:v>
                </c:pt>
                <c:pt idx="220">
                  <c:v>-8.3492792747176736</c:v>
                </c:pt>
                <c:pt idx="221">
                  <c:v>-8.2120648724056267</c:v>
                </c:pt>
                <c:pt idx="222">
                  <c:v>-7.7935278796491758</c:v>
                </c:pt>
                <c:pt idx="223">
                  <c:v>-7.3234691003815184</c:v>
                </c:pt>
                <c:pt idx="224">
                  <c:v>-6.8754455738502145</c:v>
                </c:pt>
                <c:pt idx="225">
                  <c:v>-6.3366999837772182</c:v>
                </c:pt>
                <c:pt idx="226">
                  <c:v>-5.5174224356017314</c:v>
                </c:pt>
                <c:pt idx="227">
                  <c:v>-4.7409061215260238</c:v>
                </c:pt>
                <c:pt idx="228">
                  <c:v>-4.2219079743813674</c:v>
                </c:pt>
                <c:pt idx="229">
                  <c:v>-4.1239161610510733</c:v>
                </c:pt>
                <c:pt idx="230">
                  <c:v>-4.5683031430862968</c:v>
                </c:pt>
                <c:pt idx="231">
                  <c:v>-5.2588370895583552</c:v>
                </c:pt>
                <c:pt idx="232">
                  <c:v>-5.6333975298887253</c:v>
                </c:pt>
                <c:pt idx="233">
                  <c:v>-5.5150760379488499</c:v>
                </c:pt>
                <c:pt idx="234">
                  <c:v>-5.3481372594968279</c:v>
                </c:pt>
                <c:pt idx="235">
                  <c:v>-5.7534154890364473</c:v>
                </c:pt>
                <c:pt idx="236">
                  <c:v>-6.6657763730406856</c:v>
                </c:pt>
                <c:pt idx="237">
                  <c:v>-7.7131529455721504</c:v>
                </c:pt>
                <c:pt idx="238">
                  <c:v>-8.368085062232451</c:v>
                </c:pt>
                <c:pt idx="239">
                  <c:v>-8.7118515187987953</c:v>
                </c:pt>
                <c:pt idx="240">
                  <c:v>-9.0002340963332728</c:v>
                </c:pt>
                <c:pt idx="241">
                  <c:v>-8.9525991428057363</c:v>
                </c:pt>
                <c:pt idx="242">
                  <c:v>-8.3467518011607922</c:v>
                </c:pt>
                <c:pt idx="243">
                  <c:v>-7.3241414945598304</c:v>
                </c:pt>
                <c:pt idx="244">
                  <c:v>-6.071078935760819</c:v>
                </c:pt>
                <c:pt idx="245">
                  <c:v>-4.8354200025309382</c:v>
                </c:pt>
                <c:pt idx="246">
                  <c:v>-3.7831506619330413</c:v>
                </c:pt>
                <c:pt idx="247">
                  <c:v>-2.4206901774537783</c:v>
                </c:pt>
                <c:pt idx="248">
                  <c:v>-0.6901904136997129</c:v>
                </c:pt>
                <c:pt idx="249">
                  <c:v>1.0689785165141918</c:v>
                </c:pt>
                <c:pt idx="250">
                  <c:v>2.6911752742290673</c:v>
                </c:pt>
                <c:pt idx="251">
                  <c:v>4.205120608062515</c:v>
                </c:pt>
                <c:pt idx="252">
                  <c:v>5.7392680667228317</c:v>
                </c:pt>
                <c:pt idx="253">
                  <c:v>7.1819745464857583</c:v>
                </c:pt>
                <c:pt idx="254">
                  <c:v>8.3807364942552844</c:v>
                </c:pt>
                <c:pt idx="255">
                  <c:v>9.4926720148217161</c:v>
                </c:pt>
                <c:pt idx="256">
                  <c:v>10.722743094400569</c:v>
                </c:pt>
                <c:pt idx="257">
                  <c:v>12.235616638744004</c:v>
                </c:pt>
                <c:pt idx="258">
                  <c:v>13.772091066963497</c:v>
                </c:pt>
                <c:pt idx="259">
                  <c:v>14.935135678833296</c:v>
                </c:pt>
                <c:pt idx="260">
                  <c:v>15.76746465603877</c:v>
                </c:pt>
                <c:pt idx="261">
                  <c:v>16.453742939311869</c:v>
                </c:pt>
                <c:pt idx="262">
                  <c:v>16.996741460508176</c:v>
                </c:pt>
                <c:pt idx="263">
                  <c:v>17.278116719300129</c:v>
                </c:pt>
                <c:pt idx="264">
                  <c:v>17.100739742194577</c:v>
                </c:pt>
                <c:pt idx="265">
                  <c:v>16.50071399845217</c:v>
                </c:pt>
                <c:pt idx="266">
                  <c:v>15.677066039899772</c:v>
                </c:pt>
                <c:pt idx="267">
                  <c:v>14.412948288692149</c:v>
                </c:pt>
                <c:pt idx="268">
                  <c:v>12.551593332307304</c:v>
                </c:pt>
                <c:pt idx="269">
                  <c:v>7.3565578244388465</c:v>
                </c:pt>
                <c:pt idx="270">
                  <c:v>5.9036837732954304</c:v>
                </c:pt>
                <c:pt idx="271">
                  <c:v>4.3001807144735551</c:v>
                </c:pt>
                <c:pt idx="272">
                  <c:v>2.5728198495299353</c:v>
                </c:pt>
                <c:pt idx="273">
                  <c:v>0.7640805119217049</c:v>
                </c:pt>
                <c:pt idx="274">
                  <c:v>-0.97689473786413006</c:v>
                </c:pt>
                <c:pt idx="275">
                  <c:v>-2.7142962559925143</c:v>
                </c:pt>
                <c:pt idx="276">
                  <c:v>-4.5361176221153965</c:v>
                </c:pt>
                <c:pt idx="277">
                  <c:v>-6.4592662106132783</c:v>
                </c:pt>
                <c:pt idx="278">
                  <c:v>-8.1303402929485884</c:v>
                </c:pt>
                <c:pt idx="279">
                  <c:v>-9.1868327395102725</c:v>
                </c:pt>
                <c:pt idx="280">
                  <c:v>-9.8711566779889548</c:v>
                </c:pt>
                <c:pt idx="281">
                  <c:v>-10.462646506652643</c:v>
                </c:pt>
                <c:pt idx="282">
                  <c:v>-10.938269006236141</c:v>
                </c:pt>
                <c:pt idx="283">
                  <c:v>-11.011662272725619</c:v>
                </c:pt>
                <c:pt idx="284">
                  <c:v>-10.814606761711275</c:v>
                </c:pt>
                <c:pt idx="285">
                  <c:v>-10.689504713309427</c:v>
                </c:pt>
                <c:pt idx="286">
                  <c:v>-10.272786068692007</c:v>
                </c:pt>
                <c:pt idx="287">
                  <c:v>-9.8520958967451815</c:v>
                </c:pt>
                <c:pt idx="288">
                  <c:v>-9.9993614536578139</c:v>
                </c:pt>
                <c:pt idx="289">
                  <c:v>-10.548531430224088</c:v>
                </c:pt>
                <c:pt idx="290">
                  <c:v>-10.88708630067177</c:v>
                </c:pt>
                <c:pt idx="291">
                  <c:v>-10.743778610710105</c:v>
                </c:pt>
                <c:pt idx="292">
                  <c:v>-10.601283865041751</c:v>
                </c:pt>
                <c:pt idx="293">
                  <c:v>-10.269678484401558</c:v>
                </c:pt>
                <c:pt idx="294">
                  <c:v>-9.1898929678223737</c:v>
                </c:pt>
                <c:pt idx="295">
                  <c:v>-7.9412516663641624</c:v>
                </c:pt>
                <c:pt idx="296">
                  <c:v>-6.8773074834179511</c:v>
                </c:pt>
                <c:pt idx="297">
                  <c:v>-3.1442867170771698</c:v>
                </c:pt>
                <c:pt idx="298">
                  <c:v>-1.7152497225731054</c:v>
                </c:pt>
                <c:pt idx="299">
                  <c:v>-0.5846896042323948</c:v>
                </c:pt>
                <c:pt idx="300">
                  <c:v>0.4426640126150545</c:v>
                </c:pt>
                <c:pt idx="301">
                  <c:v>1.470861984325353</c:v>
                </c:pt>
                <c:pt idx="302">
                  <c:v>2.6391153826477449</c:v>
                </c:pt>
                <c:pt idx="303">
                  <c:v>3.9950601891955078</c:v>
                </c:pt>
                <c:pt idx="304">
                  <c:v>5.6572975245646564</c:v>
                </c:pt>
                <c:pt idx="305">
                  <c:v>7.5238901735690575</c:v>
                </c:pt>
                <c:pt idx="306">
                  <c:v>9.2980380335410988</c:v>
                </c:pt>
                <c:pt idx="307">
                  <c:v>10.739272152191983</c:v>
                </c:pt>
                <c:pt idx="308">
                  <c:v>11.835226851484345</c:v>
                </c:pt>
                <c:pt idx="309">
                  <c:v>12.740769840659041</c:v>
                </c:pt>
                <c:pt idx="310">
                  <c:v>13.29082045628229</c:v>
                </c:pt>
                <c:pt idx="311">
                  <c:v>13.316706569672702</c:v>
                </c:pt>
                <c:pt idx="312">
                  <c:v>13.280190556986007</c:v>
                </c:pt>
                <c:pt idx="313">
                  <c:v>13.383173113651818</c:v>
                </c:pt>
                <c:pt idx="314">
                  <c:v>13.360754307848126</c:v>
                </c:pt>
                <c:pt idx="315">
                  <c:v>13.064116156554832</c:v>
                </c:pt>
                <c:pt idx="316">
                  <c:v>12.677945153545309</c:v>
                </c:pt>
                <c:pt idx="317">
                  <c:v>12.313691772236467</c:v>
                </c:pt>
                <c:pt idx="318">
                  <c:v>11.946695083392996</c:v>
                </c:pt>
                <c:pt idx="319">
                  <c:v>11.624105856021188</c:v>
                </c:pt>
                <c:pt idx="320">
                  <c:v>11.428916049124197</c:v>
                </c:pt>
                <c:pt idx="321">
                  <c:v>11.222336066985312</c:v>
                </c:pt>
                <c:pt idx="322">
                  <c:v>10.970019316780199</c:v>
                </c:pt>
                <c:pt idx="323">
                  <c:v>10.671561299528054</c:v>
                </c:pt>
                <c:pt idx="324">
                  <c:v>10.094968113444191</c:v>
                </c:pt>
                <c:pt idx="325">
                  <c:v>9.0762276402449515</c:v>
                </c:pt>
                <c:pt idx="326">
                  <c:v>7.6195120630393225</c:v>
                </c:pt>
                <c:pt idx="327">
                  <c:v>5.9248208561558737</c:v>
                </c:pt>
                <c:pt idx="328">
                  <c:v>4.2575300156018585</c:v>
                </c:pt>
                <c:pt idx="329">
                  <c:v>2.5093118968535042</c:v>
                </c:pt>
                <c:pt idx="330">
                  <c:v>0.62295724570850564</c:v>
                </c:pt>
                <c:pt idx="331">
                  <c:v>-1.3307024452568061</c:v>
                </c:pt>
                <c:pt idx="332">
                  <c:v>-3.2338416530716785</c:v>
                </c:pt>
                <c:pt idx="333">
                  <c:v>-4.8515908548458864</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-12.021796252224698</c:v>
                </c:pt>
                <c:pt idx="342">
                  <c:v>-12.537648262455669</c:v>
                </c:pt>
                <c:pt idx="343">
                  <c:v>-12.969964934189678</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-16.083523059793919</c:v>
                </c:pt>
                <c:pt idx="352">
                  <c:v>-15.886097200744684</c:v>
                </c:pt>
                <c:pt idx="353">
                  <c:v>-15.617100369676448</c:v>
                </c:pt>
                <c:pt idx="354">
                  <c:v>-14.164144280372</c:v>
                </c:pt>
                <c:pt idx="355">
                  <c:v>-13.579655243825666</c:v>
                </c:pt>
                <c:pt idx="356">
                  <c:v>-13.154884261522716</c:v>
                </c:pt>
                <c:pt idx="357">
                  <c:v>-12.680782920958309</c:v>
                </c:pt>
                <c:pt idx="358">
                  <c:v>-11.942867496867951</c:v>
                </c:pt>
                <c:pt idx="359">
                  <c:v>-11.097111278446079</c:v>
                </c:pt>
                <c:pt idx="360">
                  <c:v>-10.15681401004457</c:v>
                </c:pt>
                <c:pt idx="361">
                  <c:v>-9.0815456770184557</c:v>
                </c:pt>
                <c:pt idx="362">
                  <c:v>-7.8547368475691934</c:v>
                </c:pt>
                <c:pt idx="363">
                  <c:v>-6.4940851489641602</c:v>
                </c:pt>
                <c:pt idx="364">
                  <c:v>-4.9778798383435827</c:v>
                </c:pt>
                <c:pt idx="365">
                  <c:v>-3.3402403667963654</c:v>
                </c:pt>
                <c:pt idx="366">
                  <c:v>-1.9068857061539861</c:v>
                </c:pt>
                <c:pt idx="367">
                  <c:v>-0.93931287415747988</c:v>
                </c:pt>
                <c:pt idx="368">
                  <c:v>-0.1034575651472521</c:v>
                </c:pt>
                <c:pt idx="369">
                  <c:v>1.1074157238619784</c:v>
                </c:pt>
                <c:pt idx="370">
                  <c:v>2.6360740132468217</c:v>
                </c:pt>
                <c:pt idx="371">
                  <c:v>3.9324626438171966</c:v>
                </c:pt>
                <c:pt idx="372">
                  <c:v>4.7420205292398085</c:v>
                </c:pt>
                <c:pt idx="373">
                  <c:v>4.9261472510651885</c:v>
                </c:pt>
                <c:pt idx="374">
                  <c:v>4.5362941689651324</c:v>
                </c:pt>
                <c:pt idx="375">
                  <c:v>4.0560449751287955</c:v>
                </c:pt>
                <c:pt idx="376">
                  <c:v>3.807785433181659</c:v>
                </c:pt>
                <c:pt idx="377">
                  <c:v>3.6551149957967941</c:v>
                </c:pt>
                <c:pt idx="378">
                  <c:v>3.5463176714175741</c:v>
                </c:pt>
                <c:pt idx="379">
                  <c:v>3.3420712234085928</c:v>
                </c:pt>
                <c:pt idx="380">
                  <c:v>3.0615160806084276</c:v>
                </c:pt>
                <c:pt idx="381">
                  <c:v>2.8460869812718195</c:v>
                </c:pt>
                <c:pt idx="382">
                  <c:v>2.635612918559616</c:v>
                </c:pt>
                <c:pt idx="383">
                  <c:v>2.2448473990774289</c:v>
                </c:pt>
                <c:pt idx="384">
                  <c:v>1.6315924169745699</c:v>
                </c:pt>
                <c:pt idx="385">
                  <c:v>0.95456625725825006</c:v>
                </c:pt>
                <c:pt idx="386">
                  <c:v>0.32677282530474533</c:v>
                </c:pt>
                <c:pt idx="387">
                  <c:v>-0.29501983960334188</c:v>
                </c:pt>
                <c:pt idx="388">
                  <c:v>-1.0172222617261184</c:v>
                </c:pt>
                <c:pt idx="389">
                  <c:v>-1.666203879636033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-12.675789293765169</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-12.915675555026748</c:v>
                </c:pt>
                <c:pt idx="412">
                  <c:v>-13.044103753772447</c:v>
                </c:pt>
                <c:pt idx="413">
                  <c:v>-13.212768141572768</c:v>
                </c:pt>
                <c:pt idx="414">
                  <c:v>-13.36861180895508</c:v>
                </c:pt>
                <c:pt idx="415">
                  <c:v>-13.32699379674041</c:v>
                </c:pt>
                <c:pt idx="416">
                  <c:v>-13.030666494945322</c:v>
                </c:pt>
                <c:pt idx="417">
                  <c:v>-12.67267229899187</c:v>
                </c:pt>
                <c:pt idx="418">
                  <c:v>-12.22867873585283</c:v>
                </c:pt>
                <c:pt idx="419">
                  <c:v>-11.532812991932687</c:v>
                </c:pt>
                <c:pt idx="420">
                  <c:v>-10.634841950471831</c:v>
                </c:pt>
                <c:pt idx="421">
                  <c:v>-4.5501835619101305</c:v>
                </c:pt>
                <c:pt idx="422">
                  <c:v>-2.3540235848229258</c:v>
                </c:pt>
                <c:pt idx="423">
                  <c:v>-0.7449900079936087</c:v>
                </c:pt>
                <c:pt idx="424">
                  <c:v>0.49573690662765635</c:v>
                </c:pt>
                <c:pt idx="425">
                  <c:v>1.4848224289728051</c:v>
                </c:pt>
                <c:pt idx="426">
                  <c:v>2.5206716303217287</c:v>
                </c:pt>
                <c:pt idx="427">
                  <c:v>3.9343561240371039</c:v>
                </c:pt>
                <c:pt idx="428">
                  <c:v>5.7532455176223039</c:v>
                </c:pt>
                <c:pt idx="429">
                  <c:v>7.3979305569713283</c:v>
                </c:pt>
                <c:pt idx="430">
                  <c:v>9.2463315283583487</c:v>
                </c:pt>
                <c:pt idx="431">
                  <c:v>9.603061683969413</c:v>
                </c:pt>
                <c:pt idx="432">
                  <c:v>9.7052806254860524</c:v>
                </c:pt>
                <c:pt idx="433">
                  <c:v>9.2602506949769321</c:v>
                </c:pt>
                <c:pt idx="434">
                  <c:v>8.5990127958928859</c:v>
                </c:pt>
                <c:pt idx="435">
                  <c:v>7.771475120499173</c:v>
                </c:pt>
                <c:pt idx="436">
                  <c:v>6.7691858409348065</c:v>
                </c:pt>
                <c:pt idx="437">
                  <c:v>5.6456889350513109</c:v>
                </c:pt>
                <c:pt idx="438">
                  <c:v>4.7120158876708675</c:v>
                </c:pt>
                <c:pt idx="439">
                  <c:v>3.8181681934664722</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-1.2072668112303948</c:v>
                </c:pt>
                <c:pt idx="454">
                  <c:v>-1.3840300199480873</c:v>
                </c:pt>
                <c:pt idx="455">
                  <c:v>-1.3547156828312841</c:v>
                </c:pt>
                <c:pt idx="456">
                  <c:v>-1.0781602988090928</c:v>
                </c:pt>
                <c:pt idx="457">
                  <c:v>-0.7177891211334797</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0.47171661119104236</c:v>
                </c:pt>
                <c:pt idx="470">
                  <c:v>0.49395557431937315</c:v>
                </c:pt>
                <c:pt idx="471">
                  <c:v>0.55231138249561651</c:v>
                </c:pt>
                <c:pt idx="472">
                  <c:v>0.77156465731664525</c:v>
                </c:pt>
                <c:pt idx="473">
                  <c:v>0.81439034184032155</c:v>
                </c:pt>
                <c:pt idx="474">
                  <c:v>0.83619827260017454</c:v>
                </c:pt>
                <c:pt idx="475">
                  <c:v>0.8101966151763097</c:v>
                </c:pt>
                <c:pt idx="476">
                  <c:v>0.81567727280281699</c:v>
                </c:pt>
                <c:pt idx="477">
                  <c:v>0.80964156744251303</c:v>
                </c:pt>
                <c:pt idx="478">
                  <c:v>0.81976911581170953</c:v>
                </c:pt>
                <c:pt idx="479">
                  <c:v>0.80810841764682273</c:v>
                </c:pt>
                <c:pt idx="480">
                  <c:v>0.81310062188391896</c:v>
                </c:pt>
                <c:pt idx="481">
                  <c:v>0.82160231961219665</c:v>
                </c:pt>
                <c:pt idx="482">
                  <c:v>0.7950129813285115</c:v>
                </c:pt>
                <c:pt idx="483">
                  <c:v>0.81347839774964759</c:v>
                </c:pt>
                <c:pt idx="484">
                  <c:v>0.85871449397690469</c:v>
                </c:pt>
                <c:pt idx="485">
                  <c:v>0.82152469261500172</c:v>
                </c:pt>
                <c:pt idx="486">
                  <c:v>0.85589417605939611</c:v>
                </c:pt>
                <c:pt idx="487">
                  <c:v>0.8245173115407165</c:v>
                </c:pt>
                <c:pt idx="488">
                  <c:v>0.84795321788922762</c:v>
                </c:pt>
                <c:pt idx="489">
                  <c:v>0.82861297755826513</c:v>
                </c:pt>
                <c:pt idx="490">
                  <c:v>0.84511678262251166</c:v>
                </c:pt>
                <c:pt idx="491">
                  <c:v>0.83117121542551531</c:v>
                </c:pt>
                <c:pt idx="492">
                  <c:v>0.84274243811231064</c:v>
                </c:pt>
                <c:pt idx="493">
                  <c:v>0.8310735152612807</c:v>
                </c:pt>
                <c:pt idx="494">
                  <c:v>0.84011568965311889</c:v>
                </c:pt>
                <c:pt idx="495">
                  <c:v>0.8316880615318496</c:v>
                </c:pt>
                <c:pt idx="496">
                  <c:v>0.82911633404100349</c:v>
                </c:pt>
                <c:pt idx="497">
                  <c:v>0.83445938232846162</c:v>
                </c:pt>
                <c:pt idx="498">
                  <c:v>0.82832822507450143</c:v>
                </c:pt>
                <c:pt idx="499">
                  <c:v>0.83090937253459463</c:v>
                </c:pt>
                <c:pt idx="500">
                  <c:v>0.82742655472669857</c:v>
                </c:pt>
                <c:pt idx="501">
                  <c:v>0.83017131367653185</c:v>
                </c:pt>
                <c:pt idx="502">
                  <c:v>0.82656026855333653</c:v>
                </c:pt>
                <c:pt idx="503">
                  <c:v>0.83027743774076168</c:v>
                </c:pt>
                <c:pt idx="504">
                  <c:v>0.82775862524320665</c:v>
                </c:pt>
                <c:pt idx="505">
                  <c:v>0.82803227866959772</c:v>
                </c:pt>
                <c:pt idx="506">
                  <c:v>0.82441563658582773</c:v>
                </c:pt>
                <c:pt idx="507">
                  <c:v>0.82359551110761231</c:v>
                </c:pt>
                <c:pt idx="508">
                  <c:v>0.82284201791930078</c:v>
                </c:pt>
                <c:pt idx="509">
                  <c:v>0.82411200621810221</c:v>
                </c:pt>
                <c:pt idx="510">
                  <c:v>0.82292999455035065</c:v>
                </c:pt>
                <c:pt idx="511">
                  <c:v>0.82298189450168169</c:v>
                </c:pt>
                <c:pt idx="512">
                  <c:v>0.81989610989839434</c:v>
                </c:pt>
                <c:pt idx="513">
                  <c:v>0.81910700486265731</c:v>
                </c:pt>
                <c:pt idx="514">
                  <c:v>0.818090350177472</c:v>
                </c:pt>
                <c:pt idx="515">
                  <c:v>0.81894808912798567</c:v>
                </c:pt>
                <c:pt idx="516">
                  <c:v>0.81908870564751624</c:v>
                </c:pt>
                <c:pt idx="517">
                  <c:v>0.81878846191524657</c:v>
                </c:pt>
                <c:pt idx="518">
                  <c:v>0.81921584202982112</c:v>
                </c:pt>
                <c:pt idx="519">
                  <c:v>0.82079385288743489</c:v>
                </c:pt>
                <c:pt idx="520">
                  <c:v>0.81903910139865843</c:v>
                </c:pt>
                <c:pt idx="521">
                  <c:v>0.81822273252449118</c:v>
                </c:pt>
                <c:pt idx="522">
                  <c:v>0.81774407855928866</c:v>
                </c:pt>
                <c:pt idx="523">
                  <c:v>0.81751049557604449</c:v>
                </c:pt>
                <c:pt idx="524">
                  <c:v>0.8161316890828515</c:v>
                </c:pt>
                <c:pt idx="525">
                  <c:v>0.81713767159746453</c:v>
                </c:pt>
                <c:pt idx="526">
                  <c:v>0.81673529756438046</c:v>
                </c:pt>
                <c:pt idx="527">
                  <c:v>0.81625966026605568</c:v>
                </c:pt>
                <c:pt idx="528">
                  <c:v>0.8166494648537983</c:v>
                </c:pt>
                <c:pt idx="529">
                  <c:v>0.81645775472472337</c:v>
                </c:pt>
                <c:pt idx="530">
                  <c:v>0.81565421142801331</c:v>
                </c:pt>
                <c:pt idx="531">
                  <c:v>0.81540566843318796</c:v>
                </c:pt>
                <c:pt idx="532">
                  <c:v>0.81506325776918265</c:v>
                </c:pt>
                <c:pt idx="533">
                  <c:v>0.81618872116241858</c:v>
                </c:pt>
                <c:pt idx="534">
                  <c:v>0.81767768342874225</c:v>
                </c:pt>
                <c:pt idx="535">
                  <c:v>0.81670704714305564</c:v>
                </c:pt>
                <c:pt idx="536">
                  <c:v>0.81630805025903963</c:v>
                </c:pt>
                <c:pt idx="537">
                  <c:v>0.81594995861905928</c:v>
                </c:pt>
                <c:pt idx="538">
                  <c:v>0.81585038963915224</c:v>
                </c:pt>
                <c:pt idx="539">
                  <c:v>0.81664485447612611</c:v>
                </c:pt>
                <c:pt idx="540">
                  <c:v>0.81512588680931264</c:v>
                </c:pt>
                <c:pt idx="541">
                  <c:v>0.81516274137172084</c:v>
                </c:pt>
                <c:pt idx="542">
                  <c:v>0.81558075843528854</c:v>
                </c:pt>
                <c:pt idx="543">
                  <c:v>0.81422341960610944</c:v>
                </c:pt>
                <c:pt idx="544">
                  <c:v>0.81200607458305285</c:v>
                </c:pt>
                <c:pt idx="545">
                  <c:v>0.81075363607587536</c:v>
                </c:pt>
                <c:pt idx="546">
                  <c:v>0.81016965490184134</c:v>
                </c:pt>
                <c:pt idx="547">
                  <c:v>0.80947528079533959</c:v>
                </c:pt>
                <c:pt idx="548">
                  <c:v>0.80938021784301384</c:v>
                </c:pt>
                <c:pt idx="549">
                  <c:v>0.80892956765340951</c:v>
                </c:pt>
                <c:pt idx="550">
                  <c:v>0.80964596911996978</c:v>
                </c:pt>
                <c:pt idx="551">
                  <c:v>0.80875118587957262</c:v>
                </c:pt>
                <c:pt idx="552">
                  <c:v>0.80833309292501099</c:v>
                </c:pt>
                <c:pt idx="553">
                  <c:v>0.80846806505210966</c:v>
                </c:pt>
                <c:pt idx="554">
                  <c:v>0.80851014660649412</c:v>
                </c:pt>
                <c:pt idx="555">
                  <c:v>0.80754189140066068</c:v>
                </c:pt>
                <c:pt idx="556">
                  <c:v>0.80707749545534568</c:v>
                </c:pt>
                <c:pt idx="557">
                  <c:v>0.80759423721154744</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0.80943272492225726</c:v>
                </c:pt>
                <c:pt idx="568">
                  <c:v>0.80939310982506507</c:v>
                </c:pt>
                <c:pt idx="569">
                  <c:v>0.81106065307906761</c:v>
                </c:pt>
                <c:pt idx="570">
                  <c:v>0.81150415054280245</c:v>
                </c:pt>
                <c:pt idx="571">
                  <c:v>0.81072340300242762</c:v>
                </c:pt>
                <c:pt idx="572">
                  <c:v>0.81152718345849462</c:v>
                </c:pt>
                <c:pt idx="573">
                  <c:v>0.81153655599585617</c:v>
                </c:pt>
                <c:pt idx="574">
                  <c:v>0.81230010474044356</c:v>
                </c:pt>
                <c:pt idx="575">
                  <c:v>0.81190761550888879</c:v>
                </c:pt>
                <c:pt idx="576">
                  <c:v>0.81028527482629897</c:v>
                </c:pt>
                <c:pt idx="577">
                  <c:v>0.80921578103874459</c:v>
                </c:pt>
                <c:pt idx="578">
                  <c:v>0.80818488730639615</c:v>
                </c:pt>
                <c:pt idx="579">
                  <c:v>0.80879484217202124</c:v>
                </c:pt>
                <c:pt idx="580">
                  <c:v>0.80969112425947498</c:v>
                </c:pt>
                <c:pt idx="581">
                  <c:v>0.80970594197543733</c:v>
                </c:pt>
                <c:pt idx="582">
                  <c:v>0.80951394725514059</c:v>
                </c:pt>
                <c:pt idx="583">
                  <c:v>0.80712333361375965</c:v>
                </c:pt>
                <c:pt idx="584">
                  <c:v>0.80639024561560291</c:v>
                </c:pt>
                <c:pt idx="585">
                  <c:v>0.80528625937274956</c:v>
                </c:pt>
                <c:pt idx="586">
                  <c:v>0.80392081918029268</c:v>
                </c:pt>
                <c:pt idx="587">
                  <c:v>0.8037088556430535</c:v>
                </c:pt>
                <c:pt idx="588">
                  <c:v>0.803019718014923</c:v>
                </c:pt>
                <c:pt idx="589">
                  <c:v>0.80216081224043145</c:v>
                </c:pt>
                <c:pt idx="590">
                  <c:v>0.80099193920047362</c:v>
                </c:pt>
                <c:pt idx="591">
                  <c:v>0.80203895028198269</c:v>
                </c:pt>
                <c:pt idx="592">
                  <c:v>0.80183484146229489</c:v>
                </c:pt>
                <c:pt idx="593">
                  <c:v>0.80148623619614068</c:v>
                </c:pt>
                <c:pt idx="594">
                  <c:v>0.80122284702628122</c:v>
                </c:pt>
                <c:pt idx="595">
                  <c:v>0.7992110337790026</c:v>
                </c:pt>
                <c:pt idx="596">
                  <c:v>0.79770305133311714</c:v>
                </c:pt>
                <c:pt idx="597">
                  <c:v>0.79645367692469904</c:v>
                </c:pt>
                <c:pt idx="598">
                  <c:v>0.79940835984139358</c:v>
                </c:pt>
                <c:pt idx="599">
                  <c:v>0.80095620403017165</c:v>
                </c:pt>
                <c:pt idx="600">
                  <c:v>0.7999561220400867</c:v>
                </c:pt>
                <c:pt idx="601">
                  <c:v>0.79925883561681244</c:v>
                </c:pt>
                <c:pt idx="602">
                  <c:v>0.79858155595599056</c:v>
                </c:pt>
                <c:pt idx="603">
                  <c:v>0.79816986630376663</c:v>
                </c:pt>
                <c:pt idx="604">
                  <c:v>0.79809545518730862</c:v>
                </c:pt>
                <c:pt idx="605">
                  <c:v>0.79885076027302671</c:v>
                </c:pt>
                <c:pt idx="606">
                  <c:v>0.79668283925772698</c:v>
                </c:pt>
                <c:pt idx="607">
                  <c:v>0.79689735462953726</c:v>
                </c:pt>
                <c:pt idx="608">
                  <c:v>0.79774345379934175</c:v>
                </c:pt>
                <c:pt idx="609">
                  <c:v>0.79836647140176231</c:v>
                </c:pt>
                <c:pt idx="610">
                  <c:v>0.79767145222183666</c:v>
                </c:pt>
                <c:pt idx="611">
                  <c:v>0.79935333887308968</c:v>
                </c:pt>
                <c:pt idx="612">
                  <c:v>0.79928259898329657</c:v>
                </c:pt>
                <c:pt idx="613">
                  <c:v>0.8006455916912939</c:v>
                </c:pt>
                <c:pt idx="614">
                  <c:v>0.79811546194976257</c:v>
                </c:pt>
                <c:pt idx="615">
                  <c:v>0.79961837867200813</c:v>
                </c:pt>
                <c:pt idx="616">
                  <c:v>0.8001432881960967</c:v>
                </c:pt>
                <c:pt idx="617">
                  <c:v>0.80087821655078806</c:v>
                </c:pt>
                <c:pt idx="618">
                  <c:v>0.8012203710827065</c:v>
                </c:pt>
                <c:pt idx="619">
                  <c:v>0.80129119634985224</c:v>
                </c:pt>
                <c:pt idx="620">
                  <c:v>0.80208276784277532</c:v>
                </c:pt>
                <c:pt idx="621">
                  <c:v>0.80138335647177461</c:v>
                </c:pt>
                <c:pt idx="622">
                  <c:v>0.80100095125561666</c:v>
                </c:pt>
                <c:pt idx="623">
                  <c:v>0.80101059889781756</c:v>
                </c:pt>
                <c:pt idx="624">
                  <c:v>0.8002758033523637</c:v>
                </c:pt>
                <c:pt idx="625">
                  <c:v>0.79953693815252758</c:v>
                </c:pt>
                <c:pt idx="626">
                  <c:v>0.79846229326399509</c:v>
                </c:pt>
                <c:pt idx="627">
                  <c:v>0.79853970207457925</c:v>
                </c:pt>
                <c:pt idx="628">
                  <c:v>0.79752696526176525</c:v>
                </c:pt>
                <c:pt idx="629">
                  <c:v>0.79765428188517262</c:v>
                </c:pt>
                <c:pt idx="630">
                  <c:v>0.79525284429123988</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0.7940981154346799</c:v>
                </c:pt>
                <c:pt idx="640">
                  <c:v>0.79369139664234589</c:v>
                </c:pt>
                <c:pt idx="641">
                  <c:v>0.79462731279976162</c:v>
                </c:pt>
                <c:pt idx="642">
                  <c:v>0.79367814417810345</c:v>
                </c:pt>
                <c:pt idx="643">
                  <c:v>0.79233557563298951</c:v>
                </c:pt>
                <c:pt idx="644">
                  <c:v>0.79191447549791849</c:v>
                </c:pt>
                <c:pt idx="645">
                  <c:v>0.79187277339848261</c:v>
                </c:pt>
                <c:pt idx="646">
                  <c:v>0.79068814349156469</c:v>
                </c:pt>
                <c:pt idx="647">
                  <c:v>0.79059409558122651</c:v>
                </c:pt>
                <c:pt idx="648">
                  <c:v>0.78923835046285251</c:v>
                </c:pt>
                <c:pt idx="649">
                  <c:v>0.7880982211356411</c:v>
                </c:pt>
                <c:pt idx="650">
                  <c:v>0.78781383862045162</c:v>
                </c:pt>
                <c:pt idx="651">
                  <c:v>0.78651433821262495</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0.77971107137159612</c:v>
                </c:pt>
                <c:pt idx="662">
                  <c:v>0.78010348471215563</c:v>
                </c:pt>
                <c:pt idx="663">
                  <c:v>0.77885554274618762</c:v>
                </c:pt>
                <c:pt idx="664">
                  <c:v>0.77850492636878466</c:v>
                </c:pt>
                <c:pt idx="665">
                  <c:v>0.77878830332835625</c:v>
                </c:pt>
                <c:pt idx="666">
                  <c:v>0.77916905791545443</c:v>
                </c:pt>
                <c:pt idx="667">
                  <c:v>0.77820129600105903</c:v>
                </c:pt>
                <c:pt idx="668">
                  <c:v>0.77753174773491196</c:v>
                </c:pt>
                <c:pt idx="669">
                  <c:v>0.77805751103264242</c:v>
                </c:pt>
                <c:pt idx="670">
                  <c:v>0.77752237519754852</c:v>
                </c:pt>
                <c:pt idx="671">
                  <c:v>0.77609199128973372</c:v>
                </c:pt>
                <c:pt idx="672">
                  <c:v>0.77649615824751095</c:v>
                </c:pt>
                <c:pt idx="673">
                  <c:v>0.77704692762670091</c:v>
                </c:pt>
                <c:pt idx="674">
                  <c:v>0.77622191666596219</c:v>
                </c:pt>
                <c:pt idx="675">
                  <c:v>0.77568650572601427</c:v>
                </c:pt>
                <c:pt idx="676">
                  <c:v>0.77483462935453118</c:v>
                </c:pt>
                <c:pt idx="677">
                  <c:v>0.77459495611930318</c:v>
                </c:pt>
                <c:pt idx="678">
                  <c:v>0.77341410178915737</c:v>
                </c:pt>
                <c:pt idx="679">
                  <c:v>0.77155840579628432</c:v>
                </c:pt>
                <c:pt idx="680">
                  <c:v>0.77152860909602361</c:v>
                </c:pt>
                <c:pt idx="681">
                  <c:v>0.77105545722764779</c:v>
                </c:pt>
                <c:pt idx="682">
                  <c:v>0.77049589397990081</c:v>
                </c:pt>
                <c:pt idx="683">
                  <c:v>0.77006098168449566</c:v>
                </c:pt>
                <c:pt idx="684">
                  <c:v>0.76953138589172332</c:v>
                </c:pt>
                <c:pt idx="685">
                  <c:v>0.76772929739745388</c:v>
                </c:pt>
                <c:pt idx="686">
                  <c:v>0.76744140492394364</c:v>
                </c:pt>
                <c:pt idx="687">
                  <c:v>0.76687987799681656</c:v>
                </c:pt>
                <c:pt idx="688">
                  <c:v>0.76683746441933964</c:v>
                </c:pt>
                <c:pt idx="689">
                  <c:v>0.76691653334533783</c:v>
                </c:pt>
                <c:pt idx="690">
                  <c:v>0.76678007185756769</c:v>
                </c:pt>
                <c:pt idx="691">
                  <c:v>0.7668258341250036</c:v>
                </c:pt>
                <c:pt idx="692">
                  <c:v>0.7651242442752566</c:v>
                </c:pt>
                <c:pt idx="693">
                  <c:v>0.76367041005130643</c:v>
                </c:pt>
                <c:pt idx="694">
                  <c:v>0.76287993897773365</c:v>
                </c:pt>
                <c:pt idx="695">
                  <c:v>0.76113572685031272</c:v>
                </c:pt>
                <c:pt idx="696">
                  <c:v>0.76176157139214262</c:v>
                </c:pt>
                <c:pt idx="697">
                  <c:v>0.76100811614931441</c:v>
                </c:pt>
                <c:pt idx="698">
                  <c:v>0.76121619027328791</c:v>
                </c:pt>
                <c:pt idx="699">
                  <c:v>0.76090805387798466</c:v>
                </c:pt>
                <c:pt idx="700">
                  <c:v>0.76152524684685863</c:v>
                </c:pt>
                <c:pt idx="701">
                  <c:v>0.76188747454583172</c:v>
                </c:pt>
                <c:pt idx="702">
                  <c:v>0.76285093913289048</c:v>
                </c:pt>
                <c:pt idx="703">
                  <c:v>0.76233341000764199</c:v>
                </c:pt>
                <c:pt idx="704">
                  <c:v>0.76278471475706067</c:v>
                </c:pt>
                <c:pt idx="705">
                  <c:v>0.76325643418297773</c:v>
                </c:pt>
                <c:pt idx="706">
                  <c:v>0.76292794002941489</c:v>
                </c:pt>
                <c:pt idx="707">
                  <c:v>0.76030664623519495</c:v>
                </c:pt>
                <c:pt idx="708">
                  <c:v>0.7583975134984251</c:v>
                </c:pt>
                <c:pt idx="709">
                  <c:v>0.75804977149231101</c:v>
                </c:pt>
                <c:pt idx="710">
                  <c:v>0.75817667071527262</c:v>
                </c:pt>
                <c:pt idx="711">
                  <c:v>0.76015158196828769</c:v>
                </c:pt>
                <c:pt idx="712">
                  <c:v>0.76047826422444664</c:v>
                </c:pt>
                <c:pt idx="713">
                  <c:v>0.76056498865415278</c:v>
                </c:pt>
                <c:pt idx="714">
                  <c:v>0.75921990621999791</c:v>
                </c:pt>
                <c:pt idx="715">
                  <c:v>0.75963757228774464</c:v>
                </c:pt>
                <c:pt idx="716">
                  <c:v>0.75966326138811391</c:v>
                </c:pt>
                <c:pt idx="717">
                  <c:v>0.75993090993983969</c:v>
                </c:pt>
                <c:pt idx="718">
                  <c:v>0.75730160964610749</c:v>
                </c:pt>
                <c:pt idx="719">
                  <c:v>0.75565146440175235</c:v>
                </c:pt>
                <c:pt idx="720">
                  <c:v>0.75475573252396311</c:v>
                </c:pt>
                <c:pt idx="721">
                  <c:v>0.75392600683542865</c:v>
                </c:pt>
                <c:pt idx="722">
                  <c:v>0.75291383920503563</c:v>
                </c:pt>
                <c:pt idx="723">
                  <c:v>0.75177533204777336</c:v>
                </c:pt>
                <c:pt idx="724">
                  <c:v>0.75092226039319798</c:v>
                </c:pt>
                <c:pt idx="725">
                  <c:v>0.75048477729046681</c:v>
                </c:pt>
                <c:pt idx="726">
                  <c:v>0.74963173409500583</c:v>
                </c:pt>
                <c:pt idx="727">
                  <c:v>0.74835327446434974</c:v>
                </c:pt>
                <c:pt idx="728">
                  <c:v>0.74925382542004115</c:v>
                </c:pt>
                <c:pt idx="729">
                  <c:v>0.74726844121030922</c:v>
                </c:pt>
                <c:pt idx="730">
                  <c:v>0.74794255242227492</c:v>
                </c:pt>
                <c:pt idx="731">
                  <c:v>0.74607105213057767</c:v>
                </c:pt>
                <c:pt idx="732">
                  <c:v>0.74642671525884963</c:v>
                </c:pt>
                <c:pt idx="733">
                  <c:v>0.7461159701107366</c:v>
                </c:pt>
                <c:pt idx="734">
                  <c:v>0.74567610592818434</c:v>
                </c:pt>
                <c:pt idx="735">
                  <c:v>0.74466415648440643</c:v>
                </c:pt>
                <c:pt idx="736">
                  <c:v>0.74462336507686189</c:v>
                </c:pt>
                <c:pt idx="737">
                  <c:v>0.74363938146316966</c:v>
                </c:pt>
                <c:pt idx="738">
                  <c:v>0.74390150894532781</c:v>
                </c:pt>
                <c:pt idx="739">
                  <c:v>0.7435008709186377</c:v>
                </c:pt>
                <c:pt idx="740">
                  <c:v>0.74337616304804044</c:v>
                </c:pt>
                <c:pt idx="741">
                  <c:v>0.74257630995073376</c:v>
                </c:pt>
                <c:pt idx="742">
                  <c:v>0.74163851549131765</c:v>
                </c:pt>
                <c:pt idx="743">
                  <c:v>0.74295121144519083</c:v>
                </c:pt>
                <c:pt idx="744">
                  <c:v>0.74239681827117665</c:v>
                </c:pt>
                <c:pt idx="745">
                  <c:v>0.74166839756893066</c:v>
                </c:pt>
                <c:pt idx="746">
                  <c:v>0.7408740560548378</c:v>
                </c:pt>
                <c:pt idx="747">
                  <c:v>0.74039591435382834</c:v>
                </c:pt>
                <c:pt idx="748">
                  <c:v>0.74085768257357976</c:v>
                </c:pt>
                <c:pt idx="749">
                  <c:v>0.74147144147512856</c:v>
                </c:pt>
                <c:pt idx="750">
                  <c:v>0.74216360525650771</c:v>
                </c:pt>
                <c:pt idx="751">
                  <c:v>0.74332935727948057</c:v>
                </c:pt>
                <c:pt idx="752">
                  <c:v>0.74282159911931112</c:v>
                </c:pt>
                <c:pt idx="753">
                  <c:v>0.74302085091558712</c:v>
                </c:pt>
                <c:pt idx="754">
                  <c:v>0.74771554349610059</c:v>
                </c:pt>
                <c:pt idx="755">
                  <c:v>0.74757302021542671</c:v>
                </c:pt>
                <c:pt idx="756">
                  <c:v>0.74847333401176286</c:v>
                </c:pt>
                <c:pt idx="757">
                  <c:v>0.75068716907649968</c:v>
                </c:pt>
                <c:pt idx="758">
                  <c:v>0.75112679609969879</c:v>
                </c:pt>
                <c:pt idx="759">
                  <c:v>0.75035460526854214</c:v>
                </c:pt>
                <c:pt idx="760">
                  <c:v>0.74927752238191669</c:v>
                </c:pt>
                <c:pt idx="761">
                  <c:v>0.74926370073522597</c:v>
                </c:pt>
                <c:pt idx="762">
                  <c:v>0.74970137356541722</c:v>
                </c:pt>
                <c:pt idx="763">
                  <c:v>0.7494081592361681</c:v>
                </c:pt>
                <c:pt idx="764">
                  <c:v>0.74903087666189361</c:v>
                </c:pt>
                <c:pt idx="765">
                  <c:v>0.74969814819830694</c:v>
                </c:pt>
                <c:pt idx="766">
                  <c:v>0.74798879849478939</c:v>
                </c:pt>
                <c:pt idx="767">
                  <c:v>0.74676467681351477</c:v>
                </c:pt>
                <c:pt idx="768">
                  <c:v>0.7463689147830056</c:v>
                </c:pt>
                <c:pt idx="769">
                  <c:v>0.74490084151187996</c:v>
                </c:pt>
                <c:pt idx="770">
                  <c:v>0.74484179832106301</c:v>
                </c:pt>
                <c:pt idx="771">
                  <c:v>0.74527368446320064</c:v>
                </c:pt>
                <c:pt idx="772">
                  <c:v>0.74444319986474738</c:v>
                </c:pt>
                <c:pt idx="773">
                  <c:v>0.74488890765359206</c:v>
                </c:pt>
                <c:pt idx="774">
                  <c:v>0.74454218068947864</c:v>
                </c:pt>
                <c:pt idx="775">
                  <c:v>0.74568305944022484</c:v>
                </c:pt>
                <c:pt idx="776">
                  <c:v>0.74705584208601461</c:v>
                </c:pt>
                <c:pt idx="777">
                  <c:v>0.7466957013892872</c:v>
                </c:pt>
                <c:pt idx="778">
                  <c:v>0.7460768672777367</c:v>
                </c:pt>
                <c:pt idx="779">
                  <c:v>0.74630959648733664</c:v>
                </c:pt>
                <c:pt idx="780">
                  <c:v>0.74604202382659091</c:v>
                </c:pt>
                <c:pt idx="781">
                  <c:v>0.74531028289351364</c:v>
                </c:pt>
                <c:pt idx="782">
                  <c:v>0.74485657809150063</c:v>
                </c:pt>
                <c:pt idx="783">
                  <c:v>0.744601793062729</c:v>
                </c:pt>
                <c:pt idx="784">
                  <c:v>0.7447875836945328</c:v>
                </c:pt>
                <c:pt idx="785">
                  <c:v>0.74377067287721865</c:v>
                </c:pt>
                <c:pt idx="786">
                  <c:v>0.74435144765689842</c:v>
                </c:pt>
                <c:pt idx="787">
                  <c:v>0.74359250928999643</c:v>
                </c:pt>
                <c:pt idx="788">
                  <c:v>0.7419507689728847</c:v>
                </c:pt>
                <c:pt idx="789">
                  <c:v>0.74099627849548932</c:v>
                </c:pt>
                <c:pt idx="790">
                  <c:v>0.74241626533755256</c:v>
                </c:pt>
                <c:pt idx="791">
                  <c:v>0.74317829626233001</c:v>
                </c:pt>
                <c:pt idx="792">
                  <c:v>0.74248490873871731</c:v>
                </c:pt>
                <c:pt idx="793">
                  <c:v>0.74235788619290588</c:v>
                </c:pt>
                <c:pt idx="794">
                  <c:v>0.74170355407042665</c:v>
                </c:pt>
                <c:pt idx="795">
                  <c:v>0.73999020111711056</c:v>
                </c:pt>
                <c:pt idx="796">
                  <c:v>0.74106838442310163</c:v>
                </c:pt>
                <c:pt idx="797">
                  <c:v>0.74022097613368698</c:v>
                </c:pt>
                <c:pt idx="798">
                  <c:v>0.73979298889121026</c:v>
                </c:pt>
                <c:pt idx="799">
                  <c:v>0.73921444340938214</c:v>
                </c:pt>
                <c:pt idx="800">
                  <c:v>0.73941406517425856</c:v>
                </c:pt>
                <c:pt idx="801">
                  <c:v>0.73862381228728924</c:v>
                </c:pt>
                <c:pt idx="802">
                  <c:v>0.74012898676650762</c:v>
                </c:pt>
                <c:pt idx="803">
                  <c:v>0.74038133379721649</c:v>
                </c:pt>
                <c:pt idx="804">
                  <c:v>0.73902556970608668</c:v>
                </c:pt>
                <c:pt idx="805">
                  <c:v>0.74038448327331763</c:v>
                </c:pt>
                <c:pt idx="806">
                  <c:v>0.73955560187205549</c:v>
                </c:pt>
                <c:pt idx="807">
                  <c:v>0.74098433515081363</c:v>
                </c:pt>
                <c:pt idx="808">
                  <c:v>0.74018907345845453</c:v>
                </c:pt>
                <c:pt idx="809">
                  <c:v>0.74080913131223269</c:v>
                </c:pt>
                <c:pt idx="810">
                  <c:v>0.74108284165684779</c:v>
                </c:pt>
                <c:pt idx="811">
                  <c:v>0.74149688392976998</c:v>
                </c:pt>
                <c:pt idx="812">
                  <c:v>0.74207691877228399</c:v>
                </c:pt>
                <c:pt idx="813">
                  <c:v>0.74286253282245696</c:v>
                </c:pt>
                <c:pt idx="814">
                  <c:v>0.74285880467754051</c:v>
                </c:pt>
                <c:pt idx="815">
                  <c:v>0.74243723971014219</c:v>
                </c:pt>
                <c:pt idx="816">
                  <c:v>0.74314690585126053</c:v>
                </c:pt>
                <c:pt idx="817">
                  <c:v>0.7436732857633076</c:v>
                </c:pt>
                <c:pt idx="818">
                  <c:v>0.74452192728131195</c:v>
                </c:pt>
                <c:pt idx="819">
                  <c:v>0.74499238501951481</c:v>
                </c:pt>
                <c:pt idx="820">
                  <c:v>0.74577309461440899</c:v>
                </c:pt>
                <c:pt idx="821">
                  <c:v>0.74364618319322062</c:v>
                </c:pt>
                <c:pt idx="822">
                  <c:v>0.7427700027319446</c:v>
                </c:pt>
                <c:pt idx="823">
                  <c:v>0.74258110056952464</c:v>
                </c:pt>
                <c:pt idx="824">
                  <c:v>0.74234393173696733</c:v>
                </c:pt>
                <c:pt idx="825">
                  <c:v>0.74239771947668565</c:v>
                </c:pt>
                <c:pt idx="826">
                  <c:v>0.74117916629688985</c:v>
                </c:pt>
                <c:pt idx="827">
                  <c:v>0.74152385369062424</c:v>
                </c:pt>
                <c:pt idx="828">
                  <c:v>0.73899126697824735</c:v>
                </c:pt>
                <c:pt idx="829">
                  <c:v>0.73908728805433554</c:v>
                </c:pt>
                <c:pt idx="830">
                  <c:v>0.74030459851915964</c:v>
                </c:pt>
                <c:pt idx="831">
                  <c:v>0.74111516173253622</c:v>
                </c:pt>
                <c:pt idx="832">
                  <c:v>0.74042525570811912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0.7361861936635008</c:v>
                </c:pt>
                <c:pt idx="843">
                  <c:v>0.73484235394428765</c:v>
                </c:pt>
                <c:pt idx="844">
                  <c:v>0.73358747743904473</c:v>
                </c:pt>
                <c:pt idx="845">
                  <c:v>0.733415717154146</c:v>
                </c:pt>
                <c:pt idx="846">
                  <c:v>0.73194630630433832</c:v>
                </c:pt>
                <c:pt idx="847">
                  <c:v>0.73124729336103766</c:v>
                </c:pt>
                <c:pt idx="848">
                  <c:v>0.7303722322918722</c:v>
                </c:pt>
                <c:pt idx="849">
                  <c:v>0.7315517110977936</c:v>
                </c:pt>
                <c:pt idx="850">
                  <c:v>0.73119324000285268</c:v>
                </c:pt>
                <c:pt idx="851">
                  <c:v>0.73064917748995295</c:v>
                </c:pt>
                <c:pt idx="852">
                  <c:v>0.72934734343415664</c:v>
                </c:pt>
                <c:pt idx="853">
                  <c:v>0.7286556539714597</c:v>
                </c:pt>
                <c:pt idx="854">
                  <c:v>0.72765994519971966</c:v>
                </c:pt>
                <c:pt idx="855">
                  <c:v>0.72654835088503944</c:v>
                </c:pt>
                <c:pt idx="856">
                  <c:v>0.72496970444038433</c:v>
                </c:pt>
                <c:pt idx="857">
                  <c:v>0.72388275572495653</c:v>
                </c:pt>
                <c:pt idx="858">
                  <c:v>0.72411240186303849</c:v>
                </c:pt>
                <c:pt idx="859">
                  <c:v>0.72412740930647723</c:v>
                </c:pt>
                <c:pt idx="860">
                  <c:v>0.72317311804295059</c:v>
                </c:pt>
                <c:pt idx="861">
                  <c:v>0.72319510745751503</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0.72672845917890205</c:v>
                </c:pt>
                <c:pt idx="874">
                  <c:v>0.72762420054306376</c:v>
                </c:pt>
                <c:pt idx="875">
                  <c:v>0.72707311811352482</c:v>
                </c:pt>
                <c:pt idx="876">
                  <c:v>0.72738833134371861</c:v>
                </c:pt>
                <c:pt idx="877">
                  <c:v>0.72627535201846305</c:v>
                </c:pt>
                <c:pt idx="878">
                  <c:v>0.72554004420881435</c:v>
                </c:pt>
                <c:pt idx="879">
                  <c:v>0.72485649405487784</c:v>
                </c:pt>
                <c:pt idx="880">
                  <c:v>0.72441864098358733</c:v>
                </c:pt>
                <c:pt idx="881">
                  <c:v>0.72565109170108255</c:v>
                </c:pt>
                <c:pt idx="882">
                  <c:v>0.72712498960571281</c:v>
                </c:pt>
                <c:pt idx="883">
                  <c:v>0.7272677405593555</c:v>
                </c:pt>
                <c:pt idx="884">
                  <c:v>0.72788866167316391</c:v>
                </c:pt>
                <c:pt idx="885">
                  <c:v>0.72668766777134408</c:v>
                </c:pt>
                <c:pt idx="886">
                  <c:v>0.72594067274913443</c:v>
                </c:pt>
                <c:pt idx="887">
                  <c:v>0.72516516168712997</c:v>
                </c:pt>
                <c:pt idx="888">
                  <c:v>0.7259412798770486</c:v>
                </c:pt>
                <c:pt idx="889">
                  <c:v>0.72706105144598665</c:v>
                </c:pt>
                <c:pt idx="890">
                  <c:v>0.7265551621014481</c:v>
                </c:pt>
                <c:pt idx="891">
                  <c:v>0.72862192042606577</c:v>
                </c:pt>
                <c:pt idx="892">
                  <c:v>0.72971903853424314</c:v>
                </c:pt>
                <c:pt idx="893">
                  <c:v>0.72961216504648951</c:v>
                </c:pt>
                <c:pt idx="894">
                  <c:v>0.72807508789202302</c:v>
                </c:pt>
                <c:pt idx="895">
                  <c:v>0.72717522944160051</c:v>
                </c:pt>
                <c:pt idx="896">
                  <c:v>0.72730096184056947</c:v>
                </c:pt>
                <c:pt idx="897">
                  <c:v>0.72853859211818583</c:v>
                </c:pt>
                <c:pt idx="898">
                  <c:v>0.72905110295165798</c:v>
                </c:pt>
                <c:pt idx="899">
                  <c:v>0.73000607723412403</c:v>
                </c:pt>
                <c:pt idx="900">
                  <c:v>0.73033140293883192</c:v>
                </c:pt>
                <c:pt idx="901">
                  <c:v>0.73074280799983304</c:v>
                </c:pt>
                <c:pt idx="902">
                  <c:v>0.72999055752649411</c:v>
                </c:pt>
                <c:pt idx="903">
                  <c:v>0.7294086254092067</c:v>
                </c:pt>
                <c:pt idx="904">
                  <c:v>0.72954354061806725</c:v>
                </c:pt>
                <c:pt idx="905">
                  <c:v>0.72936062435755389</c:v>
                </c:pt>
                <c:pt idx="906">
                  <c:v>0.72912614016878763</c:v>
                </c:pt>
                <c:pt idx="907">
                  <c:v>0.72991595668257747</c:v>
                </c:pt>
                <c:pt idx="908">
                  <c:v>0.73052557003873664</c:v>
                </c:pt>
                <c:pt idx="909">
                  <c:v>0.7303403580757506</c:v>
                </c:pt>
                <c:pt idx="910">
                  <c:v>0.7316766276686073</c:v>
                </c:pt>
                <c:pt idx="911">
                  <c:v>0.73237321210021489</c:v>
                </c:pt>
                <c:pt idx="912">
                  <c:v>0.73375815627729091</c:v>
                </c:pt>
                <c:pt idx="913">
                  <c:v>0.73499473356739242</c:v>
                </c:pt>
                <c:pt idx="914">
                  <c:v>0.73669648468549764</c:v>
                </c:pt>
                <c:pt idx="915">
                  <c:v>0.7381608108389347</c:v>
                </c:pt>
                <c:pt idx="916">
                  <c:v>0.73763566415547865</c:v>
                </c:pt>
                <c:pt idx="917">
                  <c:v>0.73720011627303172</c:v>
                </c:pt>
                <c:pt idx="918">
                  <c:v>0.73638089200034074</c:v>
                </c:pt>
                <c:pt idx="919">
                  <c:v>0.7365814718889675</c:v>
                </c:pt>
                <c:pt idx="920">
                  <c:v>0.7365823730944786</c:v>
                </c:pt>
                <c:pt idx="921">
                  <c:v>0.73667436246167195</c:v>
                </c:pt>
                <c:pt idx="922">
                  <c:v>0.73776411914376183</c:v>
                </c:pt>
                <c:pt idx="923">
                  <c:v>0.73897015031008273</c:v>
                </c:pt>
                <c:pt idx="924">
                  <c:v>0.73867310348579618</c:v>
                </c:pt>
                <c:pt idx="925">
                  <c:v>0.73845405362728078</c:v>
                </c:pt>
                <c:pt idx="926">
                  <c:v>0.73827300618239744</c:v>
                </c:pt>
                <c:pt idx="927">
                  <c:v>0.73907489885009303</c:v>
                </c:pt>
                <c:pt idx="928">
                  <c:v>0.73828016839465249</c:v>
                </c:pt>
                <c:pt idx="929">
                  <c:v>0.73923243906057345</c:v>
                </c:pt>
                <c:pt idx="930">
                  <c:v>0.74092627854287396</c:v>
                </c:pt>
                <c:pt idx="931">
                  <c:v>0.74211326107050013</c:v>
                </c:pt>
                <c:pt idx="932">
                  <c:v>0.74269767861773206</c:v>
                </c:pt>
                <c:pt idx="933">
                  <c:v>0.74294989283920843</c:v>
                </c:pt>
                <c:pt idx="934">
                  <c:v>0.74239912346000514</c:v>
                </c:pt>
                <c:pt idx="935">
                  <c:v>0.74177303227247915</c:v>
                </c:pt>
                <c:pt idx="936">
                  <c:v>0.74094529872242365</c:v>
                </c:pt>
                <c:pt idx="937">
                  <c:v>0.73927189288939354</c:v>
                </c:pt>
                <c:pt idx="938">
                  <c:v>0.73823392232215213</c:v>
                </c:pt>
                <c:pt idx="939">
                  <c:v>0.74004103859455761</c:v>
                </c:pt>
                <c:pt idx="940">
                  <c:v>0.73945294033427444</c:v>
                </c:pt>
                <c:pt idx="941">
                  <c:v>0.73973903988313483</c:v>
                </c:pt>
                <c:pt idx="942">
                  <c:v>0.73814123096329565</c:v>
                </c:pt>
                <c:pt idx="943">
                  <c:v>0.7376512407813326</c:v>
                </c:pt>
                <c:pt idx="944">
                  <c:v>0.7377044024203796</c:v>
                </c:pt>
                <c:pt idx="945">
                  <c:v>0.73789620741320205</c:v>
                </c:pt>
                <c:pt idx="946">
                  <c:v>0.7384969415234508</c:v>
                </c:pt>
                <c:pt idx="947">
                  <c:v>0.7386292100340085</c:v>
                </c:pt>
                <c:pt idx="948">
                  <c:v>0.7392041506937822</c:v>
                </c:pt>
                <c:pt idx="949">
                  <c:v>0.73960946550275264</c:v>
                </c:pt>
                <c:pt idx="950">
                  <c:v>0.73873471748393782</c:v>
                </c:pt>
                <c:pt idx="951">
                  <c:v>0.73857668398200349</c:v>
                </c:pt>
                <c:pt idx="952">
                  <c:v>0.73881831141027132</c:v>
                </c:pt>
                <c:pt idx="953">
                  <c:v>0.73674902971022505</c:v>
                </c:pt>
                <c:pt idx="954">
                  <c:v>0.73540673626996522</c:v>
                </c:pt>
                <c:pt idx="955">
                  <c:v>0.73507014075310961</c:v>
                </c:pt>
                <c:pt idx="956">
                  <c:v>0.73529151477322363</c:v>
                </c:pt>
                <c:pt idx="957">
                  <c:v>0.73504932764889785</c:v>
                </c:pt>
                <c:pt idx="958">
                  <c:v>0.73435233530321398</c:v>
                </c:pt>
                <c:pt idx="959">
                  <c:v>0.73440908279158756</c:v>
                </c:pt>
                <c:pt idx="960">
                  <c:v>0.73559369372573269</c:v>
                </c:pt>
                <c:pt idx="961">
                  <c:v>0.73649282172534858</c:v>
                </c:pt>
                <c:pt idx="962">
                  <c:v>0.73659532199478461</c:v>
                </c:pt>
                <c:pt idx="963">
                  <c:v>0.73632059660815419</c:v>
                </c:pt>
                <c:pt idx="964">
                  <c:v>0.73683697788216307</c:v>
                </c:pt>
                <c:pt idx="965">
                  <c:v>0.73587583745670571</c:v>
                </c:pt>
                <c:pt idx="966">
                  <c:v>0.73542720786471705</c:v>
                </c:pt>
                <c:pt idx="967">
                  <c:v>0.73551535525049871</c:v>
                </c:pt>
                <c:pt idx="968">
                  <c:v>0.73623161442148666</c:v>
                </c:pt>
                <c:pt idx="969">
                  <c:v>0.73664568515353579</c:v>
                </c:pt>
                <c:pt idx="970">
                  <c:v>0.73799210516641267</c:v>
                </c:pt>
                <c:pt idx="971">
                  <c:v>0.74095306806259564</c:v>
                </c:pt>
                <c:pt idx="972">
                  <c:v>0.74201549450162962</c:v>
                </c:pt>
                <c:pt idx="973">
                  <c:v>0.74205280440998089</c:v>
                </c:pt>
                <c:pt idx="974">
                  <c:v>0.74090367251399669</c:v>
                </c:pt>
                <c:pt idx="975">
                  <c:v>0.739709347532995</c:v>
                </c:pt>
                <c:pt idx="976">
                  <c:v>0.7404297237902</c:v>
                </c:pt>
                <c:pt idx="977">
                  <c:v>0.74004871307100628</c:v>
                </c:pt>
                <c:pt idx="978">
                  <c:v>0.74002975929605064</c:v>
                </c:pt>
                <c:pt idx="979">
                  <c:v>0.73879667299154206</c:v>
                </c:pt>
                <c:pt idx="980">
                  <c:v>0.7393400999173565</c:v>
                </c:pt>
                <c:pt idx="981">
                  <c:v>0.74047046776587533</c:v>
                </c:pt>
                <c:pt idx="982">
                  <c:v>0.74071075761543304</c:v>
                </c:pt>
                <c:pt idx="983">
                  <c:v>0.74007610023230086</c:v>
                </c:pt>
                <c:pt idx="984">
                  <c:v>0.73990608544021086</c:v>
                </c:pt>
                <c:pt idx="985">
                  <c:v>0.73978770498096857</c:v>
                </c:pt>
                <c:pt idx="986">
                  <c:v>0.7405960294101277</c:v>
                </c:pt>
                <c:pt idx="987">
                  <c:v>0.740131453223699</c:v>
                </c:pt>
                <c:pt idx="988">
                  <c:v>0.73979354858727264</c:v>
                </c:pt>
                <c:pt idx="989">
                  <c:v>0.74111445025450173</c:v>
                </c:pt>
                <c:pt idx="990">
                  <c:v>0.74114156231095762</c:v>
                </c:pt>
                <c:pt idx="991">
                  <c:v>0.74027869123219292</c:v>
                </c:pt>
                <c:pt idx="992">
                  <c:v>0.73960791922383073</c:v>
                </c:pt>
                <c:pt idx="993">
                  <c:v>0.73906258553682846</c:v>
                </c:pt>
                <c:pt idx="994">
                  <c:v>0.73939779604310896</c:v>
                </c:pt>
                <c:pt idx="995">
                  <c:v>0.73977782966579952</c:v>
                </c:pt>
                <c:pt idx="996">
                  <c:v>0.739005316297907</c:v>
                </c:pt>
                <c:pt idx="997">
                  <c:v>0.7378248224499967</c:v>
                </c:pt>
                <c:pt idx="998">
                  <c:v>0.73717060416399394</c:v>
                </c:pt>
                <c:pt idx="999">
                  <c:v>0.73672046623856846</c:v>
                </c:pt>
                <c:pt idx="1000">
                  <c:v>0.73696773805927762</c:v>
                </c:pt>
                <c:pt idx="1001">
                  <c:v>0.73614595246564984</c:v>
                </c:pt>
                <c:pt idx="1002">
                  <c:v>0.73647333671348891</c:v>
                </c:pt>
                <c:pt idx="1003">
                  <c:v>0.73514736932260349</c:v>
                </c:pt>
                <c:pt idx="1004">
                  <c:v>0.7337167956873285</c:v>
                </c:pt>
                <c:pt idx="1005">
                  <c:v>0.73222660967877728</c:v>
                </c:pt>
                <c:pt idx="1006">
                  <c:v>0.73279347743440115</c:v>
                </c:pt>
                <c:pt idx="1007">
                  <c:v>0.73266199629286288</c:v>
                </c:pt>
                <c:pt idx="1008">
                  <c:v>0.73256451431521441</c:v>
                </c:pt>
                <c:pt idx="1009">
                  <c:v>0.73184840692623265</c:v>
                </c:pt>
                <c:pt idx="1010">
                  <c:v>0.73319888710712289</c:v>
                </c:pt>
                <c:pt idx="1011">
                  <c:v>0.73515311806517192</c:v>
                </c:pt>
                <c:pt idx="1012">
                  <c:v>0.73596271366840105</c:v>
                </c:pt>
                <c:pt idx="1013">
                  <c:v>0.73592990978764306</c:v>
                </c:pt>
                <c:pt idx="1014">
                  <c:v>0.73561501909415616</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0.73179543501467736</c:v>
                </c:pt>
                <c:pt idx="1025">
                  <c:v>0.73148682430067424</c:v>
                </c:pt>
                <c:pt idx="1026">
                  <c:v>0.73085998368960026</c:v>
                </c:pt>
                <c:pt idx="1027">
                  <c:v>0.73150040878802269</c:v>
                </c:pt>
                <c:pt idx="1028">
                  <c:v>0.73161238594491218</c:v>
                </c:pt>
                <c:pt idx="1029">
                  <c:v>0.73222930380894979</c:v>
                </c:pt>
                <c:pt idx="1030">
                  <c:v>0.73168209181994759</c:v>
                </c:pt>
                <c:pt idx="1031">
                  <c:v>0.73212121606533931</c:v>
                </c:pt>
                <c:pt idx="1032">
                  <c:v>0.73100725015719226</c:v>
                </c:pt>
                <c:pt idx="1033">
                  <c:v>0.73178691625096803</c:v>
                </c:pt>
                <c:pt idx="1034">
                  <c:v>0.73215548084766557</c:v>
                </c:pt>
                <c:pt idx="1035">
                  <c:v>0.7317462766254037</c:v>
                </c:pt>
                <c:pt idx="1036">
                  <c:v>0.7312953513309427</c:v>
                </c:pt>
                <c:pt idx="1037">
                  <c:v>0.73127554378235959</c:v>
                </c:pt>
                <c:pt idx="1038">
                  <c:v>0.73077287980493111</c:v>
                </c:pt>
                <c:pt idx="1039">
                  <c:v>0.73015245198257661</c:v>
                </c:pt>
                <c:pt idx="1040">
                  <c:v>0.72970924859643693</c:v>
                </c:pt>
                <c:pt idx="1041">
                  <c:v>0.72929683797980394</c:v>
                </c:pt>
                <c:pt idx="1042">
                  <c:v>0.72956837594480817</c:v>
                </c:pt>
                <c:pt idx="1043">
                  <c:v>0.72862334338213963</c:v>
                </c:pt>
                <c:pt idx="1044">
                  <c:v>0.72756170431215139</c:v>
                </c:pt>
                <c:pt idx="1045">
                  <c:v>0.72832708392688561</c:v>
                </c:pt>
                <c:pt idx="1046">
                  <c:v>0.72828217543309393</c:v>
                </c:pt>
                <c:pt idx="1047">
                  <c:v>0.72873061529762162</c:v>
                </c:pt>
                <c:pt idx="1048">
                  <c:v>0.72769263524398486</c:v>
                </c:pt>
                <c:pt idx="1049">
                  <c:v>0.72842285835724851</c:v>
                </c:pt>
                <c:pt idx="1050">
                  <c:v>0.7274942372213371</c:v>
                </c:pt>
                <c:pt idx="1051">
                  <c:v>0.7279317108376806</c:v>
                </c:pt>
                <c:pt idx="1052">
                  <c:v>0.72671056787781652</c:v>
                </c:pt>
                <c:pt idx="1053">
                  <c:v>0.72574447556522304</c:v>
                </c:pt>
                <c:pt idx="1054">
                  <c:v>0.72632356177034141</c:v>
                </c:pt>
                <c:pt idx="1055">
                  <c:v>0.72672859198813566</c:v>
                </c:pt>
                <c:pt idx="1056">
                  <c:v>0.72560692314442665</c:v>
                </c:pt>
                <c:pt idx="1057">
                  <c:v>0.72550001171117662</c:v>
                </c:pt>
                <c:pt idx="1058">
                  <c:v>0.72473345578606541</c:v>
                </c:pt>
                <c:pt idx="1059">
                  <c:v>0.72505866765431082</c:v>
                </c:pt>
                <c:pt idx="1060">
                  <c:v>0.72596956824386893</c:v>
                </c:pt>
                <c:pt idx="1061">
                  <c:v>0.7269589021723859</c:v>
                </c:pt>
                <c:pt idx="1062">
                  <c:v>0.7294948375747361</c:v>
                </c:pt>
                <c:pt idx="1063">
                  <c:v>0.7295685846450225</c:v>
                </c:pt>
                <c:pt idx="1064">
                  <c:v>0.73030689014879735</c:v>
                </c:pt>
                <c:pt idx="1065">
                  <c:v>0.73106016515052352</c:v>
                </c:pt>
                <c:pt idx="1066">
                  <c:v>0.73150084516123559</c:v>
                </c:pt>
                <c:pt idx="1067">
                  <c:v>0.73195469225882714</c:v>
                </c:pt>
                <c:pt idx="1068">
                  <c:v>0.73204701364909719</c:v>
                </c:pt>
                <c:pt idx="1069">
                  <c:v>0.73258697804848794</c:v>
                </c:pt>
                <c:pt idx="1070">
                  <c:v>0.73271081317268882</c:v>
                </c:pt>
                <c:pt idx="1071">
                  <c:v>0.73295618771862758</c:v>
                </c:pt>
                <c:pt idx="1072">
                  <c:v>0.7334596200923329</c:v>
                </c:pt>
                <c:pt idx="1073">
                  <c:v>0.73353592848354765</c:v>
                </c:pt>
                <c:pt idx="1074">
                  <c:v>0.73354565201674549</c:v>
                </c:pt>
                <c:pt idx="1075">
                  <c:v>0.73309091320000352</c:v>
                </c:pt>
                <c:pt idx="1076">
                  <c:v>0.73340487422885436</c:v>
                </c:pt>
                <c:pt idx="1077">
                  <c:v>0.73234987562055864</c:v>
                </c:pt>
                <c:pt idx="1078">
                  <c:v>0.73202845830185614</c:v>
                </c:pt>
                <c:pt idx="1079">
                  <c:v>0.73113049712623024</c:v>
                </c:pt>
                <c:pt idx="1080">
                  <c:v>0.73184766698906989</c:v>
                </c:pt>
                <c:pt idx="1081">
                  <c:v>0.73282554137799161</c:v>
                </c:pt>
                <c:pt idx="1082">
                  <c:v>0.7337076603092938</c:v>
                </c:pt>
                <c:pt idx="1083">
                  <c:v>0.73393709774717364</c:v>
                </c:pt>
                <c:pt idx="1084">
                  <c:v>0.73393291425630025</c:v>
                </c:pt>
                <c:pt idx="1085">
                  <c:v>0.7335162727169392</c:v>
                </c:pt>
                <c:pt idx="1086">
                  <c:v>0.73334524288284864</c:v>
                </c:pt>
                <c:pt idx="1087">
                  <c:v>0.7329349382412006</c:v>
                </c:pt>
                <c:pt idx="1088">
                  <c:v>0.73388418275386869</c:v>
                </c:pt>
                <c:pt idx="1089">
                  <c:v>0.7359179759293395</c:v>
                </c:pt>
                <c:pt idx="1090">
                  <c:v>0.73575956297247702</c:v>
                </c:pt>
                <c:pt idx="1091">
                  <c:v>0.73699394891022507</c:v>
                </c:pt>
                <c:pt idx="1092">
                  <c:v>0.7378523898523911</c:v>
                </c:pt>
                <c:pt idx="1093">
                  <c:v>0.73922330368256461</c:v>
                </c:pt>
                <c:pt idx="1094">
                  <c:v>0.73896940088653262</c:v>
                </c:pt>
                <c:pt idx="1095">
                  <c:v>0.73911280639998833</c:v>
                </c:pt>
                <c:pt idx="1096">
                  <c:v>0.73946906716983563</c:v>
                </c:pt>
                <c:pt idx="1097">
                  <c:v>0.74010120117749645</c:v>
                </c:pt>
                <c:pt idx="1098">
                  <c:v>0.74053710954217422</c:v>
                </c:pt>
                <c:pt idx="1099">
                  <c:v>0.74093208420366352</c:v>
                </c:pt>
                <c:pt idx="1100">
                  <c:v>0.74185912111514085</c:v>
                </c:pt>
                <c:pt idx="1101">
                  <c:v>0.74162213252369014</c:v>
                </c:pt>
                <c:pt idx="1102">
                  <c:v>0.74079501558795036</c:v>
                </c:pt>
                <c:pt idx="1103">
                  <c:v>0.7398843047258481</c:v>
                </c:pt>
                <c:pt idx="1104">
                  <c:v>0.74023450370280841</c:v>
                </c:pt>
                <c:pt idx="1105">
                  <c:v>0.74165405417167718</c:v>
                </c:pt>
                <c:pt idx="1106">
                  <c:v>0.7416454784897325</c:v>
                </c:pt>
                <c:pt idx="1107">
                  <c:v>0.74095122770609245</c:v>
                </c:pt>
                <c:pt idx="1108">
                  <c:v>0.74114110696501834</c:v>
                </c:pt>
                <c:pt idx="1109">
                  <c:v>0.74201905189183071</c:v>
                </c:pt>
                <c:pt idx="1110">
                  <c:v>0.74198636184755029</c:v>
                </c:pt>
                <c:pt idx="1111">
                  <c:v>0.74192430198984061</c:v>
                </c:pt>
                <c:pt idx="1112">
                  <c:v>0.74166240218068102</c:v>
                </c:pt>
                <c:pt idx="1113">
                  <c:v>0.74123347578716858</c:v>
                </c:pt>
                <c:pt idx="1114">
                  <c:v>0.74122144706513082</c:v>
                </c:pt>
                <c:pt idx="1115">
                  <c:v>0.74098017063268173</c:v>
                </c:pt>
                <c:pt idx="1116">
                  <c:v>0.74170585925925692</c:v>
                </c:pt>
                <c:pt idx="1117">
                  <c:v>0.74174154699767458</c:v>
                </c:pt>
                <c:pt idx="1118">
                  <c:v>0.74096992534893502</c:v>
                </c:pt>
                <c:pt idx="1119">
                  <c:v>0.74179785811281984</c:v>
                </c:pt>
                <c:pt idx="1120">
                  <c:v>0.74153547449859303</c:v>
                </c:pt>
                <c:pt idx="1121">
                  <c:v>0.74088100956686365</c:v>
                </c:pt>
                <c:pt idx="1122">
                  <c:v>0.7412548675601891</c:v>
                </c:pt>
                <c:pt idx="1123">
                  <c:v>0.74005278272538533</c:v>
                </c:pt>
                <c:pt idx="1124">
                  <c:v>0.73913933978762658</c:v>
                </c:pt>
                <c:pt idx="1125">
                  <c:v>0.73871298420144149</c:v>
                </c:pt>
                <c:pt idx="1126">
                  <c:v>0.73817194784182061</c:v>
                </c:pt>
                <c:pt idx="1127">
                  <c:v>0.73879621764558912</c:v>
                </c:pt>
                <c:pt idx="1128">
                  <c:v>0.73918296762096247</c:v>
                </c:pt>
                <c:pt idx="1129">
                  <c:v>0.73925351778325421</c:v>
                </c:pt>
                <c:pt idx="1130">
                  <c:v>0.73860745777877179</c:v>
                </c:pt>
                <c:pt idx="1131">
                  <c:v>0.73731940742416791</c:v>
                </c:pt>
                <c:pt idx="1132">
                  <c:v>0.73691801048755801</c:v>
                </c:pt>
                <c:pt idx="1133">
                  <c:v>0.73611865068170479</c:v>
                </c:pt>
                <c:pt idx="1134">
                  <c:v>0.73495579200276495</c:v>
                </c:pt>
                <c:pt idx="1135">
                  <c:v>0.73463686011402274</c:v>
                </c:pt>
                <c:pt idx="1136">
                  <c:v>0.73536709271365908</c:v>
                </c:pt>
                <c:pt idx="1137">
                  <c:v>0.73683752809184</c:v>
                </c:pt>
                <c:pt idx="1138">
                  <c:v>0.7359177197972413</c:v>
                </c:pt>
                <c:pt idx="1139">
                  <c:v>0.73566480358411712</c:v>
                </c:pt>
                <c:pt idx="1140">
                  <c:v>0.73459756755355099</c:v>
                </c:pt>
                <c:pt idx="1141">
                  <c:v>0.73351472643800264</c:v>
                </c:pt>
                <c:pt idx="1142">
                  <c:v>0.73326081415561362</c:v>
                </c:pt>
                <c:pt idx="1143">
                  <c:v>0.73116013255811818</c:v>
                </c:pt>
                <c:pt idx="1144">
                  <c:v>0.73054382182202449</c:v>
                </c:pt>
                <c:pt idx="1145">
                  <c:v>0.73175932987581405</c:v>
                </c:pt>
                <c:pt idx="1146">
                  <c:v>0.73260069534507233</c:v>
                </c:pt>
                <c:pt idx="1147">
                  <c:v>0.73337772422691216</c:v>
                </c:pt>
                <c:pt idx="1148">
                  <c:v>0.73405350504064859</c:v>
                </c:pt>
                <c:pt idx="1149">
                  <c:v>0.73357679578207058</c:v>
                </c:pt>
                <c:pt idx="1150">
                  <c:v>0.73301033594053422</c:v>
                </c:pt>
                <c:pt idx="1151">
                  <c:v>0.73350002255853231</c:v>
                </c:pt>
                <c:pt idx="1152">
                  <c:v>0.73358582680997164</c:v>
                </c:pt>
                <c:pt idx="1153">
                  <c:v>0.73312741676656523</c:v>
                </c:pt>
                <c:pt idx="1154">
                  <c:v>0.73195727255250831</c:v>
                </c:pt>
                <c:pt idx="1155">
                  <c:v>0.73020113605315529</c:v>
                </c:pt>
                <c:pt idx="1156">
                  <c:v>0.7286037255610156</c:v>
                </c:pt>
                <c:pt idx="1157">
                  <c:v>0.72856985920637385</c:v>
                </c:pt>
                <c:pt idx="1158">
                  <c:v>0.72911760243232493</c:v>
                </c:pt>
                <c:pt idx="1159">
                  <c:v>0.72926995359631563</c:v>
                </c:pt>
                <c:pt idx="1160">
                  <c:v>0.72798906545395425</c:v>
                </c:pt>
                <c:pt idx="1161">
                  <c:v>0.72797992058957839</c:v>
                </c:pt>
                <c:pt idx="1162">
                  <c:v>0.72905356940884769</c:v>
                </c:pt>
                <c:pt idx="1163">
                  <c:v>0.72989324630357877</c:v>
                </c:pt>
                <c:pt idx="1164">
                  <c:v>0.72981735531280378</c:v>
                </c:pt>
                <c:pt idx="1165">
                  <c:v>0.73026941897211373</c:v>
                </c:pt>
                <c:pt idx="1166">
                  <c:v>0.73114127364692794</c:v>
                </c:pt>
                <c:pt idx="1167">
                  <c:v>0.73139784211399383</c:v>
                </c:pt>
                <c:pt idx="1168">
                  <c:v>0.7312131234424295</c:v>
                </c:pt>
                <c:pt idx="1169">
                  <c:v>0.73022211991209929</c:v>
                </c:pt>
                <c:pt idx="1170">
                  <c:v>0.7288657202339266</c:v>
                </c:pt>
                <c:pt idx="1171">
                  <c:v>0.72744635000616142</c:v>
                </c:pt>
                <c:pt idx="1172">
                  <c:v>0.72732621456776769</c:v>
                </c:pt>
                <c:pt idx="1173">
                  <c:v>0.72775534017512322</c:v>
                </c:pt>
                <c:pt idx="1174">
                  <c:v>0.72779626439189982</c:v>
                </c:pt>
                <c:pt idx="1175">
                  <c:v>0.72825037710796858</c:v>
                </c:pt>
                <c:pt idx="1176">
                  <c:v>0.72995340888650162</c:v>
                </c:pt>
                <c:pt idx="1177">
                  <c:v>0.73200506490394468</c:v>
                </c:pt>
                <c:pt idx="1178">
                  <c:v>0.73156529558514194</c:v>
                </c:pt>
                <c:pt idx="1179">
                  <c:v>0.7321100600896816</c:v>
                </c:pt>
                <c:pt idx="1180">
                  <c:v>0.73161103887983503</c:v>
                </c:pt>
                <c:pt idx="1181">
                  <c:v>0.73153903730232661</c:v>
                </c:pt>
                <c:pt idx="1182">
                  <c:v>0.73041122128837865</c:v>
                </c:pt>
                <c:pt idx="1183">
                  <c:v>0.73058506857550765</c:v>
                </c:pt>
                <c:pt idx="1184">
                  <c:v>0.73004696350540255</c:v>
                </c:pt>
                <c:pt idx="1185">
                  <c:v>0.73130396495838568</c:v>
                </c:pt>
                <c:pt idx="1186">
                  <c:v>0.73087036178257869</c:v>
                </c:pt>
                <c:pt idx="1187">
                  <c:v>0.73153896141133146</c:v>
                </c:pt>
                <c:pt idx="1188">
                  <c:v>0.73170865366671711</c:v>
                </c:pt>
                <c:pt idx="1189">
                  <c:v>0.73140918781710651</c:v>
                </c:pt>
                <c:pt idx="1190">
                  <c:v>0.73071324845892605</c:v>
                </c:pt>
                <c:pt idx="1191">
                  <c:v>0.73044224173085559</c:v>
                </c:pt>
                <c:pt idx="1192">
                  <c:v>0.72925354216957472</c:v>
                </c:pt>
                <c:pt idx="1193">
                  <c:v>0.72861235816122849</c:v>
                </c:pt>
                <c:pt idx="1194">
                  <c:v>0.72919721208165922</c:v>
                </c:pt>
                <c:pt idx="1195">
                  <c:v>0.72926251627922067</c:v>
                </c:pt>
                <c:pt idx="1196">
                  <c:v>0.73075878305339048</c:v>
                </c:pt>
                <c:pt idx="1197">
                  <c:v>0.73116658329234818</c:v>
                </c:pt>
                <c:pt idx="1198">
                  <c:v>0.73050248020479103</c:v>
                </c:pt>
                <c:pt idx="1199">
                  <c:v>0.72882849570295549</c:v>
                </c:pt>
                <c:pt idx="1200">
                  <c:v>0.72797398211955178</c:v>
                </c:pt>
                <c:pt idx="1201">
                  <c:v>0.72753087359714663</c:v>
                </c:pt>
                <c:pt idx="1202">
                  <c:v>0.7279607770871479</c:v>
                </c:pt>
                <c:pt idx="1203">
                  <c:v>0.7278579447946355</c:v>
                </c:pt>
                <c:pt idx="1204">
                  <c:v>0.72623941763433408</c:v>
                </c:pt>
                <c:pt idx="1205">
                  <c:v>0.72592541865998605</c:v>
                </c:pt>
                <c:pt idx="1206">
                  <c:v>0.72645955842581711</c:v>
                </c:pt>
                <c:pt idx="1207">
                  <c:v>0.72539089943919288</c:v>
                </c:pt>
                <c:pt idx="1208">
                  <c:v>0.72501260182290928</c:v>
                </c:pt>
                <c:pt idx="1209">
                  <c:v>0.72630574636026779</c:v>
                </c:pt>
                <c:pt idx="1210">
                  <c:v>0.72745898585613056</c:v>
                </c:pt>
                <c:pt idx="1211">
                  <c:v>0.72739174643830196</c:v>
                </c:pt>
                <c:pt idx="1212">
                  <c:v>0.72836377722092038</c:v>
                </c:pt>
                <c:pt idx="1213">
                  <c:v>0.72860683709164675</c:v>
                </c:pt>
                <c:pt idx="1214">
                  <c:v>0.72788826324546163</c:v>
                </c:pt>
                <c:pt idx="1215">
                  <c:v>0.72829441285536356</c:v>
                </c:pt>
                <c:pt idx="1216">
                  <c:v>0.72787352142049255</c:v>
                </c:pt>
                <c:pt idx="1217">
                  <c:v>0.72805239648576503</c:v>
                </c:pt>
                <c:pt idx="1218">
                  <c:v>0.72877656729251361</c:v>
                </c:pt>
                <c:pt idx="1219">
                  <c:v>0.73004546465833386</c:v>
                </c:pt>
                <c:pt idx="1220">
                  <c:v>0.73119496652289395</c:v>
                </c:pt>
                <c:pt idx="1221">
                  <c:v>0.73157977179162959</c:v>
                </c:pt>
                <c:pt idx="1222">
                  <c:v>0.73127136977785756</c:v>
                </c:pt>
                <c:pt idx="1223">
                  <c:v>0.73318969481087626</c:v>
                </c:pt>
                <c:pt idx="1224">
                  <c:v>0.7343644588889906</c:v>
                </c:pt>
                <c:pt idx="1225">
                  <c:v>0.73586822938489294</c:v>
                </c:pt>
                <c:pt idx="1226">
                  <c:v>0.73489560096069972</c:v>
                </c:pt>
                <c:pt idx="1227">
                  <c:v>0.73598806125932015</c:v>
                </c:pt>
                <c:pt idx="1228">
                  <c:v>0.73568204032537265</c:v>
                </c:pt>
                <c:pt idx="1229">
                  <c:v>0.73715978021142803</c:v>
                </c:pt>
                <c:pt idx="1230">
                  <c:v>0.73722494211338763</c:v>
                </c:pt>
                <c:pt idx="1231">
                  <c:v>0.73812748520758475</c:v>
                </c:pt>
                <c:pt idx="1232">
                  <c:v>0.73878977639773902</c:v>
                </c:pt>
                <c:pt idx="1233">
                  <c:v>0.74018423540778255</c:v>
                </c:pt>
                <c:pt idx="1234">
                  <c:v>0.74047772484188101</c:v>
                </c:pt>
                <c:pt idx="1235">
                  <c:v>0.74193974580646227</c:v>
                </c:pt>
                <c:pt idx="1236">
                  <c:v>0.74175485638018634</c:v>
                </c:pt>
                <c:pt idx="1237">
                  <c:v>0.7423288294298247</c:v>
                </c:pt>
                <c:pt idx="1238">
                  <c:v>0.74392019710181623</c:v>
                </c:pt>
                <c:pt idx="1239">
                  <c:v>0.74320445019502424</c:v>
                </c:pt>
                <c:pt idx="1240">
                  <c:v>0.74343385917379246</c:v>
                </c:pt>
                <c:pt idx="1241">
                  <c:v>0.74325427263048283</c:v>
                </c:pt>
                <c:pt idx="1242">
                  <c:v>0.74304136994221859</c:v>
                </c:pt>
                <c:pt idx="1243">
                  <c:v>0.74280548177013372</c:v>
                </c:pt>
                <c:pt idx="1244">
                  <c:v>0.7435174720728821</c:v>
                </c:pt>
                <c:pt idx="1245">
                  <c:v>0.74411167955790369</c:v>
                </c:pt>
                <c:pt idx="1246">
                  <c:v>0.74372336433086161</c:v>
                </c:pt>
                <c:pt idx="1247">
                  <c:v>0.74423533444101564</c:v>
                </c:pt>
                <c:pt idx="1248">
                  <c:v>0.7446980512981608</c:v>
                </c:pt>
                <c:pt idx="1249">
                  <c:v>0.74523772161995749</c:v>
                </c:pt>
                <c:pt idx="1250">
                  <c:v>0.74429978486492132</c:v>
                </c:pt>
                <c:pt idx="1251">
                  <c:v>0.74255213867017855</c:v>
                </c:pt>
                <c:pt idx="1252">
                  <c:v>0.74299298943560643</c:v>
                </c:pt>
                <c:pt idx="1253">
                  <c:v>0.74315042529596553</c:v>
                </c:pt>
                <c:pt idx="1254">
                  <c:v>0.74448206553840635</c:v>
                </c:pt>
                <c:pt idx="1255">
                  <c:v>0.74493862573891079</c:v>
                </c:pt>
                <c:pt idx="1256">
                  <c:v>0.74586634566929888</c:v>
                </c:pt>
                <c:pt idx="1257">
                  <c:v>0.74597232743793951</c:v>
                </c:pt>
                <c:pt idx="1258">
                  <c:v>0.7474458364012565</c:v>
                </c:pt>
                <c:pt idx="1259">
                  <c:v>0.74744320867569203</c:v>
                </c:pt>
                <c:pt idx="1260">
                  <c:v>0.74728929226002239</c:v>
                </c:pt>
                <c:pt idx="1261">
                  <c:v>0.74748436056545131</c:v>
                </c:pt>
                <c:pt idx="1262">
                  <c:v>0.74829591984807753</c:v>
                </c:pt>
                <c:pt idx="1263">
                  <c:v>0.7490883735737861</c:v>
                </c:pt>
                <c:pt idx="1264">
                  <c:v>0.74965202544865461</c:v>
                </c:pt>
                <c:pt idx="1265">
                  <c:v>0.74850551179184777</c:v>
                </c:pt>
                <c:pt idx="1266">
                  <c:v>0.74890816092980161</c:v>
                </c:pt>
                <c:pt idx="1267">
                  <c:v>0.74874784121178273</c:v>
                </c:pt>
                <c:pt idx="1268">
                  <c:v>0.74838385853364364</c:v>
                </c:pt>
                <c:pt idx="1269">
                  <c:v>0.74930506132520269</c:v>
                </c:pt>
                <c:pt idx="1270">
                  <c:v>0.74883387313620664</c:v>
                </c:pt>
                <c:pt idx="1271">
                  <c:v>0.7487067652130297</c:v>
                </c:pt>
                <c:pt idx="1272">
                  <c:v>0.74862661484039172</c:v>
                </c:pt>
                <c:pt idx="1273">
                  <c:v>0.74821403346902704</c:v>
                </c:pt>
                <c:pt idx="1274">
                  <c:v>0.74832700669518004</c:v>
                </c:pt>
                <c:pt idx="1275">
                  <c:v>0.74856441268707563</c:v>
                </c:pt>
                <c:pt idx="1276">
                  <c:v>0.74924765927706005</c:v>
                </c:pt>
                <c:pt idx="1277">
                  <c:v>0.75121764710202399</c:v>
                </c:pt>
                <c:pt idx="1278">
                  <c:v>0.75180952093910625</c:v>
                </c:pt>
                <c:pt idx="1279">
                  <c:v>0.75307715661719699</c:v>
                </c:pt>
                <c:pt idx="1280">
                  <c:v>0.75473504274260961</c:v>
                </c:pt>
                <c:pt idx="1281">
                  <c:v>0.75459274713489433</c:v>
                </c:pt>
                <c:pt idx="1282">
                  <c:v>0.75459336374919461</c:v>
                </c:pt>
                <c:pt idx="1283">
                  <c:v>0.75442690634730525</c:v>
                </c:pt>
                <c:pt idx="1284">
                  <c:v>0.75415570040537871</c:v>
                </c:pt>
                <c:pt idx="1285">
                  <c:v>0.75392891915220162</c:v>
                </c:pt>
                <c:pt idx="1286">
                  <c:v>0.75126876917069296</c:v>
                </c:pt>
                <c:pt idx="1287">
                  <c:v>0.75231621662541803</c:v>
                </c:pt>
                <c:pt idx="1288">
                  <c:v>0.7528050399834022</c:v>
                </c:pt>
                <c:pt idx="1289">
                  <c:v>0.75287486918128477</c:v>
                </c:pt>
                <c:pt idx="1290">
                  <c:v>0.75381362176446487</c:v>
                </c:pt>
                <c:pt idx="1291">
                  <c:v>0.75312553712382413</c:v>
                </c:pt>
                <c:pt idx="1292">
                  <c:v>0.75180396192403953</c:v>
                </c:pt>
                <c:pt idx="1293">
                  <c:v>0.75100542743268905</c:v>
                </c:pt>
                <c:pt idx="1294">
                  <c:v>0.75120863504688085</c:v>
                </c:pt>
                <c:pt idx="1295">
                  <c:v>0.75236553628303815</c:v>
                </c:pt>
                <c:pt idx="1296">
                  <c:v>0.75356236566673696</c:v>
                </c:pt>
                <c:pt idx="1297">
                  <c:v>0.75482465102996454</c:v>
                </c:pt>
                <c:pt idx="1298">
                  <c:v>0.75578479538617804</c:v>
                </c:pt>
                <c:pt idx="1299">
                  <c:v>0.7571015040761766</c:v>
                </c:pt>
                <c:pt idx="1300">
                  <c:v>0.7561777209909335</c:v>
                </c:pt>
                <c:pt idx="1301">
                  <c:v>0.75562179102435445</c:v>
                </c:pt>
                <c:pt idx="1302">
                  <c:v>0.75595466788266208</c:v>
                </c:pt>
                <c:pt idx="1303">
                  <c:v>0.75656675718241218</c:v>
                </c:pt>
                <c:pt idx="1304">
                  <c:v>0.75652773972677778</c:v>
                </c:pt>
                <c:pt idx="1305">
                  <c:v>0.75481868410082664</c:v>
                </c:pt>
                <c:pt idx="1306">
                  <c:v>0.75584608684761179</c:v>
                </c:pt>
                <c:pt idx="1307">
                  <c:v>0.75442077814980868</c:v>
                </c:pt>
                <c:pt idx="1308">
                  <c:v>0.75325014064429763</c:v>
                </c:pt>
                <c:pt idx="1309">
                  <c:v>0.75284626776412833</c:v>
                </c:pt>
                <c:pt idx="1310">
                  <c:v>0.75243798372012749</c:v>
                </c:pt>
                <c:pt idx="1311">
                  <c:v>0.75298863926282544</c:v>
                </c:pt>
                <c:pt idx="1312">
                  <c:v>0.75128155680263831</c:v>
                </c:pt>
                <c:pt idx="1313">
                  <c:v>0.75058781828320775</c:v>
                </c:pt>
                <c:pt idx="1314">
                  <c:v>0.75190540920596061</c:v>
                </c:pt>
                <c:pt idx="1315">
                  <c:v>0.75238601736418986</c:v>
                </c:pt>
                <c:pt idx="1316">
                  <c:v>0.75147013642836791</c:v>
                </c:pt>
                <c:pt idx="1317">
                  <c:v>0.75063489915660864</c:v>
                </c:pt>
                <c:pt idx="1318">
                  <c:v>0.75103628660681965</c:v>
                </c:pt>
                <c:pt idx="1319">
                  <c:v>0.75122755087633653</c:v>
                </c:pt>
                <c:pt idx="1320">
                  <c:v>0.74980067692683994</c:v>
                </c:pt>
                <c:pt idx="1321">
                  <c:v>0.75101464818809094</c:v>
                </c:pt>
                <c:pt idx="1322">
                  <c:v>0.75173275720194954</c:v>
                </c:pt>
                <c:pt idx="1323">
                  <c:v>0.75242147742963683</c:v>
                </c:pt>
                <c:pt idx="1324">
                  <c:v>0.75327376171517813</c:v>
                </c:pt>
                <c:pt idx="1325">
                  <c:v>0.75390969975878108</c:v>
                </c:pt>
                <c:pt idx="1326">
                  <c:v>0.75391430065009624</c:v>
                </c:pt>
                <c:pt idx="1327">
                  <c:v>0.75525059870209077</c:v>
                </c:pt>
                <c:pt idx="1328">
                  <c:v>0.75667776672915465</c:v>
                </c:pt>
                <c:pt idx="1329">
                  <c:v>0.75828404698084761</c:v>
                </c:pt>
                <c:pt idx="1330">
                  <c:v>0.75551880694985163</c:v>
                </c:pt>
                <c:pt idx="1331">
                  <c:v>0.7546547026424858</c:v>
                </c:pt>
                <c:pt idx="1332">
                  <c:v>0.75509915822998352</c:v>
                </c:pt>
                <c:pt idx="1333">
                  <c:v>0.75523808617498511</c:v>
                </c:pt>
                <c:pt idx="1334">
                  <c:v>0.75423870617655164</c:v>
                </c:pt>
                <c:pt idx="1335">
                  <c:v>0.75365053202527776</c:v>
                </c:pt>
                <c:pt idx="1336">
                  <c:v>0.7534427140333988</c:v>
                </c:pt>
                <c:pt idx="1337">
                  <c:v>0.75430904763862983</c:v>
                </c:pt>
                <c:pt idx="1338">
                  <c:v>0.75451206552533256</c:v>
                </c:pt>
                <c:pt idx="1339">
                  <c:v>0.75290287295686664</c:v>
                </c:pt>
                <c:pt idx="1340">
                  <c:v>0.75234744576812362</c:v>
                </c:pt>
                <c:pt idx="1341">
                  <c:v>0.75306408439402661</c:v>
                </c:pt>
                <c:pt idx="1342">
                  <c:v>0.75338736104200055</c:v>
                </c:pt>
                <c:pt idx="1343">
                  <c:v>0.75205352944720949</c:v>
                </c:pt>
                <c:pt idx="1344">
                  <c:v>0.75270343143312135</c:v>
                </c:pt>
                <c:pt idx="1345">
                  <c:v>0.75197469768054037</c:v>
                </c:pt>
                <c:pt idx="1346">
                  <c:v>0.75353568998347964</c:v>
                </c:pt>
                <c:pt idx="1347">
                  <c:v>0.75516568616977708</c:v>
                </c:pt>
                <c:pt idx="1348">
                  <c:v>0.75598601086184669</c:v>
                </c:pt>
                <c:pt idx="1349">
                  <c:v>0.75586796242568366</c:v>
                </c:pt>
                <c:pt idx="1350">
                  <c:v>0.75520251227305968</c:v>
                </c:pt>
                <c:pt idx="1351">
                  <c:v>0.75344915528123124</c:v>
                </c:pt>
                <c:pt idx="1352">
                  <c:v>0.7537718627467902</c:v>
                </c:pt>
                <c:pt idx="1353">
                  <c:v>0.75404012791280195</c:v>
                </c:pt>
                <c:pt idx="1354">
                  <c:v>0.75290871656315805</c:v>
                </c:pt>
                <c:pt idx="1355">
                  <c:v>0.75185674410812464</c:v>
                </c:pt>
                <c:pt idx="1356">
                  <c:v>0.75257765160226597</c:v>
                </c:pt>
                <c:pt idx="1357">
                  <c:v>0.75413454579170036</c:v>
                </c:pt>
                <c:pt idx="1358">
                  <c:v>0.75231709885818565</c:v>
                </c:pt>
                <c:pt idx="1359">
                  <c:v>0.7523492576655314</c:v>
                </c:pt>
                <c:pt idx="1360">
                  <c:v>0.75342031670473375</c:v>
                </c:pt>
                <c:pt idx="1361">
                  <c:v>0.75246224986442156</c:v>
                </c:pt>
                <c:pt idx="1362">
                  <c:v>0.75130773919445915</c:v>
                </c:pt>
                <c:pt idx="1363">
                  <c:v>0.75175297266460606</c:v>
                </c:pt>
                <c:pt idx="1364">
                  <c:v>0.75037312267028378</c:v>
                </c:pt>
                <c:pt idx="1365">
                  <c:v>0.74942275876551889</c:v>
                </c:pt>
                <c:pt idx="1366">
                  <c:v>0.74869121704628827</c:v>
                </c:pt>
                <c:pt idx="1367">
                  <c:v>0.74942098481361086</c:v>
                </c:pt>
                <c:pt idx="1368">
                  <c:v>0.7498516092680364</c:v>
                </c:pt>
                <c:pt idx="1369">
                  <c:v>0.74946964991144649</c:v>
                </c:pt>
                <c:pt idx="1370">
                  <c:v>0.7512431275021938</c:v>
                </c:pt>
                <c:pt idx="1371">
                  <c:v>0.75306281321994162</c:v>
                </c:pt>
                <c:pt idx="1372">
                  <c:v>0.75480835343971553</c:v>
                </c:pt>
                <c:pt idx="1373">
                  <c:v>0.75361369643562304</c:v>
                </c:pt>
                <c:pt idx="1374">
                  <c:v>0.75280967882020089</c:v>
                </c:pt>
                <c:pt idx="1375">
                  <c:v>0.75324884101108713</c:v>
                </c:pt>
                <c:pt idx="1376">
                  <c:v>0.75272767860465883</c:v>
                </c:pt>
                <c:pt idx="1377">
                  <c:v>0.75271249092013193</c:v>
                </c:pt>
                <c:pt idx="1378">
                  <c:v>0.75234476112433413</c:v>
                </c:pt>
                <c:pt idx="1379">
                  <c:v>0.75189490779011825</c:v>
                </c:pt>
                <c:pt idx="1380">
                  <c:v>0.75178323419717863</c:v>
                </c:pt>
                <c:pt idx="1381">
                  <c:v>0.75166979613871576</c:v>
                </c:pt>
                <c:pt idx="1382">
                  <c:v>0.75172752072357873</c:v>
                </c:pt>
                <c:pt idx="1383">
                  <c:v>0.75167895997584933</c:v>
                </c:pt>
                <c:pt idx="1384">
                  <c:v>0.75068753904508989</c:v>
                </c:pt>
                <c:pt idx="1385">
                  <c:v>0.74955091967621001</c:v>
                </c:pt>
                <c:pt idx="1386">
                  <c:v>0.748020397606042</c:v>
                </c:pt>
                <c:pt idx="1387">
                  <c:v>0.74798414068521879</c:v>
                </c:pt>
                <c:pt idx="1388">
                  <c:v>0.74848022111918178</c:v>
                </c:pt>
                <c:pt idx="1389">
                  <c:v>0.74659145562706963</c:v>
                </c:pt>
                <c:pt idx="1390">
                  <c:v>0.74816215249045115</c:v>
                </c:pt>
                <c:pt idx="1391">
                  <c:v>0.74874568780492845</c:v>
                </c:pt>
                <c:pt idx="1392">
                  <c:v>0.74861921546879551</c:v>
                </c:pt>
                <c:pt idx="1393">
                  <c:v>0.74958427376662939</c:v>
                </c:pt>
                <c:pt idx="1394">
                  <c:v>0.75163644204828184</c:v>
                </c:pt>
                <c:pt idx="1395">
                  <c:v>0.75188042209724415</c:v>
                </c:pt>
                <c:pt idx="1396">
                  <c:v>0.75225982961927851</c:v>
                </c:pt>
                <c:pt idx="1397">
                  <c:v>0.75371320849728862</c:v>
                </c:pt>
                <c:pt idx="1398">
                  <c:v>0.75281796991094863</c:v>
                </c:pt>
                <c:pt idx="1399">
                  <c:v>0.75168407313137409</c:v>
                </c:pt>
                <c:pt idx="1400">
                  <c:v>0.75272953793394626</c:v>
                </c:pt>
                <c:pt idx="1401">
                  <c:v>0.75358776068952693</c:v>
                </c:pt>
                <c:pt idx="1402">
                  <c:v>0.75398479389414774</c:v>
                </c:pt>
                <c:pt idx="1403">
                  <c:v>0.75482432849325765</c:v>
                </c:pt>
                <c:pt idx="1404">
                  <c:v>0.75538579850216081</c:v>
                </c:pt>
                <c:pt idx="1405">
                  <c:v>0.75567625229662516</c:v>
                </c:pt>
                <c:pt idx="1406">
                  <c:v>0.75583873490785469</c:v>
                </c:pt>
                <c:pt idx="1407">
                  <c:v>0.75572563835885698</c:v>
                </c:pt>
                <c:pt idx="1408">
                  <c:v>0.75537763073427411</c:v>
                </c:pt>
                <c:pt idx="1409">
                  <c:v>0.75480244342878899</c:v>
                </c:pt>
                <c:pt idx="1410">
                  <c:v>0.75356116089726077</c:v>
                </c:pt>
                <c:pt idx="1411">
                  <c:v>0.75384393072889333</c:v>
                </c:pt>
                <c:pt idx="1412">
                  <c:v>0.75478996884717764</c:v>
                </c:pt>
                <c:pt idx="1413">
                  <c:v>0.75384570468081591</c:v>
                </c:pt>
                <c:pt idx="1414">
                  <c:v>0.75295691682868116</c:v>
                </c:pt>
                <c:pt idx="1415">
                  <c:v>0.75277431361850566</c:v>
                </c:pt>
                <c:pt idx="1416">
                  <c:v>0.75258594269301815</c:v>
                </c:pt>
                <c:pt idx="1417">
                  <c:v>0.7535400062835752</c:v>
                </c:pt>
                <c:pt idx="1418">
                  <c:v>0.7538690791059679</c:v>
                </c:pt>
                <c:pt idx="1419">
                  <c:v>0.75251615144061557</c:v>
                </c:pt>
                <c:pt idx="1420">
                  <c:v>0.75214345078492784</c:v>
                </c:pt>
                <c:pt idx="1421">
                  <c:v>0.75268093924071988</c:v>
                </c:pt>
                <c:pt idx="1422">
                  <c:v>0.75283918144286588</c:v>
                </c:pt>
                <c:pt idx="1423">
                  <c:v>0.75208163757292945</c:v>
                </c:pt>
                <c:pt idx="1424">
                  <c:v>0.75262715150100368</c:v>
                </c:pt>
                <c:pt idx="1425">
                  <c:v>0.7519141366698987</c:v>
                </c:pt>
                <c:pt idx="1426">
                  <c:v>0.75357135874914161</c:v>
                </c:pt>
                <c:pt idx="1427">
                  <c:v>0.75442529366375988</c:v>
                </c:pt>
                <c:pt idx="1428">
                  <c:v>0.75341554505870079</c:v>
                </c:pt>
                <c:pt idx="1429">
                  <c:v>0.75370489843378463</c:v>
                </c:pt>
                <c:pt idx="1430">
                  <c:v>0.75360275864658144</c:v>
                </c:pt>
                <c:pt idx="1431">
                  <c:v>0.75461593183259035</c:v>
                </c:pt>
                <c:pt idx="1432">
                  <c:v>0.75417599175904115</c:v>
                </c:pt>
                <c:pt idx="1433">
                  <c:v>0.7534652536576516</c:v>
                </c:pt>
                <c:pt idx="1434">
                  <c:v>0.75261916397421669</c:v>
                </c:pt>
                <c:pt idx="1435">
                  <c:v>0.75166212166226265</c:v>
                </c:pt>
                <c:pt idx="1436">
                  <c:v>0.75103980605152498</c:v>
                </c:pt>
                <c:pt idx="1437">
                  <c:v>0.75134404354717998</c:v>
                </c:pt>
                <c:pt idx="1438">
                  <c:v>0.75114040904617396</c:v>
                </c:pt>
                <c:pt idx="1439">
                  <c:v>0.75053865040754963</c:v>
                </c:pt>
                <c:pt idx="1440">
                  <c:v>0.74995916577471178</c:v>
                </c:pt>
                <c:pt idx="1441">
                  <c:v>0.75045446832601215</c:v>
                </c:pt>
                <c:pt idx="1442">
                  <c:v>0.75005903831858567</c:v>
                </c:pt>
                <c:pt idx="1443">
                  <c:v>0.75012668565047291</c:v>
                </c:pt>
                <c:pt idx="1444">
                  <c:v>0.74944813481556594</c:v>
                </c:pt>
                <c:pt idx="1445">
                  <c:v>0.74875449115984483</c:v>
                </c:pt>
                <c:pt idx="1446">
                  <c:v>0.74782494035930946</c:v>
                </c:pt>
                <c:pt idx="1447">
                  <c:v>0.74702836954735119</c:v>
                </c:pt>
                <c:pt idx="1448">
                  <c:v>0.74764652063999082</c:v>
                </c:pt>
                <c:pt idx="1449">
                  <c:v>0.74705115581733139</c:v>
                </c:pt>
                <c:pt idx="1450">
                  <c:v>0.74721931128014774</c:v>
                </c:pt>
                <c:pt idx="1451">
                  <c:v>0.74680982246666083</c:v>
                </c:pt>
                <c:pt idx="1452">
                  <c:v>0.74758028677779009</c:v>
                </c:pt>
                <c:pt idx="1453">
                  <c:v>0.74808788366961265</c:v>
                </c:pt>
                <c:pt idx="1454">
                  <c:v>0.74967686077539564</c:v>
                </c:pt>
                <c:pt idx="1455">
                  <c:v>0.7501649347098297</c:v>
                </c:pt>
                <c:pt idx="1456">
                  <c:v>0.74972419778089394</c:v>
                </c:pt>
                <c:pt idx="1457">
                  <c:v>0.7494612354978476</c:v>
                </c:pt>
                <c:pt idx="1458">
                  <c:v>0.74797772789649764</c:v>
                </c:pt>
                <c:pt idx="1459">
                  <c:v>0.74607499846207903</c:v>
                </c:pt>
                <c:pt idx="1460">
                  <c:v>0.74519713891262951</c:v>
                </c:pt>
                <c:pt idx="1461">
                  <c:v>0.74647794167761106</c:v>
                </c:pt>
                <c:pt idx="1462">
                  <c:v>0.74559409622628592</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0.74690307352156682</c:v>
                </c:pt>
                <c:pt idx="1471">
                  <c:v>0.74665624756045312</c:v>
                </c:pt>
                <c:pt idx="1472">
                  <c:v>0.7453032724632338</c:v>
                </c:pt>
                <c:pt idx="1473">
                  <c:v>0.74397637540772621</c:v>
                </c:pt>
                <c:pt idx="1474">
                  <c:v>0.74279785472556781</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09786368"/>
        <c:axId val="209787904"/>
        <c:extLst/>
      </c:lineChart>
      <c:catAx>
        <c:axId val="209786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9787904"/>
        <c:crosses val="autoZero"/>
        <c:auto val="1"/>
        <c:lblAlgn val="ctr"/>
        <c:lblOffset val="100"/>
        <c:noMultiLvlLbl val="0"/>
      </c:catAx>
      <c:valAx>
        <c:axId val="20978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97863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7.1024648606547087</c:v>
                </c:pt>
                <c:pt idx="6">
                  <c:v>7.1699342606544132</c:v>
                </c:pt>
                <c:pt idx="7">
                  <c:v>7.2249434283306186</c:v>
                </c:pt>
                <c:pt idx="8">
                  <c:v>7.2880787606542894</c:v>
                </c:pt>
                <c:pt idx="9">
                  <c:v>7.3074134606542875</c:v>
                </c:pt>
                <c:pt idx="10">
                  <c:v>7.1729396606538671</c:v>
                </c:pt>
                <c:pt idx="11">
                  <c:v>6.7836586606545772</c:v>
                </c:pt>
                <c:pt idx="12">
                  <c:v>6.4817117111591172</c:v>
                </c:pt>
                <c:pt idx="13">
                  <c:v>6.4539772606541987</c:v>
                </c:pt>
                <c:pt idx="14">
                  <c:v>6.5413687606542394</c:v>
                </c:pt>
                <c:pt idx="15">
                  <c:v>6.1673820606541767</c:v>
                </c:pt>
                <c:pt idx="16">
                  <c:v>5.3747449259601012</c:v>
                </c:pt>
                <c:pt idx="17">
                  <c:v>4.9423783489661464</c:v>
                </c:pt>
                <c:pt idx="18">
                  <c:v>3.2668118689877081</c:v>
                </c:pt>
                <c:pt idx="19">
                  <c:v>3.3864167606542424</c:v>
                </c:pt>
                <c:pt idx="20">
                  <c:v>3.4331145606544227</c:v>
                </c:pt>
                <c:pt idx="21">
                  <c:v>3.451066360653777</c:v>
                </c:pt>
                <c:pt idx="22">
                  <c:v>3.6871474769803347</c:v>
                </c:pt>
                <c:pt idx="23">
                  <c:v>3.7233259535833603</c:v>
                </c:pt>
                <c:pt idx="24">
                  <c:v>3.6259966606542093</c:v>
                </c:pt>
                <c:pt idx="25">
                  <c:v>1.6544421778955352</c:v>
                </c:pt>
                <c:pt idx="26">
                  <c:v>1.3580819131794328</c:v>
                </c:pt>
                <c:pt idx="27">
                  <c:v>0.88331626065399849</c:v>
                </c:pt>
                <c:pt idx="28">
                  <c:v>0.53863655861351978</c:v>
                </c:pt>
                <c:pt idx="29">
                  <c:v>0.45758486065415227</c:v>
                </c:pt>
                <c:pt idx="30">
                  <c:v>0.72751596065432977</c:v>
                </c:pt>
                <c:pt idx="31">
                  <c:v>1.195561960654232</c:v>
                </c:pt>
                <c:pt idx="32">
                  <c:v>1.4262866606542275</c:v>
                </c:pt>
                <c:pt idx="33">
                  <c:v>0.73540207049040873</c:v>
                </c:pt>
                <c:pt idx="34">
                  <c:v>0.49691856065425266</c:v>
                </c:pt>
                <c:pt idx="35">
                  <c:v>0.56875736065450266</c:v>
                </c:pt>
                <c:pt idx="36">
                  <c:v>0.51764626065437502</c:v>
                </c:pt>
                <c:pt idx="37">
                  <c:v>0.46827616065462585</c:v>
                </c:pt>
                <c:pt idx="38">
                  <c:v>0.43637268106243876</c:v>
                </c:pt>
                <c:pt idx="39">
                  <c:v>0.30769076065382761</c:v>
                </c:pt>
                <c:pt idx="40">
                  <c:v>0.10263096065443733</c:v>
                </c:pt>
                <c:pt idx="41">
                  <c:v>-8.7980006012457992E-2</c:v>
                </c:pt>
                <c:pt idx="42">
                  <c:v>-0.328919745595386</c:v>
                </c:pt>
                <c:pt idx="43">
                  <c:v>-0.27521243934597861</c:v>
                </c:pt>
                <c:pt idx="44">
                  <c:v>-0.116826339346119</c:v>
                </c:pt>
                <c:pt idx="45">
                  <c:v>3.6139360654090145E-2</c:v>
                </c:pt>
                <c:pt idx="46">
                  <c:v>0.14675216065461427</c:v>
                </c:pt>
                <c:pt idx="47">
                  <c:v>0.31627456065410886</c:v>
                </c:pt>
                <c:pt idx="48">
                  <c:v>0.57020706065401361</c:v>
                </c:pt>
                <c:pt idx="49">
                  <c:v>0.94915786065416863</c:v>
                </c:pt>
                <c:pt idx="50">
                  <c:v>1.2811197375773418</c:v>
                </c:pt>
                <c:pt idx="51">
                  <c:v>0.44999308922564363</c:v>
                </c:pt>
                <c:pt idx="52">
                  <c:v>-0.33029463934531184</c:v>
                </c:pt>
                <c:pt idx="53">
                  <c:v>-2.3264495009619837</c:v>
                </c:pt>
                <c:pt idx="54">
                  <c:v>-4.1866498341911536</c:v>
                </c:pt>
                <c:pt idx="55">
                  <c:v>-6.2776502393457445</c:v>
                </c:pt>
                <c:pt idx="56">
                  <c:v>-8.0564990393458853</c:v>
                </c:pt>
                <c:pt idx="57">
                  <c:v>-9.6355364393461649</c:v>
                </c:pt>
                <c:pt idx="58">
                  <c:v>-10.842497625060068</c:v>
                </c:pt>
                <c:pt idx="59">
                  <c:v>-11.368783339345807</c:v>
                </c:pt>
                <c:pt idx="60">
                  <c:v>-13.10775513039037</c:v>
                </c:pt>
                <c:pt idx="61">
                  <c:v>-12.850589439345686</c:v>
                </c:pt>
                <c:pt idx="62">
                  <c:v>-12.307566939346014</c:v>
                </c:pt>
                <c:pt idx="63">
                  <c:v>-10.928621808733618</c:v>
                </c:pt>
                <c:pt idx="64">
                  <c:v>-8.8558195638358015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18.620549681487613</c:v>
                </c:pt>
                <c:pt idx="74">
                  <c:v>19.770924560653793</c:v>
                </c:pt>
                <c:pt idx="75">
                  <c:v>20.637427760654351</c:v>
                </c:pt>
                <c:pt idx="76">
                  <c:v>20.914970060654408</c:v>
                </c:pt>
                <c:pt idx="77">
                  <c:v>20.953799292233196</c:v>
                </c:pt>
                <c:pt idx="78">
                  <c:v>19.241176660653988</c:v>
                </c:pt>
                <c:pt idx="79">
                  <c:v>18.142780475087211</c:v>
                </c:pt>
                <c:pt idx="80">
                  <c:v>16.006682060654441</c:v>
                </c:pt>
                <c:pt idx="81">
                  <c:v>13.492285960654158</c:v>
                </c:pt>
                <c:pt idx="82">
                  <c:v>10.900345960654249</c:v>
                </c:pt>
                <c:pt idx="83">
                  <c:v>8.5332173823033486</c:v>
                </c:pt>
                <c:pt idx="84">
                  <c:v>5.6708125606546673</c:v>
                </c:pt>
                <c:pt idx="85">
                  <c:v>3.2887913859290232</c:v>
                </c:pt>
                <c:pt idx="86">
                  <c:v>-4.0959992484366685</c:v>
                </c:pt>
                <c:pt idx="87">
                  <c:v>-6.0421124302550275</c:v>
                </c:pt>
                <c:pt idx="88">
                  <c:v>-7.9313099393453994</c:v>
                </c:pt>
                <c:pt idx="89">
                  <c:v>-9.4902041393456393</c:v>
                </c:pt>
                <c:pt idx="90">
                  <c:v>-10.94836953934572</c:v>
                </c:pt>
                <c:pt idx="91">
                  <c:v>-12.152008339346281</c:v>
                </c:pt>
                <c:pt idx="92">
                  <c:v>-13.413481539345838</c:v>
                </c:pt>
                <c:pt idx="93">
                  <c:v>-14.290311339345635</c:v>
                </c:pt>
                <c:pt idx="94">
                  <c:v>-14.947375839345796</c:v>
                </c:pt>
                <c:pt idx="95">
                  <c:v>-16.377418777942239</c:v>
                </c:pt>
                <c:pt idx="96">
                  <c:v>-16.495464339345421</c:v>
                </c:pt>
                <c:pt idx="97">
                  <c:v>-16.709473039345884</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-0.58358375601232926</c:v>
                </c:pt>
                <c:pt idx="107">
                  <c:v>0.38925096065423842</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19.830417060654192</c:v>
                </c:pt>
                <c:pt idx="117">
                  <c:v>20.238931360654284</c:v>
                </c:pt>
                <c:pt idx="118">
                  <c:v>20.476019960654014</c:v>
                </c:pt>
                <c:pt idx="119">
                  <c:v>20.197665448533314</c:v>
                </c:pt>
                <c:pt idx="120">
                  <c:v>19.372753014821086</c:v>
                </c:pt>
                <c:pt idx="121">
                  <c:v>18.910086660654201</c:v>
                </c:pt>
                <c:pt idx="122">
                  <c:v>15.968477471464952</c:v>
                </c:pt>
                <c:pt idx="123">
                  <c:v>13.441379460654067</c:v>
                </c:pt>
                <c:pt idx="124">
                  <c:v>11.242760460654015</c:v>
                </c:pt>
                <c:pt idx="125">
                  <c:v>9.3004352606539182</c:v>
                </c:pt>
                <c:pt idx="126">
                  <c:v>6.6338504606545143</c:v>
                </c:pt>
                <c:pt idx="127">
                  <c:v>3.9973770606540042</c:v>
                </c:pt>
                <c:pt idx="128">
                  <c:v>1.1788420606542924</c:v>
                </c:pt>
                <c:pt idx="129">
                  <c:v>-1.6494819393457787</c:v>
                </c:pt>
                <c:pt idx="130">
                  <c:v>-3.5513956470381345</c:v>
                </c:pt>
                <c:pt idx="131">
                  <c:v>-11.337743339345772</c:v>
                </c:pt>
                <c:pt idx="132">
                  <c:v>-12.098110239345274</c:v>
                </c:pt>
                <c:pt idx="133">
                  <c:v>-14.507120915103656</c:v>
                </c:pt>
                <c:pt idx="134">
                  <c:v>-16.724499839345683</c:v>
                </c:pt>
                <c:pt idx="135">
                  <c:v>-18.139772939345811</c:v>
                </c:pt>
                <c:pt idx="136">
                  <c:v>-18.990651139345729</c:v>
                </c:pt>
                <c:pt idx="137">
                  <c:v>-19.493659239345718</c:v>
                </c:pt>
                <c:pt idx="138">
                  <c:v>-19.779313039345823</c:v>
                </c:pt>
                <c:pt idx="139">
                  <c:v>-20.051944839345762</c:v>
                </c:pt>
                <c:pt idx="140">
                  <c:v>-19.979607625059828</c:v>
                </c:pt>
                <c:pt idx="141">
                  <c:v>-19.441579139345617</c:v>
                </c:pt>
                <c:pt idx="142">
                  <c:v>-18.335601239345767</c:v>
                </c:pt>
                <c:pt idx="143">
                  <c:v>-16.954704139345662</c:v>
                </c:pt>
                <c:pt idx="144">
                  <c:v>-15.473531439346086</c:v>
                </c:pt>
                <c:pt idx="145">
                  <c:v>-13.73710173934607</c:v>
                </c:pt>
                <c:pt idx="146">
                  <c:v>-12.262348639346104</c:v>
                </c:pt>
                <c:pt idx="147">
                  <c:v>-10.911625339345562</c:v>
                </c:pt>
                <c:pt idx="148">
                  <c:v>-10.093513339345806</c:v>
                </c:pt>
                <c:pt idx="149">
                  <c:v>-3.1522407306502429</c:v>
                </c:pt>
                <c:pt idx="150">
                  <c:v>-1.778963339345637</c:v>
                </c:pt>
                <c:pt idx="151">
                  <c:v>0.28292266065381111</c:v>
                </c:pt>
                <c:pt idx="152">
                  <c:v>3.1503065606544292</c:v>
                </c:pt>
                <c:pt idx="153">
                  <c:v>6.6836819606540416</c:v>
                </c:pt>
                <c:pt idx="154">
                  <c:v>9.3450627606538319</c:v>
                </c:pt>
                <c:pt idx="155">
                  <c:v>13.334715122192483</c:v>
                </c:pt>
                <c:pt idx="156">
                  <c:v>19.870842771765545</c:v>
                </c:pt>
                <c:pt idx="157">
                  <c:v>20.46314126065381</c:v>
                </c:pt>
                <c:pt idx="158">
                  <c:v>20.714068765917656</c:v>
                </c:pt>
                <c:pt idx="159">
                  <c:v>20.63866936065433</c:v>
                </c:pt>
                <c:pt idx="160">
                  <c:v>20.286449660654089</c:v>
                </c:pt>
                <c:pt idx="161">
                  <c:v>19.391640860654377</c:v>
                </c:pt>
                <c:pt idx="162">
                  <c:v>18.224657860654531</c:v>
                </c:pt>
                <c:pt idx="163">
                  <c:v>16.582446560654677</c:v>
                </c:pt>
                <c:pt idx="164">
                  <c:v>15.054218660654215</c:v>
                </c:pt>
                <c:pt idx="165">
                  <c:v>12.218556660654201</c:v>
                </c:pt>
                <c:pt idx="166">
                  <c:v>3.0892559253601304</c:v>
                </c:pt>
                <c:pt idx="167">
                  <c:v>-5.690903934578273E-2</c:v>
                </c:pt>
                <c:pt idx="168">
                  <c:v>-3.2124771393458729</c:v>
                </c:pt>
                <c:pt idx="169">
                  <c:v>-5.7455104393461056</c:v>
                </c:pt>
                <c:pt idx="170">
                  <c:v>-9.2845546296681505</c:v>
                </c:pt>
                <c:pt idx="171">
                  <c:v>-12.298254839345532</c:v>
                </c:pt>
                <c:pt idx="172">
                  <c:v>-15.282790295867327</c:v>
                </c:pt>
                <c:pt idx="173">
                  <c:v>-23.721148464345902</c:v>
                </c:pt>
                <c:pt idx="174">
                  <c:v>-26.216974539345593</c:v>
                </c:pt>
                <c:pt idx="175">
                  <c:v>-28.532131939345529</c:v>
                </c:pt>
                <c:pt idx="176">
                  <c:v>-30.414041655135406</c:v>
                </c:pt>
                <c:pt idx="177">
                  <c:v>-32.795873239346008</c:v>
                </c:pt>
                <c:pt idx="178">
                  <c:v>-34.858086339346059</c:v>
                </c:pt>
                <c:pt idx="179">
                  <c:v>-37.232762739345873</c:v>
                </c:pt>
                <c:pt idx="180">
                  <c:v>-39.213006439345975</c:v>
                </c:pt>
                <c:pt idx="181">
                  <c:v>-40.580154172679052</c:v>
                </c:pt>
                <c:pt idx="182">
                  <c:v>-45.228074839346</c:v>
                </c:pt>
                <c:pt idx="183">
                  <c:v>-46.152380539345806</c:v>
                </c:pt>
                <c:pt idx="184">
                  <c:v>-46.915004239345464</c:v>
                </c:pt>
                <c:pt idx="185">
                  <c:v>-47.348949739345997</c:v>
                </c:pt>
                <c:pt idx="186">
                  <c:v>-47.756648439345895</c:v>
                </c:pt>
                <c:pt idx="187">
                  <c:v>-48.120099403175516</c:v>
                </c:pt>
                <c:pt idx="188">
                  <c:v>-48.318630339345816</c:v>
                </c:pt>
                <c:pt idx="189">
                  <c:v>-47.997510439346044</c:v>
                </c:pt>
                <c:pt idx="190">
                  <c:v>-47.396707006012292</c:v>
                </c:pt>
                <c:pt idx="191">
                  <c:v>-43.213513672679113</c:v>
                </c:pt>
                <c:pt idx="192">
                  <c:v>-42.013083439345422</c:v>
                </c:pt>
                <c:pt idx="193">
                  <c:v>-39.969932439345484</c:v>
                </c:pt>
                <c:pt idx="194">
                  <c:v>-37.710306039345767</c:v>
                </c:pt>
                <c:pt idx="195">
                  <c:v>-35.724991539345751</c:v>
                </c:pt>
                <c:pt idx="196">
                  <c:v>-33.672698339345814</c:v>
                </c:pt>
                <c:pt idx="197">
                  <c:v>-31.851706739345673</c:v>
                </c:pt>
                <c:pt idx="198">
                  <c:v>-29.564180939345892</c:v>
                </c:pt>
                <c:pt idx="199">
                  <c:v>-28.319238339345816</c:v>
                </c:pt>
                <c:pt idx="200">
                  <c:v>-21.60193743770634</c:v>
                </c:pt>
                <c:pt idx="201">
                  <c:v>-19.802250839345909</c:v>
                </c:pt>
                <c:pt idx="202">
                  <c:v>-17.249169439345756</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c:v>
                </c:pt>
                <c:pt idx="219">
                  <c:v>23.91832466065415</c:v>
                </c:pt>
                <c:pt idx="220">
                  <c:v>26.437724060654375</c:v>
                </c:pt>
                <c:pt idx="221">
                  <c:v>29.443200960654281</c:v>
                </c:pt>
                <c:pt idx="222">
                  <c:v>0.92475385807347477</c:v>
                </c:pt>
                <c:pt idx="223">
                  <c:v>35.119037853054195</c:v>
                </c:pt>
                <c:pt idx="224">
                  <c:v>37.508945675288345</c:v>
                </c:pt>
                <c:pt idx="225">
                  <c:v>45.793884982876435</c:v>
                </c:pt>
                <c:pt idx="226">
                  <c:v>48.011976270654195</c:v>
                </c:pt>
                <c:pt idx="227">
                  <c:v>49.898428882876409</c:v>
                </c:pt>
                <c:pt idx="228">
                  <c:v>52.004087440654104</c:v>
                </c:pt>
                <c:pt idx="229">
                  <c:v>53.705126630654213</c:v>
                </c:pt>
                <c:pt idx="230">
                  <c:v>55.660557470654197</c:v>
                </c:pt>
                <c:pt idx="231">
                  <c:v>57.327808816209767</c:v>
                </c:pt>
                <c:pt idx="232">
                  <c:v>59.701366310004943</c:v>
                </c:pt>
                <c:pt idx="233">
                  <c:v>59.194539990654263</c:v>
                </c:pt>
                <c:pt idx="234">
                  <c:v>58.230550890654314</c:v>
                </c:pt>
                <c:pt idx="235">
                  <c:v>57.007822110654175</c:v>
                </c:pt>
                <c:pt idx="236">
                  <c:v>55.221849690654196</c:v>
                </c:pt>
                <c:pt idx="237">
                  <c:v>53.132939022356361</c:v>
                </c:pt>
                <c:pt idx="238">
                  <c:v>50.445507890654206</c:v>
                </c:pt>
                <c:pt idx="239">
                  <c:v>48.04277473065423</c:v>
                </c:pt>
                <c:pt idx="240">
                  <c:v>46.540042660654194</c:v>
                </c:pt>
                <c:pt idx="241">
                  <c:v>35.813742664102413</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1.6384874606542366</c:v>
                </c:pt>
                <c:pt idx="251">
                  <c:v>-1.6404166393457469</c:v>
                </c:pt>
                <c:pt idx="252">
                  <c:v>-4.5438232393458975</c:v>
                </c:pt>
                <c:pt idx="253">
                  <c:v>-8.2345700414736989</c:v>
                </c:pt>
                <c:pt idx="254">
                  <c:v>-11.278985639345652</c:v>
                </c:pt>
                <c:pt idx="255">
                  <c:v>-14.245465539345691</c:v>
                </c:pt>
                <c:pt idx="256">
                  <c:v>-16.795726839344994</c:v>
                </c:pt>
                <c:pt idx="257">
                  <c:v>-18.418218437384986</c:v>
                </c:pt>
                <c:pt idx="258">
                  <c:v>-28.391809655135262</c:v>
                </c:pt>
                <c:pt idx="259">
                  <c:v>-30.659814939345381</c:v>
                </c:pt>
                <c:pt idx="260">
                  <c:v>-32.729875339345433</c:v>
                </c:pt>
                <c:pt idx="261">
                  <c:v>-35.047283239345944</c:v>
                </c:pt>
                <c:pt idx="262">
                  <c:v>-37.304308823216715</c:v>
                </c:pt>
                <c:pt idx="263">
                  <c:v>-39.061470339345703</c:v>
                </c:pt>
                <c:pt idx="264">
                  <c:v>-40.466683339345764</c:v>
                </c:pt>
                <c:pt idx="265">
                  <c:v>-39.516177556213307</c:v>
                </c:pt>
                <c:pt idx="266">
                  <c:v>-38.195527439345831</c:v>
                </c:pt>
                <c:pt idx="267">
                  <c:v>-37.012938839345807</c:v>
                </c:pt>
                <c:pt idx="268">
                  <c:v>-35.653272371604196</c:v>
                </c:pt>
                <c:pt idx="269">
                  <c:v>-33.742722439345584</c:v>
                </c:pt>
                <c:pt idx="270">
                  <c:v>-32.142689639345846</c:v>
                </c:pt>
                <c:pt idx="271">
                  <c:v>-31.132765839345723</c:v>
                </c:pt>
                <c:pt idx="272">
                  <c:v>-26.822710398168969</c:v>
                </c:pt>
                <c:pt idx="273">
                  <c:v>-25.515250339345414</c:v>
                </c:pt>
                <c:pt idx="274">
                  <c:v>-23.137705561568115</c:v>
                </c:pt>
                <c:pt idx="275">
                  <c:v>-21.15039113934597</c:v>
                </c:pt>
                <c:pt idx="276">
                  <c:v>-19.11324983934578</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9.1581185606541755</c:v>
                </c:pt>
                <c:pt idx="287">
                  <c:v>11.212919760654298</c:v>
                </c:pt>
                <c:pt idx="288">
                  <c:v>12.525328617176285</c:v>
                </c:pt>
                <c:pt idx="289">
                  <c:v>13.214804160654152</c:v>
                </c:pt>
                <c:pt idx="290">
                  <c:v>18.830256660654168</c:v>
                </c:pt>
                <c:pt idx="291">
                  <c:v>20.47483896065393</c:v>
                </c:pt>
                <c:pt idx="292">
                  <c:v>22.730095860654195</c:v>
                </c:pt>
                <c:pt idx="293">
                  <c:v>24.754746460654701</c:v>
                </c:pt>
                <c:pt idx="294">
                  <c:v>27.242478260654025</c:v>
                </c:pt>
                <c:pt idx="295">
                  <c:v>29.191556560654686</c:v>
                </c:pt>
                <c:pt idx="296">
                  <c:v>-32.398770357252829</c:v>
                </c:pt>
                <c:pt idx="297">
                  <c:v>35.388608890154217</c:v>
                </c:pt>
                <c:pt idx="298">
                  <c:v>37.012869800654194</c:v>
                </c:pt>
                <c:pt idx="299">
                  <c:v>44.222850981409024</c:v>
                </c:pt>
                <c:pt idx="300">
                  <c:v>45.454484155654015</c:v>
                </c:pt>
                <c:pt idx="301">
                  <c:v>46.985038665654194</c:v>
                </c:pt>
                <c:pt idx="302">
                  <c:v>47.602918300654324</c:v>
                </c:pt>
                <c:pt idx="303">
                  <c:v>47.943729301958584</c:v>
                </c:pt>
                <c:pt idx="304">
                  <c:v>48.417440290654135</c:v>
                </c:pt>
                <c:pt idx="305">
                  <c:v>48.632262785654206</c:v>
                </c:pt>
                <c:pt idx="306">
                  <c:v>48.210199031440723</c:v>
                </c:pt>
                <c:pt idx="307">
                  <c:v>43.531192959504864</c:v>
                </c:pt>
                <c:pt idx="308">
                  <c:v>41.361568381706824</c:v>
                </c:pt>
                <c:pt idx="309">
                  <c:v>39.256883881654119</c:v>
                </c:pt>
                <c:pt idx="310">
                  <c:v>36.377892761654088</c:v>
                </c:pt>
                <c:pt idx="311">
                  <c:v>145.48001647575455</c:v>
                </c:pt>
                <c:pt idx="312">
                  <c:v>31.958960961729325</c:v>
                </c:pt>
                <c:pt idx="313">
                  <c:v>28.644092360654192</c:v>
                </c:pt>
                <c:pt idx="314">
                  <c:v>26.270050524290241</c:v>
                </c:pt>
                <c:pt idx="315">
                  <c:v>13.194186660654225</c:v>
                </c:pt>
                <c:pt idx="316">
                  <c:v>11.78617104840917</c:v>
                </c:pt>
                <c:pt idx="317">
                  <c:v>9.0340627212604989</c:v>
                </c:pt>
                <c:pt idx="318">
                  <c:v>6.5368093606539333</c:v>
                </c:pt>
                <c:pt idx="319">
                  <c:v>4.0180115606541955</c:v>
                </c:pt>
                <c:pt idx="320">
                  <c:v>1.3820858606538922</c:v>
                </c:pt>
                <c:pt idx="321">
                  <c:v>-0.40615092555304982</c:v>
                </c:pt>
                <c:pt idx="322">
                  <c:v>-2.1123166726791847</c:v>
                </c:pt>
                <c:pt idx="323">
                  <c:v>-9.6349219107743487</c:v>
                </c:pt>
                <c:pt idx="324">
                  <c:v>-11.049462839345923</c:v>
                </c:pt>
                <c:pt idx="325">
                  <c:v>-13.407519939345741</c:v>
                </c:pt>
                <c:pt idx="326">
                  <c:v>-15.360684359754465</c:v>
                </c:pt>
                <c:pt idx="327">
                  <c:v>-17.197652339345886</c:v>
                </c:pt>
                <c:pt idx="328">
                  <c:v>-18.593329539345575</c:v>
                </c:pt>
                <c:pt idx="329">
                  <c:v>-20.255915271164174</c:v>
                </c:pt>
                <c:pt idx="330">
                  <c:v>-25.489387488282087</c:v>
                </c:pt>
                <c:pt idx="331">
                  <c:v>-26.573866167628115</c:v>
                </c:pt>
                <c:pt idx="332">
                  <c:v>-27.515453239345799</c:v>
                </c:pt>
                <c:pt idx="333">
                  <c:v>-28.309032839346123</c:v>
                </c:pt>
                <c:pt idx="334">
                  <c:v>-28.531852539345778</c:v>
                </c:pt>
                <c:pt idx="335">
                  <c:v>-28.089270309042888</c:v>
                </c:pt>
                <c:pt idx="336">
                  <c:v>-27.186296539346191</c:v>
                </c:pt>
                <c:pt idx="337">
                  <c:v>-26.051955647038149</c:v>
                </c:pt>
                <c:pt idx="338">
                  <c:v>-20.205972704425356</c:v>
                </c:pt>
                <c:pt idx="339">
                  <c:v>-19.042053139345569</c:v>
                </c:pt>
                <c:pt idx="340">
                  <c:v>-17.890155239345802</c:v>
                </c:pt>
                <c:pt idx="341">
                  <c:v>-16.864136339345542</c:v>
                </c:pt>
                <c:pt idx="342">
                  <c:v>-15.704378013258671</c:v>
                </c:pt>
                <c:pt idx="343">
                  <c:v>-14.832655239345431</c:v>
                </c:pt>
                <c:pt idx="344">
                  <c:v>-14.060543639345518</c:v>
                </c:pt>
                <c:pt idx="345">
                  <c:v>-13.501080139345749</c:v>
                </c:pt>
                <c:pt idx="346">
                  <c:v>-12.787428739345614</c:v>
                </c:pt>
                <c:pt idx="347">
                  <c:v>-11.853511783790053</c:v>
                </c:pt>
                <c:pt idx="348">
                  <c:v>-10.219502339345599</c:v>
                </c:pt>
                <c:pt idx="349">
                  <c:v>-8.1373439393459535</c:v>
                </c:pt>
                <c:pt idx="350">
                  <c:v>-5.7968783393461081</c:v>
                </c:pt>
                <c:pt idx="351">
                  <c:v>-3.8992545393457401</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15.884534560653851</c:v>
                </c:pt>
                <c:pt idx="361">
                  <c:v>17.657334921523784</c:v>
                </c:pt>
                <c:pt idx="362">
                  <c:v>24.230653601830792</c:v>
                </c:pt>
                <c:pt idx="363">
                  <c:v>25.801797660654458</c:v>
                </c:pt>
                <c:pt idx="364">
                  <c:v>27.03801531233978</c:v>
                </c:pt>
                <c:pt idx="365">
                  <c:v>28.850673060654191</c:v>
                </c:pt>
                <c:pt idx="366">
                  <c:v>30.34424466065434</c:v>
                </c:pt>
                <c:pt idx="367">
                  <c:v>31.823466660654482</c:v>
                </c:pt>
                <c:pt idx="368">
                  <c:v>-64.180904966715573</c:v>
                </c:pt>
                <c:pt idx="369">
                  <c:v>33.665219244654317</c:v>
                </c:pt>
                <c:pt idx="370">
                  <c:v>36.45835431500204</c:v>
                </c:pt>
                <c:pt idx="371">
                  <c:v>36.832215384654212</c:v>
                </c:pt>
                <c:pt idx="372">
                  <c:v>37.135452945654293</c:v>
                </c:pt>
                <c:pt idx="373">
                  <c:v>37.163435745654219</c:v>
                </c:pt>
                <c:pt idx="374">
                  <c:v>36.752322674654216</c:v>
                </c:pt>
                <c:pt idx="375">
                  <c:v>36.057880271654049</c:v>
                </c:pt>
                <c:pt idx="376">
                  <c:v>35.142400158634004</c:v>
                </c:pt>
                <c:pt idx="377">
                  <c:v>33.926951015054215</c:v>
                </c:pt>
                <c:pt idx="378">
                  <c:v>-21.305515813146187</c:v>
                </c:pt>
                <c:pt idx="379">
                  <c:v>31.04731736065429</c:v>
                </c:pt>
                <c:pt idx="380">
                  <c:v>29.523557860653909</c:v>
                </c:pt>
                <c:pt idx="381">
                  <c:v>27.849387305815014</c:v>
                </c:pt>
                <c:pt idx="382">
                  <c:v>26.034892160654547</c:v>
                </c:pt>
                <c:pt idx="383">
                  <c:v>24.1883859606546</c:v>
                </c:pt>
                <c:pt idx="384">
                  <c:v>22.31592766065414</c:v>
                </c:pt>
                <c:pt idx="385">
                  <c:v>20.179599460654618</c:v>
                </c:pt>
                <c:pt idx="386">
                  <c:v>18.679703124068396</c:v>
                </c:pt>
                <c:pt idx="387">
                  <c:v>16.089051960653933</c:v>
                </c:pt>
                <c:pt idx="388">
                  <c:v>14.038874560654268</c:v>
                </c:pt>
                <c:pt idx="389">
                  <c:v>11.906425660653781</c:v>
                </c:pt>
                <c:pt idx="390">
                  <c:v>9.5477436606543424</c:v>
                </c:pt>
                <c:pt idx="391">
                  <c:v>7.8438501606540294</c:v>
                </c:pt>
                <c:pt idx="392">
                  <c:v>5.4246862566136986</c:v>
                </c:pt>
                <c:pt idx="393">
                  <c:v>3.5690205606541672</c:v>
                </c:pt>
                <c:pt idx="394">
                  <c:v>2.0184747606543292</c:v>
                </c:pt>
                <c:pt idx="395">
                  <c:v>-2.3429039345387523E-2</c:v>
                </c:pt>
                <c:pt idx="396">
                  <c:v>-1.6818911518458322</c:v>
                </c:pt>
                <c:pt idx="397">
                  <c:v>-7.7650672282344395</c:v>
                </c:pt>
                <c:pt idx="398">
                  <c:v>-9.1358528393458496</c:v>
                </c:pt>
                <c:pt idx="399">
                  <c:v>-10.772196539345924</c:v>
                </c:pt>
                <c:pt idx="400">
                  <c:v>-12.48604653934626</c:v>
                </c:pt>
                <c:pt idx="401">
                  <c:v>-14.306220739345862</c:v>
                </c:pt>
                <c:pt idx="402">
                  <c:v>-15.899779643693535</c:v>
                </c:pt>
                <c:pt idx="403">
                  <c:v>-17.311187739346096</c:v>
                </c:pt>
                <c:pt idx="404">
                  <c:v>-18.021721910774289</c:v>
                </c:pt>
                <c:pt idx="405">
                  <c:v>-23.337684232203173</c:v>
                </c:pt>
                <c:pt idx="406">
                  <c:v>-24.779576339345645</c:v>
                </c:pt>
                <c:pt idx="407">
                  <c:v>-26.80686803934589</c:v>
                </c:pt>
                <c:pt idx="408">
                  <c:v>-28.825630410052781</c:v>
                </c:pt>
                <c:pt idx="409">
                  <c:v>-30.842761539345599</c:v>
                </c:pt>
                <c:pt idx="410">
                  <c:v>-32.708421739345624</c:v>
                </c:pt>
                <c:pt idx="411">
                  <c:v>-33.957092239345542</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-26.284627039345654</c:v>
                </c:pt>
                <c:pt idx="424">
                  <c:v>-23.613592639345899</c:v>
                </c:pt>
                <c:pt idx="425">
                  <c:v>-21.634721013763929</c:v>
                </c:pt>
                <c:pt idx="426">
                  <c:v>-19.214784039345826</c:v>
                </c:pt>
                <c:pt idx="427">
                  <c:v>-16.81764393934596</c:v>
                </c:pt>
                <c:pt idx="428">
                  <c:v>-14.630413639345875</c:v>
                </c:pt>
                <c:pt idx="429">
                  <c:v>-12.084359639346266</c:v>
                </c:pt>
                <c:pt idx="430">
                  <c:v>-10.969821339345804</c:v>
                </c:pt>
                <c:pt idx="431">
                  <c:v>-1.9459993070875583</c:v>
                </c:pt>
                <c:pt idx="432">
                  <c:v>-0.14655853934561947</c:v>
                </c:pt>
                <c:pt idx="433">
                  <c:v>1.4367481606544739</c:v>
                </c:pt>
                <c:pt idx="434">
                  <c:v>3.1660084606538623</c:v>
                </c:pt>
                <c:pt idx="435">
                  <c:v>4.7413713606542371</c:v>
                </c:pt>
                <c:pt idx="436">
                  <c:v>6.6515673749395319</c:v>
                </c:pt>
                <c:pt idx="437">
                  <c:v>8.5246254606543896</c:v>
                </c:pt>
                <c:pt idx="438">
                  <c:v>9.5648483627817882</c:v>
                </c:pt>
                <c:pt idx="439">
                  <c:v>14.88919370610887</c:v>
                </c:pt>
                <c:pt idx="440">
                  <c:v>16.224843260654385</c:v>
                </c:pt>
                <c:pt idx="441">
                  <c:v>17.493563660654104</c:v>
                </c:pt>
                <c:pt idx="442">
                  <c:v>19.108532882876396</c:v>
                </c:pt>
                <c:pt idx="443">
                  <c:v>20.488475360654036</c:v>
                </c:pt>
                <c:pt idx="444">
                  <c:v>21.581002060654271</c:v>
                </c:pt>
                <c:pt idx="445">
                  <c:v>22.971120593238528</c:v>
                </c:pt>
                <c:pt idx="446">
                  <c:v>28.148826660654208</c:v>
                </c:pt>
                <c:pt idx="447">
                  <c:v>28.939388395347692</c:v>
                </c:pt>
                <c:pt idx="448">
                  <c:v>30.617971408128614</c:v>
                </c:pt>
                <c:pt idx="449">
                  <c:v>32.239262760654299</c:v>
                </c:pt>
                <c:pt idx="450">
                  <c:v>88.093690868354273</c:v>
                </c:pt>
                <c:pt idx="451">
                  <c:v>36.204577023654196</c:v>
                </c:pt>
                <c:pt idx="452">
                  <c:v>37.788574090654208</c:v>
                </c:pt>
                <c:pt idx="453">
                  <c:v>39.544639685941469</c:v>
                </c:pt>
                <c:pt idx="454">
                  <c:v>46.422589660654204</c:v>
                </c:pt>
                <c:pt idx="455">
                  <c:v>47.305499257592913</c:v>
                </c:pt>
                <c:pt idx="456">
                  <c:v>48.945559780654222</c:v>
                </c:pt>
                <c:pt idx="457">
                  <c:v>50.616612300654218</c:v>
                </c:pt>
                <c:pt idx="458">
                  <c:v>52.25120479065415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68.723061170653907</c:v>
                </c:pt>
                <c:pt idx="467">
                  <c:v>70.548231360654086</c:v>
                </c:pt>
                <c:pt idx="468">
                  <c:v>72.953163500654213</c:v>
                </c:pt>
                <c:pt idx="469">
                  <c:v>74.921754946368566</c:v>
                </c:pt>
                <c:pt idx="470">
                  <c:v>76.825827120653855</c:v>
                </c:pt>
                <c:pt idx="471">
                  <c:v>78.778704100653883</c:v>
                </c:pt>
                <c:pt idx="472">
                  <c:v>80.713984100654159</c:v>
                </c:pt>
                <c:pt idx="473">
                  <c:v>82.778743530653855</c:v>
                </c:pt>
                <c:pt idx="474">
                  <c:v>84.801606936164319</c:v>
                </c:pt>
                <c:pt idx="475">
                  <c:v>86.791145860654169</c:v>
                </c:pt>
                <c:pt idx="476">
                  <c:v>88.325204990654171</c:v>
                </c:pt>
                <c:pt idx="477">
                  <c:v>89.913294220654222</c:v>
                </c:pt>
                <c:pt idx="478">
                  <c:v>90.589089870653936</c:v>
                </c:pt>
                <c:pt idx="479">
                  <c:v>90.823393579846083</c:v>
                </c:pt>
                <c:pt idx="480">
                  <c:v>91.215865540654278</c:v>
                </c:pt>
                <c:pt idx="481">
                  <c:v>91.780041290653998</c:v>
                </c:pt>
                <c:pt idx="482">
                  <c:v>92.443894180654155</c:v>
                </c:pt>
                <c:pt idx="483">
                  <c:v>92.759958772898969</c:v>
                </c:pt>
                <c:pt idx="484">
                  <c:v>92.843898220654026</c:v>
                </c:pt>
                <c:pt idx="485">
                  <c:v>92.763559589225821</c:v>
                </c:pt>
                <c:pt idx="486">
                  <c:v>83.304759416209649</c:v>
                </c:pt>
                <c:pt idx="487">
                  <c:v>80.595622730654043</c:v>
                </c:pt>
                <c:pt idx="488">
                  <c:v>78.070257490654114</c:v>
                </c:pt>
                <c:pt idx="489">
                  <c:v>76.043783216209718</c:v>
                </c:pt>
                <c:pt idx="490">
                  <c:v>73.448117540654209</c:v>
                </c:pt>
                <c:pt idx="491">
                  <c:v>71.148135500653936</c:v>
                </c:pt>
                <c:pt idx="492">
                  <c:v>68.769920270654154</c:v>
                </c:pt>
                <c:pt idx="493">
                  <c:v>66.528290860653954</c:v>
                </c:pt>
                <c:pt idx="494">
                  <c:v>63.867146310654192</c:v>
                </c:pt>
                <c:pt idx="495">
                  <c:v>61.428884010654194</c:v>
                </c:pt>
                <c:pt idx="496">
                  <c:v>59.076858110654236</c:v>
                </c:pt>
                <c:pt idx="497">
                  <c:v>57.380274895948233</c:v>
                </c:pt>
                <c:pt idx="498">
                  <c:v>45.868361660654195</c:v>
                </c:pt>
                <c:pt idx="499">
                  <c:v>44.101267499195799</c:v>
                </c:pt>
                <c:pt idx="500">
                  <c:v>41.372129467654119</c:v>
                </c:pt>
                <c:pt idx="501">
                  <c:v>38.976331321654214</c:v>
                </c:pt>
                <c:pt idx="502">
                  <c:v>36.413838577654118</c:v>
                </c:pt>
                <c:pt idx="503">
                  <c:v>109.75974306343409</c:v>
                </c:pt>
                <c:pt idx="504">
                  <c:v>32.773676660654175</c:v>
                </c:pt>
                <c:pt idx="505">
                  <c:v>24.066104486741345</c:v>
                </c:pt>
                <c:pt idx="506">
                  <c:v>21.516664660654314</c:v>
                </c:pt>
                <c:pt idx="507">
                  <c:v>19.147994360654248</c:v>
                </c:pt>
                <c:pt idx="508">
                  <c:v>16.327240460654391</c:v>
                </c:pt>
                <c:pt idx="509">
                  <c:v>13.901101660654129</c:v>
                </c:pt>
                <c:pt idx="510">
                  <c:v>11.570552317219514</c:v>
                </c:pt>
                <c:pt idx="511">
                  <c:v>8.945964660654397</c:v>
                </c:pt>
                <c:pt idx="512">
                  <c:v>1.9325566606542581</c:v>
                </c:pt>
                <c:pt idx="513">
                  <c:v>1.0165228462211644</c:v>
                </c:pt>
                <c:pt idx="514">
                  <c:v>-0.72306753934572043</c:v>
                </c:pt>
                <c:pt idx="515">
                  <c:v>-1.8279392393451392</c:v>
                </c:pt>
                <c:pt idx="516">
                  <c:v>-3.496687379749682</c:v>
                </c:pt>
                <c:pt idx="517">
                  <c:v>-5.1279745393454421</c:v>
                </c:pt>
                <c:pt idx="518">
                  <c:v>-6.6364766393457355</c:v>
                </c:pt>
                <c:pt idx="519">
                  <c:v>-8.0793557679171499</c:v>
                </c:pt>
                <c:pt idx="520">
                  <c:v>-10.552403339345888</c:v>
                </c:pt>
                <c:pt idx="521">
                  <c:v>-10.552737922678974</c:v>
                </c:pt>
                <c:pt idx="522">
                  <c:v>-10.224301339345848</c:v>
                </c:pt>
                <c:pt idx="523">
                  <c:v>-9.6430736393457437</c:v>
                </c:pt>
                <c:pt idx="524">
                  <c:v>-8.9092365393457111</c:v>
                </c:pt>
                <c:pt idx="525">
                  <c:v>-8.5130833393454868</c:v>
                </c:pt>
                <c:pt idx="526">
                  <c:v>-8.1903705132586992</c:v>
                </c:pt>
                <c:pt idx="527">
                  <c:v>-7.5192140393458455</c:v>
                </c:pt>
                <c:pt idx="528">
                  <c:v>-6.8176597679172817</c:v>
                </c:pt>
                <c:pt idx="529">
                  <c:v>-3.1778852958674406</c:v>
                </c:pt>
                <c:pt idx="530">
                  <c:v>-2.1097595393462143</c:v>
                </c:pt>
                <c:pt idx="531">
                  <c:v>-1.3025738393457147</c:v>
                </c:pt>
                <c:pt idx="532">
                  <c:v>-0.7355356862846637</c:v>
                </c:pt>
                <c:pt idx="533">
                  <c:v>-0.39716853934544527</c:v>
                </c:pt>
                <c:pt idx="534">
                  <c:v>1.787656065408786E-2</c:v>
                </c:pt>
                <c:pt idx="535">
                  <c:v>0.6118099939873799</c:v>
                </c:pt>
                <c:pt idx="536">
                  <c:v>3.6890129106541827</c:v>
                </c:pt>
                <c:pt idx="537">
                  <c:v>4.1814302970180375</c:v>
                </c:pt>
                <c:pt idx="538">
                  <c:v>5.0597607606541279</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17.307559460653621</c:v>
                </c:pt>
                <c:pt idx="548">
                  <c:v>18.721062760654128</c:v>
                </c:pt>
                <c:pt idx="549">
                  <c:v>19.809685960654328</c:v>
                </c:pt>
                <c:pt idx="550">
                  <c:v>20.859009800189082</c:v>
                </c:pt>
                <c:pt idx="551">
                  <c:v>21.562164660653764</c:v>
                </c:pt>
                <c:pt idx="552">
                  <c:v>21.816935370331578</c:v>
                </c:pt>
                <c:pt idx="553">
                  <c:v>24.040486660654551</c:v>
                </c:pt>
                <c:pt idx="554">
                  <c:v>24.249239560654189</c:v>
                </c:pt>
                <c:pt idx="555">
                  <c:v>24.670219925960133</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54.879823190654122</c:v>
                </c:pt>
                <c:pt idx="565">
                  <c:v>58.390402925960316</c:v>
                </c:pt>
                <c:pt idx="566">
                  <c:v>61.765704805581876</c:v>
                </c:pt>
                <c:pt idx="567">
                  <c:v>71.187649660654216</c:v>
                </c:pt>
                <c:pt idx="568">
                  <c:v>72.298674722509858</c:v>
                </c:pt>
                <c:pt idx="569">
                  <c:v>74.529013100654026</c:v>
                </c:pt>
                <c:pt idx="570">
                  <c:v>75.549416110653937</c:v>
                </c:pt>
                <c:pt idx="571">
                  <c:v>76.839511900654188</c:v>
                </c:pt>
                <c:pt idx="572">
                  <c:v>77.815774786969769</c:v>
                </c:pt>
                <c:pt idx="573">
                  <c:v>78.254830930653995</c:v>
                </c:pt>
                <c:pt idx="574">
                  <c:v>78.088118020653965</c:v>
                </c:pt>
                <c:pt idx="575">
                  <c:v>77.61601120610878</c:v>
                </c:pt>
                <c:pt idx="576">
                  <c:v>72.505715938431734</c:v>
                </c:pt>
                <c:pt idx="577">
                  <c:v>71.270947410653946</c:v>
                </c:pt>
                <c:pt idx="578">
                  <c:v>70.229808700653976</c:v>
                </c:pt>
                <c:pt idx="579">
                  <c:v>68.975552229075262</c:v>
                </c:pt>
                <c:pt idx="580">
                  <c:v>67.276860530653934</c:v>
                </c:pt>
                <c:pt idx="581">
                  <c:v>65.502918200653937</c:v>
                </c:pt>
                <c:pt idx="582">
                  <c:v>63.684339313715441</c:v>
                </c:pt>
                <c:pt idx="583">
                  <c:v>56.028816660654215</c:v>
                </c:pt>
                <c:pt idx="584">
                  <c:v>54.735029000654237</c:v>
                </c:pt>
                <c:pt idx="585">
                  <c:v>51.502629960654204</c:v>
                </c:pt>
                <c:pt idx="586">
                  <c:v>48.85754177315409</c:v>
                </c:pt>
                <c:pt idx="587">
                  <c:v>45.844423315654105</c:v>
                </c:pt>
                <c:pt idx="588">
                  <c:v>43.546708850654205</c:v>
                </c:pt>
                <c:pt idx="589">
                  <c:v>40.557529269654118</c:v>
                </c:pt>
                <c:pt idx="590">
                  <c:v>38.117370214654208</c:v>
                </c:pt>
                <c:pt idx="591">
                  <c:v>36.163411197320883</c:v>
                </c:pt>
                <c:pt idx="592">
                  <c:v>26.854953681930738</c:v>
                </c:pt>
                <c:pt idx="593">
                  <c:v>26.65557066065395</c:v>
                </c:pt>
                <c:pt idx="594">
                  <c:v>22.134787160654298</c:v>
                </c:pt>
                <c:pt idx="595">
                  <c:v>19.026049160653926</c:v>
                </c:pt>
                <c:pt idx="596">
                  <c:v>16.319682060654145</c:v>
                </c:pt>
                <c:pt idx="597">
                  <c:v>13.283023060653969</c:v>
                </c:pt>
                <c:pt idx="598">
                  <c:v>10.345413258592774</c:v>
                </c:pt>
                <c:pt idx="599">
                  <c:v>8.6159303273207701</c:v>
                </c:pt>
                <c:pt idx="600">
                  <c:v>1.1716460196280423</c:v>
                </c:pt>
                <c:pt idx="601">
                  <c:v>-0.70896563934610535</c:v>
                </c:pt>
                <c:pt idx="602">
                  <c:v>-2.5230519393461464</c:v>
                </c:pt>
                <c:pt idx="603">
                  <c:v>-4.6633015393459667</c:v>
                </c:pt>
                <c:pt idx="604">
                  <c:v>-6.6044522393458349</c:v>
                </c:pt>
                <c:pt idx="605">
                  <c:v>-8.5005441439436726</c:v>
                </c:pt>
                <c:pt idx="606">
                  <c:v>-10.309520380161757</c:v>
                </c:pt>
                <c:pt idx="607">
                  <c:v>-16.204385157527611</c:v>
                </c:pt>
                <c:pt idx="608">
                  <c:v>-17.18522476791685</c:v>
                </c:pt>
                <c:pt idx="609">
                  <c:v>-18.562986939345187</c:v>
                </c:pt>
                <c:pt idx="610">
                  <c:v>-19.622825839345726</c:v>
                </c:pt>
                <c:pt idx="611">
                  <c:v>-21.549256639345629</c:v>
                </c:pt>
                <c:pt idx="612">
                  <c:v>-23.008349359754181</c:v>
                </c:pt>
                <c:pt idx="613">
                  <c:v>-23.88879113934582</c:v>
                </c:pt>
                <c:pt idx="614">
                  <c:v>-24.552183595756027</c:v>
                </c:pt>
                <c:pt idx="615">
                  <c:v>-22.667304877807169</c:v>
                </c:pt>
                <c:pt idx="616">
                  <c:v>-21.544399905002287</c:v>
                </c:pt>
                <c:pt idx="617">
                  <c:v>-20.218528339345834</c:v>
                </c:pt>
                <c:pt idx="618">
                  <c:v>-18.791081586768087</c:v>
                </c:pt>
                <c:pt idx="619">
                  <c:v>-17.675400039345529</c:v>
                </c:pt>
                <c:pt idx="620">
                  <c:v>-15.585139339346011</c:v>
                </c:pt>
                <c:pt idx="621">
                  <c:v>-14.071330039346154</c:v>
                </c:pt>
                <c:pt idx="622">
                  <c:v>-12.420626139345718</c:v>
                </c:pt>
                <c:pt idx="623">
                  <c:v>-10.180089539345802</c:v>
                </c:pt>
                <c:pt idx="624">
                  <c:v>-8.2476504972404889</c:v>
                </c:pt>
                <c:pt idx="625">
                  <c:v>-5.7154471393461694</c:v>
                </c:pt>
                <c:pt idx="626">
                  <c:v>-3.6377982393460115</c:v>
                </c:pt>
                <c:pt idx="627">
                  <c:v>-1.1866485393459842</c:v>
                </c:pt>
                <c:pt idx="628">
                  <c:v>0.95379116065407943</c:v>
                </c:pt>
                <c:pt idx="629">
                  <c:v>3.1816319606543346</c:v>
                </c:pt>
                <c:pt idx="630">
                  <c:v>6.0008112922329815</c:v>
                </c:pt>
                <c:pt idx="631">
                  <c:v>8.3453451606540039</c:v>
                </c:pt>
                <c:pt idx="632">
                  <c:v>10.412873866536644</c:v>
                </c:pt>
                <c:pt idx="633">
                  <c:v>19.324956054593731</c:v>
                </c:pt>
                <c:pt idx="634">
                  <c:v>21.185398960654435</c:v>
                </c:pt>
                <c:pt idx="635">
                  <c:v>23.95683066065385</c:v>
                </c:pt>
                <c:pt idx="636">
                  <c:v>27.132544295063166</c:v>
                </c:pt>
                <c:pt idx="637">
                  <c:v>29.71991786065383</c:v>
                </c:pt>
                <c:pt idx="638">
                  <c:v>10.678513556354289</c:v>
                </c:pt>
                <c:pt idx="639">
                  <c:v>34.884571882654143</c:v>
                </c:pt>
                <c:pt idx="640">
                  <c:v>37.131252260654215</c:v>
                </c:pt>
                <c:pt idx="641">
                  <c:v>45.888717387926953</c:v>
                </c:pt>
                <c:pt idx="642">
                  <c:v>47.765972010654288</c:v>
                </c:pt>
                <c:pt idx="643">
                  <c:v>50.299856609107813</c:v>
                </c:pt>
                <c:pt idx="644">
                  <c:v>52.096960860654221</c:v>
                </c:pt>
                <c:pt idx="645">
                  <c:v>53.438322640654263</c:v>
                </c:pt>
                <c:pt idx="646">
                  <c:v>54.121288880654191</c:v>
                </c:pt>
                <c:pt idx="647">
                  <c:v>54.460407380654196</c:v>
                </c:pt>
                <c:pt idx="648">
                  <c:v>54.416270517796967</c:v>
                </c:pt>
                <c:pt idx="649">
                  <c:v>54.133561333731137</c:v>
                </c:pt>
                <c:pt idx="650">
                  <c:v>45.264492545269597</c:v>
                </c:pt>
                <c:pt idx="651">
                  <c:v>43.178708695654215</c:v>
                </c:pt>
                <c:pt idx="652">
                  <c:v>40.971439808654196</c:v>
                </c:pt>
                <c:pt idx="653">
                  <c:v>38.607315925654213</c:v>
                </c:pt>
                <c:pt idx="654">
                  <c:v>35.692272817321005</c:v>
                </c:pt>
                <c:pt idx="655">
                  <c:v>22.938904660654291</c:v>
                </c:pt>
                <c:pt idx="656">
                  <c:v>20.991344943482289</c:v>
                </c:pt>
                <c:pt idx="657">
                  <c:v>17.099482260653872</c:v>
                </c:pt>
                <c:pt idx="658">
                  <c:v>13.96026166065449</c:v>
                </c:pt>
                <c:pt idx="659">
                  <c:v>10.919623260654646</c:v>
                </c:pt>
                <c:pt idx="660">
                  <c:v>7.5975982856546134</c:v>
                </c:pt>
                <c:pt idx="661">
                  <c:v>4.1680734606539405</c:v>
                </c:pt>
                <c:pt idx="662">
                  <c:v>1.5602170265079307</c:v>
                </c:pt>
                <c:pt idx="663">
                  <c:v>-11.007413939345799</c:v>
                </c:pt>
                <c:pt idx="664">
                  <c:v>-13.368962639346154</c:v>
                </c:pt>
                <c:pt idx="665">
                  <c:v>-16.910071439345984</c:v>
                </c:pt>
                <c:pt idx="666">
                  <c:v>-19.110909053631644</c:v>
                </c:pt>
                <c:pt idx="667">
                  <c:v>-21.924380739345679</c:v>
                </c:pt>
                <c:pt idx="668">
                  <c:v>-23.756235639345867</c:v>
                </c:pt>
                <c:pt idx="669">
                  <c:v>-25.099079339345529</c:v>
                </c:pt>
                <c:pt idx="670">
                  <c:v>-26.819609529821829</c:v>
                </c:pt>
                <c:pt idx="671">
                  <c:v>-26.719068139345836</c:v>
                </c:pt>
                <c:pt idx="672">
                  <c:v>-26.611789529822147</c:v>
                </c:pt>
                <c:pt idx="673">
                  <c:v>-26.753402539345743</c:v>
                </c:pt>
                <c:pt idx="674">
                  <c:v>-26.971898239345329</c:v>
                </c:pt>
                <c:pt idx="675">
                  <c:v>-26.756154839345889</c:v>
                </c:pt>
                <c:pt idx="676">
                  <c:v>-25.916192339345429</c:v>
                </c:pt>
                <c:pt idx="677">
                  <c:v>-24.778646339345844</c:v>
                </c:pt>
                <c:pt idx="678">
                  <c:v>-14.581943339345926</c:v>
                </c:pt>
                <c:pt idx="679">
                  <c:v>-13.225957153778833</c:v>
                </c:pt>
                <c:pt idx="680">
                  <c:v>-10.981107039345623</c:v>
                </c:pt>
                <c:pt idx="681">
                  <c:v>-8.8814817393456682</c:v>
                </c:pt>
                <c:pt idx="682">
                  <c:v>-6.7187539393460156</c:v>
                </c:pt>
                <c:pt idx="683">
                  <c:v>-5.4382241085766738</c:v>
                </c:pt>
                <c:pt idx="684">
                  <c:v>3.3371737792981548</c:v>
                </c:pt>
                <c:pt idx="685">
                  <c:v>5.9960801606541834</c:v>
                </c:pt>
                <c:pt idx="686">
                  <c:v>8.5457595606542327</c:v>
                </c:pt>
                <c:pt idx="687">
                  <c:v>12.795393660654137</c:v>
                </c:pt>
                <c:pt idx="688">
                  <c:v>15.980475860654053</c:v>
                </c:pt>
                <c:pt idx="689">
                  <c:v>18.898353497388893</c:v>
                </c:pt>
                <c:pt idx="690">
                  <c:v>21.64894936065453</c:v>
                </c:pt>
                <c:pt idx="691">
                  <c:v>23.056314029075224</c:v>
                </c:pt>
                <c:pt idx="692">
                  <c:v>31.016759818548906</c:v>
                </c:pt>
                <c:pt idx="693">
                  <c:v>32.142227160654315</c:v>
                </c:pt>
                <c:pt idx="694">
                  <c:v>77.124526935354254</c:v>
                </c:pt>
                <c:pt idx="695">
                  <c:v>35.662592594831516</c:v>
                </c:pt>
                <c:pt idx="696">
                  <c:v>38.079766435654143</c:v>
                </c:pt>
                <c:pt idx="697">
                  <c:v>40.24500280965421</c:v>
                </c:pt>
                <c:pt idx="698">
                  <c:v>42.399230235654215</c:v>
                </c:pt>
                <c:pt idx="699">
                  <c:v>44.582616120654208</c:v>
                </c:pt>
                <c:pt idx="700">
                  <c:v>46.46746782065415</c:v>
                </c:pt>
                <c:pt idx="701">
                  <c:v>47.889379318817454</c:v>
                </c:pt>
                <c:pt idx="702">
                  <c:v>49.058683070654133</c:v>
                </c:pt>
                <c:pt idx="703">
                  <c:v>49.505203030654187</c:v>
                </c:pt>
                <c:pt idx="704">
                  <c:v>49.442502240654292</c:v>
                </c:pt>
                <c:pt idx="705">
                  <c:v>49.067448610654196</c:v>
                </c:pt>
                <c:pt idx="706">
                  <c:v>48.374635433850095</c:v>
                </c:pt>
                <c:pt idx="707">
                  <c:v>47.092958459504864</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17.484680837869103</c:v>
                </c:pt>
                <c:pt idx="716">
                  <c:v>4.4123215255191894</c:v>
                </c:pt>
                <c:pt idx="717">
                  <c:v>1.5823862566143134</c:v>
                </c:pt>
                <c:pt idx="718">
                  <c:v>-2.1573385158162082</c:v>
                </c:pt>
                <c:pt idx="719">
                  <c:v>-6.0418514393456917</c:v>
                </c:pt>
                <c:pt idx="720">
                  <c:v>-8.4533007393461048</c:v>
                </c:pt>
                <c:pt idx="721">
                  <c:v>-12.682401539345822</c:v>
                </c:pt>
                <c:pt idx="722">
                  <c:v>-16.041982239345689</c:v>
                </c:pt>
                <c:pt idx="723">
                  <c:v>-18.478379869958527</c:v>
                </c:pt>
                <c:pt idx="724">
                  <c:v>-20.284056521163976</c:v>
                </c:pt>
                <c:pt idx="725">
                  <c:v>-29.910112469780326</c:v>
                </c:pt>
                <c:pt idx="726">
                  <c:v>-32.097745839345762</c:v>
                </c:pt>
                <c:pt idx="727">
                  <c:v>-34.496156639346054</c:v>
                </c:pt>
                <c:pt idx="728">
                  <c:v>-37.141806139345491</c:v>
                </c:pt>
                <c:pt idx="729">
                  <c:v>-39.315072829141762</c:v>
                </c:pt>
                <c:pt idx="730">
                  <c:v>-41.649234839345695</c:v>
                </c:pt>
                <c:pt idx="731">
                  <c:v>-43.562092839345809</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-61.737034053631383</c:v>
                </c:pt>
                <c:pt idx="741">
                  <c:v>-62.204505439345645</c:v>
                </c:pt>
                <c:pt idx="742">
                  <c:v>-62.520290639346044</c:v>
                </c:pt>
                <c:pt idx="743">
                  <c:v>-62.296552839345438</c:v>
                </c:pt>
                <c:pt idx="744">
                  <c:v>-61.720023739345862</c:v>
                </c:pt>
                <c:pt idx="745">
                  <c:v>-60.968800839345356</c:v>
                </c:pt>
                <c:pt idx="746">
                  <c:v>-59.638266739345625</c:v>
                </c:pt>
                <c:pt idx="747">
                  <c:v>-58.298771539346205</c:v>
                </c:pt>
                <c:pt idx="748">
                  <c:v>-57.367977339345828</c:v>
                </c:pt>
                <c:pt idx="749">
                  <c:v>-49.207637556213037</c:v>
                </c:pt>
                <c:pt idx="750">
                  <c:v>-46.037291639345824</c:v>
                </c:pt>
                <c:pt idx="751">
                  <c:v>-43.425648645468016</c:v>
                </c:pt>
                <c:pt idx="752">
                  <c:v>-40.617907539345744</c:v>
                </c:pt>
                <c:pt idx="753">
                  <c:v>-38.303367439345358</c:v>
                </c:pt>
                <c:pt idx="754">
                  <c:v>-35.892323239345501</c:v>
                </c:pt>
                <c:pt idx="755">
                  <c:v>-33.421131039345767</c:v>
                </c:pt>
                <c:pt idx="756">
                  <c:v>-32.311380636642973</c:v>
                </c:pt>
                <c:pt idx="757">
                  <c:v>-23.255773339345758</c:v>
                </c:pt>
                <c:pt idx="758">
                  <c:v>-22.260325041473273</c:v>
                </c:pt>
                <c:pt idx="759">
                  <c:v>-20.605606639345595</c:v>
                </c:pt>
                <c:pt idx="760">
                  <c:v>-18.970890539346186</c:v>
                </c:pt>
                <c:pt idx="761">
                  <c:v>-17.538068839345783</c:v>
                </c:pt>
                <c:pt idx="762">
                  <c:v>-16.014208700170595</c:v>
                </c:pt>
                <c:pt idx="763">
                  <c:v>-14.906256039346065</c:v>
                </c:pt>
                <c:pt idx="764">
                  <c:v>-13.819799339345687</c:v>
                </c:pt>
                <c:pt idx="765">
                  <c:v>-6.4529798393459608</c:v>
                </c:pt>
                <c:pt idx="766">
                  <c:v>-4.1935282393455298</c:v>
                </c:pt>
                <c:pt idx="767">
                  <c:v>-2.2752429547300577</c:v>
                </c:pt>
                <c:pt idx="768">
                  <c:v>0.20860896065397583</c:v>
                </c:pt>
                <c:pt idx="769">
                  <c:v>1.7722131606541893</c:v>
                </c:pt>
                <c:pt idx="770">
                  <c:v>3.2363388606540866</c:v>
                </c:pt>
                <c:pt idx="771">
                  <c:v>4.4683729606539373</c:v>
                </c:pt>
                <c:pt idx="772">
                  <c:v>4.9166766606542804</c:v>
                </c:pt>
                <c:pt idx="773">
                  <c:v>7.3293045394424778</c:v>
                </c:pt>
                <c:pt idx="774">
                  <c:v>7.57643826065447</c:v>
                </c:pt>
                <c:pt idx="775">
                  <c:v>7.8496213606537797</c:v>
                </c:pt>
                <c:pt idx="776">
                  <c:v>8.1653584606544189</c:v>
                </c:pt>
                <c:pt idx="777">
                  <c:v>8.3271372792109641</c:v>
                </c:pt>
                <c:pt idx="778">
                  <c:v>8.2733532606542219</c:v>
                </c:pt>
                <c:pt idx="779">
                  <c:v>7.9353612194776799</c:v>
                </c:pt>
                <c:pt idx="780">
                  <c:v>5.0331491606541592</c:v>
                </c:pt>
                <c:pt idx="781">
                  <c:v>4.2534869606539489</c:v>
                </c:pt>
                <c:pt idx="782">
                  <c:v>3.0306448606542586</c:v>
                </c:pt>
                <c:pt idx="783">
                  <c:v>1.8495340075936588</c:v>
                </c:pt>
                <c:pt idx="784">
                  <c:v>-0.34764593934573895</c:v>
                </c:pt>
                <c:pt idx="785">
                  <c:v>-2.56823903934594</c:v>
                </c:pt>
                <c:pt idx="786">
                  <c:v>-4.5589184393457352</c:v>
                </c:pt>
                <c:pt idx="787">
                  <c:v>-6.8478304060123465</c:v>
                </c:pt>
                <c:pt idx="788">
                  <c:v>-14.660931960035441</c:v>
                </c:pt>
                <c:pt idx="789">
                  <c:v>-16.063603764877712</c:v>
                </c:pt>
                <c:pt idx="790">
                  <c:v>-18.313439439345949</c:v>
                </c:pt>
                <c:pt idx="791">
                  <c:v>-20.370447939345812</c:v>
                </c:pt>
                <c:pt idx="792">
                  <c:v>-22.675049939345641</c:v>
                </c:pt>
                <c:pt idx="793">
                  <c:v>-24.349367439345713</c:v>
                </c:pt>
                <c:pt idx="794">
                  <c:v>-27.075674139345779</c:v>
                </c:pt>
                <c:pt idx="795">
                  <c:v>-29.122840440794903</c:v>
                </c:pt>
                <c:pt idx="796">
                  <c:v>-35.936992954730385</c:v>
                </c:pt>
                <c:pt idx="797">
                  <c:v>-37.094120939345601</c:v>
                </c:pt>
                <c:pt idx="798">
                  <c:v>-38.875841139345475</c:v>
                </c:pt>
                <c:pt idx="799">
                  <c:v>-40.366867539345954</c:v>
                </c:pt>
                <c:pt idx="800">
                  <c:v>-41.992376239346008</c:v>
                </c:pt>
                <c:pt idx="801">
                  <c:v>-43.295605039346015</c:v>
                </c:pt>
                <c:pt idx="802">
                  <c:v>-45.347297625059994</c:v>
                </c:pt>
                <c:pt idx="803">
                  <c:v>-46.804175539345977</c:v>
                </c:pt>
                <c:pt idx="804">
                  <c:v>-47.642807589345665</c:v>
                </c:pt>
                <c:pt idx="805">
                  <c:v>-51.875140181451343</c:v>
                </c:pt>
                <c:pt idx="806">
                  <c:v>-52.579887839345943</c:v>
                </c:pt>
                <c:pt idx="807">
                  <c:v>-53.197782539345951</c:v>
                </c:pt>
                <c:pt idx="808">
                  <c:v>-53.638288214345863</c:v>
                </c:pt>
                <c:pt idx="809">
                  <c:v>-53.942457339345708</c:v>
                </c:pt>
                <c:pt idx="810">
                  <c:v>-53.522666539345835</c:v>
                </c:pt>
                <c:pt idx="811">
                  <c:v>-52.779936339345888</c:v>
                </c:pt>
                <c:pt idx="812">
                  <c:v>-51.744270639345544</c:v>
                </c:pt>
                <c:pt idx="813">
                  <c:v>-50.818822926974462</c:v>
                </c:pt>
                <c:pt idx="814">
                  <c:v>-49.687187639345623</c:v>
                </c:pt>
                <c:pt idx="815">
                  <c:v>-48.420061339345999</c:v>
                </c:pt>
                <c:pt idx="816">
                  <c:v>-46.548310339345946</c:v>
                </c:pt>
                <c:pt idx="817">
                  <c:v>-45.271198639345762</c:v>
                </c:pt>
                <c:pt idx="818">
                  <c:v>-43.858469937283743</c:v>
                </c:pt>
                <c:pt idx="819">
                  <c:v>-42.557347039345679</c:v>
                </c:pt>
                <c:pt idx="820">
                  <c:v>-41.327882639345795</c:v>
                </c:pt>
                <c:pt idx="821">
                  <c:v>-39.890950639345931</c:v>
                </c:pt>
                <c:pt idx="822">
                  <c:v>-38.567220039345997</c:v>
                </c:pt>
                <c:pt idx="823">
                  <c:v>-37.322376632029155</c:v>
                </c:pt>
                <c:pt idx="824">
                  <c:v>-35.652602539345821</c:v>
                </c:pt>
                <c:pt idx="825">
                  <c:v>-33.609972239345439</c:v>
                </c:pt>
                <c:pt idx="826">
                  <c:v>-31.792109639345757</c:v>
                </c:pt>
                <c:pt idx="827">
                  <c:v>-29.966691039346031</c:v>
                </c:pt>
                <c:pt idx="828">
                  <c:v>-28.345503133160197</c:v>
                </c:pt>
                <c:pt idx="829">
                  <c:v>-26.717185739345791</c:v>
                </c:pt>
                <c:pt idx="830">
                  <c:v>-24.378940039345729</c:v>
                </c:pt>
                <c:pt idx="831">
                  <c:v>-22.848489539346019</c:v>
                </c:pt>
                <c:pt idx="832">
                  <c:v>-21.334661539345742</c:v>
                </c:pt>
                <c:pt idx="833">
                  <c:v>-20.000683648624026</c:v>
                </c:pt>
                <c:pt idx="834">
                  <c:v>-18.646238139346053</c:v>
                </c:pt>
                <c:pt idx="835">
                  <c:v>-17.256949239345772</c:v>
                </c:pt>
                <c:pt idx="836">
                  <c:v>-15.34933803934566</c:v>
                </c:pt>
                <c:pt idx="837">
                  <c:v>-13.230924039345666</c:v>
                </c:pt>
                <c:pt idx="838">
                  <c:v>-11.216241464345668</c:v>
                </c:pt>
                <c:pt idx="839">
                  <c:v>-8.9413828342949841</c:v>
                </c:pt>
                <c:pt idx="840">
                  <c:v>-6.3534435393459487</c:v>
                </c:pt>
                <c:pt idx="841">
                  <c:v>-4.3014049393457245</c:v>
                </c:pt>
                <c:pt idx="842">
                  <c:v>-2.1050428393453977</c:v>
                </c:pt>
                <c:pt idx="843">
                  <c:v>-0.48010643934588948</c:v>
                </c:pt>
                <c:pt idx="844">
                  <c:v>1.2129869699325038</c:v>
                </c:pt>
                <c:pt idx="845">
                  <c:v>2.4657578606539801</c:v>
                </c:pt>
                <c:pt idx="846">
                  <c:v>4.1975331606545865</c:v>
                </c:pt>
                <c:pt idx="847">
                  <c:v>5.5797778606539623</c:v>
                </c:pt>
                <c:pt idx="848">
                  <c:v>7.1605911606541213</c:v>
                </c:pt>
                <c:pt idx="849">
                  <c:v>8.9194278977675676</c:v>
                </c:pt>
                <c:pt idx="850">
                  <c:v>10.490609860654002</c:v>
                </c:pt>
                <c:pt idx="851">
                  <c:v>12.13543013287615</c:v>
                </c:pt>
                <c:pt idx="852">
                  <c:v>15.279686660654267</c:v>
                </c:pt>
                <c:pt idx="853">
                  <c:v>14.896065560653881</c:v>
                </c:pt>
                <c:pt idx="854">
                  <c:v>13.882616160654436</c:v>
                </c:pt>
                <c:pt idx="855">
                  <c:v>13.157744289519965</c:v>
                </c:pt>
                <c:pt idx="856">
                  <c:v>11.908706860654036</c:v>
                </c:pt>
                <c:pt idx="857">
                  <c:v>10.894156860654107</c:v>
                </c:pt>
                <c:pt idx="858">
                  <c:v>9.2170350817067401</c:v>
                </c:pt>
                <c:pt idx="859">
                  <c:v>-0.20514845045704583</c:v>
                </c:pt>
                <c:pt idx="860">
                  <c:v>-2.5375704393456386</c:v>
                </c:pt>
                <c:pt idx="861">
                  <c:v>-5.3830268810122561</c:v>
                </c:pt>
                <c:pt idx="862">
                  <c:v>-7.7056744393455565</c:v>
                </c:pt>
                <c:pt idx="863">
                  <c:v>-10.293194239345924</c:v>
                </c:pt>
                <c:pt idx="864">
                  <c:v>-12.501616439346106</c:v>
                </c:pt>
                <c:pt idx="865">
                  <c:v>-14.910890139346179</c:v>
                </c:pt>
                <c:pt idx="866">
                  <c:v>-16.868999628005724</c:v>
                </c:pt>
                <c:pt idx="867">
                  <c:v>-18.17196333934579</c:v>
                </c:pt>
                <c:pt idx="868">
                  <c:v>-22.891713339345774</c:v>
                </c:pt>
                <c:pt idx="869">
                  <c:v>-23.375591622174113</c:v>
                </c:pt>
                <c:pt idx="870">
                  <c:v>-24.647635239345789</c:v>
                </c:pt>
                <c:pt idx="871">
                  <c:v>-26.078039539345895</c:v>
                </c:pt>
                <c:pt idx="872">
                  <c:v>-27.807110639345787</c:v>
                </c:pt>
                <c:pt idx="873">
                  <c:v>-29.062610214345394</c:v>
                </c:pt>
                <c:pt idx="874">
                  <c:v>-30.438052339345916</c:v>
                </c:pt>
                <c:pt idx="875">
                  <c:v>-32.228355939346038</c:v>
                </c:pt>
                <c:pt idx="876">
                  <c:v>-33.111776997882444</c:v>
                </c:pt>
                <c:pt idx="877">
                  <c:v>-39.539920839345768</c:v>
                </c:pt>
                <c:pt idx="878">
                  <c:v>-40.205166256012255</c:v>
                </c:pt>
                <c:pt idx="879">
                  <c:v>-41.509704839345993</c:v>
                </c:pt>
                <c:pt idx="880">
                  <c:v>-42.600150349654925</c:v>
                </c:pt>
                <c:pt idx="881">
                  <c:v>-44.112626239345992</c:v>
                </c:pt>
                <c:pt idx="882">
                  <c:v>-45.557512139345476</c:v>
                </c:pt>
                <c:pt idx="883">
                  <c:v>-46.49822773934585</c:v>
                </c:pt>
                <c:pt idx="884">
                  <c:v>-49.732955548648313</c:v>
                </c:pt>
                <c:pt idx="885">
                  <c:v>-49.861158939345763</c:v>
                </c:pt>
                <c:pt idx="886">
                  <c:v>-49.840263131012165</c:v>
                </c:pt>
                <c:pt idx="887">
                  <c:v>-50.25828623934575</c:v>
                </c:pt>
                <c:pt idx="888">
                  <c:v>-50.723758639346009</c:v>
                </c:pt>
                <c:pt idx="889">
                  <c:v>-50.834408239345997</c:v>
                </c:pt>
                <c:pt idx="890">
                  <c:v>-50.249918500635658</c:v>
                </c:pt>
                <c:pt idx="891">
                  <c:v>-49.224856394901479</c:v>
                </c:pt>
                <c:pt idx="892">
                  <c:v>-38.230081910774061</c:v>
                </c:pt>
                <c:pt idx="893">
                  <c:v>-35.791331739345836</c:v>
                </c:pt>
                <c:pt idx="894">
                  <c:v>-33.125679839345423</c:v>
                </c:pt>
                <c:pt idx="895">
                  <c:v>-29.948382139345757</c:v>
                </c:pt>
                <c:pt idx="896">
                  <c:v>-27.255263030067589</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-1.2187616922873252</c:v>
                </c:pt>
                <c:pt idx="1">
                  <c:v>-1.2089476393458085</c:v>
                </c:pt>
                <c:pt idx="2">
                  <c:v>-1.2015997029823173</c:v>
                </c:pt>
                <c:pt idx="3">
                  <c:v>-1.1937404393457345</c:v>
                </c:pt>
                <c:pt idx="4">
                  <c:v>-1.1877040393454759</c:v>
                </c:pt>
                <c:pt idx="5">
                  <c:v>-1.1817581393459047</c:v>
                </c:pt>
                <c:pt idx="6">
                  <c:v>-1.1739802393458945</c:v>
                </c:pt>
                <c:pt idx="7">
                  <c:v>-1.1457795009623055</c:v>
                </c:pt>
                <c:pt idx="8">
                  <c:v>-1.0852399393457421</c:v>
                </c:pt>
                <c:pt idx="9">
                  <c:v>-1.0082240393462041</c:v>
                </c:pt>
                <c:pt idx="10">
                  <c:v>-0.98857633934591005</c:v>
                </c:pt>
                <c:pt idx="11">
                  <c:v>-0.97242863934565094</c:v>
                </c:pt>
                <c:pt idx="12">
                  <c:v>-0.80078293530550582</c:v>
                </c:pt>
                <c:pt idx="13">
                  <c:v>-0.40553513934594332</c:v>
                </c:pt>
                <c:pt idx="14">
                  <c:v>8.0283260653686753E-2</c:v>
                </c:pt>
                <c:pt idx="15">
                  <c:v>0.22065306065417187</c:v>
                </c:pt>
                <c:pt idx="16">
                  <c:v>-0.14575680873400643</c:v>
                </c:pt>
                <c:pt idx="17">
                  <c:v>-0.45715139129345123</c:v>
                </c:pt>
                <c:pt idx="18">
                  <c:v>-0.45039083934580143</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1.3805146404524726</c:v>
                </c:pt>
                <c:pt idx="27">
                  <c:v>1.1357768606545164</c:v>
                </c:pt>
                <c:pt idx="28">
                  <c:v>0.98552339534808198</c:v>
                </c:pt>
                <c:pt idx="29">
                  <c:v>1.0921369606543301</c:v>
                </c:pt>
                <c:pt idx="30">
                  <c:v>1.5760702606546033</c:v>
                </c:pt>
                <c:pt idx="31">
                  <c:v>2.158266660654192</c:v>
                </c:pt>
                <c:pt idx="32">
                  <c:v>2.479528089225596</c:v>
                </c:pt>
                <c:pt idx="33">
                  <c:v>1.9741597754082847</c:v>
                </c:pt>
                <c:pt idx="34">
                  <c:v>1.7703727606539141</c:v>
                </c:pt>
                <c:pt idx="35">
                  <c:v>1.7641778606540037</c:v>
                </c:pt>
                <c:pt idx="36">
                  <c:v>1.6616185606545195</c:v>
                </c:pt>
                <c:pt idx="37">
                  <c:v>1.5990834606537905</c:v>
                </c:pt>
                <c:pt idx="38">
                  <c:v>1.5879174769807523</c:v>
                </c:pt>
                <c:pt idx="39">
                  <c:v>1.5774703606541598</c:v>
                </c:pt>
                <c:pt idx="40">
                  <c:v>1.5487245606540228</c:v>
                </c:pt>
                <c:pt idx="41">
                  <c:v>1.5215566606541957</c:v>
                </c:pt>
                <c:pt idx="42">
                  <c:v>1.7127433794038325</c:v>
                </c:pt>
                <c:pt idx="43">
                  <c:v>1.8339661606540858</c:v>
                </c:pt>
                <c:pt idx="44">
                  <c:v>2.0370400606543058</c:v>
                </c:pt>
                <c:pt idx="45">
                  <c:v>2.2201859606542484</c:v>
                </c:pt>
                <c:pt idx="46">
                  <c:v>2.3316461606537371</c:v>
                </c:pt>
                <c:pt idx="47">
                  <c:v>2.4776574606537967</c:v>
                </c:pt>
                <c:pt idx="48">
                  <c:v>2.6779890606540002</c:v>
                </c:pt>
                <c:pt idx="49">
                  <c:v>3.0130324606541308</c:v>
                </c:pt>
                <c:pt idx="50">
                  <c:v>3.3571058914237137</c:v>
                </c:pt>
                <c:pt idx="51">
                  <c:v>2.3237998749399402</c:v>
                </c:pt>
                <c:pt idx="52">
                  <c:v>1.8274292606542395</c:v>
                </c:pt>
                <c:pt idx="53">
                  <c:v>-0.39431717772964903</c:v>
                </c:pt>
                <c:pt idx="54">
                  <c:v>-2.595830349655273</c:v>
                </c:pt>
                <c:pt idx="55">
                  <c:v>-4.7347286393458035</c:v>
                </c:pt>
                <c:pt idx="56">
                  <c:v>-6.5781823393452798</c:v>
                </c:pt>
                <c:pt idx="57">
                  <c:v>-8.0737114393455158</c:v>
                </c:pt>
                <c:pt idx="58">
                  <c:v>-9.5434672168966213</c:v>
                </c:pt>
                <c:pt idx="59">
                  <c:v>-10.038543339345779</c:v>
                </c:pt>
                <c:pt idx="60">
                  <c:v>-11.936128115465465</c:v>
                </c:pt>
                <c:pt idx="61">
                  <c:v>-11.743345139345365</c:v>
                </c:pt>
                <c:pt idx="62">
                  <c:v>-11.334622939346353</c:v>
                </c:pt>
                <c:pt idx="63">
                  <c:v>-9.932329461794648</c:v>
                </c:pt>
                <c:pt idx="64">
                  <c:v>-7.9351766046520424</c:v>
                </c:pt>
                <c:pt idx="65">
                  <c:v>-5.8071772393459833</c:v>
                </c:pt>
                <c:pt idx="66">
                  <c:v>-2.251886839345616</c:v>
                </c:pt>
                <c:pt idx="67">
                  <c:v>1.4145753606538847</c:v>
                </c:pt>
                <c:pt idx="68">
                  <c:v>3.8920878851441767</c:v>
                </c:pt>
                <c:pt idx="69">
                  <c:v>11.232932586580034</c:v>
                </c:pt>
                <c:pt idx="70">
                  <c:v>12.685200827320672</c:v>
                </c:pt>
                <c:pt idx="71">
                  <c:v>15.048146460654191</c:v>
                </c:pt>
                <c:pt idx="72">
                  <c:v>17.052080960654337</c:v>
                </c:pt>
                <c:pt idx="73">
                  <c:v>18.789186139821087</c:v>
                </c:pt>
                <c:pt idx="74">
                  <c:v>19.882114860654099</c:v>
                </c:pt>
                <c:pt idx="75">
                  <c:v>20.64107406065456</c:v>
                </c:pt>
                <c:pt idx="76">
                  <c:v>20.830552360654664</c:v>
                </c:pt>
                <c:pt idx="77">
                  <c:v>20.809399292233156</c:v>
                </c:pt>
                <c:pt idx="78">
                  <c:v>19.006398706108833</c:v>
                </c:pt>
                <c:pt idx="79">
                  <c:v>17.731908619417244</c:v>
                </c:pt>
                <c:pt idx="80">
                  <c:v>15.596102860654355</c:v>
                </c:pt>
                <c:pt idx="81">
                  <c:v>13.161093160653847</c:v>
                </c:pt>
                <c:pt idx="82">
                  <c:v>10.548222560654015</c:v>
                </c:pt>
                <c:pt idx="83">
                  <c:v>8.2850552173552696</c:v>
                </c:pt>
                <c:pt idx="84">
                  <c:v>5.3762700606543534</c:v>
                </c:pt>
                <c:pt idx="85">
                  <c:v>3.0869098474671026</c:v>
                </c:pt>
                <c:pt idx="86">
                  <c:v>-4.3678751575276253</c:v>
                </c:pt>
                <c:pt idx="87">
                  <c:v>-6.2331986928811789</c:v>
                </c:pt>
                <c:pt idx="88">
                  <c:v>-8.2057881393457208</c:v>
                </c:pt>
                <c:pt idx="89">
                  <c:v>-9.7539716393460498</c:v>
                </c:pt>
                <c:pt idx="90">
                  <c:v>-11.20650063934557</c:v>
                </c:pt>
                <c:pt idx="91">
                  <c:v>-12.315976211686092</c:v>
                </c:pt>
                <c:pt idx="92">
                  <c:v>-13.605208839345726</c:v>
                </c:pt>
                <c:pt idx="93">
                  <c:v>-14.495374639346064</c:v>
                </c:pt>
                <c:pt idx="94">
                  <c:v>-14.979864589345826</c:v>
                </c:pt>
                <c:pt idx="95">
                  <c:v>-16.464953339345922</c:v>
                </c:pt>
                <c:pt idx="96">
                  <c:v>-16.698184839345629</c:v>
                </c:pt>
                <c:pt idx="97">
                  <c:v>-16.978521039345484</c:v>
                </c:pt>
                <c:pt idx="98">
                  <c:v>-17.025594239346002</c:v>
                </c:pt>
                <c:pt idx="99">
                  <c:v>-16.65926473934536</c:v>
                </c:pt>
                <c:pt idx="100">
                  <c:v>-15.671646151846176</c:v>
                </c:pt>
                <c:pt idx="101">
                  <c:v>-14.045254339345629</c:v>
                </c:pt>
                <c:pt idx="102">
                  <c:v>-12.097894439345929</c:v>
                </c:pt>
                <c:pt idx="103">
                  <c:v>-10.977883339345814</c:v>
                </c:pt>
                <c:pt idx="104">
                  <c:v>-3.7656455928669752</c:v>
                </c:pt>
                <c:pt idx="105">
                  <c:v>-1.986328339345564</c:v>
                </c:pt>
                <c:pt idx="106">
                  <c:v>-0.95612792267911728</c:v>
                </c:pt>
                <c:pt idx="107">
                  <c:v>0.11708126065434495</c:v>
                </c:pt>
                <c:pt idx="108">
                  <c:v>1.4723118606543153</c:v>
                </c:pt>
                <c:pt idx="109">
                  <c:v>3.4567933606543875</c:v>
                </c:pt>
                <c:pt idx="110">
                  <c:v>5.5823566606545105</c:v>
                </c:pt>
                <c:pt idx="111">
                  <c:v>8.1879220606543139</c:v>
                </c:pt>
                <c:pt idx="112">
                  <c:v>9.7264802776754227</c:v>
                </c:pt>
                <c:pt idx="113">
                  <c:v>16.678309327320921</c:v>
                </c:pt>
                <c:pt idx="114">
                  <c:v>17.348976660654486</c:v>
                </c:pt>
                <c:pt idx="115">
                  <c:v>18.842922560654415</c:v>
                </c:pt>
                <c:pt idx="116">
                  <c:v>19.746684360653926</c:v>
                </c:pt>
                <c:pt idx="117">
                  <c:v>20.18544716065453</c:v>
                </c:pt>
                <c:pt idx="118">
                  <c:v>20.386154960654189</c:v>
                </c:pt>
                <c:pt idx="119">
                  <c:v>20.067538781866627</c:v>
                </c:pt>
                <c:pt idx="120">
                  <c:v>19.267214160654248</c:v>
                </c:pt>
                <c:pt idx="121">
                  <c:v>18.80702666065423</c:v>
                </c:pt>
                <c:pt idx="122">
                  <c:v>15.255899633627186</c:v>
                </c:pt>
                <c:pt idx="123">
                  <c:v>13.423922860654045</c:v>
                </c:pt>
                <c:pt idx="124">
                  <c:v>11.093800060654246</c:v>
                </c:pt>
                <c:pt idx="125">
                  <c:v>9.2217827606536389</c:v>
                </c:pt>
                <c:pt idx="126">
                  <c:v>6.4941160606543349</c:v>
                </c:pt>
                <c:pt idx="127">
                  <c:v>3.9050730606545585</c:v>
                </c:pt>
                <c:pt idx="128">
                  <c:v>1.1079446606541381</c:v>
                </c:pt>
                <c:pt idx="129">
                  <c:v>-1.7659713393452419</c:v>
                </c:pt>
                <c:pt idx="130">
                  <c:v>-3.9832381085768702</c:v>
                </c:pt>
                <c:pt idx="131">
                  <c:v>-11.248513339345768</c:v>
                </c:pt>
                <c:pt idx="132">
                  <c:v>-12.151652839345576</c:v>
                </c:pt>
                <c:pt idx="133">
                  <c:v>-14.435482329244946</c:v>
                </c:pt>
                <c:pt idx="134">
                  <c:v>-16.752290039345784</c:v>
                </c:pt>
                <c:pt idx="135">
                  <c:v>-18.062917239346081</c:v>
                </c:pt>
                <c:pt idx="136">
                  <c:v>-19.016770939345939</c:v>
                </c:pt>
                <c:pt idx="137">
                  <c:v>-19.490874139346033</c:v>
                </c:pt>
                <c:pt idx="138">
                  <c:v>-19.798241939345701</c:v>
                </c:pt>
                <c:pt idx="139">
                  <c:v>-20.040064339345729</c:v>
                </c:pt>
                <c:pt idx="140">
                  <c:v>-19.962898875060052</c:v>
                </c:pt>
                <c:pt idx="141">
                  <c:v>-19.403561739345587</c:v>
                </c:pt>
                <c:pt idx="142">
                  <c:v>-18.316425539345573</c:v>
                </c:pt>
                <c:pt idx="143">
                  <c:v>-16.958031939345531</c:v>
                </c:pt>
                <c:pt idx="144">
                  <c:v>-15.517618839345857</c:v>
                </c:pt>
                <c:pt idx="145">
                  <c:v>-13.878128239345472</c:v>
                </c:pt>
                <c:pt idx="146">
                  <c:v>-12.27436683934577</c:v>
                </c:pt>
                <c:pt idx="147">
                  <c:v>-10.86940253934603</c:v>
                </c:pt>
                <c:pt idx="148">
                  <c:v>-10.0844233393458</c:v>
                </c:pt>
                <c:pt idx="149">
                  <c:v>-3.2686881219545398</c:v>
                </c:pt>
                <c:pt idx="150">
                  <c:v>-1.8041491393456681</c:v>
                </c:pt>
                <c:pt idx="151">
                  <c:v>0.39459896065398048</c:v>
                </c:pt>
                <c:pt idx="152">
                  <c:v>3.2965038606539592</c:v>
                </c:pt>
                <c:pt idx="153">
                  <c:v>6.7051908606540565</c:v>
                </c:pt>
                <c:pt idx="154">
                  <c:v>9.3897823606541806</c:v>
                </c:pt>
                <c:pt idx="155">
                  <c:v>13.249592814500449</c:v>
                </c:pt>
                <c:pt idx="156">
                  <c:v>19.781616521765486</c:v>
                </c:pt>
                <c:pt idx="157">
                  <c:v>20.388679860654626</c:v>
                </c:pt>
                <c:pt idx="158">
                  <c:v>20.697499397496458</c:v>
                </c:pt>
                <c:pt idx="159">
                  <c:v>20.615533460654095</c:v>
                </c:pt>
                <c:pt idx="160">
                  <c:v>20.290495760654391</c:v>
                </c:pt>
                <c:pt idx="161">
                  <c:v>19.382928260654431</c:v>
                </c:pt>
                <c:pt idx="162">
                  <c:v>18.19028836065457</c:v>
                </c:pt>
                <c:pt idx="163">
                  <c:v>17.531574160654095</c:v>
                </c:pt>
                <c:pt idx="164">
                  <c:v>14.08483139749643</c:v>
                </c:pt>
                <c:pt idx="165">
                  <c:v>12.390216660654232</c:v>
                </c:pt>
                <c:pt idx="166">
                  <c:v>3.0313594547720868</c:v>
                </c:pt>
                <c:pt idx="167">
                  <c:v>-7.4221393458060473E-3</c:v>
                </c:pt>
                <c:pt idx="168">
                  <c:v>-3.1897981393456121</c:v>
                </c:pt>
                <c:pt idx="169">
                  <c:v>-5.61561283934582</c:v>
                </c:pt>
                <c:pt idx="170">
                  <c:v>-9.2332246296683138</c:v>
                </c:pt>
                <c:pt idx="171">
                  <c:v>-12.253083739346286</c:v>
                </c:pt>
                <c:pt idx="172">
                  <c:v>-15.284716817606522</c:v>
                </c:pt>
                <c:pt idx="173">
                  <c:v>-23.820698589345589</c:v>
                </c:pt>
                <c:pt idx="174">
                  <c:v>-26.224124139345687</c:v>
                </c:pt>
                <c:pt idx="175">
                  <c:v>-28.483796439345245</c:v>
                </c:pt>
                <c:pt idx="176">
                  <c:v>-30.657227970925042</c:v>
                </c:pt>
                <c:pt idx="177">
                  <c:v>-32.842789939345494</c:v>
                </c:pt>
                <c:pt idx="178">
                  <c:v>-34.839739039345829</c:v>
                </c:pt>
                <c:pt idx="179">
                  <c:v>-37.247872639345701</c:v>
                </c:pt>
                <c:pt idx="180">
                  <c:v>-39.230953739345409</c:v>
                </c:pt>
                <c:pt idx="181">
                  <c:v>-40.628763339345809</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-48.672850339345771</c:v>
                </c:pt>
                <c:pt idx="190">
                  <c:v>-48.010129339345838</c:v>
                </c:pt>
                <c:pt idx="191">
                  <c:v>-44.432695339345969</c:v>
                </c:pt>
                <c:pt idx="192">
                  <c:v>-42.395178439345763</c:v>
                </c:pt>
                <c:pt idx="193">
                  <c:v>-40.287609339345444</c:v>
                </c:pt>
                <c:pt idx="194">
                  <c:v>-38.022784939345811</c:v>
                </c:pt>
                <c:pt idx="195">
                  <c:v>-36.006179039345909</c:v>
                </c:pt>
                <c:pt idx="196">
                  <c:v>-33.907267939346028</c:v>
                </c:pt>
                <c:pt idx="197">
                  <c:v>-32.113895739345125</c:v>
                </c:pt>
                <c:pt idx="198">
                  <c:v>-29.712323439345944</c:v>
                </c:pt>
                <c:pt idx="199">
                  <c:v>-28.367830839345789</c:v>
                </c:pt>
                <c:pt idx="200">
                  <c:v>-21.818910224591605</c:v>
                </c:pt>
                <c:pt idx="201">
                  <c:v>-20.021566939345931</c:v>
                </c:pt>
                <c:pt idx="202">
                  <c:v>-17.420128839346052</c:v>
                </c:pt>
                <c:pt idx="203">
                  <c:v>-15.43434943934597</c:v>
                </c:pt>
                <c:pt idx="204">
                  <c:v>-13.338381539345734</c:v>
                </c:pt>
                <c:pt idx="205">
                  <c:v>-11.466774362073409</c:v>
                </c:pt>
                <c:pt idx="206">
                  <c:v>-9.3627533393456943</c:v>
                </c:pt>
                <c:pt idx="207">
                  <c:v>-7.731294639345947</c:v>
                </c:pt>
                <c:pt idx="208">
                  <c:v>-6.6870745893457286</c:v>
                </c:pt>
                <c:pt idx="209">
                  <c:v>-2.2092987938909801</c:v>
                </c:pt>
                <c:pt idx="210">
                  <c:v>-0.85552493934619755</c:v>
                </c:pt>
                <c:pt idx="211">
                  <c:v>1.4910263606543004</c:v>
                </c:pt>
                <c:pt idx="212">
                  <c:v>3.5131048606539852</c:v>
                </c:pt>
                <c:pt idx="213">
                  <c:v>5.3460757606543439</c:v>
                </c:pt>
                <c:pt idx="214">
                  <c:v>7.6859727606543515</c:v>
                </c:pt>
                <c:pt idx="215">
                  <c:v>9.7418890606542679</c:v>
                </c:pt>
                <c:pt idx="216">
                  <c:v>11.753502405334757</c:v>
                </c:pt>
                <c:pt idx="217">
                  <c:v>12.707065232082812</c:v>
                </c:pt>
                <c:pt idx="218">
                  <c:v>21.616010105098837</c:v>
                </c:pt>
                <c:pt idx="219">
                  <c:v>24.318360260654558</c:v>
                </c:pt>
                <c:pt idx="220">
                  <c:v>26.634948560654216</c:v>
                </c:pt>
                <c:pt idx="221">
                  <c:v>29.591570860654144</c:v>
                </c:pt>
                <c:pt idx="222">
                  <c:v>-10.582348853754414</c:v>
                </c:pt>
                <c:pt idx="223">
                  <c:v>35.256740922454213</c:v>
                </c:pt>
                <c:pt idx="224">
                  <c:v>37.790748030166412</c:v>
                </c:pt>
                <c:pt idx="225">
                  <c:v>45.864719838432009</c:v>
                </c:pt>
                <c:pt idx="226">
                  <c:v>47.806283260654105</c:v>
                </c:pt>
                <c:pt idx="227">
                  <c:v>49.741404171765204</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55.700687770654142</c:v>
                </c:pt>
                <c:pt idx="236">
                  <c:v>53.941927020654127</c:v>
                </c:pt>
                <c:pt idx="237">
                  <c:v>51.956755181930831</c:v>
                </c:pt>
                <c:pt idx="238">
                  <c:v>49.409393700654206</c:v>
                </c:pt>
                <c:pt idx="239">
                  <c:v>47.092942670654203</c:v>
                </c:pt>
                <c:pt idx="240">
                  <c:v>45.566623098154217</c:v>
                </c:pt>
                <c:pt idx="241">
                  <c:v>35.236964717550769</c:v>
                </c:pt>
                <c:pt idx="242">
                  <c:v>-40.422478227164063</c:v>
                </c:pt>
                <c:pt idx="243">
                  <c:v>28.101473060653507</c:v>
                </c:pt>
                <c:pt idx="244">
                  <c:v>23.935571160654291</c:v>
                </c:pt>
                <c:pt idx="245">
                  <c:v>20.470326160654224</c:v>
                </c:pt>
                <c:pt idx="246">
                  <c:v>16.753262060653981</c:v>
                </c:pt>
                <c:pt idx="247">
                  <c:v>13.853712822270287</c:v>
                </c:pt>
                <c:pt idx="248">
                  <c:v>11.445171660654221</c:v>
                </c:pt>
                <c:pt idx="249">
                  <c:v>3.487893596138008</c:v>
                </c:pt>
                <c:pt idx="250">
                  <c:v>1.0850322606542022</c:v>
                </c:pt>
                <c:pt idx="251">
                  <c:v>-1.9525136393459115</c:v>
                </c:pt>
                <c:pt idx="252">
                  <c:v>-4.6925813393456055</c:v>
                </c:pt>
                <c:pt idx="253">
                  <c:v>-8.4318770627500381</c:v>
                </c:pt>
                <c:pt idx="254">
                  <c:v>-11.387521339345374</c:v>
                </c:pt>
                <c:pt idx="255">
                  <c:v>-14.37270513934593</c:v>
                </c:pt>
                <c:pt idx="256">
                  <c:v>-16.749181039345586</c:v>
                </c:pt>
                <c:pt idx="257">
                  <c:v>-18.766802947188687</c:v>
                </c:pt>
                <c:pt idx="258">
                  <c:v>-28.429050286713672</c:v>
                </c:pt>
                <c:pt idx="259">
                  <c:v>-30.78048103934567</c:v>
                </c:pt>
                <c:pt idx="260">
                  <c:v>-32.576545339345387</c:v>
                </c:pt>
                <c:pt idx="261">
                  <c:v>-35.240388739345761</c:v>
                </c:pt>
                <c:pt idx="262">
                  <c:v>-37.252745059776544</c:v>
                </c:pt>
                <c:pt idx="263">
                  <c:v>-39.208409539345496</c:v>
                </c:pt>
                <c:pt idx="264">
                  <c:v>-40.60691333934588</c:v>
                </c:pt>
                <c:pt idx="265">
                  <c:v>-39.9410267128398</c:v>
                </c:pt>
                <c:pt idx="266">
                  <c:v>-38.607995039345901</c:v>
                </c:pt>
                <c:pt idx="267">
                  <c:v>-37.555785339345732</c:v>
                </c:pt>
                <c:pt idx="268">
                  <c:v>-35.958599360851679</c:v>
                </c:pt>
                <c:pt idx="269">
                  <c:v>-34.125895839346001</c:v>
                </c:pt>
                <c:pt idx="270">
                  <c:v>-32.544856739345896</c:v>
                </c:pt>
                <c:pt idx="271">
                  <c:v>-31.463345839345756</c:v>
                </c:pt>
                <c:pt idx="272">
                  <c:v>-26.960419809934162</c:v>
                </c:pt>
                <c:pt idx="273">
                  <c:v>-25.739616739345884</c:v>
                </c:pt>
                <c:pt idx="274">
                  <c:v>-23.297811521164025</c:v>
                </c:pt>
                <c:pt idx="275">
                  <c:v>-21.27768653934557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3.2201657606543197</c:v>
                </c:pt>
                <c:pt idx="284">
                  <c:v>5.1910131253009126</c:v>
                </c:pt>
                <c:pt idx="285">
                  <c:v>7.4876972606541106</c:v>
                </c:pt>
                <c:pt idx="286">
                  <c:v>9.154457560654178</c:v>
                </c:pt>
                <c:pt idx="287">
                  <c:v>11.292327860654318</c:v>
                </c:pt>
                <c:pt idx="288">
                  <c:v>12.898868073697818</c:v>
                </c:pt>
                <c:pt idx="289">
                  <c:v>14.226084910654436</c:v>
                </c:pt>
                <c:pt idx="290">
                  <c:v>19.326864402589891</c:v>
                </c:pt>
                <c:pt idx="291">
                  <c:v>20.805857460654185</c:v>
                </c:pt>
                <c:pt idx="292">
                  <c:v>23.133448460654211</c:v>
                </c:pt>
                <c:pt idx="293">
                  <c:v>24.888631960654607</c:v>
                </c:pt>
                <c:pt idx="294">
                  <c:v>27.661672560653983</c:v>
                </c:pt>
                <c:pt idx="295">
                  <c:v>29.862993960654364</c:v>
                </c:pt>
                <c:pt idx="296">
                  <c:v>-96.943318561255822</c:v>
                </c:pt>
                <c:pt idx="297">
                  <c:v>35.729588941654285</c:v>
                </c:pt>
                <c:pt idx="298">
                  <c:v>37.072779272654216</c:v>
                </c:pt>
                <c:pt idx="299">
                  <c:v>44.481780132352242</c:v>
                </c:pt>
                <c:pt idx="300">
                  <c:v>45.662641340654233</c:v>
                </c:pt>
                <c:pt idx="301">
                  <c:v>47.201161360654226</c:v>
                </c:pt>
                <c:pt idx="302">
                  <c:v>47.787844990654143</c:v>
                </c:pt>
                <c:pt idx="303">
                  <c:v>48.089386823697573</c:v>
                </c:pt>
                <c:pt idx="304">
                  <c:v>48.484713510654196</c:v>
                </c:pt>
                <c:pt idx="305">
                  <c:v>48.561685445654128</c:v>
                </c:pt>
                <c:pt idx="306">
                  <c:v>48.045543244924005</c:v>
                </c:pt>
                <c:pt idx="307">
                  <c:v>43.380535097435832</c:v>
                </c:pt>
                <c:pt idx="308">
                  <c:v>41.226143375391061</c:v>
                </c:pt>
                <c:pt idx="309">
                  <c:v>39.206456616654208</c:v>
                </c:pt>
                <c:pt idx="310">
                  <c:v>36.305800042654205</c:v>
                </c:pt>
                <c:pt idx="311">
                  <c:v>113.0062799655342</c:v>
                </c:pt>
                <c:pt idx="312">
                  <c:v>31.522622036998083</c:v>
                </c:pt>
                <c:pt idx="313">
                  <c:v>28.634083060654287</c:v>
                </c:pt>
                <c:pt idx="314">
                  <c:v>26.159779160653954</c:v>
                </c:pt>
                <c:pt idx="315">
                  <c:v>13.081256660654271</c:v>
                </c:pt>
                <c:pt idx="316">
                  <c:v>11.780057681062317</c:v>
                </c:pt>
                <c:pt idx="317">
                  <c:v>9.0516729232805915</c:v>
                </c:pt>
                <c:pt idx="318">
                  <c:v>6.5714906606548409</c:v>
                </c:pt>
                <c:pt idx="319">
                  <c:v>4.0402988606541719</c:v>
                </c:pt>
                <c:pt idx="320">
                  <c:v>1.4246671606542241</c:v>
                </c:pt>
                <c:pt idx="321">
                  <c:v>2.3171143413378632E-2</c:v>
                </c:pt>
                <c:pt idx="322">
                  <c:v>-1.6408579226794608</c:v>
                </c:pt>
                <c:pt idx="323">
                  <c:v>-9.716954767917283</c:v>
                </c:pt>
                <c:pt idx="324">
                  <c:v>-10.702910239345456</c:v>
                </c:pt>
                <c:pt idx="325">
                  <c:v>-13.160846939345527</c:v>
                </c:pt>
                <c:pt idx="326">
                  <c:v>-15.173984359754311</c:v>
                </c:pt>
                <c:pt idx="327">
                  <c:v>-17.054899239346071</c:v>
                </c:pt>
                <c:pt idx="328">
                  <c:v>-18.576972339345502</c:v>
                </c:pt>
                <c:pt idx="329">
                  <c:v>-20.095011634800414</c:v>
                </c:pt>
                <c:pt idx="330">
                  <c:v>-25.259471849984322</c:v>
                </c:pt>
                <c:pt idx="331">
                  <c:v>-26.405893137325329</c:v>
                </c:pt>
                <c:pt idx="332">
                  <c:v>-27.342602239345563</c:v>
                </c:pt>
                <c:pt idx="333">
                  <c:v>-28.032254739345376</c:v>
                </c:pt>
                <c:pt idx="334">
                  <c:v>-28.191084039345753</c:v>
                </c:pt>
                <c:pt idx="335">
                  <c:v>-27.678160915102808</c:v>
                </c:pt>
                <c:pt idx="336">
                  <c:v>-26.898065139345761</c:v>
                </c:pt>
                <c:pt idx="337">
                  <c:v>-25.68153987780731</c:v>
                </c:pt>
                <c:pt idx="338">
                  <c:v>-19.920943180615666</c:v>
                </c:pt>
                <c:pt idx="339">
                  <c:v>-18.826454639345684</c:v>
                </c:pt>
                <c:pt idx="340">
                  <c:v>-17.653843339345372</c:v>
                </c:pt>
                <c:pt idx="341">
                  <c:v>-16.675446539345497</c:v>
                </c:pt>
                <c:pt idx="342">
                  <c:v>-15.611346382824252</c:v>
                </c:pt>
                <c:pt idx="343">
                  <c:v>-14.796481539346042</c:v>
                </c:pt>
                <c:pt idx="344">
                  <c:v>-14.158886339345685</c:v>
                </c:pt>
                <c:pt idx="345">
                  <c:v>-13.644898339346014</c:v>
                </c:pt>
                <c:pt idx="346">
                  <c:v>-12.95548383934573</c:v>
                </c:pt>
                <c:pt idx="347">
                  <c:v>-12.044575450456971</c:v>
                </c:pt>
                <c:pt idx="348">
                  <c:v>-10.42108813934602</c:v>
                </c:pt>
                <c:pt idx="349">
                  <c:v>-8.3895327393458192</c:v>
                </c:pt>
                <c:pt idx="350">
                  <c:v>-6.0520403393460827</c:v>
                </c:pt>
                <c:pt idx="351">
                  <c:v>-4.0213327393458371</c:v>
                </c:pt>
                <c:pt idx="352">
                  <c:v>-1.7234983393456658</c:v>
                </c:pt>
                <c:pt idx="353">
                  <c:v>0.21386565055274823</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17.792741443262756</c:v>
                </c:pt>
                <c:pt idx="362">
                  <c:v>24.881645719477827</c:v>
                </c:pt>
                <c:pt idx="363">
                  <c:v>26.573540360653681</c:v>
                </c:pt>
                <c:pt idx="364">
                  <c:v>28.045646773014099</c:v>
                </c:pt>
                <c:pt idx="365">
                  <c:v>29.66537866065433</c:v>
                </c:pt>
                <c:pt idx="366">
                  <c:v>31.112614360654291</c:v>
                </c:pt>
                <c:pt idx="367">
                  <c:v>32.493309460654075</c:v>
                </c:pt>
                <c:pt idx="368">
                  <c:v>69.639292358653904</c:v>
                </c:pt>
                <c:pt idx="369">
                  <c:v>34.247418441854215</c:v>
                </c:pt>
                <c:pt idx="370">
                  <c:v>36.855419943262895</c:v>
                </c:pt>
                <c:pt idx="371">
                  <c:v>37.145409494654196</c:v>
                </c:pt>
                <c:pt idx="372">
                  <c:v>37.291916143654213</c:v>
                </c:pt>
                <c:pt idx="373">
                  <c:v>37.200036825654209</c:v>
                </c:pt>
                <c:pt idx="374">
                  <c:v>36.674661439654088</c:v>
                </c:pt>
                <c:pt idx="375">
                  <c:v>35.901859390654195</c:v>
                </c:pt>
                <c:pt idx="376">
                  <c:v>35.085232541058261</c:v>
                </c:pt>
                <c:pt idx="377">
                  <c:v>94.852068182753854</c:v>
                </c:pt>
                <c:pt idx="378">
                  <c:v>32.412338160654315</c:v>
                </c:pt>
                <c:pt idx="379">
                  <c:v>30.705217960654227</c:v>
                </c:pt>
                <c:pt idx="380">
                  <c:v>29.217341560654031</c:v>
                </c:pt>
                <c:pt idx="381">
                  <c:v>27.453741284309771</c:v>
                </c:pt>
                <c:pt idx="382">
                  <c:v>25.699768960654222</c:v>
                </c:pt>
                <c:pt idx="383">
                  <c:v>23.811679460654506</c:v>
                </c:pt>
                <c:pt idx="384">
                  <c:v>21.974959560654192</c:v>
                </c:pt>
                <c:pt idx="385">
                  <c:v>19.978225660653777</c:v>
                </c:pt>
                <c:pt idx="386">
                  <c:v>18.393699465532329</c:v>
                </c:pt>
                <c:pt idx="387">
                  <c:v>16.05340216065423</c:v>
                </c:pt>
                <c:pt idx="388">
                  <c:v>13.950560060654823</c:v>
                </c:pt>
                <c:pt idx="389">
                  <c:v>12.032073860653872</c:v>
                </c:pt>
                <c:pt idx="390">
                  <c:v>9.5916982606540699</c:v>
                </c:pt>
                <c:pt idx="391">
                  <c:v>7.8691795606539445</c:v>
                </c:pt>
                <c:pt idx="392">
                  <c:v>5.5705348424726253</c:v>
                </c:pt>
                <c:pt idx="393">
                  <c:v>3.7818395606544808</c:v>
                </c:pt>
                <c:pt idx="394">
                  <c:v>2.1544378606541272</c:v>
                </c:pt>
                <c:pt idx="395">
                  <c:v>0.25597846065426316</c:v>
                </c:pt>
                <c:pt idx="396">
                  <c:v>-1.3227949018455547</c:v>
                </c:pt>
                <c:pt idx="397">
                  <c:v>-7.6923704504572372</c:v>
                </c:pt>
                <c:pt idx="398">
                  <c:v>-9.077489339345874</c:v>
                </c:pt>
                <c:pt idx="399">
                  <c:v>-10.690816739345696</c:v>
                </c:pt>
                <c:pt idx="400">
                  <c:v>-12.263199039345825</c:v>
                </c:pt>
                <c:pt idx="401">
                  <c:v>-14.276734839345496</c:v>
                </c:pt>
                <c:pt idx="402">
                  <c:v>-15.917966708911308</c:v>
                </c:pt>
                <c:pt idx="403">
                  <c:v>-17.509743239346097</c:v>
                </c:pt>
                <c:pt idx="404">
                  <c:v>-18.336606910774286</c:v>
                </c:pt>
                <c:pt idx="405">
                  <c:v>-23.911053875059849</c:v>
                </c:pt>
                <c:pt idx="406">
                  <c:v>-25.500226739346338</c:v>
                </c:pt>
                <c:pt idx="407">
                  <c:v>-27.517532439345473</c:v>
                </c:pt>
                <c:pt idx="408">
                  <c:v>-29.557585359548035</c:v>
                </c:pt>
                <c:pt idx="409">
                  <c:v>-31.459467439345588</c:v>
                </c:pt>
                <c:pt idx="410">
                  <c:v>-33.231868139346055</c:v>
                </c:pt>
                <c:pt idx="411">
                  <c:v>-34.319588039345945</c:v>
                </c:pt>
                <c:pt idx="412">
                  <c:v>-35.036396196488681</c:v>
                </c:pt>
                <c:pt idx="413">
                  <c:v>-39.161915915103208</c:v>
                </c:pt>
                <c:pt idx="414">
                  <c:v>-39.860468939345999</c:v>
                </c:pt>
                <c:pt idx="415">
                  <c:v>-40.213767594664425</c:v>
                </c:pt>
                <c:pt idx="416">
                  <c:v>-39.973876439345467</c:v>
                </c:pt>
                <c:pt idx="417">
                  <c:v>-39.257583039345988</c:v>
                </c:pt>
                <c:pt idx="418">
                  <c:v>-38.347090239345945</c:v>
                </c:pt>
                <c:pt idx="419">
                  <c:v>-36.304221839345352</c:v>
                </c:pt>
                <c:pt idx="420">
                  <c:v>-34.287485274829578</c:v>
                </c:pt>
                <c:pt idx="421">
                  <c:v>-31.581562739345848</c:v>
                </c:pt>
                <c:pt idx="422">
                  <c:v>-28.935300839345796</c:v>
                </c:pt>
                <c:pt idx="423">
                  <c:v>-26.778641139345318</c:v>
                </c:pt>
                <c:pt idx="424">
                  <c:v>-23.898917439346064</c:v>
                </c:pt>
                <c:pt idx="425">
                  <c:v>-21.823877292834311</c:v>
                </c:pt>
                <c:pt idx="426">
                  <c:v>-19.318504839345696</c:v>
                </c:pt>
                <c:pt idx="427">
                  <c:v>-17.231710939345476</c:v>
                </c:pt>
                <c:pt idx="428">
                  <c:v>-14.759868139345656</c:v>
                </c:pt>
                <c:pt idx="429">
                  <c:v>-12.224572739346058</c:v>
                </c:pt>
                <c:pt idx="430">
                  <c:v>-10.800571339345673</c:v>
                </c:pt>
                <c:pt idx="431">
                  <c:v>-2.1110736619264152</c:v>
                </c:pt>
                <c:pt idx="432">
                  <c:v>-0.26448213934560377</c:v>
                </c:pt>
                <c:pt idx="433">
                  <c:v>1.1264005606544181</c:v>
                </c:pt>
                <c:pt idx="434">
                  <c:v>3.1029020606544582</c:v>
                </c:pt>
                <c:pt idx="435">
                  <c:v>4.7205251606538354</c:v>
                </c:pt>
                <c:pt idx="436">
                  <c:v>6.6684176810621807</c:v>
                </c:pt>
                <c:pt idx="437">
                  <c:v>8.62828146065422</c:v>
                </c:pt>
                <c:pt idx="438">
                  <c:v>9.6135400649095573</c:v>
                </c:pt>
                <c:pt idx="439">
                  <c:v>15.282716433381102</c:v>
                </c:pt>
                <c:pt idx="440">
                  <c:v>16.693435160653991</c:v>
                </c:pt>
                <c:pt idx="441">
                  <c:v>18.112738360653392</c:v>
                </c:pt>
                <c:pt idx="442">
                  <c:v>19.680577660654194</c:v>
                </c:pt>
                <c:pt idx="443">
                  <c:v>21.168333860654172</c:v>
                </c:pt>
                <c:pt idx="444">
                  <c:v>22.356151460654207</c:v>
                </c:pt>
                <c:pt idx="445">
                  <c:v>23.81773879548583</c:v>
                </c:pt>
                <c:pt idx="446">
                  <c:v>29.016410410654291</c:v>
                </c:pt>
                <c:pt idx="447">
                  <c:v>29.865027068817312</c:v>
                </c:pt>
                <c:pt idx="448">
                  <c:v>31.63216110509898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52.837469460654063</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67.235930320654006</c:v>
                </c:pt>
                <c:pt idx="467">
                  <c:v>68.920111320654158</c:v>
                </c:pt>
                <c:pt idx="468">
                  <c:v>70.845528980654208</c:v>
                </c:pt>
                <c:pt idx="469">
                  <c:v>72.423889007593019</c:v>
                </c:pt>
                <c:pt idx="470">
                  <c:v>74.045447890653975</c:v>
                </c:pt>
                <c:pt idx="471">
                  <c:v>75.534992810653947</c:v>
                </c:pt>
                <c:pt idx="472">
                  <c:v>77.074822570654007</c:v>
                </c:pt>
                <c:pt idx="473">
                  <c:v>78.708910010653923</c:v>
                </c:pt>
                <c:pt idx="474">
                  <c:v>80.477246415756255</c:v>
                </c:pt>
                <c:pt idx="475">
                  <c:v>82.271756010653974</c:v>
                </c:pt>
                <c:pt idx="476">
                  <c:v>83.703847290653968</c:v>
                </c:pt>
                <c:pt idx="477">
                  <c:v>85.502284610654158</c:v>
                </c:pt>
                <c:pt idx="478">
                  <c:v>86.525012280653954</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78.049090730654115</c:v>
                </c:pt>
                <c:pt idx="488">
                  <c:v>76.007427190654056</c:v>
                </c:pt>
                <c:pt idx="489">
                  <c:v>74.180154115199556</c:v>
                </c:pt>
                <c:pt idx="490">
                  <c:v>72.094332450653937</c:v>
                </c:pt>
                <c:pt idx="491">
                  <c:v>70.012374220653967</c:v>
                </c:pt>
                <c:pt idx="492">
                  <c:v>67.825163010653966</c:v>
                </c:pt>
                <c:pt idx="493">
                  <c:v>65.705743449543135</c:v>
                </c:pt>
                <c:pt idx="494">
                  <c:v>63.131150910654213</c:v>
                </c:pt>
                <c:pt idx="495">
                  <c:v>60.846883720654148</c:v>
                </c:pt>
                <c:pt idx="496">
                  <c:v>58.692103090654271</c:v>
                </c:pt>
                <c:pt idx="497">
                  <c:v>57.428361288105272</c:v>
                </c:pt>
                <c:pt idx="498">
                  <c:v>45.779813660654206</c:v>
                </c:pt>
                <c:pt idx="499">
                  <c:v>44.629964639820869</c:v>
                </c:pt>
                <c:pt idx="500">
                  <c:v>42.040330078654208</c:v>
                </c:pt>
                <c:pt idx="501">
                  <c:v>39.888738874654223</c:v>
                </c:pt>
                <c:pt idx="502">
                  <c:v>37.401085216654195</c:v>
                </c:pt>
                <c:pt idx="503">
                  <c:v>35.212581858054214</c:v>
                </c:pt>
                <c:pt idx="504">
                  <c:v>33.876683660654088</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-1.0379944393459912</c:v>
                </c:pt>
                <c:pt idx="516">
                  <c:v>-2.8644024302552027</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-8.4746145393458718</c:v>
                </c:pt>
                <c:pt idx="525">
                  <c:v>-8.0958713393455923</c:v>
                </c:pt>
                <c:pt idx="526">
                  <c:v>-7.7293780132587813</c:v>
                </c:pt>
                <c:pt idx="527">
                  <c:v>-7.0469805393460536</c:v>
                </c:pt>
                <c:pt idx="528">
                  <c:v>-6.7101307202982445</c:v>
                </c:pt>
                <c:pt idx="529">
                  <c:v>-2.3366363828238765</c:v>
                </c:pt>
                <c:pt idx="530">
                  <c:v>-1.6406858393458525</c:v>
                </c:pt>
                <c:pt idx="531">
                  <c:v>-0.72975533934556003</c:v>
                </c:pt>
                <c:pt idx="532">
                  <c:v>-2.0795788325358437E-2</c:v>
                </c:pt>
                <c:pt idx="533">
                  <c:v>0.54751796065448843</c:v>
                </c:pt>
                <c:pt idx="534">
                  <c:v>1.1601369606543153</c:v>
                </c:pt>
                <c:pt idx="535">
                  <c:v>1.8735625273213827</c:v>
                </c:pt>
                <c:pt idx="536">
                  <c:v>5.1595941606542475</c:v>
                </c:pt>
                <c:pt idx="537">
                  <c:v>5.6439373677243285</c:v>
                </c:pt>
                <c:pt idx="538">
                  <c:v>6.5711660606542104</c:v>
                </c:pt>
                <c:pt idx="539">
                  <c:v>7.6299515606539678</c:v>
                </c:pt>
                <c:pt idx="540">
                  <c:v>8.6155041606539857</c:v>
                </c:pt>
                <c:pt idx="541">
                  <c:v>10.057662783103069</c:v>
                </c:pt>
                <c:pt idx="542">
                  <c:v>11.323276860654232</c:v>
                </c:pt>
                <c:pt idx="543">
                  <c:v>12.491867260653848</c:v>
                </c:pt>
                <c:pt idx="544">
                  <c:v>13.523793968346467</c:v>
                </c:pt>
                <c:pt idx="545">
                  <c:v>17.758929387926912</c:v>
                </c:pt>
                <c:pt idx="546">
                  <c:v>18.776258825602895</c:v>
                </c:pt>
                <c:pt idx="547">
                  <c:v>19.858595060653897</c:v>
                </c:pt>
                <c:pt idx="548">
                  <c:v>21.172107960653932</c:v>
                </c:pt>
                <c:pt idx="549">
                  <c:v>22.300622860654229</c:v>
                </c:pt>
                <c:pt idx="550">
                  <c:v>23.407090381584169</c:v>
                </c:pt>
                <c:pt idx="551">
                  <c:v>24.361888860654382</c:v>
                </c:pt>
                <c:pt idx="552">
                  <c:v>24.874624402589859</c:v>
                </c:pt>
                <c:pt idx="553">
                  <c:v>28.349574396503026</c:v>
                </c:pt>
                <c:pt idx="554">
                  <c:v>28.753536060654085</c:v>
                </c:pt>
                <c:pt idx="555">
                  <c:v>29.422208701470129</c:v>
                </c:pt>
                <c:pt idx="556">
                  <c:v>30.425076560654329</c:v>
                </c:pt>
                <c:pt idx="557">
                  <c:v>-28.664162423425807</c:v>
                </c:pt>
                <c:pt idx="558">
                  <c:v>34.370600492654134</c:v>
                </c:pt>
                <c:pt idx="559">
                  <c:v>35.261303067797044</c:v>
                </c:pt>
                <c:pt idx="560">
                  <c:v>44.263766660654206</c:v>
                </c:pt>
                <c:pt idx="561">
                  <c:v>46.726704850654201</c:v>
                </c:pt>
                <c:pt idx="562">
                  <c:v>49.350217850654104</c:v>
                </c:pt>
                <c:pt idx="563">
                  <c:v>51.87074992065422</c:v>
                </c:pt>
                <c:pt idx="564">
                  <c:v>54.854293400654086</c:v>
                </c:pt>
                <c:pt idx="565">
                  <c:v>57.548326630042006</c:v>
                </c:pt>
                <c:pt idx="566">
                  <c:v>60.47185883456725</c:v>
                </c:pt>
                <c:pt idx="567">
                  <c:v>68.769901660654213</c:v>
                </c:pt>
                <c:pt idx="568">
                  <c:v>69.972819516324094</c:v>
                </c:pt>
                <c:pt idx="569">
                  <c:v>71.588802890653881</c:v>
                </c:pt>
                <c:pt idx="570">
                  <c:v>72.475788070653792</c:v>
                </c:pt>
                <c:pt idx="571">
                  <c:v>73.696362130653881</c:v>
                </c:pt>
                <c:pt idx="572">
                  <c:v>74.555426776443497</c:v>
                </c:pt>
                <c:pt idx="573">
                  <c:v>75.014163450654223</c:v>
                </c:pt>
                <c:pt idx="574">
                  <c:v>74.726557280654148</c:v>
                </c:pt>
                <c:pt idx="575">
                  <c:v>74.419505569745368</c:v>
                </c:pt>
                <c:pt idx="576">
                  <c:v>69.613462623617167</c:v>
                </c:pt>
                <c:pt idx="577">
                  <c:v>68.516218010654057</c:v>
                </c:pt>
                <c:pt idx="578">
                  <c:v>67.575925060654129</c:v>
                </c:pt>
                <c:pt idx="579">
                  <c:v>66.377961429075327</c:v>
                </c:pt>
                <c:pt idx="580">
                  <c:v>64.849944420654168</c:v>
                </c:pt>
                <c:pt idx="581">
                  <c:v>63.271333160654201</c:v>
                </c:pt>
                <c:pt idx="582">
                  <c:v>61.52171286473596</c:v>
                </c:pt>
                <c:pt idx="583">
                  <c:v>54.807140660654127</c:v>
                </c:pt>
                <c:pt idx="584">
                  <c:v>53.086727160654156</c:v>
                </c:pt>
                <c:pt idx="585">
                  <c:v>50.433265945654227</c:v>
                </c:pt>
                <c:pt idx="586">
                  <c:v>47.395216748154326</c:v>
                </c:pt>
                <c:pt idx="587">
                  <c:v>44.7948335006542</c:v>
                </c:pt>
                <c:pt idx="588">
                  <c:v>42.80125906065409</c:v>
                </c:pt>
                <c:pt idx="589">
                  <c:v>39.87254971465422</c:v>
                </c:pt>
                <c:pt idx="590">
                  <c:v>37.389329001654104</c:v>
                </c:pt>
                <c:pt idx="591">
                  <c:v>35.701411960654205</c:v>
                </c:pt>
                <c:pt idx="592">
                  <c:v>27.513380490441648</c:v>
                </c:pt>
                <c:pt idx="593">
                  <c:v>24.90071166065411</c:v>
                </c:pt>
                <c:pt idx="594">
                  <c:v>22.392153860654481</c:v>
                </c:pt>
                <c:pt idx="595">
                  <c:v>19.274525060654515</c:v>
                </c:pt>
                <c:pt idx="596">
                  <c:v>16.635470460654052</c:v>
                </c:pt>
                <c:pt idx="597">
                  <c:v>13.591321560653762</c:v>
                </c:pt>
                <c:pt idx="598">
                  <c:v>10.765946866840087</c:v>
                </c:pt>
                <c:pt idx="599">
                  <c:v>9.5614756606541196</c:v>
                </c:pt>
                <c:pt idx="600">
                  <c:v>1.8624434555260341</c:v>
                </c:pt>
                <c:pt idx="601">
                  <c:v>-0.20125863934578092</c:v>
                </c:pt>
                <c:pt idx="602">
                  <c:v>-1.8981482393460309</c:v>
                </c:pt>
                <c:pt idx="603">
                  <c:v>-4.1107581393459798</c:v>
                </c:pt>
                <c:pt idx="604">
                  <c:v>-5.9978301393460356</c:v>
                </c:pt>
                <c:pt idx="605">
                  <c:v>-7.8257892014144659</c:v>
                </c:pt>
                <c:pt idx="606">
                  <c:v>-9.5206292577133826</c:v>
                </c:pt>
                <c:pt idx="607">
                  <c:v>-15.621743339345869</c:v>
                </c:pt>
                <c:pt idx="608">
                  <c:v>-16.55484109444799</c:v>
                </c:pt>
                <c:pt idx="609">
                  <c:v>-18.12544673934628</c:v>
                </c:pt>
                <c:pt idx="610">
                  <c:v>-19.342569139346345</c:v>
                </c:pt>
                <c:pt idx="611">
                  <c:v>-20.700066339345689</c:v>
                </c:pt>
                <c:pt idx="612">
                  <c:v>-22.660103543427333</c:v>
                </c:pt>
                <c:pt idx="613">
                  <c:v>-23.440149439345273</c:v>
                </c:pt>
                <c:pt idx="614">
                  <c:v>-24.115029877807487</c:v>
                </c:pt>
                <c:pt idx="615">
                  <c:v>-22.339343339345721</c:v>
                </c:pt>
                <c:pt idx="616">
                  <c:v>-21.21938232924499</c:v>
                </c:pt>
                <c:pt idx="617">
                  <c:v>-19.997946839345623</c:v>
                </c:pt>
                <c:pt idx="618">
                  <c:v>-18.430432823881919</c:v>
                </c:pt>
                <c:pt idx="619">
                  <c:v>-17.173943839345529</c:v>
                </c:pt>
                <c:pt idx="620">
                  <c:v>-15.285327439345906</c:v>
                </c:pt>
                <c:pt idx="621">
                  <c:v>-13.642019539346174</c:v>
                </c:pt>
                <c:pt idx="622">
                  <c:v>-11.986736039345928</c:v>
                </c:pt>
                <c:pt idx="623">
                  <c:v>-9.8855492393457212</c:v>
                </c:pt>
                <c:pt idx="624">
                  <c:v>-7.9347812340823793</c:v>
                </c:pt>
                <c:pt idx="625">
                  <c:v>-5.4488933393462284</c:v>
                </c:pt>
                <c:pt idx="626">
                  <c:v>-3.6364583393462793</c:v>
                </c:pt>
                <c:pt idx="627">
                  <c:v>-0.92885893934578811</c:v>
                </c:pt>
                <c:pt idx="628">
                  <c:v>1.2520257606538507</c:v>
                </c:pt>
                <c:pt idx="629">
                  <c:v>3.3728523606537704</c:v>
                </c:pt>
                <c:pt idx="630">
                  <c:v>6.2327609764437284</c:v>
                </c:pt>
                <c:pt idx="631">
                  <c:v>8.6219411606541865</c:v>
                </c:pt>
                <c:pt idx="632">
                  <c:v>10.573335337124737</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37.170667231487478</c:v>
                </c:pt>
                <c:pt idx="641">
                  <c:v>45.804168024290483</c:v>
                </c:pt>
                <c:pt idx="642">
                  <c:v>47.6112726406542</c:v>
                </c:pt>
                <c:pt idx="643">
                  <c:v>50.188147186427415</c:v>
                </c:pt>
                <c:pt idx="644">
                  <c:v>51.881394230654195</c:v>
                </c:pt>
                <c:pt idx="645">
                  <c:v>53.062316460654216</c:v>
                </c:pt>
                <c:pt idx="646">
                  <c:v>53.562352980654339</c:v>
                </c:pt>
                <c:pt idx="647">
                  <c:v>53.596484760654135</c:v>
                </c:pt>
                <c:pt idx="648">
                  <c:v>53.329328752490937</c:v>
                </c:pt>
                <c:pt idx="649">
                  <c:v>53.065827872192614</c:v>
                </c:pt>
                <c:pt idx="650">
                  <c:v>44.374267732082714</c:v>
                </c:pt>
                <c:pt idx="651">
                  <c:v>42.357365126654194</c:v>
                </c:pt>
                <c:pt idx="652">
                  <c:v>40.164601769654126</c:v>
                </c:pt>
                <c:pt idx="653">
                  <c:v>38.042585974654216</c:v>
                </c:pt>
                <c:pt idx="654">
                  <c:v>35.03535272720989</c:v>
                </c:pt>
                <c:pt idx="655">
                  <c:v>22.312956660654255</c:v>
                </c:pt>
                <c:pt idx="656">
                  <c:v>20.477171913179518</c:v>
                </c:pt>
                <c:pt idx="657">
                  <c:v>16.465512460653841</c:v>
                </c:pt>
                <c:pt idx="658">
                  <c:v>13.398321160654135</c:v>
                </c:pt>
                <c:pt idx="659">
                  <c:v>9.8939236606542487</c:v>
                </c:pt>
                <c:pt idx="660">
                  <c:v>7.2882897856540811</c:v>
                </c:pt>
                <c:pt idx="661">
                  <c:v>3.831053760654072</c:v>
                </c:pt>
                <c:pt idx="662">
                  <c:v>1.2210614167516378</c:v>
                </c:pt>
                <c:pt idx="663">
                  <c:v>-10.933057339345648</c:v>
                </c:pt>
                <c:pt idx="664">
                  <c:v>-13.605499539345868</c:v>
                </c:pt>
                <c:pt idx="665">
                  <c:v>-16.982270039345885</c:v>
                </c:pt>
                <c:pt idx="666">
                  <c:v>-19.181602114855707</c:v>
                </c:pt>
                <c:pt idx="667">
                  <c:v>-22.010686839345691</c:v>
                </c:pt>
                <c:pt idx="668">
                  <c:v>-23.945749739345576</c:v>
                </c:pt>
                <c:pt idx="669">
                  <c:v>-25.281640406012727</c:v>
                </c:pt>
                <c:pt idx="670">
                  <c:v>-27.242309529821835</c:v>
                </c:pt>
                <c:pt idx="671">
                  <c:v>-27.228079639346117</c:v>
                </c:pt>
                <c:pt idx="672">
                  <c:v>-27.270703101250319</c:v>
                </c:pt>
                <c:pt idx="673">
                  <c:v>-27.507102239345688</c:v>
                </c:pt>
                <c:pt idx="674">
                  <c:v>-27.750988839346064</c:v>
                </c:pt>
                <c:pt idx="675">
                  <c:v>-27.566043539345777</c:v>
                </c:pt>
                <c:pt idx="676">
                  <c:v>-26.658934539345829</c:v>
                </c:pt>
                <c:pt idx="677">
                  <c:v>-25.408846139345776</c:v>
                </c:pt>
                <c:pt idx="678">
                  <c:v>-15.704339172679051</c:v>
                </c:pt>
                <c:pt idx="679">
                  <c:v>-13.65673643212936</c:v>
                </c:pt>
                <c:pt idx="680">
                  <c:v>-11.520545539346099</c:v>
                </c:pt>
                <c:pt idx="681">
                  <c:v>-9.6000554393459208</c:v>
                </c:pt>
                <c:pt idx="682">
                  <c:v>-7.0272649393459581</c:v>
                </c:pt>
                <c:pt idx="683">
                  <c:v>-5.9590515444738834</c:v>
                </c:pt>
                <c:pt idx="684">
                  <c:v>2.8417103894680587</c:v>
                </c:pt>
                <c:pt idx="685">
                  <c:v>5.7453989606542564</c:v>
                </c:pt>
                <c:pt idx="686">
                  <c:v>8.5769047606541449</c:v>
                </c:pt>
                <c:pt idx="687">
                  <c:v>12.587840760654441</c:v>
                </c:pt>
                <c:pt idx="688">
                  <c:v>15.827053160654069</c:v>
                </c:pt>
                <c:pt idx="689">
                  <c:v>18.746758905552326</c:v>
                </c:pt>
                <c:pt idx="690">
                  <c:v>21.435100360654431</c:v>
                </c:pt>
                <c:pt idx="691">
                  <c:v>23.198761923812224</c:v>
                </c:pt>
                <c:pt idx="692">
                  <c:v>30.819510344864387</c:v>
                </c:pt>
                <c:pt idx="693">
                  <c:v>32.085833760654225</c:v>
                </c:pt>
                <c:pt idx="694">
                  <c:v>69.838189912553915</c:v>
                </c:pt>
                <c:pt idx="695">
                  <c:v>35.557133796097254</c:v>
                </c:pt>
                <c:pt idx="696">
                  <c:v>37.924014079654143</c:v>
                </c:pt>
                <c:pt idx="697">
                  <c:v>39.986785743654195</c:v>
                </c:pt>
                <c:pt idx="698">
                  <c:v>41.972516702654211</c:v>
                </c:pt>
                <c:pt idx="699">
                  <c:v>44.138786030654209</c:v>
                </c:pt>
                <c:pt idx="700">
                  <c:v>45.997389200654204</c:v>
                </c:pt>
                <c:pt idx="701">
                  <c:v>47.451390109633728</c:v>
                </c:pt>
                <c:pt idx="702">
                  <c:v>48.527091440654196</c:v>
                </c:pt>
                <c:pt idx="703">
                  <c:v>48.953421200654134</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10.446455038153962</c:v>
                </c:pt>
                <c:pt idx="712">
                  <c:v>28.131647272899443</c:v>
                </c:pt>
                <c:pt idx="713">
                  <c:v>24.080246460654223</c:v>
                </c:pt>
                <c:pt idx="714">
                  <c:v>20.669803060654484</c:v>
                </c:pt>
                <c:pt idx="715">
                  <c:v>17.045982230274689</c:v>
                </c:pt>
                <c:pt idx="716">
                  <c:v>4.1055815255191375</c:v>
                </c:pt>
                <c:pt idx="717">
                  <c:v>1.0384776707555829</c:v>
                </c:pt>
                <c:pt idx="718">
                  <c:v>-2.1975663981692719</c:v>
                </c:pt>
                <c:pt idx="719">
                  <c:v>-6.5650526393458133</c:v>
                </c:pt>
                <c:pt idx="720">
                  <c:v>-9.6866447393454322</c:v>
                </c:pt>
                <c:pt idx="721">
                  <c:v>-13.084250939345679</c:v>
                </c:pt>
                <c:pt idx="722">
                  <c:v>-16.471016239345666</c:v>
                </c:pt>
                <c:pt idx="723">
                  <c:v>-19.099724461794832</c:v>
                </c:pt>
                <c:pt idx="724">
                  <c:v>-20.931472884800428</c:v>
                </c:pt>
                <c:pt idx="725">
                  <c:v>-30.17511174514317</c:v>
                </c:pt>
                <c:pt idx="726">
                  <c:v>-32.411934939345826</c:v>
                </c:pt>
                <c:pt idx="727">
                  <c:v>-34.858230439345995</c:v>
                </c:pt>
                <c:pt idx="728">
                  <c:v>-37.312691539345536</c:v>
                </c:pt>
                <c:pt idx="729">
                  <c:v>-39.439827420978354</c:v>
                </c:pt>
                <c:pt idx="730">
                  <c:v>-41.783985139345759</c:v>
                </c:pt>
                <c:pt idx="731">
                  <c:v>-43.97366213934572</c:v>
                </c:pt>
                <c:pt idx="732">
                  <c:v>-49.230438339345923</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-63.544824539345541</c:v>
                </c:pt>
                <c:pt idx="743">
                  <c:v>-63.356194939345755</c:v>
                </c:pt>
                <c:pt idx="744">
                  <c:v>-62.808270039346077</c:v>
                </c:pt>
                <c:pt idx="745">
                  <c:v>-62.057059276845244</c:v>
                </c:pt>
                <c:pt idx="746">
                  <c:v>-60.732322039345988</c:v>
                </c:pt>
                <c:pt idx="747">
                  <c:v>-59.338287239345945</c:v>
                </c:pt>
                <c:pt idx="748">
                  <c:v>-58.355873339345806</c:v>
                </c:pt>
                <c:pt idx="749">
                  <c:v>-49.743496833321501</c:v>
                </c:pt>
                <c:pt idx="750">
                  <c:v>-46.675692439345823</c:v>
                </c:pt>
                <c:pt idx="751">
                  <c:v>-43.979649053631697</c:v>
                </c:pt>
                <c:pt idx="752">
                  <c:v>-41.141679439345943</c:v>
                </c:pt>
                <c:pt idx="753">
                  <c:v>-38.782385839345963</c:v>
                </c:pt>
                <c:pt idx="754">
                  <c:v>-36.310157839346118</c:v>
                </c:pt>
                <c:pt idx="755">
                  <c:v>-33.912076739345999</c:v>
                </c:pt>
                <c:pt idx="756">
                  <c:v>-32.459818204210706</c:v>
                </c:pt>
                <c:pt idx="757">
                  <c:v>-23.554423339345721</c:v>
                </c:pt>
                <c:pt idx="758">
                  <c:v>-22.51978206275021</c:v>
                </c:pt>
                <c:pt idx="759">
                  <c:v>-20.766495439345587</c:v>
                </c:pt>
                <c:pt idx="760">
                  <c:v>-19.064831039345787</c:v>
                </c:pt>
                <c:pt idx="761">
                  <c:v>-17.515206539345986</c:v>
                </c:pt>
                <c:pt idx="762">
                  <c:v>-15.917547359964631</c:v>
                </c:pt>
                <c:pt idx="763">
                  <c:v>-14.517056639346292</c:v>
                </c:pt>
                <c:pt idx="764">
                  <c:v>-13.208441157527545</c:v>
                </c:pt>
                <c:pt idx="765">
                  <c:v>-6.1680040893458985</c:v>
                </c:pt>
                <c:pt idx="766">
                  <c:v>-3.8849096393455507</c:v>
                </c:pt>
                <c:pt idx="767">
                  <c:v>-2.2809401342174191</c:v>
                </c:pt>
                <c:pt idx="768">
                  <c:v>0.50606476065416928</c:v>
                </c:pt>
                <c:pt idx="769">
                  <c:v>2.1118780606542429</c:v>
                </c:pt>
                <c:pt idx="770">
                  <c:v>3.5325663606542386</c:v>
                </c:pt>
                <c:pt idx="771">
                  <c:v>4.8830305606543885</c:v>
                </c:pt>
                <c:pt idx="772">
                  <c:v>5.5986622162097888</c:v>
                </c:pt>
                <c:pt idx="773">
                  <c:v>8.0565712061085737</c:v>
                </c:pt>
                <c:pt idx="774">
                  <c:v>8.4006853606542222</c:v>
                </c:pt>
                <c:pt idx="775">
                  <c:v>8.728173160654654</c:v>
                </c:pt>
                <c:pt idx="776">
                  <c:v>9.1507935606542787</c:v>
                </c:pt>
                <c:pt idx="777">
                  <c:v>9.393279650344482</c:v>
                </c:pt>
                <c:pt idx="778">
                  <c:v>9.4220605606543018</c:v>
                </c:pt>
                <c:pt idx="779">
                  <c:v>9.1604826900662353</c:v>
                </c:pt>
                <c:pt idx="780">
                  <c:v>6.4318584788362614</c:v>
                </c:pt>
                <c:pt idx="781">
                  <c:v>5.5476938606541921</c:v>
                </c:pt>
                <c:pt idx="782">
                  <c:v>4.2634607606539126</c:v>
                </c:pt>
                <c:pt idx="783">
                  <c:v>2.9108416606539977</c:v>
                </c:pt>
                <c:pt idx="784">
                  <c:v>0.76762996065423472</c:v>
                </c:pt>
                <c:pt idx="785">
                  <c:v>-1.5531052393458253</c:v>
                </c:pt>
                <c:pt idx="786">
                  <c:v>-3.5314450393460581</c:v>
                </c:pt>
                <c:pt idx="787">
                  <c:v>-5.9689058726791488</c:v>
                </c:pt>
                <c:pt idx="788">
                  <c:v>-14.011504029001006</c:v>
                </c:pt>
                <c:pt idx="789">
                  <c:v>-15.399116637218672</c:v>
                </c:pt>
                <c:pt idx="790">
                  <c:v>-17.831689139345485</c:v>
                </c:pt>
                <c:pt idx="791">
                  <c:v>-19.839773239345639</c:v>
                </c:pt>
                <c:pt idx="792">
                  <c:v>-22.325115539345809</c:v>
                </c:pt>
                <c:pt idx="793">
                  <c:v>-24.222634839345446</c:v>
                </c:pt>
                <c:pt idx="794">
                  <c:v>-26.726949139345621</c:v>
                </c:pt>
                <c:pt idx="795">
                  <c:v>-28.95202217992497</c:v>
                </c:pt>
                <c:pt idx="796">
                  <c:v>-35.944519493191756</c:v>
                </c:pt>
                <c:pt idx="797">
                  <c:v>-37.035436839345813</c:v>
                </c:pt>
                <c:pt idx="798">
                  <c:v>-39.025048439345767</c:v>
                </c:pt>
                <c:pt idx="799">
                  <c:v>-40.598786739345655</c:v>
                </c:pt>
                <c:pt idx="800">
                  <c:v>-42.284851539345844</c:v>
                </c:pt>
                <c:pt idx="801">
                  <c:v>-43.632175839345578</c:v>
                </c:pt>
                <c:pt idx="802">
                  <c:v>-45.612504155672099</c:v>
                </c:pt>
                <c:pt idx="803">
                  <c:v>-47.169402639345549</c:v>
                </c:pt>
                <c:pt idx="804">
                  <c:v>-48.030713589345737</c:v>
                </c:pt>
                <c:pt idx="805">
                  <c:v>-52.190738602503728</c:v>
                </c:pt>
                <c:pt idx="806">
                  <c:v>-53.360819839345993</c:v>
                </c:pt>
                <c:pt idx="807">
                  <c:v>-54.091102839346036</c:v>
                </c:pt>
                <c:pt idx="808">
                  <c:v>-54.584437089345698</c:v>
                </c:pt>
                <c:pt idx="809">
                  <c:v>-54.970728939345761</c:v>
                </c:pt>
                <c:pt idx="810">
                  <c:v>-54.533325839346006</c:v>
                </c:pt>
                <c:pt idx="811">
                  <c:v>-53.794193039346105</c:v>
                </c:pt>
                <c:pt idx="812">
                  <c:v>-52.652891139345854</c:v>
                </c:pt>
                <c:pt idx="813">
                  <c:v>-51.716226741407525</c:v>
                </c:pt>
                <c:pt idx="814">
                  <c:v>-50.552608439345391</c:v>
                </c:pt>
                <c:pt idx="815">
                  <c:v>-49.058896539345547</c:v>
                </c:pt>
                <c:pt idx="816">
                  <c:v>-47.266573339345939</c:v>
                </c:pt>
                <c:pt idx="817">
                  <c:v>-45.870164339346054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-34.181486939345575</c:v>
                </c:pt>
                <c:pt idx="826">
                  <c:v>-32.307447739345733</c:v>
                </c:pt>
                <c:pt idx="827">
                  <c:v>-30.470398039345881</c:v>
                </c:pt>
                <c:pt idx="828">
                  <c:v>-28.683626844500623</c:v>
                </c:pt>
                <c:pt idx="829">
                  <c:v>-27.142391639345888</c:v>
                </c:pt>
                <c:pt idx="830">
                  <c:v>-24.743471139345729</c:v>
                </c:pt>
                <c:pt idx="831">
                  <c:v>-23.124266939345887</c:v>
                </c:pt>
                <c:pt idx="832">
                  <c:v>-21.548483739345741</c:v>
                </c:pt>
                <c:pt idx="833">
                  <c:v>-20.094076432129427</c:v>
                </c:pt>
                <c:pt idx="834">
                  <c:v>-18.61639713934585</c:v>
                </c:pt>
                <c:pt idx="835">
                  <c:v>-17.186762039345801</c:v>
                </c:pt>
                <c:pt idx="836">
                  <c:v>-15.171446739345887</c:v>
                </c:pt>
                <c:pt idx="837">
                  <c:v>-12.995021539345627</c:v>
                </c:pt>
                <c:pt idx="838">
                  <c:v>-11.008454339345576</c:v>
                </c:pt>
                <c:pt idx="839">
                  <c:v>-9.2471930363151724</c:v>
                </c:pt>
                <c:pt idx="840">
                  <c:v>-6.0804004393455671</c:v>
                </c:pt>
                <c:pt idx="841">
                  <c:v>-4.0686175393457082</c:v>
                </c:pt>
                <c:pt idx="842">
                  <c:v>-1.7776422393453686</c:v>
                </c:pt>
                <c:pt idx="843">
                  <c:v>-0.11376873934563057</c:v>
                </c:pt>
                <c:pt idx="844">
                  <c:v>1.7456392379740986</c:v>
                </c:pt>
                <c:pt idx="845">
                  <c:v>3.2892811606548094</c:v>
                </c:pt>
                <c:pt idx="846">
                  <c:v>4.9815904606543429</c:v>
                </c:pt>
                <c:pt idx="847">
                  <c:v>6.4828866606542306</c:v>
                </c:pt>
                <c:pt idx="848">
                  <c:v>8.2545529606545589</c:v>
                </c:pt>
                <c:pt idx="849">
                  <c:v>10.027384495705746</c:v>
                </c:pt>
                <c:pt idx="850">
                  <c:v>11.635285660654461</c:v>
                </c:pt>
                <c:pt idx="851">
                  <c:v>13.246862216209667</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-1.9308800393456547</c:v>
                </c:pt>
                <c:pt idx="861">
                  <c:v>-4.8718507351794704</c:v>
                </c:pt>
                <c:pt idx="862">
                  <c:v>-7.444822039345695</c:v>
                </c:pt>
                <c:pt idx="863">
                  <c:v>-9.9391859393455775</c:v>
                </c:pt>
                <c:pt idx="864">
                  <c:v>-12.157592139345379</c:v>
                </c:pt>
                <c:pt idx="865">
                  <c:v>-14.645498139345534</c:v>
                </c:pt>
                <c:pt idx="866">
                  <c:v>-16.439870452747531</c:v>
                </c:pt>
                <c:pt idx="867">
                  <c:v>-17.811863339345791</c:v>
                </c:pt>
                <c:pt idx="868">
                  <c:v>-22.676543339345766</c:v>
                </c:pt>
                <c:pt idx="869">
                  <c:v>-23.454634248436662</c:v>
                </c:pt>
                <c:pt idx="870">
                  <c:v>-24.856091439346191</c:v>
                </c:pt>
                <c:pt idx="871">
                  <c:v>-26.461852339345921</c:v>
                </c:pt>
                <c:pt idx="872">
                  <c:v>-28.226260639345824</c:v>
                </c:pt>
                <c:pt idx="873">
                  <c:v>-29.481275214345793</c:v>
                </c:pt>
                <c:pt idx="874">
                  <c:v>-31.278442339345844</c:v>
                </c:pt>
                <c:pt idx="875">
                  <c:v>-32.781781739346258</c:v>
                </c:pt>
                <c:pt idx="876">
                  <c:v>-33.474520412516704</c:v>
                </c:pt>
                <c:pt idx="877">
                  <c:v>-40.437603339345742</c:v>
                </c:pt>
                <c:pt idx="878">
                  <c:v>-41.149119797678622</c:v>
                </c:pt>
                <c:pt idx="879">
                  <c:v>-42.739452639345913</c:v>
                </c:pt>
                <c:pt idx="880">
                  <c:v>-43.930415401201444</c:v>
                </c:pt>
                <c:pt idx="881">
                  <c:v>-45.456466139345522</c:v>
                </c:pt>
                <c:pt idx="882">
                  <c:v>-46.801458039345427</c:v>
                </c:pt>
                <c:pt idx="883">
                  <c:v>-47.775142139345895</c:v>
                </c:pt>
                <c:pt idx="884">
                  <c:v>-51.344772292834307</c:v>
                </c:pt>
                <c:pt idx="885">
                  <c:v>-51.653467039345372</c:v>
                </c:pt>
                <c:pt idx="886">
                  <c:v>-51.788537089345823</c:v>
                </c:pt>
                <c:pt idx="887">
                  <c:v>-52.272162039346085</c:v>
                </c:pt>
                <c:pt idx="888">
                  <c:v>-52.764615539345868</c:v>
                </c:pt>
                <c:pt idx="889">
                  <c:v>-52.861021239345533</c:v>
                </c:pt>
                <c:pt idx="890">
                  <c:v>-52.221286565152369</c:v>
                </c:pt>
                <c:pt idx="891">
                  <c:v>-50.904039867123799</c:v>
                </c:pt>
                <c:pt idx="892">
                  <c:v>-40.040786434584106</c:v>
                </c:pt>
                <c:pt idx="893">
                  <c:v>-37.094932639345643</c:v>
                </c:pt>
                <c:pt idx="894">
                  <c:v>-34.36049133934597</c:v>
                </c:pt>
                <c:pt idx="895">
                  <c:v>-30.850813339345677</c:v>
                </c:pt>
                <c:pt idx="896">
                  <c:v>-28.358025401201814</c:v>
                </c:pt>
                <c:pt idx="897">
                  <c:v>-25.496386839345895</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7.7680634606543979</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5.8540373606538099</c:v>
                </c:pt>
                <c:pt idx="12">
                  <c:v>5.2703318121690472</c:v>
                </c:pt>
                <c:pt idx="13">
                  <c:v>5.1439421606539781</c:v>
                </c:pt>
                <c:pt idx="14">
                  <c:v>5.3509093606542706</c:v>
                </c:pt>
                <c:pt idx="15">
                  <c:v>5.1045433606540769</c:v>
                </c:pt>
                <c:pt idx="16">
                  <c:v>4.4811298239192814</c:v>
                </c:pt>
                <c:pt idx="17">
                  <c:v>3.7704086087061341</c:v>
                </c:pt>
                <c:pt idx="18">
                  <c:v>-0.82183042267922823</c:v>
                </c:pt>
                <c:pt idx="19">
                  <c:v>-0.9935248393458096</c:v>
                </c:pt>
                <c:pt idx="20">
                  <c:v>-1.091348439345154</c:v>
                </c:pt>
                <c:pt idx="21">
                  <c:v>-1.8485095393455164</c:v>
                </c:pt>
                <c:pt idx="22">
                  <c:v>-1.6525042577133582</c:v>
                </c:pt>
                <c:pt idx="23">
                  <c:v>-1.422255157528014</c:v>
                </c:pt>
                <c:pt idx="24">
                  <c:v>-1.2894633393457866</c:v>
                </c:pt>
                <c:pt idx="25">
                  <c:v>-1.9975988565871035</c:v>
                </c:pt>
                <c:pt idx="26">
                  <c:v>-2.1331536423760489</c:v>
                </c:pt>
                <c:pt idx="27">
                  <c:v>-2.3516039393463704</c:v>
                </c:pt>
                <c:pt idx="28">
                  <c:v>-2.432093747508759</c:v>
                </c:pt>
                <c:pt idx="29">
                  <c:v>-2.3193805393457243</c:v>
                </c:pt>
                <c:pt idx="30">
                  <c:v>-2.1181983393459518</c:v>
                </c:pt>
                <c:pt idx="31">
                  <c:v>-1.732959339345939</c:v>
                </c:pt>
                <c:pt idx="32">
                  <c:v>-1.1902890536314885</c:v>
                </c:pt>
                <c:pt idx="33">
                  <c:v>-0.58658432295203289</c:v>
                </c:pt>
                <c:pt idx="34">
                  <c:v>0.5850584606541247</c:v>
                </c:pt>
                <c:pt idx="35">
                  <c:v>0.89659596065399683</c:v>
                </c:pt>
                <c:pt idx="36">
                  <c:v>0.63502976065450656</c:v>
                </c:pt>
                <c:pt idx="37">
                  <c:v>0.27509876065403238</c:v>
                </c:pt>
                <c:pt idx="38">
                  <c:v>-0.11424313526418955</c:v>
                </c:pt>
                <c:pt idx="39">
                  <c:v>-1.304847339345486</c:v>
                </c:pt>
                <c:pt idx="40">
                  <c:v>-3.3018429393457498</c:v>
                </c:pt>
                <c:pt idx="41">
                  <c:v>-2.9230133393458573</c:v>
                </c:pt>
                <c:pt idx="42">
                  <c:v>-2.1925828705957429</c:v>
                </c:pt>
                <c:pt idx="43">
                  <c:v>-1.6985255393458967</c:v>
                </c:pt>
                <c:pt idx="44">
                  <c:v>-1.3051144393454024</c:v>
                </c:pt>
                <c:pt idx="45">
                  <c:v>-0.99611303934608486</c:v>
                </c:pt>
                <c:pt idx="46">
                  <c:v>-0.88059973934576852</c:v>
                </c:pt>
                <c:pt idx="47">
                  <c:v>-0.66155193934543033</c:v>
                </c:pt>
                <c:pt idx="48">
                  <c:v>-0.39460803934599742</c:v>
                </c:pt>
                <c:pt idx="49">
                  <c:v>-0.25298103934647997</c:v>
                </c:pt>
                <c:pt idx="50">
                  <c:v>0.15202281450041283</c:v>
                </c:pt>
                <c:pt idx="51">
                  <c:v>-0.18100583934563041</c:v>
                </c:pt>
                <c:pt idx="52">
                  <c:v>-0.6967314393462517</c:v>
                </c:pt>
                <c:pt idx="53">
                  <c:v>-2.4083341474267352</c:v>
                </c:pt>
                <c:pt idx="54">
                  <c:v>-4.2536231331602146</c:v>
                </c:pt>
                <c:pt idx="55">
                  <c:v>-6.3502358393456459</c:v>
                </c:pt>
                <c:pt idx="56">
                  <c:v>-8.3404330393463795</c:v>
                </c:pt>
                <c:pt idx="57">
                  <c:v>-9.9522678393455752</c:v>
                </c:pt>
                <c:pt idx="58">
                  <c:v>-11.439524155671734</c:v>
                </c:pt>
                <c:pt idx="59">
                  <c:v>-11.879523339345807</c:v>
                </c:pt>
                <c:pt idx="60">
                  <c:v>-13.923392593076986</c:v>
                </c:pt>
                <c:pt idx="61">
                  <c:v>-13.673017539345977</c:v>
                </c:pt>
                <c:pt idx="62">
                  <c:v>-12.948755339345439</c:v>
                </c:pt>
                <c:pt idx="63">
                  <c:v>-11.608666808734029</c:v>
                </c:pt>
                <c:pt idx="64">
                  <c:v>-9.6916831352643271</c:v>
                </c:pt>
                <c:pt idx="65">
                  <c:v>-7.4839025393462748</c:v>
                </c:pt>
                <c:pt idx="66">
                  <c:v>-4.042402539345848</c:v>
                </c:pt>
                <c:pt idx="67">
                  <c:v>-0.52808963934631969</c:v>
                </c:pt>
                <c:pt idx="68">
                  <c:v>1.2050276810620608</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22.777443502759294</c:v>
                </c:pt>
                <c:pt idx="78">
                  <c:v>20.910523478836012</c:v>
                </c:pt>
                <c:pt idx="79">
                  <c:v>19.615643258592229</c:v>
                </c:pt>
                <c:pt idx="80">
                  <c:v>17.542951460654656</c:v>
                </c:pt>
                <c:pt idx="81">
                  <c:v>15.208663460654263</c:v>
                </c:pt>
                <c:pt idx="82">
                  <c:v>12.67990656065405</c:v>
                </c:pt>
                <c:pt idx="83">
                  <c:v>10.431884598798774</c:v>
                </c:pt>
                <c:pt idx="84">
                  <c:v>7.1450589606539454</c:v>
                </c:pt>
                <c:pt idx="85">
                  <c:v>5.2342242430718784</c:v>
                </c:pt>
                <c:pt idx="86">
                  <c:v>-3.4354027711641448</c:v>
                </c:pt>
                <c:pt idx="87">
                  <c:v>-4.9545812181337849</c:v>
                </c:pt>
                <c:pt idx="88">
                  <c:v>-6.9763534393456546</c:v>
                </c:pt>
                <c:pt idx="89">
                  <c:v>-9.568917839345966</c:v>
                </c:pt>
                <c:pt idx="90">
                  <c:v>-11.464769139346261</c:v>
                </c:pt>
                <c:pt idx="91">
                  <c:v>-12.28277557338777</c:v>
                </c:pt>
                <c:pt idx="92">
                  <c:v>-13.263074939345717</c:v>
                </c:pt>
                <c:pt idx="93">
                  <c:v>-15.932924839345521</c:v>
                </c:pt>
                <c:pt idx="94">
                  <c:v>-16.412543339345724</c:v>
                </c:pt>
                <c:pt idx="95">
                  <c:v>-14.264361935836741</c:v>
                </c:pt>
                <c:pt idx="96">
                  <c:v>-13.789543239345576</c:v>
                </c:pt>
                <c:pt idx="97">
                  <c:v>-14.367874539345477</c:v>
                </c:pt>
                <c:pt idx="98">
                  <c:v>-14.079732239346169</c:v>
                </c:pt>
                <c:pt idx="99">
                  <c:v>-13.78484083934552</c:v>
                </c:pt>
                <c:pt idx="100">
                  <c:v>-13.261137193512695</c:v>
                </c:pt>
                <c:pt idx="101">
                  <c:v>-12.254007139345921</c:v>
                </c:pt>
                <c:pt idx="102">
                  <c:v>-10.856936739345986</c:v>
                </c:pt>
                <c:pt idx="103">
                  <c:v>-10.010073339345809</c:v>
                </c:pt>
                <c:pt idx="104">
                  <c:v>-3.550696156247227</c:v>
                </c:pt>
                <c:pt idx="105">
                  <c:v>-1.8400332393460421</c:v>
                </c:pt>
                <c:pt idx="106">
                  <c:v>-0.73154615184563332</c:v>
                </c:pt>
                <c:pt idx="107">
                  <c:v>0.40580626065440251</c:v>
                </c:pt>
                <c:pt idx="108">
                  <c:v>1.7795220606542439</c:v>
                </c:pt>
                <c:pt idx="109">
                  <c:v>3.6951843606540251</c:v>
                </c:pt>
                <c:pt idx="110">
                  <c:v>5.4250602689018566</c:v>
                </c:pt>
                <c:pt idx="111">
                  <c:v>7.7753291606536736</c:v>
                </c:pt>
                <c:pt idx="112">
                  <c:v>9.1526826181014176</c:v>
                </c:pt>
                <c:pt idx="113">
                  <c:v>16.188913327320787</c:v>
                </c:pt>
                <c:pt idx="114">
                  <c:v>16.875750460654658</c:v>
                </c:pt>
                <c:pt idx="115">
                  <c:v>18.404577760653638</c:v>
                </c:pt>
                <c:pt idx="116">
                  <c:v>19.61669066065383</c:v>
                </c:pt>
                <c:pt idx="117">
                  <c:v>20.337743060654731</c:v>
                </c:pt>
                <c:pt idx="118">
                  <c:v>21.0569774606541</c:v>
                </c:pt>
                <c:pt idx="119">
                  <c:v>20.63374746873518</c:v>
                </c:pt>
                <c:pt idx="120">
                  <c:v>19.922680410654323</c:v>
                </c:pt>
                <c:pt idx="121">
                  <c:v>19.403186660654228</c:v>
                </c:pt>
                <c:pt idx="122">
                  <c:v>15.951225309302799</c:v>
                </c:pt>
                <c:pt idx="123">
                  <c:v>14.084934260654336</c:v>
                </c:pt>
                <c:pt idx="124">
                  <c:v>11.777123560654529</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-12.870001639345414</c:v>
                </c:pt>
                <c:pt idx="133">
                  <c:v>-14.902647076719774</c:v>
                </c:pt>
                <c:pt idx="134">
                  <c:v>-16.803176539346222</c:v>
                </c:pt>
                <c:pt idx="135">
                  <c:v>-18.558607739345486</c:v>
                </c:pt>
                <c:pt idx="136">
                  <c:v>-19.455474439346006</c:v>
                </c:pt>
                <c:pt idx="137">
                  <c:v>-19.934157839346142</c:v>
                </c:pt>
                <c:pt idx="138">
                  <c:v>-20.526156239345834</c:v>
                </c:pt>
                <c:pt idx="139">
                  <c:v>-21.11777533934573</c:v>
                </c:pt>
                <c:pt idx="140">
                  <c:v>-19.452896553631788</c:v>
                </c:pt>
                <c:pt idx="141">
                  <c:v>-18.8163987393458</c:v>
                </c:pt>
                <c:pt idx="142">
                  <c:v>-17.537778239346039</c:v>
                </c:pt>
                <c:pt idx="143">
                  <c:v>-16.073080739345752</c:v>
                </c:pt>
                <c:pt idx="144">
                  <c:v>-14.54114663934582</c:v>
                </c:pt>
                <c:pt idx="145">
                  <c:v>-14.209994739345575</c:v>
                </c:pt>
                <c:pt idx="146">
                  <c:v>-13.309599939345878</c:v>
                </c:pt>
                <c:pt idx="147">
                  <c:v>-11.576442939345311</c:v>
                </c:pt>
                <c:pt idx="148">
                  <c:v>-10.038643339345812</c:v>
                </c:pt>
                <c:pt idx="149">
                  <c:v>-3.3577563828238777</c:v>
                </c:pt>
                <c:pt idx="150">
                  <c:v>-2.553252439345949</c:v>
                </c:pt>
                <c:pt idx="151">
                  <c:v>-7.7903393462861572E-3</c:v>
                </c:pt>
                <c:pt idx="152">
                  <c:v>3.0271388606543095</c:v>
                </c:pt>
                <c:pt idx="153">
                  <c:v>6.2818568606543863</c:v>
                </c:pt>
                <c:pt idx="154">
                  <c:v>8.6896292606546126</c:v>
                </c:pt>
                <c:pt idx="155">
                  <c:v>12.463539517797694</c:v>
                </c:pt>
                <c:pt idx="156">
                  <c:v>19.458512910654029</c:v>
                </c:pt>
                <c:pt idx="157">
                  <c:v>20.100317260653533</c:v>
                </c:pt>
                <c:pt idx="158">
                  <c:v>20.241424029075461</c:v>
                </c:pt>
                <c:pt idx="159">
                  <c:v>20.163196160654035</c:v>
                </c:pt>
                <c:pt idx="160">
                  <c:v>19.973396460654591</c:v>
                </c:pt>
                <c:pt idx="161">
                  <c:v>18.814522760654292</c:v>
                </c:pt>
                <c:pt idx="162">
                  <c:v>17.517425660654219</c:v>
                </c:pt>
                <c:pt idx="163">
                  <c:v>17.19017666065389</c:v>
                </c:pt>
                <c:pt idx="164">
                  <c:v>14.602988976443839</c:v>
                </c:pt>
                <c:pt idx="165">
                  <c:v>12.112131660654255</c:v>
                </c:pt>
                <c:pt idx="166">
                  <c:v>3.7663562194780407</c:v>
                </c:pt>
                <c:pt idx="167">
                  <c:v>1.5649694606543108</c:v>
                </c:pt>
                <c:pt idx="168">
                  <c:v>-2.006305439345788</c:v>
                </c:pt>
                <c:pt idx="169">
                  <c:v>-4.6332783393456234</c:v>
                </c:pt>
                <c:pt idx="170">
                  <c:v>-8.4670217264431731</c:v>
                </c:pt>
                <c:pt idx="171">
                  <c:v>-13.650206639345436</c:v>
                </c:pt>
                <c:pt idx="172">
                  <c:v>-17.174250730650257</c:v>
                </c:pt>
                <c:pt idx="173">
                  <c:v>-22.716948339346004</c:v>
                </c:pt>
                <c:pt idx="174">
                  <c:v>-25.305800039345684</c:v>
                </c:pt>
                <c:pt idx="175">
                  <c:v>-27.598859239345309</c:v>
                </c:pt>
                <c:pt idx="176">
                  <c:v>-29.964462813029854</c:v>
                </c:pt>
                <c:pt idx="177">
                  <c:v>-33.259730039345641</c:v>
                </c:pt>
                <c:pt idx="178">
                  <c:v>-35.524741439345796</c:v>
                </c:pt>
                <c:pt idx="179">
                  <c:v>-37.912624939345534</c:v>
                </c:pt>
                <c:pt idx="180">
                  <c:v>-39.555201539345944</c:v>
                </c:pt>
                <c:pt idx="181">
                  <c:v>-40.45525167267914</c:v>
                </c:pt>
                <c:pt idx="182">
                  <c:v>-41.517611839345982</c:v>
                </c:pt>
                <c:pt idx="183">
                  <c:v>-41.845143339345555</c:v>
                </c:pt>
                <c:pt idx="184">
                  <c:v>-42.680235339345913</c:v>
                </c:pt>
                <c:pt idx="185">
                  <c:v>-43.789619739345767</c:v>
                </c:pt>
                <c:pt idx="186">
                  <c:v>-46.400269239345896</c:v>
                </c:pt>
                <c:pt idx="187">
                  <c:v>-48.443089296793083</c:v>
                </c:pt>
                <c:pt idx="188">
                  <c:v>-49.410170239346144</c:v>
                </c:pt>
                <c:pt idx="189">
                  <c:v>-49.149534739345711</c:v>
                </c:pt>
                <c:pt idx="190">
                  <c:v>-48.369615339345671</c:v>
                </c:pt>
                <c:pt idx="191">
                  <c:v>-44.276494006012271</c:v>
                </c:pt>
                <c:pt idx="192">
                  <c:v>-42.215546639346002</c:v>
                </c:pt>
                <c:pt idx="193">
                  <c:v>-40.060308739346276</c:v>
                </c:pt>
                <c:pt idx="194">
                  <c:v>-37.823967839345343</c:v>
                </c:pt>
                <c:pt idx="195">
                  <c:v>-37.145970539346244</c:v>
                </c:pt>
                <c:pt idx="196">
                  <c:v>-36.028367039345646</c:v>
                </c:pt>
                <c:pt idx="197">
                  <c:v>-34.493641939345764</c:v>
                </c:pt>
                <c:pt idx="198">
                  <c:v>-31.814733339345729</c:v>
                </c:pt>
                <c:pt idx="199">
                  <c:v>-30.534143339345729</c:v>
                </c:pt>
                <c:pt idx="200">
                  <c:v>-20.122585798362188</c:v>
                </c:pt>
                <c:pt idx="201">
                  <c:v>-17.746595639345536</c:v>
                </c:pt>
                <c:pt idx="202">
                  <c:v>-14.902780739345891</c:v>
                </c:pt>
                <c:pt idx="203">
                  <c:v>-13.792639539345924</c:v>
                </c:pt>
                <c:pt idx="204">
                  <c:v>-12.084555239346029</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7.4208168606542015</c:v>
                </c:pt>
                <c:pt idx="216">
                  <c:v>9.657001660654311</c:v>
                </c:pt>
                <c:pt idx="217">
                  <c:v>11.308956660654188</c:v>
                </c:pt>
                <c:pt idx="218">
                  <c:v>19.774149216209629</c:v>
                </c:pt>
                <c:pt idx="219">
                  <c:v>22.328391860654531</c:v>
                </c:pt>
                <c:pt idx="220">
                  <c:v>24.799750760654184</c:v>
                </c:pt>
                <c:pt idx="221">
                  <c:v>27.16808486065413</c:v>
                </c:pt>
                <c:pt idx="222">
                  <c:v>-39.630611169883544</c:v>
                </c:pt>
                <c:pt idx="223">
                  <c:v>37.500464369654104</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62.701645171765264</c:v>
                </c:pt>
                <c:pt idx="232">
                  <c:v>63.813731024290504</c:v>
                </c:pt>
                <c:pt idx="233">
                  <c:v>62.884038960654195</c:v>
                </c:pt>
                <c:pt idx="234">
                  <c:v>61.481189730654194</c:v>
                </c:pt>
                <c:pt idx="235">
                  <c:v>60.133369950654249</c:v>
                </c:pt>
                <c:pt idx="236">
                  <c:v>57.902714050654176</c:v>
                </c:pt>
                <c:pt idx="237">
                  <c:v>55.547120628739336</c:v>
                </c:pt>
                <c:pt idx="238">
                  <c:v>52.494939570654196</c:v>
                </c:pt>
                <c:pt idx="239">
                  <c:v>49.816474460654078</c:v>
                </c:pt>
                <c:pt idx="240">
                  <c:v>47.698842160654209</c:v>
                </c:pt>
                <c:pt idx="241">
                  <c:v>34.398194708068011</c:v>
                </c:pt>
                <c:pt idx="242">
                  <c:v>31.639589084897011</c:v>
                </c:pt>
                <c:pt idx="243">
                  <c:v>27.339338860654188</c:v>
                </c:pt>
                <c:pt idx="244">
                  <c:v>23.089813260653727</c:v>
                </c:pt>
                <c:pt idx="245">
                  <c:v>19.340946860653887</c:v>
                </c:pt>
                <c:pt idx="246">
                  <c:v>14.992037260654362</c:v>
                </c:pt>
                <c:pt idx="247">
                  <c:v>10.119335650553467</c:v>
                </c:pt>
                <c:pt idx="248">
                  <c:v>6.5561676606542392</c:v>
                </c:pt>
                <c:pt idx="249">
                  <c:v>0.89345666065435059</c:v>
                </c:pt>
                <c:pt idx="250">
                  <c:v>-0.83291883934589506</c:v>
                </c:pt>
                <c:pt idx="251">
                  <c:v>-3.9693062393457126</c:v>
                </c:pt>
                <c:pt idx="252">
                  <c:v>-8.2818375393456058</c:v>
                </c:pt>
                <c:pt idx="253">
                  <c:v>-13.192318020197018</c:v>
                </c:pt>
                <c:pt idx="254">
                  <c:v>-14.9845617393454</c:v>
                </c:pt>
                <c:pt idx="255">
                  <c:v>-17.500365139345661</c:v>
                </c:pt>
                <c:pt idx="256">
                  <c:v>-19.803797039345806</c:v>
                </c:pt>
                <c:pt idx="257">
                  <c:v>-21.527884123659831</c:v>
                </c:pt>
                <c:pt idx="258">
                  <c:v>-26.673422076188231</c:v>
                </c:pt>
                <c:pt idx="259">
                  <c:v>-27.275275439345592</c:v>
                </c:pt>
                <c:pt idx="260">
                  <c:v>-28.574447639345365</c:v>
                </c:pt>
                <c:pt idx="261">
                  <c:v>-33.021755339345837</c:v>
                </c:pt>
                <c:pt idx="262">
                  <c:v>-35.358906457625039</c:v>
                </c:pt>
                <c:pt idx="263">
                  <c:v>-37.722034439345578</c:v>
                </c:pt>
                <c:pt idx="264">
                  <c:v>-39.055213339345812</c:v>
                </c:pt>
                <c:pt idx="265">
                  <c:v>-37.547947315249402</c:v>
                </c:pt>
                <c:pt idx="266">
                  <c:v>-36.210977839345958</c:v>
                </c:pt>
                <c:pt idx="267">
                  <c:v>-35.417761539345307</c:v>
                </c:pt>
                <c:pt idx="268">
                  <c:v>-34.698041511388851</c:v>
                </c:pt>
                <c:pt idx="269">
                  <c:v>-33.105970739346105</c:v>
                </c:pt>
                <c:pt idx="270">
                  <c:v>-31.958994339346287</c:v>
                </c:pt>
                <c:pt idx="271">
                  <c:v>-31.61346500601254</c:v>
                </c:pt>
                <c:pt idx="272">
                  <c:v>-28.011365300129853</c:v>
                </c:pt>
                <c:pt idx="273">
                  <c:v>-26.656053639345544</c:v>
                </c:pt>
                <c:pt idx="274">
                  <c:v>-23.961334046416127</c:v>
                </c:pt>
                <c:pt idx="275">
                  <c:v>-22.043402439346114</c:v>
                </c:pt>
                <c:pt idx="276">
                  <c:v>-20.034780039345662</c:v>
                </c:pt>
                <c:pt idx="277">
                  <c:v>-17.713784739345382</c:v>
                </c:pt>
                <c:pt idx="278">
                  <c:v>-15.149912733284737</c:v>
                </c:pt>
                <c:pt idx="279">
                  <c:v>-13.919016139345695</c:v>
                </c:pt>
                <c:pt idx="280">
                  <c:v>-12.790379339345634</c:v>
                </c:pt>
                <c:pt idx="281">
                  <c:v>-3.7013098258321406</c:v>
                </c:pt>
                <c:pt idx="282">
                  <c:v>-1.76000263934543</c:v>
                </c:pt>
                <c:pt idx="283">
                  <c:v>0.91049636065383766</c:v>
                </c:pt>
                <c:pt idx="284">
                  <c:v>2.8439038323710406</c:v>
                </c:pt>
                <c:pt idx="285">
                  <c:v>4.4714435606540039</c:v>
                </c:pt>
                <c:pt idx="286">
                  <c:v>5.7787794606543494</c:v>
                </c:pt>
                <c:pt idx="287">
                  <c:v>7.4273907606541414</c:v>
                </c:pt>
                <c:pt idx="288">
                  <c:v>8.6103749215232579</c:v>
                </c:pt>
                <c:pt idx="289">
                  <c:v>9.9901164106544229</c:v>
                </c:pt>
                <c:pt idx="290">
                  <c:v>16.494219563879785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37.477718348654285</c:v>
                </c:pt>
                <c:pt idx="299">
                  <c:v>43.880130802163649</c:v>
                </c:pt>
                <c:pt idx="300">
                  <c:v>44.793112395654354</c:v>
                </c:pt>
                <c:pt idx="301">
                  <c:v>47.269548320654309</c:v>
                </c:pt>
                <c:pt idx="302">
                  <c:v>48.355556720654228</c:v>
                </c:pt>
                <c:pt idx="303">
                  <c:v>49.606838725871611</c:v>
                </c:pt>
                <c:pt idx="304">
                  <c:v>55.023227570654178</c:v>
                </c:pt>
                <c:pt idx="305">
                  <c:v>55.864845530654144</c:v>
                </c:pt>
                <c:pt idx="306">
                  <c:v>55.069569098856491</c:v>
                </c:pt>
                <c:pt idx="307">
                  <c:v>48.558202706631249</c:v>
                </c:pt>
                <c:pt idx="308">
                  <c:v>45.080327808022645</c:v>
                </c:pt>
                <c:pt idx="309">
                  <c:v>41.412269035654127</c:v>
                </c:pt>
                <c:pt idx="310">
                  <c:v>38.448766835654204</c:v>
                </c:pt>
                <c:pt idx="311">
                  <c:v>35.711227779654088</c:v>
                </c:pt>
                <c:pt idx="312">
                  <c:v>203.34297553613769</c:v>
                </c:pt>
                <c:pt idx="313">
                  <c:v>29.601016160654169</c:v>
                </c:pt>
                <c:pt idx="314">
                  <c:v>25.066891660654207</c:v>
                </c:pt>
                <c:pt idx="315">
                  <c:v>11.411306660654118</c:v>
                </c:pt>
                <c:pt idx="316">
                  <c:v>11.074950028001183</c:v>
                </c:pt>
                <c:pt idx="317">
                  <c:v>8.5291295899474466</c:v>
                </c:pt>
                <c:pt idx="318">
                  <c:v>5.3408159606540755</c:v>
                </c:pt>
                <c:pt idx="319">
                  <c:v>2.2893227606538789</c:v>
                </c:pt>
                <c:pt idx="320">
                  <c:v>-1.1396354393457961</c:v>
                </c:pt>
                <c:pt idx="321">
                  <c:v>-2.4828909255523399</c:v>
                </c:pt>
                <c:pt idx="322">
                  <c:v>-3.4034248671235949</c:v>
                </c:pt>
                <c:pt idx="323">
                  <c:v>-9.6047733393457975</c:v>
                </c:pt>
                <c:pt idx="324">
                  <c:v>-10.099556039345803</c:v>
                </c:pt>
                <c:pt idx="325">
                  <c:v>-12.207570839345466</c:v>
                </c:pt>
                <c:pt idx="326">
                  <c:v>-14.785675890366354</c:v>
                </c:pt>
                <c:pt idx="327">
                  <c:v>-16.480479339345809</c:v>
                </c:pt>
                <c:pt idx="328">
                  <c:v>-19.009894039346136</c:v>
                </c:pt>
                <c:pt idx="329">
                  <c:v>-21.885221066618691</c:v>
                </c:pt>
                <c:pt idx="330">
                  <c:v>-25.307686743600868</c:v>
                </c:pt>
                <c:pt idx="331">
                  <c:v>-26.497335056517443</c:v>
                </c:pt>
                <c:pt idx="332">
                  <c:v>-28.447154039345776</c:v>
                </c:pt>
                <c:pt idx="333">
                  <c:v>-29.926827339346517</c:v>
                </c:pt>
                <c:pt idx="334">
                  <c:v>-30.031951739345836</c:v>
                </c:pt>
                <c:pt idx="335">
                  <c:v>-29.541320309042646</c:v>
                </c:pt>
                <c:pt idx="336">
                  <c:v>-28.818448039345789</c:v>
                </c:pt>
                <c:pt idx="337">
                  <c:v>-27.379974877807175</c:v>
                </c:pt>
                <c:pt idx="338">
                  <c:v>-20.408922545694622</c:v>
                </c:pt>
                <c:pt idx="339">
                  <c:v>-19.075038839345318</c:v>
                </c:pt>
                <c:pt idx="340">
                  <c:v>-17.440087139345863</c:v>
                </c:pt>
                <c:pt idx="341">
                  <c:v>-14.439142739345952</c:v>
                </c:pt>
                <c:pt idx="342">
                  <c:v>-12.892614426302679</c:v>
                </c:pt>
                <c:pt idx="343">
                  <c:v>-12.3537358393459</c:v>
                </c:pt>
                <c:pt idx="344">
                  <c:v>-12.08997753934557</c:v>
                </c:pt>
                <c:pt idx="345">
                  <c:v>-11.795704239345781</c:v>
                </c:pt>
                <c:pt idx="346">
                  <c:v>-11.132488439345671</c:v>
                </c:pt>
                <c:pt idx="347">
                  <c:v>-10.218694450457008</c:v>
                </c:pt>
                <c:pt idx="348">
                  <c:v>-8.5916791393457856</c:v>
                </c:pt>
                <c:pt idx="349">
                  <c:v>-6.7062990393458879</c:v>
                </c:pt>
                <c:pt idx="350">
                  <c:v>-4.6799852393462933</c:v>
                </c:pt>
                <c:pt idx="351">
                  <c:v>-2.7038990393453446</c:v>
                </c:pt>
                <c:pt idx="352">
                  <c:v>-0.85052833934582861</c:v>
                </c:pt>
                <c:pt idx="353">
                  <c:v>1.8245308020683524</c:v>
                </c:pt>
                <c:pt idx="354">
                  <c:v>2.3162905630929913</c:v>
                </c:pt>
                <c:pt idx="355">
                  <c:v>5.5879464408735089</c:v>
                </c:pt>
                <c:pt idx="356">
                  <c:v>7.2170571606545195</c:v>
                </c:pt>
                <c:pt idx="357">
                  <c:v>8.2245512606540725</c:v>
                </c:pt>
                <c:pt idx="358">
                  <c:v>10.195768660654021</c:v>
                </c:pt>
                <c:pt idx="359">
                  <c:v>12.110117872775277</c:v>
                </c:pt>
                <c:pt idx="360">
                  <c:v>13.723774860654203</c:v>
                </c:pt>
                <c:pt idx="361">
                  <c:v>15.033468182393033</c:v>
                </c:pt>
                <c:pt idx="362">
                  <c:v>20.244359131242504</c:v>
                </c:pt>
                <c:pt idx="363">
                  <c:v>20.736425460654218</c:v>
                </c:pt>
                <c:pt idx="364">
                  <c:v>23.454749132564004</c:v>
                </c:pt>
                <c:pt idx="365">
                  <c:v>27.473615460653892</c:v>
                </c:pt>
                <c:pt idx="366">
                  <c:v>29.161788360654135</c:v>
                </c:pt>
                <c:pt idx="367">
                  <c:v>30.728054160653933</c:v>
                </c:pt>
                <c:pt idx="368">
                  <c:v>31.984075360654035</c:v>
                </c:pt>
                <c:pt idx="369">
                  <c:v>32.104904660654071</c:v>
                </c:pt>
                <c:pt idx="370">
                  <c:v>38.589561980219358</c:v>
                </c:pt>
                <c:pt idx="371">
                  <c:v>39.417182321654195</c:v>
                </c:pt>
                <c:pt idx="372">
                  <c:v>39.462127566654196</c:v>
                </c:pt>
                <c:pt idx="373">
                  <c:v>39.210968812654208</c:v>
                </c:pt>
                <c:pt idx="374">
                  <c:v>38.657375421654194</c:v>
                </c:pt>
                <c:pt idx="375">
                  <c:v>37.798008023654212</c:v>
                </c:pt>
                <c:pt idx="376">
                  <c:v>37.255367110149166</c:v>
                </c:pt>
                <c:pt idx="377">
                  <c:v>35.551855554654097</c:v>
                </c:pt>
                <c:pt idx="378">
                  <c:v>34.257710149654216</c:v>
                </c:pt>
                <c:pt idx="379">
                  <c:v>-10.687098144545644</c:v>
                </c:pt>
                <c:pt idx="380">
                  <c:v>30.781121560654299</c:v>
                </c:pt>
                <c:pt idx="381">
                  <c:v>28.809710746675627</c:v>
                </c:pt>
                <c:pt idx="382">
                  <c:v>27.061488360654536</c:v>
                </c:pt>
                <c:pt idx="383">
                  <c:v>22.973185960653836</c:v>
                </c:pt>
                <c:pt idx="384">
                  <c:v>20.427602660654372</c:v>
                </c:pt>
                <c:pt idx="385">
                  <c:v>19.033242660654093</c:v>
                </c:pt>
                <c:pt idx="386">
                  <c:v>17.812638124069053</c:v>
                </c:pt>
                <c:pt idx="387">
                  <c:v>15.137344660653968</c:v>
                </c:pt>
                <c:pt idx="388">
                  <c:v>12.898491860653735</c:v>
                </c:pt>
                <c:pt idx="389">
                  <c:v>10.460171760654106</c:v>
                </c:pt>
                <c:pt idx="390">
                  <c:v>6.6706206606543317</c:v>
                </c:pt>
                <c:pt idx="391">
                  <c:v>6.0170496606547772</c:v>
                </c:pt>
                <c:pt idx="392">
                  <c:v>4.5290528222703301</c:v>
                </c:pt>
                <c:pt idx="393">
                  <c:v>3.0375384606540479</c:v>
                </c:pt>
                <c:pt idx="394">
                  <c:v>1.1025524606543537</c:v>
                </c:pt>
                <c:pt idx="395">
                  <c:v>-2.9484872393453552</c:v>
                </c:pt>
                <c:pt idx="396">
                  <c:v>-3.2496946935124242</c:v>
                </c:pt>
                <c:pt idx="397">
                  <c:v>-7.2285538949015518</c:v>
                </c:pt>
                <c:pt idx="398">
                  <c:v>-8.8355225393457104</c:v>
                </c:pt>
                <c:pt idx="399">
                  <c:v>-11.591636039345339</c:v>
                </c:pt>
                <c:pt idx="400">
                  <c:v>-12.903771339345052</c:v>
                </c:pt>
                <c:pt idx="401">
                  <c:v>-12.961254939345364</c:v>
                </c:pt>
                <c:pt idx="402">
                  <c:v>-12.329687143693954</c:v>
                </c:pt>
                <c:pt idx="403">
                  <c:v>-11.497550339345441</c:v>
                </c:pt>
                <c:pt idx="404">
                  <c:v>-10.964026910774304</c:v>
                </c:pt>
                <c:pt idx="405">
                  <c:v>-19.761074589345945</c:v>
                </c:pt>
                <c:pt idx="406">
                  <c:v>-21.644658439346095</c:v>
                </c:pt>
                <c:pt idx="407">
                  <c:v>-24.306912839345799</c:v>
                </c:pt>
                <c:pt idx="408">
                  <c:v>-30.260207278739625</c:v>
                </c:pt>
                <c:pt idx="409">
                  <c:v>-33.543998039346079</c:v>
                </c:pt>
                <c:pt idx="410">
                  <c:v>-34.172903739346154</c:v>
                </c:pt>
                <c:pt idx="411">
                  <c:v>-34.80820913934599</c:v>
                </c:pt>
                <c:pt idx="412">
                  <c:v>-35.572823339345803</c:v>
                </c:pt>
                <c:pt idx="413">
                  <c:v>-36.140763036315782</c:v>
                </c:pt>
                <c:pt idx="414">
                  <c:v>-36.544744139345994</c:v>
                </c:pt>
                <c:pt idx="415">
                  <c:v>-36.884712594664954</c:v>
                </c:pt>
                <c:pt idx="416">
                  <c:v>-37.130687139345532</c:v>
                </c:pt>
                <c:pt idx="417">
                  <c:v>-36.78454973934619</c:v>
                </c:pt>
                <c:pt idx="418">
                  <c:v>-36.107656139345977</c:v>
                </c:pt>
                <c:pt idx="419">
                  <c:v>-34.627106539345604</c:v>
                </c:pt>
                <c:pt idx="420">
                  <c:v>-33.104668070528021</c:v>
                </c:pt>
                <c:pt idx="421">
                  <c:v>-30.524603039345848</c:v>
                </c:pt>
                <c:pt idx="422">
                  <c:v>-27.974986939345932</c:v>
                </c:pt>
                <c:pt idx="423">
                  <c:v>-25.863162739345682</c:v>
                </c:pt>
                <c:pt idx="424">
                  <c:v>-23.322401639345699</c:v>
                </c:pt>
                <c:pt idx="425">
                  <c:v>-21.672818804461713</c:v>
                </c:pt>
                <c:pt idx="426">
                  <c:v>-20.234005539345887</c:v>
                </c:pt>
                <c:pt idx="427">
                  <c:v>-18.958608939345254</c:v>
                </c:pt>
                <c:pt idx="428">
                  <c:v>-15.714009339345655</c:v>
                </c:pt>
                <c:pt idx="429">
                  <c:v>-12.729874239345937</c:v>
                </c:pt>
                <c:pt idx="430">
                  <c:v>-11.105792339345756</c:v>
                </c:pt>
                <c:pt idx="431">
                  <c:v>-1.3437851135392975</c:v>
                </c:pt>
                <c:pt idx="432">
                  <c:v>-0.56836183934569862</c:v>
                </c:pt>
                <c:pt idx="433">
                  <c:v>0.82543896065419664</c:v>
                </c:pt>
                <c:pt idx="434">
                  <c:v>1.5087006606539148</c:v>
                </c:pt>
                <c:pt idx="435">
                  <c:v>3.4403288606541782</c:v>
                </c:pt>
                <c:pt idx="436">
                  <c:v>5.2687703341233698</c:v>
                </c:pt>
                <c:pt idx="437">
                  <c:v>6.4575879606543367</c:v>
                </c:pt>
                <c:pt idx="438">
                  <c:v>6.8225941074626855</c:v>
                </c:pt>
                <c:pt idx="439">
                  <c:v>11.458281660654048</c:v>
                </c:pt>
                <c:pt idx="440">
                  <c:v>14.403694460653924</c:v>
                </c:pt>
                <c:pt idx="441">
                  <c:v>15.023850760654398</c:v>
                </c:pt>
                <c:pt idx="442">
                  <c:v>17.234532771765437</c:v>
                </c:pt>
                <c:pt idx="443">
                  <c:v>18.18997276065393</c:v>
                </c:pt>
                <c:pt idx="444">
                  <c:v>19.671473760654756</c:v>
                </c:pt>
                <c:pt idx="445">
                  <c:v>21.307178121328295</c:v>
                </c:pt>
                <c:pt idx="446">
                  <c:v>26.31313666065423</c:v>
                </c:pt>
                <c:pt idx="447">
                  <c:v>26.84822329330763</c:v>
                </c:pt>
                <c:pt idx="448">
                  <c:v>29.264301307119069</c:v>
                </c:pt>
                <c:pt idx="449">
                  <c:v>-72.514385667825536</c:v>
                </c:pt>
                <c:pt idx="450">
                  <c:v>36.091292744654218</c:v>
                </c:pt>
                <c:pt idx="451">
                  <c:v>36.533232572654214</c:v>
                </c:pt>
                <c:pt idx="452">
                  <c:v>37.496390906654263</c:v>
                </c:pt>
                <c:pt idx="453">
                  <c:v>40.842187796286275</c:v>
                </c:pt>
                <c:pt idx="454">
                  <c:v>45.891061660654088</c:v>
                </c:pt>
                <c:pt idx="455">
                  <c:v>46.143163584123592</c:v>
                </c:pt>
                <c:pt idx="456">
                  <c:v>47.090142050654187</c:v>
                </c:pt>
                <c:pt idx="457">
                  <c:v>49.620957070654228</c:v>
                </c:pt>
                <c:pt idx="458">
                  <c:v>54.610527660654149</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76.893488720653949</c:v>
                </c:pt>
                <c:pt idx="468">
                  <c:v>80.483709310653964</c:v>
                </c:pt>
                <c:pt idx="469">
                  <c:v>81.696274201470573</c:v>
                </c:pt>
                <c:pt idx="470">
                  <c:v>84.177829150653906</c:v>
                </c:pt>
                <c:pt idx="471">
                  <c:v>88.148297640654249</c:v>
                </c:pt>
                <c:pt idx="472">
                  <c:v>89.845083820653954</c:v>
                </c:pt>
                <c:pt idx="473">
                  <c:v>89.919258540654212</c:v>
                </c:pt>
                <c:pt idx="474">
                  <c:v>91.767023813715497</c:v>
                </c:pt>
                <c:pt idx="475">
                  <c:v>92.581228710654159</c:v>
                </c:pt>
                <c:pt idx="476">
                  <c:v>91.226778380653883</c:v>
                </c:pt>
                <c:pt idx="477">
                  <c:v>88.240568850654171</c:v>
                </c:pt>
                <c:pt idx="478">
                  <c:v>85.310621360654181</c:v>
                </c:pt>
                <c:pt idx="479">
                  <c:v>88.458792398027768</c:v>
                </c:pt>
                <c:pt idx="480">
                  <c:v>95.78602834065407</c:v>
                </c:pt>
                <c:pt idx="481">
                  <c:v>99.105447000653882</c:v>
                </c:pt>
                <c:pt idx="482">
                  <c:v>101.13236141065397</c:v>
                </c:pt>
                <c:pt idx="483">
                  <c:v>99.663652303511199</c:v>
                </c:pt>
                <c:pt idx="484">
                  <c:v>99.713287930654118</c:v>
                </c:pt>
                <c:pt idx="485">
                  <c:v>98.401921517797092</c:v>
                </c:pt>
                <c:pt idx="486">
                  <c:v>76.832366216209564</c:v>
                </c:pt>
                <c:pt idx="487">
                  <c:v>72.575092010653805</c:v>
                </c:pt>
                <c:pt idx="488">
                  <c:v>71.323312140653826</c:v>
                </c:pt>
                <c:pt idx="489">
                  <c:v>68.838227872775349</c:v>
                </c:pt>
                <c:pt idx="490">
                  <c:v>67.022501080653967</c:v>
                </c:pt>
                <c:pt idx="491">
                  <c:v>67.181757010653925</c:v>
                </c:pt>
                <c:pt idx="492">
                  <c:v>66.324244370654043</c:v>
                </c:pt>
                <c:pt idx="493">
                  <c:v>64.28483934954312</c:v>
                </c:pt>
                <c:pt idx="494">
                  <c:v>61.811963340654195</c:v>
                </c:pt>
                <c:pt idx="495">
                  <c:v>57.498167470654195</c:v>
                </c:pt>
                <c:pt idx="496">
                  <c:v>54.978599730654203</c:v>
                </c:pt>
                <c:pt idx="497">
                  <c:v>54.125691837124926</c:v>
                </c:pt>
                <c:pt idx="498">
                  <c:v>37.987390260654195</c:v>
                </c:pt>
                <c:pt idx="499">
                  <c:v>37.017428243987545</c:v>
                </c:pt>
                <c:pt idx="500">
                  <c:v>35.108270258654215</c:v>
                </c:pt>
                <c:pt idx="501">
                  <c:v>-135.9943329905459</c:v>
                </c:pt>
                <c:pt idx="502">
                  <c:v>30.170435260654244</c:v>
                </c:pt>
                <c:pt idx="503">
                  <c:v>28.582450960654114</c:v>
                </c:pt>
                <c:pt idx="504">
                  <c:v>27.139156660654283</c:v>
                </c:pt>
                <c:pt idx="505">
                  <c:v>19.494216008479889</c:v>
                </c:pt>
                <c:pt idx="506">
                  <c:v>17.656850960654573</c:v>
                </c:pt>
                <c:pt idx="507">
                  <c:v>16.441006060653876</c:v>
                </c:pt>
                <c:pt idx="508">
                  <c:v>12.704728060654281</c:v>
                </c:pt>
                <c:pt idx="509">
                  <c:v>10.611589860654192</c:v>
                </c:pt>
                <c:pt idx="510">
                  <c:v>7.7374897919677323</c:v>
                </c:pt>
                <c:pt idx="511">
                  <c:v>5.4850410135958425</c:v>
                </c:pt>
                <c:pt idx="512">
                  <c:v>3.9899116606542293</c:v>
                </c:pt>
                <c:pt idx="513">
                  <c:v>2.8945883101385399</c:v>
                </c:pt>
                <c:pt idx="514">
                  <c:v>1.389851660654756</c:v>
                </c:pt>
                <c:pt idx="515">
                  <c:v>0.12483096065375321</c:v>
                </c:pt>
                <c:pt idx="516">
                  <c:v>-2.853541218133671</c:v>
                </c:pt>
                <c:pt idx="517">
                  <c:v>-5.8131887393459873</c:v>
                </c:pt>
                <c:pt idx="518">
                  <c:v>-9.2940412393459226</c:v>
                </c:pt>
                <c:pt idx="519">
                  <c:v>-11.295962625060042</c:v>
                </c:pt>
                <c:pt idx="520">
                  <c:v>-9.4942802358973548</c:v>
                </c:pt>
                <c:pt idx="521">
                  <c:v>-9.5937234435116139</c:v>
                </c:pt>
                <c:pt idx="522">
                  <c:v>-8.8294365393461991</c:v>
                </c:pt>
                <c:pt idx="523">
                  <c:v>-8.1570759393460506</c:v>
                </c:pt>
                <c:pt idx="524">
                  <c:v>-8.1942563393455448</c:v>
                </c:pt>
                <c:pt idx="525">
                  <c:v>-9.212821039345549</c:v>
                </c:pt>
                <c:pt idx="526">
                  <c:v>-8.9205102958670768</c:v>
                </c:pt>
                <c:pt idx="527">
                  <c:v>-8.1613648393449267</c:v>
                </c:pt>
                <c:pt idx="528">
                  <c:v>-7.7612538155361328</c:v>
                </c:pt>
                <c:pt idx="529">
                  <c:v>-4.2446576871718094</c:v>
                </c:pt>
                <c:pt idx="530">
                  <c:v>-3.4659971393456868</c:v>
                </c:pt>
                <c:pt idx="531">
                  <c:v>-2.668083839345627</c:v>
                </c:pt>
                <c:pt idx="532">
                  <c:v>-4.248616298529555</c:v>
                </c:pt>
                <c:pt idx="533">
                  <c:v>-4.9067995393454567</c:v>
                </c:pt>
                <c:pt idx="534">
                  <c:v>-3.9929962393457568</c:v>
                </c:pt>
                <c:pt idx="535">
                  <c:v>-1.8411996060120235</c:v>
                </c:pt>
                <c:pt idx="536">
                  <c:v>1.6971516606541854</c:v>
                </c:pt>
                <c:pt idx="537">
                  <c:v>2.3755879737848264</c:v>
                </c:pt>
                <c:pt idx="538">
                  <c:v>2.7346673606540435</c:v>
                </c:pt>
                <c:pt idx="539">
                  <c:v>1.888129460654796</c:v>
                </c:pt>
                <c:pt idx="540">
                  <c:v>1.9160814606546523</c:v>
                </c:pt>
                <c:pt idx="541">
                  <c:v>1.1937430892259613</c:v>
                </c:pt>
                <c:pt idx="542">
                  <c:v>2.9647007606537841</c:v>
                </c:pt>
                <c:pt idx="543">
                  <c:v>4.8029166606537945</c:v>
                </c:pt>
                <c:pt idx="544">
                  <c:v>6.9797222375775094</c:v>
                </c:pt>
                <c:pt idx="545">
                  <c:v>11.530259387926773</c:v>
                </c:pt>
                <c:pt idx="546">
                  <c:v>12.590849031788498</c:v>
                </c:pt>
                <c:pt idx="547">
                  <c:v>14.207582360654044</c:v>
                </c:pt>
                <c:pt idx="548">
                  <c:v>16.706989060654394</c:v>
                </c:pt>
                <c:pt idx="549">
                  <c:v>17.435718060653869</c:v>
                </c:pt>
                <c:pt idx="550">
                  <c:v>15.185184800189271</c:v>
                </c:pt>
                <c:pt idx="551">
                  <c:v>13.465910360653996</c:v>
                </c:pt>
                <c:pt idx="552">
                  <c:v>12.846158596137855</c:v>
                </c:pt>
                <c:pt idx="553">
                  <c:v>7.9906777927297519</c:v>
                </c:pt>
                <c:pt idx="554">
                  <c:v>7.4022496606544914</c:v>
                </c:pt>
                <c:pt idx="555">
                  <c:v>10.676451558613982</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64.899806410653966</c:v>
                </c:pt>
                <c:pt idx="564">
                  <c:v>72.231029960654226</c:v>
                </c:pt>
                <c:pt idx="565">
                  <c:v>76.945809487184817</c:v>
                </c:pt>
                <c:pt idx="566">
                  <c:v>79.168071254856955</c:v>
                </c:pt>
                <c:pt idx="567">
                  <c:v>80.931732660654149</c:v>
                </c:pt>
                <c:pt idx="568">
                  <c:v>81.080533145190316</c:v>
                </c:pt>
                <c:pt idx="569">
                  <c:v>80.205817990654069</c:v>
                </c:pt>
                <c:pt idx="570">
                  <c:v>81.09121003065421</c:v>
                </c:pt>
                <c:pt idx="571">
                  <c:v>83.241211720654263</c:v>
                </c:pt>
                <c:pt idx="572">
                  <c:v>84.086620039601598</c:v>
                </c:pt>
                <c:pt idx="573">
                  <c:v>83.943307730654084</c:v>
                </c:pt>
                <c:pt idx="574">
                  <c:v>83.658126490653956</c:v>
                </c:pt>
                <c:pt idx="575">
                  <c:v>83.300066206108752</c:v>
                </c:pt>
                <c:pt idx="576">
                  <c:v>76.015504197691158</c:v>
                </c:pt>
                <c:pt idx="577">
                  <c:v>74.584171060654128</c:v>
                </c:pt>
                <c:pt idx="578">
                  <c:v>72.791612950654198</c:v>
                </c:pt>
                <c:pt idx="579">
                  <c:v>71.007997755391074</c:v>
                </c:pt>
                <c:pt idx="580">
                  <c:v>69.656765310653881</c:v>
                </c:pt>
                <c:pt idx="581">
                  <c:v>67.719168040654168</c:v>
                </c:pt>
                <c:pt idx="582">
                  <c:v>65.458755711674385</c:v>
                </c:pt>
                <c:pt idx="583">
                  <c:v>53.821892060654143</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22.449838460654043</c:v>
                </c:pt>
                <c:pt idx="594">
                  <c:v>19.357394560654395</c:v>
                </c:pt>
                <c:pt idx="595">
                  <c:v>13.094099060653662</c:v>
                </c:pt>
                <c:pt idx="596">
                  <c:v>10.117397360654456</c:v>
                </c:pt>
                <c:pt idx="597">
                  <c:v>7.2661324606539779</c:v>
                </c:pt>
                <c:pt idx="598">
                  <c:v>7.9950692379740724</c:v>
                </c:pt>
                <c:pt idx="599">
                  <c:v>7.2496433273208938</c:v>
                </c:pt>
                <c:pt idx="600">
                  <c:v>0.38066627603836933</c:v>
                </c:pt>
                <c:pt idx="601">
                  <c:v>-0.955024439346006</c:v>
                </c:pt>
                <c:pt idx="602">
                  <c:v>-3.9232582393459547</c:v>
                </c:pt>
                <c:pt idx="603">
                  <c:v>-6.489247639345658</c:v>
                </c:pt>
                <c:pt idx="604">
                  <c:v>-9.5096149393455267</c:v>
                </c:pt>
                <c:pt idx="605">
                  <c:v>-11.191273224402948</c:v>
                </c:pt>
                <c:pt idx="606">
                  <c:v>-12.923473849549701</c:v>
                </c:pt>
                <c:pt idx="607">
                  <c:v>-14.04744333934577</c:v>
                </c:pt>
                <c:pt idx="608">
                  <c:v>-14.706296298529839</c:v>
                </c:pt>
                <c:pt idx="609">
                  <c:v>-15.782527139346152</c:v>
                </c:pt>
                <c:pt idx="610">
                  <c:v>-16.701283439345296</c:v>
                </c:pt>
                <c:pt idx="611">
                  <c:v>-21.381034539345663</c:v>
                </c:pt>
                <c:pt idx="612">
                  <c:v>-24.224320890365878</c:v>
                </c:pt>
                <c:pt idx="613">
                  <c:v>-25.086409239345404</c:v>
                </c:pt>
                <c:pt idx="614">
                  <c:v>-25.841347570114767</c:v>
                </c:pt>
                <c:pt idx="615">
                  <c:v>-23.064907954730533</c:v>
                </c:pt>
                <c:pt idx="616">
                  <c:v>-21.913756470659166</c:v>
                </c:pt>
                <c:pt idx="617">
                  <c:v>-20.626030739345481</c:v>
                </c:pt>
                <c:pt idx="618">
                  <c:v>-19.544140865118887</c:v>
                </c:pt>
                <c:pt idx="619">
                  <c:v>-19.428016039346172</c:v>
                </c:pt>
                <c:pt idx="620">
                  <c:v>-17.232299939345861</c:v>
                </c:pt>
                <c:pt idx="621">
                  <c:v>-16.645369439345689</c:v>
                </c:pt>
                <c:pt idx="622">
                  <c:v>-14.620903239345996</c:v>
                </c:pt>
                <c:pt idx="623">
                  <c:v>-11.562578839345882</c:v>
                </c:pt>
                <c:pt idx="624">
                  <c:v>-9.0990343919767227</c:v>
                </c:pt>
                <c:pt idx="625">
                  <c:v>-8.7491643393458958</c:v>
                </c:pt>
                <c:pt idx="626">
                  <c:v>-8.3703960393459962</c:v>
                </c:pt>
                <c:pt idx="627">
                  <c:v>-5.7106973393458125</c:v>
                </c:pt>
                <c:pt idx="628">
                  <c:v>-2.7839887393460612</c:v>
                </c:pt>
                <c:pt idx="629">
                  <c:v>7.7769460654508488E-2</c:v>
                </c:pt>
                <c:pt idx="630">
                  <c:v>3.3991125553916959</c:v>
                </c:pt>
                <c:pt idx="631">
                  <c:v>5.0677622606540895</c:v>
                </c:pt>
                <c:pt idx="632">
                  <c:v>6.9858440135955107</c:v>
                </c:pt>
                <c:pt idx="633">
                  <c:v>16.51014029701787</c:v>
                </c:pt>
                <c:pt idx="634">
                  <c:v>18.226926560654874</c:v>
                </c:pt>
                <c:pt idx="635">
                  <c:v>20.194454960654298</c:v>
                </c:pt>
                <c:pt idx="636">
                  <c:v>25.853026660654631</c:v>
                </c:pt>
                <c:pt idx="637">
                  <c:v>28.746098660654091</c:v>
                </c:pt>
                <c:pt idx="638">
                  <c:v>-104.49222822014613</c:v>
                </c:pt>
                <c:pt idx="639">
                  <c:v>37.160483083654142</c:v>
                </c:pt>
                <c:pt idx="640">
                  <c:v>39.16368756898747</c:v>
                </c:pt>
                <c:pt idx="641">
                  <c:v>48.18185341822997</c:v>
                </c:pt>
                <c:pt idx="642">
                  <c:v>49.859382525654119</c:v>
                </c:pt>
                <c:pt idx="643">
                  <c:v>52.420963371994425</c:v>
                </c:pt>
                <c:pt idx="644">
                  <c:v>54.496086900654205</c:v>
                </c:pt>
                <c:pt idx="645">
                  <c:v>56.260413190654212</c:v>
                </c:pt>
                <c:pt idx="646">
                  <c:v>57.043941450654067</c:v>
                </c:pt>
                <c:pt idx="647">
                  <c:v>57.870083200654157</c:v>
                </c:pt>
                <c:pt idx="648">
                  <c:v>57.768192691266492</c:v>
                </c:pt>
                <c:pt idx="649">
                  <c:v>57.494766718346419</c:v>
                </c:pt>
                <c:pt idx="650">
                  <c:v>45.536065847467391</c:v>
                </c:pt>
                <c:pt idx="651">
                  <c:v>42.994200590654195</c:v>
                </c:pt>
                <c:pt idx="652">
                  <c:v>40.316959750654135</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-11.509198539345755</c:v>
                </c:pt>
                <c:pt idx="664">
                  <c:v>-13.469528739345682</c:v>
                </c:pt>
                <c:pt idx="665">
                  <c:v>-15.870588339345696</c:v>
                </c:pt>
                <c:pt idx="666">
                  <c:v>-16.632718339345729</c:v>
                </c:pt>
                <c:pt idx="667">
                  <c:v>-20.116293539345786</c:v>
                </c:pt>
                <c:pt idx="668">
                  <c:v>-22.252735139345663</c:v>
                </c:pt>
                <c:pt idx="669">
                  <c:v>-24.036016806012491</c:v>
                </c:pt>
                <c:pt idx="670">
                  <c:v>-25.529186196488755</c:v>
                </c:pt>
                <c:pt idx="671">
                  <c:v>-25.089513939346098</c:v>
                </c:pt>
                <c:pt idx="672">
                  <c:v>-24.620261196488798</c:v>
                </c:pt>
                <c:pt idx="673">
                  <c:v>-24.774743339345452</c:v>
                </c:pt>
                <c:pt idx="674">
                  <c:v>-25.439502739345549</c:v>
                </c:pt>
                <c:pt idx="675">
                  <c:v>-25.610402939345839</c:v>
                </c:pt>
                <c:pt idx="676">
                  <c:v>-25.108962039345442</c:v>
                </c:pt>
                <c:pt idx="677">
                  <c:v>-24.216929839345426</c:v>
                </c:pt>
                <c:pt idx="678">
                  <c:v>-15.376473339345957</c:v>
                </c:pt>
                <c:pt idx="679">
                  <c:v>-13.943966432129002</c:v>
                </c:pt>
                <c:pt idx="680">
                  <c:v>-11.283023139345568</c:v>
                </c:pt>
                <c:pt idx="681">
                  <c:v>-9.3303601393452027</c:v>
                </c:pt>
                <c:pt idx="682">
                  <c:v>-8.2209639393462908</c:v>
                </c:pt>
                <c:pt idx="683">
                  <c:v>-7.4348494931922078</c:v>
                </c:pt>
                <c:pt idx="684">
                  <c:v>2.4203171691288503</c:v>
                </c:pt>
                <c:pt idx="685">
                  <c:v>5.2058408606538364</c:v>
                </c:pt>
                <c:pt idx="686">
                  <c:v>7.802432960654528</c:v>
                </c:pt>
                <c:pt idx="687">
                  <c:v>11.844221660654311</c:v>
                </c:pt>
                <c:pt idx="688">
                  <c:v>14.901717160655021</c:v>
                </c:pt>
                <c:pt idx="689">
                  <c:v>18.109394007592641</c:v>
                </c:pt>
                <c:pt idx="690">
                  <c:v>21.039958660653895</c:v>
                </c:pt>
                <c:pt idx="691">
                  <c:v>22.64463560802244</c:v>
                </c:pt>
                <c:pt idx="692">
                  <c:v>29.875270871180476</c:v>
                </c:pt>
                <c:pt idx="693">
                  <c:v>31.384063960654068</c:v>
                </c:pt>
                <c:pt idx="694">
                  <c:v>105.46836561615405</c:v>
                </c:pt>
                <c:pt idx="695">
                  <c:v>37.348999016350405</c:v>
                </c:pt>
                <c:pt idx="696">
                  <c:v>41.417434715654089</c:v>
                </c:pt>
                <c:pt idx="697">
                  <c:v>44.29711775565422</c:v>
                </c:pt>
                <c:pt idx="698">
                  <c:v>45.888585385654196</c:v>
                </c:pt>
                <c:pt idx="699">
                  <c:v>47.890604660654141</c:v>
                </c:pt>
                <c:pt idx="700">
                  <c:v>49.350086300654119</c:v>
                </c:pt>
                <c:pt idx="701">
                  <c:v>50.86502003820523</c:v>
                </c:pt>
                <c:pt idx="702">
                  <c:v>52.215271570654224</c:v>
                </c:pt>
                <c:pt idx="703">
                  <c:v>52.858397490654099</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-114.44361911954576</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-7.4558758393456959</c:v>
                </c:pt>
                <c:pt idx="720">
                  <c:v>-11.417521939345534</c:v>
                </c:pt>
                <c:pt idx="721">
                  <c:v>-16.48418983934608</c:v>
                </c:pt>
                <c:pt idx="722">
                  <c:v>-19.931560139345606</c:v>
                </c:pt>
                <c:pt idx="723">
                  <c:v>-21.943242318938022</c:v>
                </c:pt>
                <c:pt idx="724">
                  <c:v>-23.821813339345624</c:v>
                </c:pt>
                <c:pt idx="725">
                  <c:v>-28.387936962534411</c:v>
                </c:pt>
                <c:pt idx="726">
                  <c:v>-31.015922139345662</c:v>
                </c:pt>
                <c:pt idx="727">
                  <c:v>-33.585175439345505</c:v>
                </c:pt>
                <c:pt idx="728">
                  <c:v>-37.889610639345904</c:v>
                </c:pt>
                <c:pt idx="729">
                  <c:v>-37.769621502611074</c:v>
                </c:pt>
                <c:pt idx="730">
                  <c:v>-39.126715739345919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-59.900204539345644</c:v>
                </c:pt>
                <c:pt idx="744">
                  <c:v>-59.70466863934562</c:v>
                </c:pt>
                <c:pt idx="745">
                  <c:v>-58.864293756012529</c:v>
                </c:pt>
                <c:pt idx="746">
                  <c:v>-58.128814339345361</c:v>
                </c:pt>
                <c:pt idx="747">
                  <c:v>-57.325438339345567</c:v>
                </c:pt>
                <c:pt idx="748">
                  <c:v>-56.598423339345871</c:v>
                </c:pt>
                <c:pt idx="749">
                  <c:v>-49.164984062237117</c:v>
                </c:pt>
                <c:pt idx="750">
                  <c:v>-46.565164539345446</c:v>
                </c:pt>
                <c:pt idx="751">
                  <c:v>-44.224690278121408</c:v>
                </c:pt>
                <c:pt idx="752">
                  <c:v>-41.797431539345155</c:v>
                </c:pt>
                <c:pt idx="753">
                  <c:v>-42.725321339345228</c:v>
                </c:pt>
                <c:pt idx="754">
                  <c:v>-41.60420423934579</c:v>
                </c:pt>
                <c:pt idx="755">
                  <c:v>-39.179451739346213</c:v>
                </c:pt>
                <c:pt idx="756">
                  <c:v>-38.042063339345759</c:v>
                </c:pt>
                <c:pt idx="757">
                  <c:v>-25.965403339345723</c:v>
                </c:pt>
                <c:pt idx="758">
                  <c:v>-24.757735254239549</c:v>
                </c:pt>
                <c:pt idx="759">
                  <c:v>-22.551443539345499</c:v>
                </c:pt>
                <c:pt idx="760">
                  <c:v>-20.402612339345946</c:v>
                </c:pt>
                <c:pt idx="761">
                  <c:v>-20.162455539345864</c:v>
                </c:pt>
                <c:pt idx="762">
                  <c:v>-18.448261483675687</c:v>
                </c:pt>
                <c:pt idx="763">
                  <c:v>-17.912394939345869</c:v>
                </c:pt>
                <c:pt idx="764">
                  <c:v>-16.660451884800292</c:v>
                </c:pt>
                <c:pt idx="765">
                  <c:v>-7.9501778393459821</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5.8003072667150279</c:v>
                </c:pt>
                <c:pt idx="774">
                  <c:v>5.9748091606540514</c:v>
                </c:pt>
                <c:pt idx="775">
                  <c:v>5.9647946606546043</c:v>
                </c:pt>
                <c:pt idx="776">
                  <c:v>6.0244847606541496</c:v>
                </c:pt>
                <c:pt idx="777">
                  <c:v>5.294052227665289</c:v>
                </c:pt>
                <c:pt idx="778">
                  <c:v>5.3213268606541515</c:v>
                </c:pt>
                <c:pt idx="779">
                  <c:v>3.5951346018304706</c:v>
                </c:pt>
                <c:pt idx="780">
                  <c:v>4.1660589333813505</c:v>
                </c:pt>
                <c:pt idx="781">
                  <c:v>3.7790919606545685</c:v>
                </c:pt>
                <c:pt idx="782">
                  <c:v>1.4037185606541698</c:v>
                </c:pt>
                <c:pt idx="783">
                  <c:v>0.69654951779710961</c:v>
                </c:pt>
                <c:pt idx="784">
                  <c:v>-1.4107202393457778</c:v>
                </c:pt>
                <c:pt idx="785">
                  <c:v>-3.8120164393458138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-20.758207039345859</c:v>
                </c:pt>
                <c:pt idx="794">
                  <c:v>-24.741999239345677</c:v>
                </c:pt>
                <c:pt idx="795">
                  <c:v>-26.723793629200987</c:v>
                </c:pt>
                <c:pt idx="796">
                  <c:v>-33.309266031653223</c:v>
                </c:pt>
                <c:pt idx="797">
                  <c:v>-33.949069639345325</c:v>
                </c:pt>
                <c:pt idx="798">
                  <c:v>-34.847887539345727</c:v>
                </c:pt>
                <c:pt idx="799">
                  <c:v>-37.955328639345737</c:v>
                </c:pt>
                <c:pt idx="800">
                  <c:v>-41.425212039345581</c:v>
                </c:pt>
                <c:pt idx="801">
                  <c:v>-42.849947639345942</c:v>
                </c:pt>
                <c:pt idx="802">
                  <c:v>-45.579569257713324</c:v>
                </c:pt>
                <c:pt idx="803">
                  <c:v>-45.667322639345969</c:v>
                </c:pt>
                <c:pt idx="804">
                  <c:v>-46.066930339346015</c:v>
                </c:pt>
                <c:pt idx="805">
                  <c:v>-47.231083339345595</c:v>
                </c:pt>
                <c:pt idx="806">
                  <c:v>-48.572892539346164</c:v>
                </c:pt>
                <c:pt idx="807">
                  <c:v>-49.288700239346205</c:v>
                </c:pt>
                <c:pt idx="808">
                  <c:v>-51.155276214345406</c:v>
                </c:pt>
                <c:pt idx="809">
                  <c:v>-52.580467739345735</c:v>
                </c:pt>
                <c:pt idx="810">
                  <c:v>-52.517485039345637</c:v>
                </c:pt>
                <c:pt idx="811">
                  <c:v>-52.09531973934611</c:v>
                </c:pt>
                <c:pt idx="812">
                  <c:v>-50.785689739345742</c:v>
                </c:pt>
                <c:pt idx="813">
                  <c:v>-48.811359318727398</c:v>
                </c:pt>
                <c:pt idx="814">
                  <c:v>-47.252656739345014</c:v>
                </c:pt>
                <c:pt idx="815">
                  <c:v>-46.027581139345429</c:v>
                </c:pt>
                <c:pt idx="816">
                  <c:v>-44.568661239345772</c:v>
                </c:pt>
                <c:pt idx="817">
                  <c:v>-43.507076339345524</c:v>
                </c:pt>
                <c:pt idx="818">
                  <c:v>-42.476991792954152</c:v>
                </c:pt>
                <c:pt idx="819">
                  <c:v>-41.423851939345298</c:v>
                </c:pt>
                <c:pt idx="820">
                  <c:v>-40.387906539345337</c:v>
                </c:pt>
                <c:pt idx="821">
                  <c:v>-38.877507339345804</c:v>
                </c:pt>
                <c:pt idx="822">
                  <c:v>-37.814760839345745</c:v>
                </c:pt>
                <c:pt idx="823">
                  <c:v>-36.313857729589998</c:v>
                </c:pt>
                <c:pt idx="824">
                  <c:v>-34.972344939345703</c:v>
                </c:pt>
                <c:pt idx="825">
                  <c:v>-33.094386639346077</c:v>
                </c:pt>
                <c:pt idx="826">
                  <c:v>-31.487165439345912</c:v>
                </c:pt>
                <c:pt idx="827">
                  <c:v>-30.121395239345702</c:v>
                </c:pt>
                <c:pt idx="828">
                  <c:v>-28.498682926974666</c:v>
                </c:pt>
                <c:pt idx="829">
                  <c:v>-26.832600239345041</c:v>
                </c:pt>
                <c:pt idx="830">
                  <c:v>-26.235181239345629</c:v>
                </c:pt>
                <c:pt idx="831">
                  <c:v>-24.869559239345211</c:v>
                </c:pt>
                <c:pt idx="832">
                  <c:v>-24.287463139345487</c:v>
                </c:pt>
                <c:pt idx="833">
                  <c:v>-22.40850004037647</c:v>
                </c:pt>
                <c:pt idx="834">
                  <c:v>-20.784428539345857</c:v>
                </c:pt>
                <c:pt idx="835">
                  <c:v>-20.340160539346016</c:v>
                </c:pt>
                <c:pt idx="836">
                  <c:v>-18.402386139345875</c:v>
                </c:pt>
                <c:pt idx="837">
                  <c:v>-16.161890339345916</c:v>
                </c:pt>
                <c:pt idx="838">
                  <c:v>-14.017723839345479</c:v>
                </c:pt>
                <c:pt idx="839">
                  <c:v>-12.155665056517376</c:v>
                </c:pt>
                <c:pt idx="840">
                  <c:v>-9.2763952393464226</c:v>
                </c:pt>
                <c:pt idx="841">
                  <c:v>-7.3674782393451226</c:v>
                </c:pt>
                <c:pt idx="842">
                  <c:v>-5.6729533393460656</c:v>
                </c:pt>
                <c:pt idx="843">
                  <c:v>-5.8082739393453284</c:v>
                </c:pt>
                <c:pt idx="844">
                  <c:v>-4.95776839089213</c:v>
                </c:pt>
                <c:pt idx="845">
                  <c:v>-4.6511157393456326</c:v>
                </c:pt>
                <c:pt idx="846">
                  <c:v>-2.0598252393455661</c:v>
                </c:pt>
                <c:pt idx="847">
                  <c:v>-0.37540593934619437</c:v>
                </c:pt>
                <c:pt idx="848">
                  <c:v>1.2720179606545265</c:v>
                </c:pt>
                <c:pt idx="849">
                  <c:v>3.1990366606542007</c:v>
                </c:pt>
                <c:pt idx="850">
                  <c:v>4.9296689606545199</c:v>
                </c:pt>
                <c:pt idx="851">
                  <c:v>5.9424942995433412</c:v>
                </c:pt>
                <c:pt idx="852">
                  <c:v>11.838267771765345</c:v>
                </c:pt>
                <c:pt idx="853">
                  <c:v>11.59645626065447</c:v>
                </c:pt>
                <c:pt idx="854">
                  <c:v>10.975043860654655</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-6.1771184393458496</c:v>
                </c:pt>
                <c:pt idx="863">
                  <c:v>-9.1544509393454216</c:v>
                </c:pt>
                <c:pt idx="864">
                  <c:v>-11.61100363934554</c:v>
                </c:pt>
                <c:pt idx="865">
                  <c:v>-14.679454739345568</c:v>
                </c:pt>
                <c:pt idx="866">
                  <c:v>-16.174965298108493</c:v>
                </c:pt>
                <c:pt idx="867">
                  <c:v>-17.124913339345767</c:v>
                </c:pt>
                <c:pt idx="868">
                  <c:v>-19.830203339345729</c:v>
                </c:pt>
                <c:pt idx="869">
                  <c:v>-20.320553844396102</c:v>
                </c:pt>
                <c:pt idx="870">
                  <c:v>-21.662514939345268</c:v>
                </c:pt>
                <c:pt idx="871">
                  <c:v>-22.966295639345589</c:v>
                </c:pt>
                <c:pt idx="872">
                  <c:v>-25.307714339345829</c:v>
                </c:pt>
                <c:pt idx="873">
                  <c:v>-27.440777589345757</c:v>
                </c:pt>
                <c:pt idx="874">
                  <c:v>-28.877474339345781</c:v>
                </c:pt>
                <c:pt idx="875">
                  <c:v>-29.964947739346286</c:v>
                </c:pt>
                <c:pt idx="876">
                  <c:v>-30.507539436906526</c:v>
                </c:pt>
                <c:pt idx="877">
                  <c:v>-34.345863339345776</c:v>
                </c:pt>
                <c:pt idx="878">
                  <c:v>-35.077392193512992</c:v>
                </c:pt>
                <c:pt idx="879">
                  <c:v>-35.823753839346224</c:v>
                </c:pt>
                <c:pt idx="880">
                  <c:v>-37.958125504294557</c:v>
                </c:pt>
                <c:pt idx="881">
                  <c:v>-41.985165739346002</c:v>
                </c:pt>
                <c:pt idx="882">
                  <c:v>-43.2735044393458</c:v>
                </c:pt>
                <c:pt idx="883">
                  <c:v>-44.93138813934587</c:v>
                </c:pt>
                <c:pt idx="884">
                  <c:v>-44.249517874229639</c:v>
                </c:pt>
                <c:pt idx="885">
                  <c:v>-44.996043439345584</c:v>
                </c:pt>
                <c:pt idx="886">
                  <c:v>-45.599124172679772</c:v>
                </c:pt>
                <c:pt idx="887">
                  <c:v>-46.740260739345956</c:v>
                </c:pt>
                <c:pt idx="888">
                  <c:v>-48.332567639345825</c:v>
                </c:pt>
                <c:pt idx="889">
                  <c:v>-49.855791739345754</c:v>
                </c:pt>
                <c:pt idx="890">
                  <c:v>-49.375704737195349</c:v>
                </c:pt>
                <c:pt idx="891">
                  <c:v>-48.396786672679241</c:v>
                </c:pt>
                <c:pt idx="892">
                  <c:v>-38.370380244107835</c:v>
                </c:pt>
                <c:pt idx="893">
                  <c:v>-35.9460008393458</c:v>
                </c:pt>
                <c:pt idx="894">
                  <c:v>-34.014829539345662</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-33.001665775459443</c:v>
                </c:pt>
                <c:pt idx="7">
                  <c:v>-33.003229736997525</c:v>
                </c:pt>
                <c:pt idx="8">
                  <c:v>-33.004298282147829</c:v>
                </c:pt>
                <c:pt idx="9">
                  <c:v>-33.825295520174357</c:v>
                </c:pt>
                <c:pt idx="10">
                  <c:v>-33.575527948349261</c:v>
                </c:pt>
                <c:pt idx="11">
                  <c:v>-33.565663333804252</c:v>
                </c:pt>
                <c:pt idx="12">
                  <c:v>-34.230016709841493</c:v>
                </c:pt>
                <c:pt idx="13">
                  <c:v>-34.913992460454246</c:v>
                </c:pt>
                <c:pt idx="14">
                  <c:v>-35.320112472864082</c:v>
                </c:pt>
                <c:pt idx="15">
                  <c:v>-35.741478681756213</c:v>
                </c:pt>
                <c:pt idx="16">
                  <c:v>-35.313725487079999</c:v>
                </c:pt>
                <c:pt idx="17">
                  <c:v>-34.734714869375821</c:v>
                </c:pt>
                <c:pt idx="18">
                  <c:v>-34.18937313794828</c:v>
                </c:pt>
                <c:pt idx="19">
                  <c:v>-33.694928154832326</c:v>
                </c:pt>
                <c:pt idx="20">
                  <c:v>-32.990455765429843</c:v>
                </c:pt>
                <c:pt idx="21">
                  <c:v>-32.339721483033401</c:v>
                </c:pt>
                <c:pt idx="22">
                  <c:v>-32.026924318419873</c:v>
                </c:pt>
                <c:pt idx="23">
                  <c:v>-32.024665802534287</c:v>
                </c:pt>
                <c:pt idx="24">
                  <c:v>-32.34940638771215</c:v>
                </c:pt>
                <c:pt idx="25">
                  <c:v>-32.60328300134195</c:v>
                </c:pt>
                <c:pt idx="26">
                  <c:v>-32.765323016339345</c:v>
                </c:pt>
                <c:pt idx="27">
                  <c:v>-32.903592758769321</c:v>
                </c:pt>
                <c:pt idx="28">
                  <c:v>-32.869724734532838</c:v>
                </c:pt>
                <c:pt idx="29">
                  <c:v>-32.44099527815083</c:v>
                </c:pt>
                <c:pt idx="30">
                  <c:v>-31.695398471537736</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-31.256007848771521</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-32.847163860794403</c:v>
                </c:pt>
                <c:pt idx="54">
                  <c:v>-34.822053864330485</c:v>
                </c:pt>
                <c:pt idx="55">
                  <c:v>-36.70119736538976</c:v>
                </c:pt>
                <c:pt idx="56">
                  <c:v>-38.445985884887534</c:v>
                </c:pt>
                <c:pt idx="57">
                  <c:v>-39.64399499402856</c:v>
                </c:pt>
                <c:pt idx="58">
                  <c:v>-40.595073033015886</c:v>
                </c:pt>
                <c:pt idx="59">
                  <c:v>-41.484695154798978</c:v>
                </c:pt>
                <c:pt idx="60">
                  <c:v>-41.860691908021302</c:v>
                </c:pt>
                <c:pt idx="61">
                  <c:v>-41.245996739325562</c:v>
                </c:pt>
                <c:pt idx="62">
                  <c:v>-40.184076569103198</c:v>
                </c:pt>
                <c:pt idx="63">
                  <c:v>-38.407280265334727</c:v>
                </c:pt>
                <c:pt idx="64">
                  <c:v>-35.975776634021393</c:v>
                </c:pt>
                <c:pt idx="65">
                  <c:v>-32.912456826492004</c:v>
                </c:pt>
                <c:pt idx="66">
                  <c:v>-29.068443361190713</c:v>
                </c:pt>
                <c:pt idx="67">
                  <c:v>-25.168714980355748</c:v>
                </c:pt>
                <c:pt idx="68">
                  <c:v>-21.950222988930701</c:v>
                </c:pt>
                <c:pt idx="69">
                  <c:v>-16.754407625241242</c:v>
                </c:pt>
                <c:pt idx="70">
                  <c:v>-14.349962471343019</c:v>
                </c:pt>
                <c:pt idx="71">
                  <c:v>-12.256973943597748</c:v>
                </c:pt>
                <c:pt idx="72">
                  <c:v>-10.636632077905768</c:v>
                </c:pt>
                <c:pt idx="73">
                  <c:v>-9.4989860557017778</c:v>
                </c:pt>
                <c:pt idx="74">
                  <c:v>-8.7632101504232729</c:v>
                </c:pt>
                <c:pt idx="75">
                  <c:v>-8.4935773528523004</c:v>
                </c:pt>
                <c:pt idx="76">
                  <c:v>-8.623808721539012</c:v>
                </c:pt>
                <c:pt idx="77">
                  <c:v>-11.472598662081054</c:v>
                </c:pt>
                <c:pt idx="78">
                  <c:v>-13.387538425670581</c:v>
                </c:pt>
                <c:pt idx="79">
                  <c:v>-15.932375841228296</c:v>
                </c:pt>
                <c:pt idx="80">
                  <c:v>-18.643823730812301</c:v>
                </c:pt>
                <c:pt idx="81">
                  <c:v>-21.373247464035273</c:v>
                </c:pt>
                <c:pt idx="82">
                  <c:v>-24.129413968152733</c:v>
                </c:pt>
                <c:pt idx="83">
                  <c:v>-26.84354293465902</c:v>
                </c:pt>
                <c:pt idx="84">
                  <c:v>-29.573491226410795</c:v>
                </c:pt>
                <c:pt idx="85">
                  <c:v>-32.134677382765801</c:v>
                </c:pt>
                <c:pt idx="86">
                  <c:v>-36.623441277622433</c:v>
                </c:pt>
                <c:pt idx="87">
                  <c:v>-38.655007887327827</c:v>
                </c:pt>
                <c:pt idx="88">
                  <c:v>-40.359842532256422</c:v>
                </c:pt>
                <c:pt idx="89">
                  <c:v>-41.811087127936545</c:v>
                </c:pt>
                <c:pt idx="90">
                  <c:v>-43.101904240392344</c:v>
                </c:pt>
                <c:pt idx="91">
                  <c:v>-44.231298179823</c:v>
                </c:pt>
                <c:pt idx="92">
                  <c:v>-45.192075694559996</c:v>
                </c:pt>
                <c:pt idx="93">
                  <c:v>-46.033287864017993</c:v>
                </c:pt>
                <c:pt idx="94">
                  <c:v>-46.69089483453935</c:v>
                </c:pt>
                <c:pt idx="95">
                  <c:v>-47.441392377772786</c:v>
                </c:pt>
                <c:pt idx="96">
                  <c:v>-47.869106716262294</c:v>
                </c:pt>
                <c:pt idx="97">
                  <c:v>-48.184342106627014</c:v>
                </c:pt>
                <c:pt idx="98">
                  <c:v>-48.079838390942314</c:v>
                </c:pt>
                <c:pt idx="99">
                  <c:v>-47.400603095177296</c:v>
                </c:pt>
                <c:pt idx="100">
                  <c:v>-46.236777716794506</c:v>
                </c:pt>
                <c:pt idx="101">
                  <c:v>-44.58254354174845</c:v>
                </c:pt>
                <c:pt idx="102">
                  <c:v>-42.320666595998375</c:v>
                </c:pt>
                <c:pt idx="103">
                  <c:v>-39.628821652896448</c:v>
                </c:pt>
                <c:pt idx="104">
                  <c:v>-34.798934432900339</c:v>
                </c:pt>
                <c:pt idx="105">
                  <c:v>-33.428282426658306</c:v>
                </c:pt>
                <c:pt idx="106">
                  <c:v>-32.526760597520763</c:v>
                </c:pt>
                <c:pt idx="107">
                  <c:v>-31.41472080273298</c:v>
                </c:pt>
                <c:pt idx="108">
                  <c:v>-29.751209712974799</c:v>
                </c:pt>
                <c:pt idx="109">
                  <c:v>-27.66904749040981</c:v>
                </c:pt>
                <c:pt idx="110">
                  <c:v>-25.344330375783741</c:v>
                </c:pt>
                <c:pt idx="111">
                  <c:v>-22.80736133814953</c:v>
                </c:pt>
                <c:pt idx="112">
                  <c:v>-20.16796253382654</c:v>
                </c:pt>
                <c:pt idx="113">
                  <c:v>-15.708457347990512</c:v>
                </c:pt>
                <c:pt idx="114">
                  <c:v>-14.198569051660058</c:v>
                </c:pt>
                <c:pt idx="115">
                  <c:v>-13.211558753487051</c:v>
                </c:pt>
                <c:pt idx="116">
                  <c:v>-12.639493679259322</c:v>
                </c:pt>
                <c:pt idx="117">
                  <c:v>-12.381158318139303</c:v>
                </c:pt>
                <c:pt idx="118">
                  <c:v>-12.559513074770297</c:v>
                </c:pt>
                <c:pt idx="119">
                  <c:v>-13.24186657956427</c:v>
                </c:pt>
                <c:pt idx="120">
                  <c:v>-14.187504752332813</c:v>
                </c:pt>
                <c:pt idx="121">
                  <c:v>-15.290253061337495</c:v>
                </c:pt>
                <c:pt idx="122">
                  <c:v>-18.904179613670227</c:v>
                </c:pt>
                <c:pt idx="123">
                  <c:v>-21.125743265119244</c:v>
                </c:pt>
                <c:pt idx="124">
                  <c:v>-23.181386139867016</c:v>
                </c:pt>
                <c:pt idx="125">
                  <c:v>-25.545964845617277</c:v>
                </c:pt>
                <c:pt idx="126">
                  <c:v>-28.079232831412984</c:v>
                </c:pt>
                <c:pt idx="127">
                  <c:v>-30.739754830545014</c:v>
                </c:pt>
                <c:pt idx="128">
                  <c:v>-33.480043725136198</c:v>
                </c:pt>
                <c:pt idx="129">
                  <c:v>-36.24894048761125</c:v>
                </c:pt>
                <c:pt idx="130">
                  <c:v>-38.931916505966484</c:v>
                </c:pt>
                <c:pt idx="131">
                  <c:v>-43.772285182481312</c:v>
                </c:pt>
                <c:pt idx="132">
                  <c:v>-45.897704055533744</c:v>
                </c:pt>
                <c:pt idx="133">
                  <c:v>-47.962123571582474</c:v>
                </c:pt>
                <c:pt idx="134">
                  <c:v>-49.570084884603155</c:v>
                </c:pt>
                <c:pt idx="135">
                  <c:v>-50.545894886793434</c:v>
                </c:pt>
                <c:pt idx="136">
                  <c:v>-50.985596359058036</c:v>
                </c:pt>
                <c:pt idx="137">
                  <c:v>-51.197760855644397</c:v>
                </c:pt>
                <c:pt idx="138">
                  <c:v>-51.416560046208296</c:v>
                </c:pt>
                <c:pt idx="139">
                  <c:v>-51.489896242672494</c:v>
                </c:pt>
                <c:pt idx="140">
                  <c:v>-49.775532117814144</c:v>
                </c:pt>
                <c:pt idx="141">
                  <c:v>-48.490533719403871</c:v>
                </c:pt>
                <c:pt idx="142">
                  <c:v>-47.089981877051244</c:v>
                </c:pt>
                <c:pt idx="143">
                  <c:v>-45.4630587446389</c:v>
                </c:pt>
                <c:pt idx="144">
                  <c:v>-43.837757858045045</c:v>
                </c:pt>
                <c:pt idx="145">
                  <c:v>-42.326048177936492</c:v>
                </c:pt>
                <c:pt idx="146">
                  <c:v>-40.832382339794783</c:v>
                </c:pt>
                <c:pt idx="147">
                  <c:v>-35.764039555494776</c:v>
                </c:pt>
                <c:pt idx="148">
                  <c:v>-33.804366606301514</c:v>
                </c:pt>
                <c:pt idx="149">
                  <c:v>-31.592560714882588</c:v>
                </c:pt>
                <c:pt idx="150">
                  <c:v>-29.048714132099988</c:v>
                </c:pt>
                <c:pt idx="151">
                  <c:v>-25.939631450004015</c:v>
                </c:pt>
                <c:pt idx="152">
                  <c:v>-22.540769037233247</c:v>
                </c:pt>
                <c:pt idx="153">
                  <c:v>-19.124202774133529</c:v>
                </c:pt>
                <c:pt idx="154">
                  <c:v>-15.950531394734272</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-29.640984423713107</c:v>
                </c:pt>
                <c:pt idx="166">
                  <c:v>-33.189404301317936</c:v>
                </c:pt>
                <c:pt idx="167">
                  <c:v>-36.314811439094342</c:v>
                </c:pt>
                <c:pt idx="168">
                  <c:v>-39.340673882087245</c:v>
                </c:pt>
                <c:pt idx="169">
                  <c:v>-42.30609552576874</c:v>
                </c:pt>
                <c:pt idx="170">
                  <c:v>-45.261297992196255</c:v>
                </c:pt>
                <c:pt idx="171">
                  <c:v>-48.201919674347245</c:v>
                </c:pt>
                <c:pt idx="172">
                  <c:v>-50.948687838167004</c:v>
                </c:pt>
                <c:pt idx="173">
                  <c:v>-55.964686481179484</c:v>
                </c:pt>
                <c:pt idx="174">
                  <c:v>-58.503195195234809</c:v>
                </c:pt>
                <c:pt idx="175">
                  <c:v>-60.79969786087355</c:v>
                </c:pt>
                <c:pt idx="176">
                  <c:v>-62.817625948843784</c:v>
                </c:pt>
                <c:pt idx="177">
                  <c:v>-64.808558700702719</c:v>
                </c:pt>
                <c:pt idx="178">
                  <c:v>-66.883775379791544</c:v>
                </c:pt>
                <c:pt idx="179">
                  <c:v>-68.890362318100458</c:v>
                </c:pt>
                <c:pt idx="180">
                  <c:v>-70.895001590021536</c:v>
                </c:pt>
                <c:pt idx="181">
                  <c:v>-72.722582930562538</c:v>
                </c:pt>
                <c:pt idx="182">
                  <c:v>-75.563834770772814</c:v>
                </c:pt>
                <c:pt idx="183">
                  <c:v>-76.226157911025041</c:v>
                </c:pt>
                <c:pt idx="184">
                  <c:v>-76.483337300573098</c:v>
                </c:pt>
                <c:pt idx="185">
                  <c:v>-76.524180010425766</c:v>
                </c:pt>
                <c:pt idx="186">
                  <c:v>-76.437632710287303</c:v>
                </c:pt>
                <c:pt idx="187">
                  <c:v>-76.093731167757127</c:v>
                </c:pt>
                <c:pt idx="188">
                  <c:v>-75.28132114711903</c:v>
                </c:pt>
                <c:pt idx="189">
                  <c:v>-73.915186172648518</c:v>
                </c:pt>
                <c:pt idx="190">
                  <c:v>-72.138020735101279</c:v>
                </c:pt>
                <c:pt idx="191">
                  <c:v>-67.779930198060796</c:v>
                </c:pt>
                <c:pt idx="192">
                  <c:v>-65.473470634432289</c:v>
                </c:pt>
                <c:pt idx="193">
                  <c:v>-63.063478759800255</c:v>
                </c:pt>
                <c:pt idx="194">
                  <c:v>-60.678952258906087</c:v>
                </c:pt>
                <c:pt idx="195">
                  <c:v>-58.342918279735052</c:v>
                </c:pt>
                <c:pt idx="196">
                  <c:v>-55.995319727825134</c:v>
                </c:pt>
                <c:pt idx="197">
                  <c:v>-53.600146631616184</c:v>
                </c:pt>
                <c:pt idx="198">
                  <c:v>-51.057431735288745</c:v>
                </c:pt>
                <c:pt idx="199">
                  <c:v>-48.384373758735755</c:v>
                </c:pt>
                <c:pt idx="200">
                  <c:v>-43.583244974348744</c:v>
                </c:pt>
                <c:pt idx="201">
                  <c:v>-41.433536127224052</c:v>
                </c:pt>
                <c:pt idx="202">
                  <c:v>-39.445979006634786</c:v>
                </c:pt>
                <c:pt idx="203">
                  <c:v>-37.589168099214007</c:v>
                </c:pt>
                <c:pt idx="204">
                  <c:v>-35.71811639915564</c:v>
                </c:pt>
                <c:pt idx="205">
                  <c:v>-33.749491955817483</c:v>
                </c:pt>
                <c:pt idx="206">
                  <c:v>-31.799775904614307</c:v>
                </c:pt>
                <c:pt idx="207">
                  <c:v>-29.982127176946264</c:v>
                </c:pt>
                <c:pt idx="208">
                  <c:v>-28.242433675005234</c:v>
                </c:pt>
                <c:pt idx="209">
                  <c:v>-20.825676358862779</c:v>
                </c:pt>
                <c:pt idx="210">
                  <c:v>-18.784604554344984</c:v>
                </c:pt>
                <c:pt idx="211">
                  <c:v>-16.665431813397227</c:v>
                </c:pt>
                <c:pt idx="212">
                  <c:v>-14.427495136033825</c:v>
                </c:pt>
                <c:pt idx="213">
                  <c:v>-12.259800731222304</c:v>
                </c:pt>
                <c:pt idx="214">
                  <c:v>-10.318871035367296</c:v>
                </c:pt>
                <c:pt idx="215">
                  <c:v>-8.4300572006990251</c:v>
                </c:pt>
                <c:pt idx="216">
                  <c:v>-1.9469752086667451</c:v>
                </c:pt>
                <c:pt idx="217">
                  <c:v>0.62818460403821064</c:v>
                </c:pt>
                <c:pt idx="218">
                  <c:v>3.3170521917899629</c:v>
                </c:pt>
                <c:pt idx="219">
                  <c:v>6.1121914517477078</c:v>
                </c:pt>
                <c:pt idx="220">
                  <c:v>8.9431561163762048</c:v>
                </c:pt>
                <c:pt idx="221">
                  <c:v>11.75335214890425</c:v>
                </c:pt>
                <c:pt idx="222">
                  <c:v>14.465669445678223</c:v>
                </c:pt>
                <c:pt idx="223">
                  <c:v>21.614741630637184</c:v>
                </c:pt>
                <c:pt idx="224">
                  <c:v>23.526932318976428</c:v>
                </c:pt>
                <c:pt idx="225">
                  <c:v>25.314579213042236</c:v>
                </c:pt>
                <c:pt idx="226">
                  <c:v>27.03916251515551</c:v>
                </c:pt>
                <c:pt idx="227">
                  <c:v>28.728872389185955</c:v>
                </c:pt>
                <c:pt idx="228">
                  <c:v>30.290997972288494</c:v>
                </c:pt>
                <c:pt idx="229">
                  <c:v>31.579313717687967</c:v>
                </c:pt>
                <c:pt idx="230">
                  <c:v>32.518059774237706</c:v>
                </c:pt>
                <c:pt idx="231">
                  <c:v>33.044347402828393</c:v>
                </c:pt>
                <c:pt idx="232">
                  <c:v>31.201913284700186</c:v>
                </c:pt>
                <c:pt idx="233">
                  <c:v>29.72195882364479</c:v>
                </c:pt>
                <c:pt idx="234">
                  <c:v>27.92576356837791</c:v>
                </c:pt>
                <c:pt idx="235">
                  <c:v>25.728883309896958</c:v>
                </c:pt>
                <c:pt idx="236">
                  <c:v>23.034527285692491</c:v>
                </c:pt>
                <c:pt idx="237">
                  <c:v>20.147852562553737</c:v>
                </c:pt>
                <c:pt idx="238">
                  <c:v>17.517609247358507</c:v>
                </c:pt>
                <c:pt idx="239">
                  <c:v>14.962581796686981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-15.103490797184314</c:v>
                </c:pt>
                <c:pt idx="248">
                  <c:v>-17.805875481085522</c:v>
                </c:pt>
                <c:pt idx="249">
                  <c:v>-28.557091079585064</c:v>
                </c:pt>
                <c:pt idx="250">
                  <c:v>-31.397930072805252</c:v>
                </c:pt>
                <c:pt idx="251">
                  <c:v>-34.206746710685032</c:v>
                </c:pt>
                <c:pt idx="252">
                  <c:v>-36.784451603656933</c:v>
                </c:pt>
                <c:pt idx="253">
                  <c:v>-39.221025967410753</c:v>
                </c:pt>
                <c:pt idx="254">
                  <c:v>-41.525018163147763</c:v>
                </c:pt>
                <c:pt idx="255">
                  <c:v>-43.672682203416443</c:v>
                </c:pt>
                <c:pt idx="256">
                  <c:v>-52.999065699538335</c:v>
                </c:pt>
                <c:pt idx="257">
                  <c:v>-55.45895377565904</c:v>
                </c:pt>
                <c:pt idx="258">
                  <c:v>-57.947891708793371</c:v>
                </c:pt>
                <c:pt idx="259">
                  <c:v>-60.445849134400305</c:v>
                </c:pt>
                <c:pt idx="260">
                  <c:v>-62.865035354346787</c:v>
                </c:pt>
                <c:pt idx="261">
                  <c:v>-64.735198219120988</c:v>
                </c:pt>
                <c:pt idx="262">
                  <c:v>-65.784543555735524</c:v>
                </c:pt>
                <c:pt idx="263">
                  <c:v>-65.089595789239823</c:v>
                </c:pt>
                <c:pt idx="264">
                  <c:v>-64.148328937539844</c:v>
                </c:pt>
                <c:pt idx="265">
                  <c:v>-62.922591081752785</c:v>
                </c:pt>
                <c:pt idx="266">
                  <c:v>-61.675210329651364</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-45.408286091646659</c:v>
                </c:pt>
                <c:pt idx="275">
                  <c:v>-43.327333267910781</c:v>
                </c:pt>
                <c:pt idx="276">
                  <c:v>-41.026104718494253</c:v>
                </c:pt>
                <c:pt idx="277">
                  <c:v>-38.287962628250284</c:v>
                </c:pt>
                <c:pt idx="278">
                  <c:v>-35.33802517519905</c:v>
                </c:pt>
                <c:pt idx="279">
                  <c:v>-32.317214036552294</c:v>
                </c:pt>
                <c:pt idx="280">
                  <c:v>-29.200476685562247</c:v>
                </c:pt>
                <c:pt idx="281">
                  <c:v>-22.602676657614325</c:v>
                </c:pt>
                <c:pt idx="282">
                  <c:v>-19.734312912730786</c:v>
                </c:pt>
                <c:pt idx="283">
                  <c:v>-17.224038075756823</c:v>
                </c:pt>
                <c:pt idx="284">
                  <c:v>-14.99769997029575</c:v>
                </c:pt>
                <c:pt idx="285">
                  <c:v>-12.873412783697573</c:v>
                </c:pt>
                <c:pt idx="286">
                  <c:v>-10.755187162315053</c:v>
                </c:pt>
                <c:pt idx="287">
                  <c:v>-8.6645300058067605</c:v>
                </c:pt>
                <c:pt idx="288">
                  <c:v>-6.5926646728705691</c:v>
                </c:pt>
                <c:pt idx="289">
                  <c:v>-4.6206645982628061</c:v>
                </c:pt>
                <c:pt idx="290">
                  <c:v>-0.18112177864077217</c:v>
                </c:pt>
                <c:pt idx="291">
                  <c:v>2.2395895466564819</c:v>
                </c:pt>
                <c:pt idx="292">
                  <c:v>4.6116432114347434</c:v>
                </c:pt>
                <c:pt idx="293">
                  <c:v>7.0285466303786848</c:v>
                </c:pt>
                <c:pt idx="294">
                  <c:v>9.5078336579980007</c:v>
                </c:pt>
                <c:pt idx="295">
                  <c:v>12.252576443055952</c:v>
                </c:pt>
                <c:pt idx="296">
                  <c:v>15.188375100960997</c:v>
                </c:pt>
                <c:pt idx="297">
                  <c:v>18.149303997988454</c:v>
                </c:pt>
                <c:pt idx="298">
                  <c:v>25.609682241373882</c:v>
                </c:pt>
                <c:pt idx="299">
                  <c:v>27.168029060263638</c:v>
                </c:pt>
                <c:pt idx="300">
                  <c:v>27.918021473062481</c:v>
                </c:pt>
                <c:pt idx="301">
                  <c:v>28.244530014762184</c:v>
                </c:pt>
                <c:pt idx="302">
                  <c:v>28.330285620085284</c:v>
                </c:pt>
                <c:pt idx="303">
                  <c:v>28.045984611816948</c:v>
                </c:pt>
                <c:pt idx="304">
                  <c:v>27.136060132180731</c:v>
                </c:pt>
                <c:pt idx="305">
                  <c:v>25.589166174491186</c:v>
                </c:pt>
                <c:pt idx="306">
                  <c:v>16.029009284632952</c:v>
                </c:pt>
                <c:pt idx="307">
                  <c:v>13.31212638585397</c:v>
                </c:pt>
                <c:pt idx="308">
                  <c:v>10.541971654316209</c:v>
                </c:pt>
                <c:pt idx="309">
                  <c:v>7.788243375950243</c:v>
                </c:pt>
                <c:pt idx="310">
                  <c:v>5.1214558166192168</c:v>
                </c:pt>
                <c:pt idx="311">
                  <c:v>2.3612385549782267</c:v>
                </c:pt>
                <c:pt idx="312">
                  <c:v>-0.40878989395128046</c:v>
                </c:pt>
                <c:pt idx="313">
                  <c:v>-3.2276314281485292</c:v>
                </c:pt>
                <c:pt idx="314">
                  <c:v>-11.176470801809803</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-41.956613263341197</c:v>
                </c:pt>
                <c:pt idx="327">
                  <c:v>-43.330169769581993</c:v>
                </c:pt>
                <c:pt idx="328">
                  <c:v>-44.610141148763034</c:v>
                </c:pt>
                <c:pt idx="329">
                  <c:v>-47.799393859260988</c:v>
                </c:pt>
                <c:pt idx="330">
                  <c:v>-48.76891887315923</c:v>
                </c:pt>
                <c:pt idx="331">
                  <c:v>-49.508080123754326</c:v>
                </c:pt>
                <c:pt idx="332">
                  <c:v>-49.79509620810893</c:v>
                </c:pt>
                <c:pt idx="333">
                  <c:v>-49.425637008396244</c:v>
                </c:pt>
                <c:pt idx="334">
                  <c:v>-48.399653954383254</c:v>
                </c:pt>
                <c:pt idx="335">
                  <c:v>-46.778996382169375</c:v>
                </c:pt>
                <c:pt idx="336">
                  <c:v>-45.001209245625475</c:v>
                </c:pt>
                <c:pt idx="337">
                  <c:v>-43.307142621596178</c:v>
                </c:pt>
                <c:pt idx="338">
                  <c:v>-41.632931509266186</c:v>
                </c:pt>
                <c:pt idx="339">
                  <c:v>-40.111226074980024</c:v>
                </c:pt>
                <c:pt idx="340">
                  <c:v>-38.89780563055956</c:v>
                </c:pt>
                <c:pt idx="341">
                  <c:v>-37.951744896754796</c:v>
                </c:pt>
                <c:pt idx="342">
                  <c:v>-37.070841131991457</c:v>
                </c:pt>
                <c:pt idx="343">
                  <c:v>-36.331888733403183</c:v>
                </c:pt>
                <c:pt idx="344">
                  <c:v>-35.787858398296194</c:v>
                </c:pt>
                <c:pt idx="345">
                  <c:v>-35.392856112472316</c:v>
                </c:pt>
                <c:pt idx="346">
                  <c:v>-31.379279102911767</c:v>
                </c:pt>
                <c:pt idx="347">
                  <c:v>-29.3269924313405</c:v>
                </c:pt>
                <c:pt idx="348">
                  <c:v>-27.199985311633291</c:v>
                </c:pt>
                <c:pt idx="349">
                  <c:v>-25.168132137546781</c:v>
                </c:pt>
                <c:pt idx="350">
                  <c:v>-23.250054736834791</c:v>
                </c:pt>
                <c:pt idx="351">
                  <c:v>-21.517025071012291</c:v>
                </c:pt>
                <c:pt idx="352">
                  <c:v>-19.915251605815531</c:v>
                </c:pt>
                <c:pt idx="353">
                  <c:v>-13.793527298448073</c:v>
                </c:pt>
                <c:pt idx="354">
                  <c:v>-12.4104753114408</c:v>
                </c:pt>
                <c:pt idx="355">
                  <c:v>-10.94483935539705</c:v>
                </c:pt>
                <c:pt idx="356">
                  <c:v>-9.0380545341128009</c:v>
                </c:pt>
                <c:pt idx="357">
                  <c:v>-7.0392582613534964</c:v>
                </c:pt>
                <c:pt idx="358">
                  <c:v>-5.1616350086215448</c:v>
                </c:pt>
                <c:pt idx="359">
                  <c:v>-3.2538204983740115</c:v>
                </c:pt>
                <c:pt idx="360">
                  <c:v>-1.3614464655468077</c:v>
                </c:pt>
                <c:pt idx="361">
                  <c:v>4.2722441296054399</c:v>
                </c:pt>
                <c:pt idx="362">
                  <c:v>6.0998060420527622</c:v>
                </c:pt>
                <c:pt idx="363">
                  <c:v>7.8766314879617418</c:v>
                </c:pt>
                <c:pt idx="364">
                  <c:v>9.523230422206721</c:v>
                </c:pt>
                <c:pt idx="365">
                  <c:v>11.09999507386642</c:v>
                </c:pt>
                <c:pt idx="366">
                  <c:v>12.537508864367453</c:v>
                </c:pt>
                <c:pt idx="367">
                  <c:v>13.678656800450199</c:v>
                </c:pt>
                <c:pt idx="368">
                  <c:v>14.532735224920724</c:v>
                </c:pt>
                <c:pt idx="369">
                  <c:v>15.354786437026963</c:v>
                </c:pt>
                <c:pt idx="370">
                  <c:v>16.084826197658558</c:v>
                </c:pt>
                <c:pt idx="371">
                  <c:v>16.499382859730705</c:v>
                </c:pt>
                <c:pt idx="372">
                  <c:v>16.572578202516183</c:v>
                </c:pt>
                <c:pt idx="373">
                  <c:v>16.473562923284192</c:v>
                </c:pt>
                <c:pt idx="374">
                  <c:v>16.033982876604966</c:v>
                </c:pt>
                <c:pt idx="375">
                  <c:v>15.240325823351931</c:v>
                </c:pt>
                <c:pt idx="376">
                  <c:v>14.154013681565971</c:v>
                </c:pt>
                <c:pt idx="377">
                  <c:v>12.864056262254245</c:v>
                </c:pt>
                <c:pt idx="378">
                  <c:v>11.623912475033459</c:v>
                </c:pt>
                <c:pt idx="379">
                  <c:v>9.9502404923017025</c:v>
                </c:pt>
                <c:pt idx="380">
                  <c:v>8.1584457002442168</c:v>
                </c:pt>
                <c:pt idx="381">
                  <c:v>6.4656564733717232</c:v>
                </c:pt>
                <c:pt idx="382">
                  <c:v>4.6749690826514438</c:v>
                </c:pt>
                <c:pt idx="383">
                  <c:v>2.7835567404590127</c:v>
                </c:pt>
                <c:pt idx="384">
                  <c:v>0.96149297851172832</c:v>
                </c:pt>
                <c:pt idx="385">
                  <c:v>-0.83316745735754694</c:v>
                </c:pt>
                <c:pt idx="386">
                  <c:v>-2.7474952359977491</c:v>
                </c:pt>
                <c:pt idx="387">
                  <c:v>-4.7053176592719881</c:v>
                </c:pt>
                <c:pt idx="388">
                  <c:v>-12.38728302465927</c:v>
                </c:pt>
                <c:pt idx="389">
                  <c:v>-14.259859830068557</c:v>
                </c:pt>
                <c:pt idx="390">
                  <c:v>-16.086654332816806</c:v>
                </c:pt>
                <c:pt idx="391">
                  <c:v>-17.740213381608235</c:v>
                </c:pt>
                <c:pt idx="392">
                  <c:v>-19.364897426229085</c:v>
                </c:pt>
                <c:pt idx="393">
                  <c:v>-21.045213816985196</c:v>
                </c:pt>
                <c:pt idx="394">
                  <c:v>-22.61707773202459</c:v>
                </c:pt>
                <c:pt idx="395">
                  <c:v>-24.12433837869003</c:v>
                </c:pt>
                <c:pt idx="396">
                  <c:v>-28.659933693263781</c:v>
                </c:pt>
                <c:pt idx="397">
                  <c:v>-30.157553148461034</c:v>
                </c:pt>
                <c:pt idx="398">
                  <c:v>-31.842775132861014</c:v>
                </c:pt>
                <c:pt idx="399">
                  <c:v>-33.610488802853006</c:v>
                </c:pt>
                <c:pt idx="400">
                  <c:v>-35.418166061460795</c:v>
                </c:pt>
                <c:pt idx="401">
                  <c:v>-37.244635143640778</c:v>
                </c:pt>
                <c:pt idx="402">
                  <c:v>-39.031670052756404</c:v>
                </c:pt>
                <c:pt idx="403">
                  <c:v>-40.699892455222745</c:v>
                </c:pt>
                <c:pt idx="404">
                  <c:v>-47.214078825171114</c:v>
                </c:pt>
                <c:pt idx="405">
                  <c:v>-49.362102285172895</c:v>
                </c:pt>
                <c:pt idx="406">
                  <c:v>-51.431898526136294</c:v>
                </c:pt>
                <c:pt idx="407">
                  <c:v>-53.332544069830796</c:v>
                </c:pt>
                <c:pt idx="408">
                  <c:v>-55.002383861091992</c:v>
                </c:pt>
                <c:pt idx="409">
                  <c:v>-56.311327384912744</c:v>
                </c:pt>
                <c:pt idx="410">
                  <c:v>-57.534015029999011</c:v>
                </c:pt>
                <c:pt idx="411">
                  <c:v>-59.0652839433791</c:v>
                </c:pt>
                <c:pt idx="412">
                  <c:v>-60.324268124406274</c:v>
                </c:pt>
                <c:pt idx="413">
                  <c:v>-61.212986839835537</c:v>
                </c:pt>
                <c:pt idx="414">
                  <c:v>-61.922340537764505</c:v>
                </c:pt>
                <c:pt idx="415">
                  <c:v>-62.566639264143021</c:v>
                </c:pt>
                <c:pt idx="416">
                  <c:v>-62.656197918796046</c:v>
                </c:pt>
                <c:pt idx="417">
                  <c:v>-62.135427868798786</c:v>
                </c:pt>
                <c:pt idx="418">
                  <c:v>-61.198478910910616</c:v>
                </c:pt>
                <c:pt idx="419">
                  <c:v>-59.743921825264806</c:v>
                </c:pt>
                <c:pt idx="420">
                  <c:v>-57.778099884434312</c:v>
                </c:pt>
                <c:pt idx="421">
                  <c:v>-55.530949433662144</c:v>
                </c:pt>
                <c:pt idx="422">
                  <c:v>-47.995180472909567</c:v>
                </c:pt>
                <c:pt idx="423">
                  <c:v>-45.670681924336805</c:v>
                </c:pt>
                <c:pt idx="424">
                  <c:v>-43.412000899989813</c:v>
                </c:pt>
                <c:pt idx="425">
                  <c:v>-41.08782777198595</c:v>
                </c:pt>
                <c:pt idx="426">
                  <c:v>-38.656023005220774</c:v>
                </c:pt>
                <c:pt idx="427">
                  <c:v>-36.270826235095505</c:v>
                </c:pt>
                <c:pt idx="428">
                  <c:v>-33.942811201574102</c:v>
                </c:pt>
                <c:pt idx="429">
                  <c:v>-31.610444275077235</c:v>
                </c:pt>
                <c:pt idx="430">
                  <c:v>-24.789692301550019</c:v>
                </c:pt>
                <c:pt idx="431">
                  <c:v>-23.03596685897827</c:v>
                </c:pt>
                <c:pt idx="432">
                  <c:v>-21.40483754429232</c:v>
                </c:pt>
                <c:pt idx="433">
                  <c:v>-19.642646309917456</c:v>
                </c:pt>
                <c:pt idx="434">
                  <c:v>-17.725336318904489</c:v>
                </c:pt>
                <c:pt idx="435">
                  <c:v>-15.857271688242747</c:v>
                </c:pt>
                <c:pt idx="436">
                  <c:v>-14.115028249012028</c:v>
                </c:pt>
                <c:pt idx="437">
                  <c:v>-9.0125065909770381</c:v>
                </c:pt>
                <c:pt idx="438">
                  <c:v>-7.1787034034485462</c:v>
                </c:pt>
                <c:pt idx="439">
                  <c:v>-5.4642567091917726</c:v>
                </c:pt>
                <c:pt idx="440">
                  <c:v>-3.9044236411385214</c:v>
                </c:pt>
                <c:pt idx="441">
                  <c:v>-2.4021705856087578</c:v>
                </c:pt>
                <c:pt idx="442">
                  <c:v>-0.90602280850430361</c:v>
                </c:pt>
                <c:pt idx="443">
                  <c:v>0.57257168599602437</c:v>
                </c:pt>
                <c:pt idx="444">
                  <c:v>2.0333117624427453</c:v>
                </c:pt>
                <c:pt idx="445">
                  <c:v>6.8370924816117133</c:v>
                </c:pt>
                <c:pt idx="446">
                  <c:v>8.5762565680009519</c:v>
                </c:pt>
                <c:pt idx="447">
                  <c:v>10.277351304903958</c:v>
                </c:pt>
                <c:pt idx="448">
                  <c:v>11.973734729099725</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29.694905203252276</c:v>
                </c:pt>
                <c:pt idx="459">
                  <c:v>31.196026572327685</c:v>
                </c:pt>
                <c:pt idx="460">
                  <c:v>32.622427493267125</c:v>
                </c:pt>
                <c:pt idx="461">
                  <c:v>34.050953423308286</c:v>
                </c:pt>
                <c:pt idx="462">
                  <c:v>35.511140192770732</c:v>
                </c:pt>
                <c:pt idx="463">
                  <c:v>36.996167283541006</c:v>
                </c:pt>
                <c:pt idx="464">
                  <c:v>38.412509916126652</c:v>
                </c:pt>
                <c:pt idx="465">
                  <c:v>39.792370762862461</c:v>
                </c:pt>
                <c:pt idx="466">
                  <c:v>41.268312715453895</c:v>
                </c:pt>
                <c:pt idx="467">
                  <c:v>42.799970494270561</c:v>
                </c:pt>
                <c:pt idx="468">
                  <c:v>44.136640184443841</c:v>
                </c:pt>
                <c:pt idx="469">
                  <c:v>45.391168957184654</c:v>
                </c:pt>
                <c:pt idx="470">
                  <c:v>46.617387354725764</c:v>
                </c:pt>
                <c:pt idx="471">
                  <c:v>47.695097404489161</c:v>
                </c:pt>
                <c:pt idx="472">
                  <c:v>48.702074622335857</c:v>
                </c:pt>
                <c:pt idx="473">
                  <c:v>49.766938755872211</c:v>
                </c:pt>
                <c:pt idx="474">
                  <c:v>51.027923119852595</c:v>
                </c:pt>
                <c:pt idx="475">
                  <c:v>52.340160312672865</c:v>
                </c:pt>
                <c:pt idx="476">
                  <c:v>53.560509604551186</c:v>
                </c:pt>
                <c:pt idx="477">
                  <c:v>57.270093715119913</c:v>
                </c:pt>
                <c:pt idx="478">
                  <c:v>56.869307321542394</c:v>
                </c:pt>
                <c:pt idx="479">
                  <c:v>56.362342146331613</c:v>
                </c:pt>
                <c:pt idx="480">
                  <c:v>55.640901745647078</c:v>
                </c:pt>
                <c:pt idx="481">
                  <c:v>54.690629365417841</c:v>
                </c:pt>
                <c:pt idx="482">
                  <c:v>53.719181577377704</c:v>
                </c:pt>
                <c:pt idx="483">
                  <c:v>52.189187936206594</c:v>
                </c:pt>
                <c:pt idx="484">
                  <c:v>50.498805667997594</c:v>
                </c:pt>
                <c:pt idx="485">
                  <c:v>48.60462117969395</c:v>
                </c:pt>
                <c:pt idx="486">
                  <c:v>46.591685201096944</c:v>
                </c:pt>
                <c:pt idx="487">
                  <c:v>44.585878118609592</c:v>
                </c:pt>
                <c:pt idx="488">
                  <c:v>42.824988262944444</c:v>
                </c:pt>
                <c:pt idx="489">
                  <c:v>36.087146855332222</c:v>
                </c:pt>
                <c:pt idx="490">
                  <c:v>124.02336988940485</c:v>
                </c:pt>
                <c:pt idx="491">
                  <c:v>31.767834224315266</c:v>
                </c:pt>
                <c:pt idx="492">
                  <c:v>29.522655725047741</c:v>
                </c:pt>
                <c:pt idx="493">
                  <c:v>27.573881936385703</c:v>
                </c:pt>
                <c:pt idx="494">
                  <c:v>25.633054238022225</c:v>
                </c:pt>
                <c:pt idx="495">
                  <c:v>23.293513487949166</c:v>
                </c:pt>
                <c:pt idx="496">
                  <c:v>17.573027884464196</c:v>
                </c:pt>
                <c:pt idx="497">
                  <c:v>15.791889401767492</c:v>
                </c:pt>
                <c:pt idx="498">
                  <c:v>14.069462618048295</c:v>
                </c:pt>
                <c:pt idx="499">
                  <c:v>12.33034710189321</c:v>
                </c:pt>
                <c:pt idx="500">
                  <c:v>10.439838166054983</c:v>
                </c:pt>
                <c:pt idx="501">
                  <c:v>8.6034073288617048</c:v>
                </c:pt>
                <c:pt idx="502">
                  <c:v>6.7883473946710202</c:v>
                </c:pt>
                <c:pt idx="503">
                  <c:v>1.1400954433365227</c:v>
                </c:pt>
                <c:pt idx="504">
                  <c:v>-1.0461867900642678</c:v>
                </c:pt>
                <c:pt idx="505">
                  <c:v>-3.3699033578680542</c:v>
                </c:pt>
                <c:pt idx="506">
                  <c:v>-5.5845166088177347</c:v>
                </c:pt>
                <c:pt idx="507">
                  <c:v>-7.6674559551285437</c:v>
                </c:pt>
                <c:pt idx="508">
                  <c:v>-9.8224201015828498</c:v>
                </c:pt>
                <c:pt idx="509">
                  <c:v>-11.959335549046362</c:v>
                </c:pt>
                <c:pt idx="510">
                  <c:v>-13.779446787582804</c:v>
                </c:pt>
                <c:pt idx="511">
                  <c:v>-19.450293611820026</c:v>
                </c:pt>
                <c:pt idx="512">
                  <c:v>-21.343143632941519</c:v>
                </c:pt>
                <c:pt idx="513">
                  <c:v>-22.998698918354819</c:v>
                </c:pt>
                <c:pt idx="514">
                  <c:v>-24.565851520686294</c:v>
                </c:pt>
                <c:pt idx="515">
                  <c:v>-26.058686807824714</c:v>
                </c:pt>
                <c:pt idx="516">
                  <c:v>-27.505934073238986</c:v>
                </c:pt>
                <c:pt idx="517">
                  <c:v>-28.796333481680989</c:v>
                </c:pt>
                <c:pt idx="518">
                  <c:v>-29.824545909438996</c:v>
                </c:pt>
                <c:pt idx="519">
                  <c:v>-30.573299781268286</c:v>
                </c:pt>
                <c:pt idx="520">
                  <c:v>-31.339349513460029</c:v>
                </c:pt>
                <c:pt idx="521">
                  <c:v>-30.917254751055836</c:v>
                </c:pt>
                <c:pt idx="522">
                  <c:v>-30.380126246214239</c:v>
                </c:pt>
                <c:pt idx="523">
                  <c:v>-29.934285496359795</c:v>
                </c:pt>
                <c:pt idx="524">
                  <c:v>-29.520933376093289</c:v>
                </c:pt>
                <c:pt idx="525">
                  <c:v>-28.924787179799289</c:v>
                </c:pt>
                <c:pt idx="526">
                  <c:v>-27.910116133307746</c:v>
                </c:pt>
                <c:pt idx="527">
                  <c:v>-24.323112061735248</c:v>
                </c:pt>
                <c:pt idx="528">
                  <c:v>-23.264567522782986</c:v>
                </c:pt>
                <c:pt idx="529">
                  <c:v>-22.298121861726994</c:v>
                </c:pt>
                <c:pt idx="530">
                  <c:v>-21.505431356132721</c:v>
                </c:pt>
                <c:pt idx="531">
                  <c:v>-20.767678642326263</c:v>
                </c:pt>
                <c:pt idx="532">
                  <c:v>-19.952577830719473</c:v>
                </c:pt>
                <c:pt idx="533">
                  <c:v>-19.052109975662237</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8.8077908739452688</c:v>
                </c:pt>
                <c:pt idx="549">
                  <c:v>10.213957435359703</c:v>
                </c:pt>
                <c:pt idx="550">
                  <c:v>11.664905752611958</c:v>
                </c:pt>
                <c:pt idx="551">
                  <c:v>16.616485694140511</c:v>
                </c:pt>
                <c:pt idx="552">
                  <c:v>18.47847418851649</c:v>
                </c:pt>
                <c:pt idx="553">
                  <c:v>20.382339938731675</c:v>
                </c:pt>
                <c:pt idx="554">
                  <c:v>22.344820247455743</c:v>
                </c:pt>
                <c:pt idx="555">
                  <c:v>24.329730290286687</c:v>
                </c:pt>
                <c:pt idx="556">
                  <c:v>26.268129476945177</c:v>
                </c:pt>
                <c:pt idx="557">
                  <c:v>28.194522101735139</c:v>
                </c:pt>
                <c:pt idx="558">
                  <c:v>34.143187482031998</c:v>
                </c:pt>
                <c:pt idx="559">
                  <c:v>36.006742096095962</c:v>
                </c:pt>
                <c:pt idx="560">
                  <c:v>37.773682019491375</c:v>
                </c:pt>
                <c:pt idx="561">
                  <c:v>39.557749818540998</c:v>
                </c:pt>
                <c:pt idx="562">
                  <c:v>41.361201011436073</c:v>
                </c:pt>
                <c:pt idx="563">
                  <c:v>43.134515740111567</c:v>
                </c:pt>
                <c:pt idx="564">
                  <c:v>44.952747917716358</c:v>
                </c:pt>
                <c:pt idx="565">
                  <c:v>46.671390776635356</c:v>
                </c:pt>
                <c:pt idx="566">
                  <c:v>48.203656594070289</c:v>
                </c:pt>
                <c:pt idx="567">
                  <c:v>52.050663200047794</c:v>
                </c:pt>
                <c:pt idx="568">
                  <c:v>52.722590496965068</c:v>
                </c:pt>
                <c:pt idx="569">
                  <c:v>53.222471096404817</c:v>
                </c:pt>
                <c:pt idx="570">
                  <c:v>53.718055962202492</c:v>
                </c:pt>
                <c:pt idx="571">
                  <c:v>53.759666081754048</c:v>
                </c:pt>
                <c:pt idx="572">
                  <c:v>53.139828235959335</c:v>
                </c:pt>
                <c:pt idx="573">
                  <c:v>51.956965450757636</c:v>
                </c:pt>
                <c:pt idx="574">
                  <c:v>46.098279317426417</c:v>
                </c:pt>
                <c:pt idx="575">
                  <c:v>44.356831519342535</c:v>
                </c:pt>
                <c:pt idx="576">
                  <c:v>42.962093078665831</c:v>
                </c:pt>
                <c:pt idx="577">
                  <c:v>41.597286196533716</c:v>
                </c:pt>
                <c:pt idx="578">
                  <c:v>39.962139819924637</c:v>
                </c:pt>
                <c:pt idx="579">
                  <c:v>37.962898977741226</c:v>
                </c:pt>
                <c:pt idx="580">
                  <c:v>35.835254373711194</c:v>
                </c:pt>
                <c:pt idx="581">
                  <c:v>123.88837998484171</c:v>
                </c:pt>
                <c:pt idx="582">
                  <c:v>31.823126578811934</c:v>
                </c:pt>
                <c:pt idx="583">
                  <c:v>24.689830005888531</c:v>
                </c:pt>
                <c:pt idx="584">
                  <c:v>22.13310259702348</c:v>
                </c:pt>
                <c:pt idx="585">
                  <c:v>19.931666450584203</c:v>
                </c:pt>
                <c:pt idx="586">
                  <c:v>17.85915513353471</c:v>
                </c:pt>
                <c:pt idx="587">
                  <c:v>15.792899662636728</c:v>
                </c:pt>
                <c:pt idx="588">
                  <c:v>13.61042533558947</c:v>
                </c:pt>
                <c:pt idx="589">
                  <c:v>11.356708189167211</c:v>
                </c:pt>
                <c:pt idx="590">
                  <c:v>9.2310027517339019</c:v>
                </c:pt>
                <c:pt idx="591">
                  <c:v>2.8771904377527449</c:v>
                </c:pt>
                <c:pt idx="592">
                  <c:v>0.63980260403451583</c:v>
                </c:pt>
                <c:pt idx="593">
                  <c:v>-1.7056442865045334</c:v>
                </c:pt>
                <c:pt idx="594">
                  <c:v>-3.978789526566004</c:v>
                </c:pt>
                <c:pt idx="595">
                  <c:v>-6.2989653243040493</c:v>
                </c:pt>
                <c:pt idx="596">
                  <c:v>-8.6956198126525237</c:v>
                </c:pt>
                <c:pt idx="597">
                  <c:v>-11.08623702090302</c:v>
                </c:pt>
                <c:pt idx="598">
                  <c:v>-16.991498365966322</c:v>
                </c:pt>
                <c:pt idx="599">
                  <c:v>-18.754039306027</c:v>
                </c:pt>
                <c:pt idx="600">
                  <c:v>-20.60545406043974</c:v>
                </c:pt>
                <c:pt idx="601">
                  <c:v>-22.437649573219968</c:v>
                </c:pt>
                <c:pt idx="602">
                  <c:v>-24.14721495895003</c:v>
                </c:pt>
                <c:pt idx="603">
                  <c:v>-25.858470588826826</c:v>
                </c:pt>
                <c:pt idx="604">
                  <c:v>-27.568152543118252</c:v>
                </c:pt>
                <c:pt idx="605">
                  <c:v>-29.18262226750771</c:v>
                </c:pt>
                <c:pt idx="606">
                  <c:v>-34.132113688970463</c:v>
                </c:pt>
                <c:pt idx="607">
                  <c:v>-35.762689302987063</c:v>
                </c:pt>
                <c:pt idx="608">
                  <c:v>-37.506433562451264</c:v>
                </c:pt>
                <c:pt idx="609">
                  <c:v>-39.154300179807024</c:v>
                </c:pt>
                <c:pt idx="610">
                  <c:v>-40.465142799780793</c:v>
                </c:pt>
                <c:pt idx="611">
                  <c:v>-41.406919638938582</c:v>
                </c:pt>
                <c:pt idx="612">
                  <c:v>-42.090730250755563</c:v>
                </c:pt>
                <c:pt idx="613">
                  <c:v>-42.383404767382622</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-31.527695167244808</c:v>
                </c:pt>
                <c:pt idx="622">
                  <c:v>-29.556404218054755</c:v>
                </c:pt>
                <c:pt idx="623">
                  <c:v>-27.583296742109965</c:v>
                </c:pt>
                <c:pt idx="624">
                  <c:v>-20.530345050430753</c:v>
                </c:pt>
                <c:pt idx="625">
                  <c:v>-17.86647656216952</c:v>
                </c:pt>
                <c:pt idx="626">
                  <c:v>-15.259022400812498</c:v>
                </c:pt>
                <c:pt idx="627">
                  <c:v>-12.698841648303301</c:v>
                </c:pt>
                <c:pt idx="628">
                  <c:v>-9.9483821466920155</c:v>
                </c:pt>
                <c:pt idx="629">
                  <c:v>-7.1409449034610475</c:v>
                </c:pt>
                <c:pt idx="630">
                  <c:v>-4.4278164837772875</c:v>
                </c:pt>
                <c:pt idx="631">
                  <c:v>-1.7200696460315612</c:v>
                </c:pt>
                <c:pt idx="632">
                  <c:v>6.9493188645182054</c:v>
                </c:pt>
                <c:pt idx="633">
                  <c:v>10.15953934507646</c:v>
                </c:pt>
                <c:pt idx="634">
                  <c:v>13.168397349111498</c:v>
                </c:pt>
                <c:pt idx="635">
                  <c:v>15.834932343224922</c:v>
                </c:pt>
                <c:pt idx="636">
                  <c:v>18.228094631741886</c:v>
                </c:pt>
                <c:pt idx="637">
                  <c:v>20.624977400190794</c:v>
                </c:pt>
                <c:pt idx="638">
                  <c:v>23.043172787361861</c:v>
                </c:pt>
                <c:pt idx="639">
                  <c:v>25.096566860270684</c:v>
                </c:pt>
                <c:pt idx="640">
                  <c:v>27.097349655604717</c:v>
                </c:pt>
                <c:pt idx="641">
                  <c:v>37.527172068445651</c:v>
                </c:pt>
                <c:pt idx="642">
                  <c:v>38.275718909652163</c:v>
                </c:pt>
                <c:pt idx="643">
                  <c:v>38.523776961018761</c:v>
                </c:pt>
                <c:pt idx="644">
                  <c:v>38.198203016870785</c:v>
                </c:pt>
                <c:pt idx="645">
                  <c:v>37.526254394585244</c:v>
                </c:pt>
                <c:pt idx="646">
                  <c:v>-57.227499334232505</c:v>
                </c:pt>
                <c:pt idx="647">
                  <c:v>30.781771045707178</c:v>
                </c:pt>
                <c:pt idx="648">
                  <c:v>28.79464620020115</c:v>
                </c:pt>
                <c:pt idx="649">
                  <c:v>26.607528558774504</c:v>
                </c:pt>
                <c:pt idx="650">
                  <c:v>24.468961723351697</c:v>
                </c:pt>
                <c:pt idx="651">
                  <c:v>22.13692021742321</c:v>
                </c:pt>
                <c:pt idx="652">
                  <c:v>19.616707910552975</c:v>
                </c:pt>
                <c:pt idx="653">
                  <c:v>16.652379097138727</c:v>
                </c:pt>
                <c:pt idx="654">
                  <c:v>3.4835218121367642</c:v>
                </c:pt>
                <c:pt idx="655">
                  <c:v>0.20308820116696374</c:v>
                </c:pt>
                <c:pt idx="656">
                  <c:v>-2.8498618613822941</c:v>
                </c:pt>
                <c:pt idx="657">
                  <c:v>-5.5025057685438075</c:v>
                </c:pt>
                <c:pt idx="658">
                  <c:v>-7.9152807175895505</c:v>
                </c:pt>
                <c:pt idx="659">
                  <c:v>-10.453051164086</c:v>
                </c:pt>
                <c:pt idx="660">
                  <c:v>-13.099385797838012</c:v>
                </c:pt>
                <c:pt idx="661">
                  <c:v>-20.966840887245208</c:v>
                </c:pt>
                <c:pt idx="662">
                  <c:v>-24.149837751591292</c:v>
                </c:pt>
                <c:pt idx="663">
                  <c:v>-27.488400218729435</c:v>
                </c:pt>
                <c:pt idx="664">
                  <c:v>-30.480826912569466</c:v>
                </c:pt>
                <c:pt idx="665">
                  <c:v>-32.977336945200022</c:v>
                </c:pt>
                <c:pt idx="666">
                  <c:v>-35.141718860045799</c:v>
                </c:pt>
                <c:pt idx="667">
                  <c:v>-36.891534398772762</c:v>
                </c:pt>
                <c:pt idx="668">
                  <c:v>-38.067813185178302</c:v>
                </c:pt>
                <c:pt idx="669">
                  <c:v>-40.373005065696908</c:v>
                </c:pt>
                <c:pt idx="670">
                  <c:v>-40.482880649273405</c:v>
                </c:pt>
                <c:pt idx="671">
                  <c:v>-40.019564329190246</c:v>
                </c:pt>
                <c:pt idx="672">
                  <c:v>-38.884934518523778</c:v>
                </c:pt>
                <c:pt idx="673">
                  <c:v>-37.508021809106765</c:v>
                </c:pt>
                <c:pt idx="674">
                  <c:v>-36.301867471707254</c:v>
                </c:pt>
                <c:pt idx="675">
                  <c:v>-32.057722703861245</c:v>
                </c:pt>
                <c:pt idx="676">
                  <c:v>-30.157184014681818</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9.2286616664501491</c:v>
                </c:pt>
                <c:pt idx="689">
                  <c:v>11.351083756059005</c:v>
                </c:pt>
                <c:pt idx="690">
                  <c:v>13.264090424331163</c:v>
                </c:pt>
                <c:pt idx="691">
                  <c:v>14.846372654584171</c:v>
                </c:pt>
                <c:pt idx="692">
                  <c:v>16.114492896645491</c:v>
                </c:pt>
                <c:pt idx="693">
                  <c:v>17.506574090171188</c:v>
                </c:pt>
                <c:pt idx="694">
                  <c:v>19.261610929063462</c:v>
                </c:pt>
                <c:pt idx="695">
                  <c:v>21.02265104889053</c:v>
                </c:pt>
                <c:pt idx="696">
                  <c:v>22.81605837272043</c:v>
                </c:pt>
                <c:pt idx="697">
                  <c:v>24.670159061078706</c:v>
                </c:pt>
                <c:pt idx="698">
                  <c:v>26.361083190961722</c:v>
                </c:pt>
                <c:pt idx="699">
                  <c:v>31.172227157619943</c:v>
                </c:pt>
                <c:pt idx="700">
                  <c:v>32.092438812837663</c:v>
                </c:pt>
                <c:pt idx="701">
                  <c:v>32.472666033449741</c:v>
                </c:pt>
                <c:pt idx="702">
                  <c:v>32.265834548567838</c:v>
                </c:pt>
                <c:pt idx="703">
                  <c:v>31.589183189256495</c:v>
                </c:pt>
                <c:pt idx="704">
                  <c:v>30.721738236361855</c:v>
                </c:pt>
                <c:pt idx="705">
                  <c:v>29.269002534494877</c:v>
                </c:pt>
                <c:pt idx="706">
                  <c:v>27.28482104517542</c:v>
                </c:pt>
                <c:pt idx="707">
                  <c:v>20.482754040705679</c:v>
                </c:pt>
                <c:pt idx="708">
                  <c:v>17.682174914528726</c:v>
                </c:pt>
                <c:pt idx="709">
                  <c:v>14.355415014276527</c:v>
                </c:pt>
                <c:pt idx="710">
                  <c:v>10.572376620861462</c:v>
                </c:pt>
                <c:pt idx="711">
                  <c:v>6.8022773378104855</c:v>
                </c:pt>
                <c:pt idx="712">
                  <c:v>3.2803816650465007</c:v>
                </c:pt>
                <c:pt idx="713">
                  <c:v>-0.29582524348626332</c:v>
                </c:pt>
                <c:pt idx="714">
                  <c:v>-3.8742712398108043</c:v>
                </c:pt>
                <c:pt idx="715">
                  <c:v>-7.4019321993623173</c:v>
                </c:pt>
                <c:pt idx="716">
                  <c:v>-17.628482415089536</c:v>
                </c:pt>
                <c:pt idx="717">
                  <c:v>-21.214320801043726</c:v>
                </c:pt>
                <c:pt idx="718">
                  <c:v>-24.666727039884279</c:v>
                </c:pt>
                <c:pt idx="719">
                  <c:v>-27.770161003754765</c:v>
                </c:pt>
                <c:pt idx="720">
                  <c:v>-30.606050690120533</c:v>
                </c:pt>
                <c:pt idx="721">
                  <c:v>-33.249777102301863</c:v>
                </c:pt>
                <c:pt idx="722">
                  <c:v>-35.796664181738478</c:v>
                </c:pt>
                <c:pt idx="723">
                  <c:v>-43.323811925938514</c:v>
                </c:pt>
                <c:pt idx="724">
                  <c:v>-46.055552459328325</c:v>
                </c:pt>
                <c:pt idx="725">
                  <c:v>-48.666804812991813</c:v>
                </c:pt>
                <c:pt idx="726">
                  <c:v>-51.030421828107023</c:v>
                </c:pt>
                <c:pt idx="727">
                  <c:v>-53.304776466997183</c:v>
                </c:pt>
                <c:pt idx="728">
                  <c:v>-55.67324079147528</c:v>
                </c:pt>
                <c:pt idx="729">
                  <c:v>-58.254467026419235</c:v>
                </c:pt>
                <c:pt idx="730">
                  <c:v>-60.490694031542439</c:v>
                </c:pt>
                <c:pt idx="731">
                  <c:v>-64.681260974155592</c:v>
                </c:pt>
                <c:pt idx="732">
                  <c:v>-66.366157537986794</c:v>
                </c:pt>
                <c:pt idx="733">
                  <c:v>-68.423752936145448</c:v>
                </c:pt>
                <c:pt idx="734">
                  <c:v>-70.49255348731036</c:v>
                </c:pt>
                <c:pt idx="735">
                  <c:v>-72.3561885126216</c:v>
                </c:pt>
                <c:pt idx="736">
                  <c:v>-74.075749652528955</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-77.663297710723597</c:v>
                </c:pt>
                <c:pt idx="745">
                  <c:v>-76.412711323171251</c:v>
                </c:pt>
                <c:pt idx="746">
                  <c:v>-74.831497638068512</c:v>
                </c:pt>
                <c:pt idx="747">
                  <c:v>-72.849079248247278</c:v>
                </c:pt>
                <c:pt idx="748">
                  <c:v>-65.199889076828796</c:v>
                </c:pt>
                <c:pt idx="749">
                  <c:v>-62.297370743327846</c:v>
                </c:pt>
                <c:pt idx="750">
                  <c:v>-59.582556936521399</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c:v>
                </c:pt>
                <c:pt idx="763">
                  <c:v>-25.677745604771527</c:v>
                </c:pt>
                <c:pt idx="764">
                  <c:v>-18.546595836194786</c:v>
                </c:pt>
                <c:pt idx="765">
                  <c:v>-15.927339107952264</c:v>
                </c:pt>
                <c:pt idx="766">
                  <c:v>-13.68939271654205</c:v>
                </c:pt>
                <c:pt idx="767">
                  <c:v>-11.824271442066763</c:v>
                </c:pt>
                <c:pt idx="768">
                  <c:v>-10.243106327198063</c:v>
                </c:pt>
                <c:pt idx="769">
                  <c:v>-8.8409808092607705</c:v>
                </c:pt>
                <c:pt idx="770">
                  <c:v>-7.6302268706922955</c:v>
                </c:pt>
                <c:pt idx="771">
                  <c:v>-5.0776036466087895</c:v>
                </c:pt>
                <c:pt idx="772">
                  <c:v>-4.6677777253377695</c:v>
                </c:pt>
                <c:pt idx="773">
                  <c:v>-4.2390919821665527</c:v>
                </c:pt>
                <c:pt idx="774">
                  <c:v>-3.7799284170987977</c:v>
                </c:pt>
                <c:pt idx="775">
                  <c:v>-3.3512135317870388</c:v>
                </c:pt>
                <c:pt idx="776">
                  <c:v>-3.0375032467725398</c:v>
                </c:pt>
                <c:pt idx="777">
                  <c:v>-2.9906038287280667</c:v>
                </c:pt>
                <c:pt idx="778">
                  <c:v>-3.2085578972185593</c:v>
                </c:pt>
                <c:pt idx="779">
                  <c:v>-5.1334157026105354</c:v>
                </c:pt>
                <c:pt idx="780">
                  <c:v>-6.1929705024322645</c:v>
                </c:pt>
                <c:pt idx="781">
                  <c:v>-7.41448274785329</c:v>
                </c:pt>
                <c:pt idx="782">
                  <c:v>-9.0067413041898021</c:v>
                </c:pt>
                <c:pt idx="783">
                  <c:v>-10.995172688992795</c:v>
                </c:pt>
                <c:pt idx="784">
                  <c:v>-13.07701920503605</c:v>
                </c:pt>
                <c:pt idx="785">
                  <c:v>-15.177298124919485</c:v>
                </c:pt>
                <c:pt idx="786">
                  <c:v>-17.413427989574789</c:v>
                </c:pt>
                <c:pt idx="787">
                  <c:v>-24.097746175521223</c:v>
                </c:pt>
                <c:pt idx="788">
                  <c:v>-26.497776295139715</c:v>
                </c:pt>
                <c:pt idx="789">
                  <c:v>-28.844665721631578</c:v>
                </c:pt>
                <c:pt idx="790">
                  <c:v>-31.173506449133072</c:v>
                </c:pt>
                <c:pt idx="791">
                  <c:v>-33.594081777774804</c:v>
                </c:pt>
                <c:pt idx="792">
                  <c:v>-36.136029264403817</c:v>
                </c:pt>
                <c:pt idx="793">
                  <c:v>-38.737140153186999</c:v>
                </c:pt>
                <c:pt idx="794">
                  <c:v>-41.287679714228034</c:v>
                </c:pt>
                <c:pt idx="795">
                  <c:v>-43.578786226858867</c:v>
                </c:pt>
                <c:pt idx="796">
                  <c:v>-49.740498407959251</c:v>
                </c:pt>
                <c:pt idx="797">
                  <c:v>-51.63482010717405</c:v>
                </c:pt>
                <c:pt idx="798">
                  <c:v>-53.366208099084076</c:v>
                </c:pt>
                <c:pt idx="799">
                  <c:v>-55.001227889520294</c:v>
                </c:pt>
                <c:pt idx="800">
                  <c:v>-56.682277690811759</c:v>
                </c:pt>
                <c:pt idx="801">
                  <c:v>-58.373532098287058</c:v>
                </c:pt>
                <c:pt idx="802">
                  <c:v>-59.96718947736575</c:v>
                </c:pt>
                <c:pt idx="803">
                  <c:v>-61.546892628188289</c:v>
                </c:pt>
                <c:pt idx="804">
                  <c:v>-63.111723573329442</c:v>
                </c:pt>
                <c:pt idx="805">
                  <c:v>-64.559067979212429</c:v>
                </c:pt>
                <c:pt idx="806">
                  <c:v>-65.758995612599534</c:v>
                </c:pt>
                <c:pt idx="807">
                  <c:v>-66.725790979341511</c:v>
                </c:pt>
                <c:pt idx="808">
                  <c:v>-67.540459515864768</c:v>
                </c:pt>
                <c:pt idx="809">
                  <c:v>-68.026579560857272</c:v>
                </c:pt>
                <c:pt idx="810">
                  <c:v>-67.861644759907477</c:v>
                </c:pt>
                <c:pt idx="811">
                  <c:v>-67.182390036048588</c:v>
                </c:pt>
                <c:pt idx="812">
                  <c:v>-66.274199513769759</c:v>
                </c:pt>
                <c:pt idx="813">
                  <c:v>-65.420975925419555</c:v>
                </c:pt>
                <c:pt idx="814">
                  <c:v>-64.598137875520294</c:v>
                </c:pt>
                <c:pt idx="815">
                  <c:v>-63.362146843315031</c:v>
                </c:pt>
                <c:pt idx="816">
                  <c:v>-61.934041107158748</c:v>
                </c:pt>
                <c:pt idx="817">
                  <c:v>-60.646580197879885</c:v>
                </c:pt>
                <c:pt idx="818">
                  <c:v>-59.467222058632437</c:v>
                </c:pt>
                <c:pt idx="819">
                  <c:v>-58.29855908493338</c:v>
                </c:pt>
                <c:pt idx="820">
                  <c:v>-57.11471791307855</c:v>
                </c:pt>
                <c:pt idx="821">
                  <c:v>-55.942475313126522</c:v>
                </c:pt>
                <c:pt idx="822">
                  <c:v>-54.699023892963567</c:v>
                </c:pt>
                <c:pt idx="823">
                  <c:v>-53.504327273788228</c:v>
                </c:pt>
                <c:pt idx="824">
                  <c:v>-52.106840213207228</c:v>
                </c:pt>
                <c:pt idx="825">
                  <c:v>-50.421409376800554</c:v>
                </c:pt>
                <c:pt idx="826">
                  <c:v>-48.635214732734603</c:v>
                </c:pt>
                <c:pt idx="827">
                  <c:v>-46.912069109550771</c:v>
                </c:pt>
                <c:pt idx="828">
                  <c:v>-45.243569856750526</c:v>
                </c:pt>
                <c:pt idx="829">
                  <c:v>-43.465714721879166</c:v>
                </c:pt>
                <c:pt idx="830">
                  <c:v>-41.638094525150507</c:v>
                </c:pt>
                <c:pt idx="831">
                  <c:v>-39.855955495631804</c:v>
                </c:pt>
                <c:pt idx="832">
                  <c:v>-38.17357486992654</c:v>
                </c:pt>
                <c:pt idx="833">
                  <c:v>-36.588320141346443</c:v>
                </c:pt>
                <c:pt idx="834">
                  <c:v>-35.055103561578861</c:v>
                </c:pt>
                <c:pt idx="835">
                  <c:v>-33.538002585485287</c:v>
                </c:pt>
                <c:pt idx="836">
                  <c:v>-31.651758116200838</c:v>
                </c:pt>
                <c:pt idx="837">
                  <c:v>-29.320134314286008</c:v>
                </c:pt>
                <c:pt idx="838">
                  <c:v>-26.962316585121926</c:v>
                </c:pt>
                <c:pt idx="839">
                  <c:v>-24.498912024052515</c:v>
                </c:pt>
                <c:pt idx="840">
                  <c:v>-21.931028032415554</c:v>
                </c:pt>
                <c:pt idx="841">
                  <c:v>-19.383159834250023</c:v>
                </c:pt>
                <c:pt idx="842">
                  <c:v>-17.020441368465264</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8.3180280613959567</c:v>
                </c:pt>
                <c:pt idx="851">
                  <c:v>8.149693344059699</c:v>
                </c:pt>
                <c:pt idx="852">
                  <c:v>7.6003348542724245</c:v>
                </c:pt>
                <c:pt idx="853">
                  <c:v>6.8654477842779329</c:v>
                </c:pt>
                <c:pt idx="854">
                  <c:v>6.1832885604202366</c:v>
                </c:pt>
                <c:pt idx="855">
                  <c:v>5.4607091877462084</c:v>
                </c:pt>
                <c:pt idx="856">
                  <c:v>4.1822240577284235</c:v>
                </c:pt>
                <c:pt idx="857">
                  <c:v>1.9120027457599349</c:v>
                </c:pt>
                <c:pt idx="858">
                  <c:v>-0.89504107857504889</c:v>
                </c:pt>
                <c:pt idx="859">
                  <c:v>-6.4398967155622859</c:v>
                </c:pt>
                <c:pt idx="860">
                  <c:v>-9.3500600039105279</c:v>
                </c:pt>
                <c:pt idx="861">
                  <c:v>-12.021544304878546</c:v>
                </c:pt>
                <c:pt idx="862">
                  <c:v>-14.574269526453801</c:v>
                </c:pt>
                <c:pt idx="863">
                  <c:v>-17.02915972548579</c:v>
                </c:pt>
                <c:pt idx="864">
                  <c:v>-19.379036221374992</c:v>
                </c:pt>
                <c:pt idx="865">
                  <c:v>-21.622801326830292</c:v>
                </c:pt>
                <c:pt idx="866">
                  <c:v>-23.784040747530035</c:v>
                </c:pt>
                <c:pt idx="867">
                  <c:v>-25.94115655535478</c:v>
                </c:pt>
                <c:pt idx="868">
                  <c:v>-32.183213617699778</c:v>
                </c:pt>
                <c:pt idx="869">
                  <c:v>-34.106186898009113</c:v>
                </c:pt>
                <c:pt idx="870">
                  <c:v>-35.957421942555584</c:v>
                </c:pt>
                <c:pt idx="871">
                  <c:v>-37.594782818275519</c:v>
                </c:pt>
                <c:pt idx="872">
                  <c:v>-39.180081260066167</c:v>
                </c:pt>
                <c:pt idx="873">
                  <c:v>-40.76164465085445</c:v>
                </c:pt>
                <c:pt idx="874">
                  <c:v>-42.373141876917295</c:v>
                </c:pt>
                <c:pt idx="875">
                  <c:v>-47.885062038163085</c:v>
                </c:pt>
                <c:pt idx="876">
                  <c:v>-49.702171636232549</c:v>
                </c:pt>
                <c:pt idx="877">
                  <c:v>-51.461225233484527</c:v>
                </c:pt>
                <c:pt idx="878">
                  <c:v>-53.102136593317304</c:v>
                </c:pt>
                <c:pt idx="879">
                  <c:v>-54.782938686414532</c:v>
                </c:pt>
                <c:pt idx="880">
                  <c:v>-56.552517453395943</c:v>
                </c:pt>
                <c:pt idx="881">
                  <c:v>-58.197785563226994</c:v>
                </c:pt>
                <c:pt idx="882">
                  <c:v>-59.734659481621975</c:v>
                </c:pt>
                <c:pt idx="883">
                  <c:v>-63.540098467002721</c:v>
                </c:pt>
                <c:pt idx="884">
                  <c:v>-64.176684240206498</c:v>
                </c:pt>
                <c:pt idx="885">
                  <c:v>-65.009964890436251</c:v>
                </c:pt>
                <c:pt idx="886">
                  <c:v>-65.519709497293547</c:v>
                </c:pt>
                <c:pt idx="887">
                  <c:v>-65.165855913796548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-40.440478834905889</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20033408"/>
        <c:axId val="2200349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20033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34944"/>
        <c:crosses val="autoZero"/>
        <c:auto val="1"/>
        <c:lblAlgn val="ctr"/>
        <c:lblOffset val="100"/>
        <c:noMultiLvlLbl val="0"/>
      </c:catAx>
      <c:valAx>
        <c:axId val="22003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334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-9.9964408033909322</c:v>
                </c:pt>
                <c:pt idx="6">
                  <c:v>-9.9979845333910511</c:v>
                </c:pt>
                <c:pt idx="7">
                  <c:v>-9.9986333669263843</c:v>
                </c:pt>
                <c:pt idx="8">
                  <c:v>-10.010771903391108</c:v>
                </c:pt>
                <c:pt idx="9">
                  <c:v>-9.9409634933909619</c:v>
                </c:pt>
                <c:pt idx="10">
                  <c:v>-9.6216022533909467</c:v>
                </c:pt>
                <c:pt idx="11">
                  <c:v>-8.4307707133910519</c:v>
                </c:pt>
                <c:pt idx="12">
                  <c:v>-6.7926063669263215</c:v>
                </c:pt>
                <c:pt idx="13">
                  <c:v>-6.4076892333909967</c:v>
                </c:pt>
                <c:pt idx="14">
                  <c:v>-7.8761974933908796</c:v>
                </c:pt>
                <c:pt idx="15">
                  <c:v>-9.8669992133910753</c:v>
                </c:pt>
                <c:pt idx="16">
                  <c:v>-11.227230931758413</c:v>
                </c:pt>
                <c:pt idx="17">
                  <c:v>-11.813089091313136</c:v>
                </c:pt>
                <c:pt idx="18">
                  <c:v>-13.031650242557689</c:v>
                </c:pt>
                <c:pt idx="19">
                  <c:v>-13.452147583391056</c:v>
                </c:pt>
                <c:pt idx="20">
                  <c:v>-14.020563583391118</c:v>
                </c:pt>
                <c:pt idx="21">
                  <c:v>-14.508681483390943</c:v>
                </c:pt>
                <c:pt idx="22">
                  <c:v>-13.087299258288995</c:v>
                </c:pt>
                <c:pt idx="23">
                  <c:v>-12.237581427532348</c:v>
                </c:pt>
                <c:pt idx="24">
                  <c:v>-12.393032013391016</c:v>
                </c:pt>
                <c:pt idx="25">
                  <c:v>-12.355222427184072</c:v>
                </c:pt>
                <c:pt idx="26">
                  <c:v>-12.358600488138421</c:v>
                </c:pt>
                <c:pt idx="27">
                  <c:v>-11.902700533390991</c:v>
                </c:pt>
                <c:pt idx="28">
                  <c:v>-11.302330033799201</c:v>
                </c:pt>
                <c:pt idx="29">
                  <c:v>-11.008100613391051</c:v>
                </c:pt>
                <c:pt idx="30">
                  <c:v>-10.771553773390918</c:v>
                </c:pt>
                <c:pt idx="31">
                  <c:v>-10.751930483391059</c:v>
                </c:pt>
                <c:pt idx="32">
                  <c:v>-10.688774870533848</c:v>
                </c:pt>
                <c:pt idx="33">
                  <c:v>-11.192321554374555</c:v>
                </c:pt>
                <c:pt idx="34">
                  <c:v>-11.079240293391052</c:v>
                </c:pt>
                <c:pt idx="35">
                  <c:v>-10.528516123391068</c:v>
                </c:pt>
                <c:pt idx="36">
                  <c:v>-9.6487127033909328</c:v>
                </c:pt>
                <c:pt idx="37">
                  <c:v>-9.4301718933908614</c:v>
                </c:pt>
                <c:pt idx="38">
                  <c:v>-9.4159548399216728</c:v>
                </c:pt>
                <c:pt idx="39">
                  <c:v>-9.3816256733910137</c:v>
                </c:pt>
                <c:pt idx="40">
                  <c:v>-9.3590831733911557</c:v>
                </c:pt>
                <c:pt idx="41">
                  <c:v>-9.3450695133910067</c:v>
                </c:pt>
                <c:pt idx="42">
                  <c:v>-9.8405339977660109</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-7.8873006287755807</c:v>
                </c:pt>
                <c:pt idx="51">
                  <c:v>-8.240869656248119</c:v>
                </c:pt>
                <c:pt idx="52">
                  <c:v>-8.9775329033909994</c:v>
                </c:pt>
                <c:pt idx="53">
                  <c:v>-10.34956962955262</c:v>
                </c:pt>
                <c:pt idx="54">
                  <c:v>-10.898503683494113</c:v>
                </c:pt>
                <c:pt idx="55">
                  <c:v>-10.604439373390974</c:v>
                </c:pt>
                <c:pt idx="56">
                  <c:v>-10.501307313391019</c:v>
                </c:pt>
                <c:pt idx="57">
                  <c:v>-10.292399743391018</c:v>
                </c:pt>
                <c:pt idx="58">
                  <c:v>-9.031797227676762</c:v>
                </c:pt>
                <c:pt idx="59">
                  <c:v>-8.3896620133910105</c:v>
                </c:pt>
                <c:pt idx="60">
                  <c:v>-7.6734667298089079</c:v>
                </c:pt>
                <c:pt idx="61">
                  <c:v>-7.5518093033910532</c:v>
                </c:pt>
                <c:pt idx="62">
                  <c:v>-7.3256876733911716</c:v>
                </c:pt>
                <c:pt idx="63">
                  <c:v>-6.7126521358399494</c:v>
                </c:pt>
                <c:pt idx="64">
                  <c:v>-5.5906916256358334</c:v>
                </c:pt>
                <c:pt idx="65">
                  <c:v>-4.1846696033908106</c:v>
                </c:pt>
                <c:pt idx="66">
                  <c:v>-2.9082480433910121</c:v>
                </c:pt>
                <c:pt idx="67">
                  <c:v>-2.2172989933910117</c:v>
                </c:pt>
                <c:pt idx="68">
                  <c:v>-2.2019642378808202</c:v>
                </c:pt>
                <c:pt idx="69">
                  <c:v>-2.7531989763539602</c:v>
                </c:pt>
                <c:pt idx="70">
                  <c:v>-3.1294740967242376</c:v>
                </c:pt>
                <c:pt idx="71">
                  <c:v>-3.7642045333909566</c:v>
                </c:pt>
                <c:pt idx="72">
                  <c:v>-4.0767201533909336</c:v>
                </c:pt>
                <c:pt idx="73">
                  <c:v>-4.3481210967243324</c:v>
                </c:pt>
                <c:pt idx="74">
                  <c:v>-4.7248961633910369</c:v>
                </c:pt>
                <c:pt idx="75">
                  <c:v>-4.8986195933910892</c:v>
                </c:pt>
                <c:pt idx="76">
                  <c:v>-5.0586498433909952</c:v>
                </c:pt>
                <c:pt idx="77">
                  <c:v>-5.1190159607594268</c:v>
                </c:pt>
                <c:pt idx="78">
                  <c:v>-5.4214706497546734</c:v>
                </c:pt>
                <c:pt idx="79">
                  <c:v>-5.3583435391640304</c:v>
                </c:pt>
                <c:pt idx="80">
                  <c:v>-5.1227306633910645</c:v>
                </c:pt>
                <c:pt idx="81">
                  <c:v>-5.0505144733908942</c:v>
                </c:pt>
                <c:pt idx="82">
                  <c:v>-4.9163285333909004</c:v>
                </c:pt>
                <c:pt idx="83">
                  <c:v>-4.7129123742158265</c:v>
                </c:pt>
                <c:pt idx="84">
                  <c:v>-4.5302407133909908</c:v>
                </c:pt>
                <c:pt idx="85">
                  <c:v>-4.5079306727316606</c:v>
                </c:pt>
                <c:pt idx="86">
                  <c:v>-4.0035398315728505</c:v>
                </c:pt>
                <c:pt idx="87">
                  <c:v>-3.9088151043000567</c:v>
                </c:pt>
                <c:pt idx="88">
                  <c:v>-3.797826693390884</c:v>
                </c:pt>
                <c:pt idx="89">
                  <c:v>-3.542622713391097</c:v>
                </c:pt>
                <c:pt idx="90">
                  <c:v>-3.1680404933909467</c:v>
                </c:pt>
                <c:pt idx="91">
                  <c:v>-2.8406550878591004</c:v>
                </c:pt>
                <c:pt idx="92">
                  <c:v>-2.5746545933909317</c:v>
                </c:pt>
                <c:pt idx="93">
                  <c:v>-2.5276711233909182</c:v>
                </c:pt>
                <c:pt idx="94">
                  <c:v>-2.5713445133909971</c:v>
                </c:pt>
                <c:pt idx="95">
                  <c:v>-3.0665978730401235</c:v>
                </c:pt>
                <c:pt idx="96">
                  <c:v>-2.9711506633910147</c:v>
                </c:pt>
                <c:pt idx="97">
                  <c:v>-2.5487874533910757</c:v>
                </c:pt>
                <c:pt idx="98">
                  <c:v>-2.0795306433910241</c:v>
                </c:pt>
                <c:pt idx="99">
                  <c:v>-1.2932630833910679</c:v>
                </c:pt>
                <c:pt idx="100">
                  <c:v>-0.46380908630766365</c:v>
                </c:pt>
                <c:pt idx="101">
                  <c:v>0.84202391660891074</c:v>
                </c:pt>
                <c:pt idx="102">
                  <c:v>1.4269465066091118</c:v>
                </c:pt>
                <c:pt idx="103">
                  <c:v>1.7501529866090122</c:v>
                </c:pt>
                <c:pt idx="104">
                  <c:v>4.5633824373133693</c:v>
                </c:pt>
                <c:pt idx="105">
                  <c:v>5.5352004266088954</c:v>
                </c:pt>
                <c:pt idx="106">
                  <c:v>6.6749203407756275</c:v>
                </c:pt>
                <c:pt idx="107">
                  <c:v>8.124540836609107</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8.414885956608952</c:v>
                </c:pt>
                <c:pt idx="116">
                  <c:v>6.522579466609006</c:v>
                </c:pt>
                <c:pt idx="117">
                  <c:v>4.7836317066089862</c:v>
                </c:pt>
                <c:pt idx="118">
                  <c:v>2.683142856608943</c:v>
                </c:pt>
                <c:pt idx="119">
                  <c:v>1.1746852189322681</c:v>
                </c:pt>
                <c:pt idx="120">
                  <c:v>-0.41125345089108123</c:v>
                </c:pt>
                <c:pt idx="121">
                  <c:v>-0.79507601339099665</c:v>
                </c:pt>
                <c:pt idx="122">
                  <c:v>-1.5290075809585226</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6.9270949766090597</c:v>
                </c:pt>
                <c:pt idx="147">
                  <c:v>7.0605487766090445</c:v>
                </c:pt>
                <c:pt idx="148">
                  <c:v>7.1804639866089985</c:v>
                </c:pt>
                <c:pt idx="149">
                  <c:v>7.945987725739414</c:v>
                </c:pt>
                <c:pt idx="150">
                  <c:v>8.0139158766091008</c:v>
                </c:pt>
                <c:pt idx="151">
                  <c:v>7.9691976266088744</c:v>
                </c:pt>
                <c:pt idx="152">
                  <c:v>7.6044358666089122</c:v>
                </c:pt>
                <c:pt idx="153">
                  <c:v>7.3159354866089501</c:v>
                </c:pt>
                <c:pt idx="154">
                  <c:v>6.9937251966089491</c:v>
                </c:pt>
                <c:pt idx="155">
                  <c:v>5.6129489316639845</c:v>
                </c:pt>
                <c:pt idx="156">
                  <c:v>1.173015708831247</c:v>
                </c:pt>
                <c:pt idx="157">
                  <c:v>-0.15056878339112306</c:v>
                </c:pt>
                <c:pt idx="158">
                  <c:v>-1.4555565186541322</c:v>
                </c:pt>
                <c:pt idx="159">
                  <c:v>-3.1230595133910142</c:v>
                </c:pt>
                <c:pt idx="160">
                  <c:v>-4.0700366533911314</c:v>
                </c:pt>
                <c:pt idx="161">
                  <c:v>-5.0052150733909695</c:v>
                </c:pt>
                <c:pt idx="162">
                  <c:v>-5.8741274033910713</c:v>
                </c:pt>
                <c:pt idx="163">
                  <c:v>-6.497393453391064</c:v>
                </c:pt>
                <c:pt idx="164">
                  <c:v>-6.8196527923383563</c:v>
                </c:pt>
                <c:pt idx="165">
                  <c:v>-7.3185980133909965</c:v>
                </c:pt>
                <c:pt idx="166">
                  <c:v>-8.6884896310380242</c:v>
                </c:pt>
                <c:pt idx="167">
                  <c:v>-9.2982357433909986</c:v>
                </c:pt>
                <c:pt idx="168">
                  <c:v>-9.3930166633910801</c:v>
                </c:pt>
                <c:pt idx="169">
                  <c:v>-9.2408952633910619</c:v>
                </c:pt>
                <c:pt idx="170">
                  <c:v>-9.2193731531759013</c:v>
                </c:pt>
                <c:pt idx="171">
                  <c:v>-9.2463596033909159</c:v>
                </c:pt>
                <c:pt idx="172">
                  <c:v>-9.2390335568692912</c:v>
                </c:pt>
                <c:pt idx="173">
                  <c:v>-9.0857718883909957</c:v>
                </c:pt>
                <c:pt idx="174">
                  <c:v>-8.9463220233910654</c:v>
                </c:pt>
                <c:pt idx="175">
                  <c:v>-8.9199380233909835</c:v>
                </c:pt>
                <c:pt idx="176">
                  <c:v>-8.6458241397067326</c:v>
                </c:pt>
                <c:pt idx="177">
                  <c:v>-8.1915276633910459</c:v>
                </c:pt>
                <c:pt idx="178">
                  <c:v>-7.9990842733910625</c:v>
                </c:pt>
                <c:pt idx="179">
                  <c:v>-7.8454724933909894</c:v>
                </c:pt>
                <c:pt idx="180">
                  <c:v>-7.5981156533909777</c:v>
                </c:pt>
                <c:pt idx="181">
                  <c:v>-7.4451855967243405</c:v>
                </c:pt>
                <c:pt idx="182">
                  <c:v>-7.1251221133909555</c:v>
                </c:pt>
                <c:pt idx="183">
                  <c:v>-7.0747074333909126</c:v>
                </c:pt>
                <c:pt idx="184">
                  <c:v>-7.0262251033911243</c:v>
                </c:pt>
                <c:pt idx="185">
                  <c:v>-7.0288047733909655</c:v>
                </c:pt>
                <c:pt idx="186">
                  <c:v>-7.1656985133910069</c:v>
                </c:pt>
                <c:pt idx="187">
                  <c:v>-7.2943235346676119</c:v>
                </c:pt>
                <c:pt idx="188">
                  <c:v>-7.2368868733908727</c:v>
                </c:pt>
                <c:pt idx="189">
                  <c:v>-6.8842305933911092</c:v>
                </c:pt>
                <c:pt idx="190">
                  <c:v>-6.3863268800576813</c:v>
                </c:pt>
                <c:pt idx="191">
                  <c:v>-4.486627013391014</c:v>
                </c:pt>
                <c:pt idx="192">
                  <c:v>-4.3942577333909005</c:v>
                </c:pt>
                <c:pt idx="193">
                  <c:v>-4.1663672333909565</c:v>
                </c:pt>
                <c:pt idx="194">
                  <c:v>-3.6880188033910315</c:v>
                </c:pt>
                <c:pt idx="195">
                  <c:v>-3.3482561433910973</c:v>
                </c:pt>
                <c:pt idx="196">
                  <c:v>-2.8744788133909176</c:v>
                </c:pt>
                <c:pt idx="197">
                  <c:v>-2.4324616033910167</c:v>
                </c:pt>
                <c:pt idx="198">
                  <c:v>-1.9683589933909247</c:v>
                </c:pt>
                <c:pt idx="199">
                  <c:v>-1.7699632633909888</c:v>
                </c:pt>
                <c:pt idx="200">
                  <c:v>-0.66689091503030973</c:v>
                </c:pt>
                <c:pt idx="201">
                  <c:v>-0.54793293339095328</c:v>
                </c:pt>
                <c:pt idx="202">
                  <c:v>-0.33850881339104599</c:v>
                </c:pt>
                <c:pt idx="203">
                  <c:v>-0.10657475339094449</c:v>
                </c:pt>
                <c:pt idx="204">
                  <c:v>1.6819266089669327E-3</c:v>
                </c:pt>
                <c:pt idx="205">
                  <c:v>0.10063579342728725</c:v>
                </c:pt>
                <c:pt idx="206">
                  <c:v>0.16595532660902279</c:v>
                </c:pt>
                <c:pt idx="207">
                  <c:v>0.28542058660905079</c:v>
                </c:pt>
                <c:pt idx="208">
                  <c:v>0.40242504910905624</c:v>
                </c:pt>
                <c:pt idx="209">
                  <c:v>0.76710798660904911</c:v>
                </c:pt>
                <c:pt idx="210">
                  <c:v>0.62513183660915927</c:v>
                </c:pt>
                <c:pt idx="211">
                  <c:v>0.24574549660904704</c:v>
                </c:pt>
                <c:pt idx="212">
                  <c:v>-7.0282823390968474E-2</c:v>
                </c:pt>
                <c:pt idx="213">
                  <c:v>-0.27065887339100042</c:v>
                </c:pt>
                <c:pt idx="214">
                  <c:v>-0.45792106339088556</c:v>
                </c:pt>
                <c:pt idx="215">
                  <c:v>-0.31472698339092758</c:v>
                </c:pt>
                <c:pt idx="216">
                  <c:v>9.106171001330661E-2</c:v>
                </c:pt>
                <c:pt idx="217">
                  <c:v>0.27114512946614805</c:v>
                </c:pt>
                <c:pt idx="218">
                  <c:v>-0.31153361339089342</c:v>
                </c:pt>
                <c:pt idx="219">
                  <c:v>-0.1814258533909768</c:v>
                </c:pt>
                <c:pt idx="220">
                  <c:v>0.14078851660889313</c:v>
                </c:pt>
                <c:pt idx="221">
                  <c:v>0.71478631660890934</c:v>
                </c:pt>
                <c:pt idx="222">
                  <c:v>1.1617492554262578</c:v>
                </c:pt>
                <c:pt idx="223">
                  <c:v>1.4579617966090646</c:v>
                </c:pt>
                <c:pt idx="224">
                  <c:v>1.3014891451455242</c:v>
                </c:pt>
                <c:pt idx="225">
                  <c:v>1.6389254977202796</c:v>
                </c:pt>
                <c:pt idx="226">
                  <c:v>1.837100876609</c:v>
                </c:pt>
                <c:pt idx="227">
                  <c:v>2.0622757310533473</c:v>
                </c:pt>
                <c:pt idx="228">
                  <c:v>2.2171760966090241</c:v>
                </c:pt>
                <c:pt idx="229">
                  <c:v>2.1883475666092003</c:v>
                </c:pt>
                <c:pt idx="230">
                  <c:v>1.9821866366090028</c:v>
                </c:pt>
                <c:pt idx="231">
                  <c:v>1.5866478754980047</c:v>
                </c:pt>
                <c:pt idx="232">
                  <c:v>-0.62500159780653064</c:v>
                </c:pt>
                <c:pt idx="233">
                  <c:v>-1.0502225133909349</c:v>
                </c:pt>
                <c:pt idx="234">
                  <c:v>-1.3504848233909581</c:v>
                </c:pt>
                <c:pt idx="235">
                  <c:v>-1.2928737933909935</c:v>
                </c:pt>
                <c:pt idx="236">
                  <c:v>-1.4110070033910631</c:v>
                </c:pt>
                <c:pt idx="237">
                  <c:v>-1.7063753538164832</c:v>
                </c:pt>
                <c:pt idx="238">
                  <c:v>-2.2175905733909995</c:v>
                </c:pt>
                <c:pt idx="239">
                  <c:v>-2.7419345533910686</c:v>
                </c:pt>
                <c:pt idx="240">
                  <c:v>-3.1673128050576818</c:v>
                </c:pt>
                <c:pt idx="241">
                  <c:v>-5.0152664271840814</c:v>
                </c:pt>
                <c:pt idx="242">
                  <c:v>-4.9927512154113032</c:v>
                </c:pt>
                <c:pt idx="243">
                  <c:v>-4.6289343533908749</c:v>
                </c:pt>
                <c:pt idx="244">
                  <c:v>-4.627497513391039</c:v>
                </c:pt>
                <c:pt idx="245">
                  <c:v>-4.7361127033910391</c:v>
                </c:pt>
                <c:pt idx="246">
                  <c:v>-4.6440671733910364</c:v>
                </c:pt>
                <c:pt idx="247">
                  <c:v>-4.59551217500705</c:v>
                </c:pt>
                <c:pt idx="248">
                  <c:v>-4.6618320133910061</c:v>
                </c:pt>
                <c:pt idx="249">
                  <c:v>-4.7492105940362137</c:v>
                </c:pt>
                <c:pt idx="250">
                  <c:v>-4.613271473390995</c:v>
                </c:pt>
                <c:pt idx="251">
                  <c:v>-4.4962976033909099</c:v>
                </c:pt>
                <c:pt idx="252">
                  <c:v>-4.5185185133909469</c:v>
                </c:pt>
                <c:pt idx="253">
                  <c:v>-4.6167921836037911</c:v>
                </c:pt>
                <c:pt idx="254">
                  <c:v>-4.4206838433909041</c:v>
                </c:pt>
                <c:pt idx="255">
                  <c:v>-3.3605860933909213</c:v>
                </c:pt>
                <c:pt idx="256">
                  <c:v>-2.7391395933911156</c:v>
                </c:pt>
                <c:pt idx="257">
                  <c:v>-2.4445775624106214</c:v>
                </c:pt>
                <c:pt idx="258">
                  <c:v>-1.1400536449700127</c:v>
                </c:pt>
                <c:pt idx="259">
                  <c:v>-0.85137341339095962</c:v>
                </c:pt>
                <c:pt idx="260">
                  <c:v>-0.56847751339105912</c:v>
                </c:pt>
                <c:pt idx="261">
                  <c:v>-0.24577742339099054</c:v>
                </c:pt>
                <c:pt idx="262">
                  <c:v>5.4602661787583971E-3</c:v>
                </c:pt>
                <c:pt idx="263">
                  <c:v>4.3367436608932171E-2</c:v>
                </c:pt>
                <c:pt idx="264">
                  <c:v>0.14574298660900839</c:v>
                </c:pt>
                <c:pt idx="265">
                  <c:v>-0.17755223025858413</c:v>
                </c:pt>
                <c:pt idx="266">
                  <c:v>5.5954936608998293E-2</c:v>
                </c:pt>
                <c:pt idx="267">
                  <c:v>0.18996516660905641</c:v>
                </c:pt>
                <c:pt idx="268">
                  <c:v>0.52795766402829269</c:v>
                </c:pt>
                <c:pt idx="269">
                  <c:v>0.32366319660899034</c:v>
                </c:pt>
                <c:pt idx="270">
                  <c:v>0.16940120660891014</c:v>
                </c:pt>
                <c:pt idx="271">
                  <c:v>3.1511653275686058E-2</c:v>
                </c:pt>
                <c:pt idx="272">
                  <c:v>0.32982175131476926</c:v>
                </c:pt>
                <c:pt idx="273">
                  <c:v>0.44853864660902326</c:v>
                </c:pt>
                <c:pt idx="274">
                  <c:v>0.49767628963940197</c:v>
                </c:pt>
                <c:pt idx="275">
                  <c:v>0.40212120660928008</c:v>
                </c:pt>
                <c:pt idx="276">
                  <c:v>0.35188321660895439</c:v>
                </c:pt>
                <c:pt idx="277">
                  <c:v>-0.15071929339110635</c:v>
                </c:pt>
                <c:pt idx="278">
                  <c:v>-0.60350916490612849</c:v>
                </c:pt>
                <c:pt idx="279">
                  <c:v>-0.82346097339100766</c:v>
                </c:pt>
                <c:pt idx="280">
                  <c:v>-0.74614731339093565</c:v>
                </c:pt>
                <c:pt idx="281">
                  <c:v>-0.42404379717476204</c:v>
                </c:pt>
                <c:pt idx="282">
                  <c:v>-0.17348953339102074</c:v>
                </c:pt>
                <c:pt idx="283">
                  <c:v>0.22752712660900437</c:v>
                </c:pt>
                <c:pt idx="284">
                  <c:v>0.57123006741704752</c:v>
                </c:pt>
                <c:pt idx="285">
                  <c:v>1.1275134666089195</c:v>
                </c:pt>
                <c:pt idx="286">
                  <c:v>1.4993032166090614</c:v>
                </c:pt>
                <c:pt idx="287">
                  <c:v>1.9306699266089165</c:v>
                </c:pt>
                <c:pt idx="288">
                  <c:v>2.1161222692175841</c:v>
                </c:pt>
                <c:pt idx="289">
                  <c:v>2.1758472116090237</c:v>
                </c:pt>
                <c:pt idx="290">
                  <c:v>2.4740505349960777</c:v>
                </c:pt>
                <c:pt idx="291">
                  <c:v>2.5461365466089831</c:v>
                </c:pt>
                <c:pt idx="292">
                  <c:v>2.5669859266090347</c:v>
                </c:pt>
                <c:pt idx="293">
                  <c:v>2.5879294566089088</c:v>
                </c:pt>
                <c:pt idx="294">
                  <c:v>2.92407459660906</c:v>
                </c:pt>
                <c:pt idx="295">
                  <c:v>3.1353559666091071</c:v>
                </c:pt>
                <c:pt idx="296">
                  <c:v>3.4313609066089867</c:v>
                </c:pt>
                <c:pt idx="297">
                  <c:v>3.8994052466089073</c:v>
                </c:pt>
                <c:pt idx="298">
                  <c:v>4.0179839866090417</c:v>
                </c:pt>
                <c:pt idx="299">
                  <c:v>3.7442700243448708</c:v>
                </c:pt>
                <c:pt idx="300">
                  <c:v>3.6691644666090202</c:v>
                </c:pt>
                <c:pt idx="301">
                  <c:v>3.3491828166089874</c:v>
                </c:pt>
                <c:pt idx="302">
                  <c:v>2.6847150466091012</c:v>
                </c:pt>
                <c:pt idx="303">
                  <c:v>2.1234118018264163</c:v>
                </c:pt>
                <c:pt idx="304">
                  <c:v>1.5329404566089551</c:v>
                </c:pt>
                <c:pt idx="305">
                  <c:v>0.95591633660896491</c:v>
                </c:pt>
                <c:pt idx="306">
                  <c:v>0.39845185177752346</c:v>
                </c:pt>
                <c:pt idx="307">
                  <c:v>-0.92079628925307699</c:v>
                </c:pt>
                <c:pt idx="308">
                  <c:v>-1.6729889081277802</c:v>
                </c:pt>
                <c:pt idx="309">
                  <c:v>-2.1582013333909487</c:v>
                </c:pt>
                <c:pt idx="310">
                  <c:v>-2.6492592833911317</c:v>
                </c:pt>
                <c:pt idx="311">
                  <c:v>-2.8893900333909808</c:v>
                </c:pt>
                <c:pt idx="312">
                  <c:v>-2.8509092929609792</c:v>
                </c:pt>
                <c:pt idx="313">
                  <c:v>-2.4029463133911504</c:v>
                </c:pt>
                <c:pt idx="314">
                  <c:v>-2.2045540929363856</c:v>
                </c:pt>
                <c:pt idx="315">
                  <c:v>-1.3003291562481252</c:v>
                </c:pt>
                <c:pt idx="316">
                  <c:v>-1.1710483297175809</c:v>
                </c:pt>
                <c:pt idx="317">
                  <c:v>-1.0154967709667773</c:v>
                </c:pt>
                <c:pt idx="318">
                  <c:v>-0.81316216339101177</c:v>
                </c:pt>
                <c:pt idx="319">
                  <c:v>-0.812811953390978</c:v>
                </c:pt>
                <c:pt idx="320">
                  <c:v>-0.92122544339096635</c:v>
                </c:pt>
                <c:pt idx="321">
                  <c:v>-0.57768539270148389</c:v>
                </c:pt>
                <c:pt idx="322">
                  <c:v>-0.35033179116868557</c:v>
                </c:pt>
                <c:pt idx="323">
                  <c:v>-0.75609420386717996</c:v>
                </c:pt>
                <c:pt idx="324">
                  <c:v>-1.0799186033908938</c:v>
                </c:pt>
                <c:pt idx="325">
                  <c:v>-1.6832735533910901</c:v>
                </c:pt>
                <c:pt idx="326">
                  <c:v>-2.132006288901124</c:v>
                </c:pt>
                <c:pt idx="327">
                  <c:v>-2.7269476533910506</c:v>
                </c:pt>
                <c:pt idx="328">
                  <c:v>-3.1841847233910321</c:v>
                </c:pt>
                <c:pt idx="329">
                  <c:v>-3.7211667406637616</c:v>
                </c:pt>
                <c:pt idx="330">
                  <c:v>-4.4684042899867835</c:v>
                </c:pt>
                <c:pt idx="331">
                  <c:v>-4.1530476497545692</c:v>
                </c:pt>
                <c:pt idx="332">
                  <c:v>-3.6626361433908983</c:v>
                </c:pt>
                <c:pt idx="333">
                  <c:v>-3.1740881033909827</c:v>
                </c:pt>
                <c:pt idx="334">
                  <c:v>-2.6772261733910625</c:v>
                </c:pt>
                <c:pt idx="335">
                  <c:v>-2.2230117103607281</c:v>
                </c:pt>
                <c:pt idx="336">
                  <c:v>-1.585499923390941</c:v>
                </c:pt>
                <c:pt idx="337">
                  <c:v>-0.92491797492940009</c:v>
                </c:pt>
                <c:pt idx="338">
                  <c:v>3.4116052405772166</c:v>
                </c:pt>
                <c:pt idx="339">
                  <c:v>3.4115441766090226</c:v>
                </c:pt>
                <c:pt idx="340">
                  <c:v>3.2069965966091445</c:v>
                </c:pt>
                <c:pt idx="341">
                  <c:v>3.2136962066090011</c:v>
                </c:pt>
                <c:pt idx="342">
                  <c:v>3.7912286387829552</c:v>
                </c:pt>
                <c:pt idx="343">
                  <c:v>4.5843777266091195</c:v>
                </c:pt>
                <c:pt idx="344">
                  <c:v>5.5290310066089265</c:v>
                </c:pt>
                <c:pt idx="345">
                  <c:v>6.4342681066089353</c:v>
                </c:pt>
                <c:pt idx="346">
                  <c:v>7.0064728566090366</c:v>
                </c:pt>
                <c:pt idx="347">
                  <c:v>7.4307732643868434</c:v>
                </c:pt>
                <c:pt idx="348">
                  <c:v>7.8178796566089508</c:v>
                </c:pt>
                <c:pt idx="349">
                  <c:v>8.2512692066089528</c:v>
                </c:pt>
                <c:pt idx="350">
                  <c:v>8.7868720466090195</c:v>
                </c:pt>
                <c:pt idx="351">
                  <c:v>9.1971378866090028</c:v>
                </c:pt>
                <c:pt idx="352">
                  <c:v>9.6500123666090047</c:v>
                </c:pt>
                <c:pt idx="353">
                  <c:v>9.9461156229725169</c:v>
                </c:pt>
                <c:pt idx="354">
                  <c:v>10.282508084170033</c:v>
                </c:pt>
                <c:pt idx="355">
                  <c:v>10.897581931664028</c:v>
                </c:pt>
                <c:pt idx="356">
                  <c:v>11.0232300866091</c:v>
                </c:pt>
                <c:pt idx="357">
                  <c:v>11.204300636609062</c:v>
                </c:pt>
                <c:pt idx="358">
                  <c:v>11.336071806609127</c:v>
                </c:pt>
                <c:pt idx="359">
                  <c:v>11.427675410851501</c:v>
                </c:pt>
                <c:pt idx="360">
                  <c:v>11.809068066608972</c:v>
                </c:pt>
                <c:pt idx="361">
                  <c:v>12.029338454000396</c:v>
                </c:pt>
                <c:pt idx="362">
                  <c:v>12.220757645432466</c:v>
                </c:pt>
                <c:pt idx="363">
                  <c:v>11.99282728660917</c:v>
                </c:pt>
                <c:pt idx="364">
                  <c:v>11.667437211328169</c:v>
                </c:pt>
                <c:pt idx="365">
                  <c:v>10.79628758660907</c:v>
                </c:pt>
                <c:pt idx="366">
                  <c:v>9.5704588066091247</c:v>
                </c:pt>
                <c:pt idx="367">
                  <c:v>8.0604068366090544</c:v>
                </c:pt>
                <c:pt idx="368">
                  <c:v>6.4921448266090254</c:v>
                </c:pt>
                <c:pt idx="369">
                  <c:v>5.4015497866090643</c:v>
                </c:pt>
                <c:pt idx="370">
                  <c:v>0.94173657356559348</c:v>
                </c:pt>
                <c:pt idx="371">
                  <c:v>0.19457570660902937</c:v>
                </c:pt>
                <c:pt idx="372">
                  <c:v>-0.54818639339117681</c:v>
                </c:pt>
                <c:pt idx="373">
                  <c:v>-0.50828336339100022</c:v>
                </c:pt>
                <c:pt idx="374">
                  <c:v>-0.5672345633910254</c:v>
                </c:pt>
                <c:pt idx="375">
                  <c:v>-0.58530650339096535</c:v>
                </c:pt>
                <c:pt idx="376">
                  <c:v>-1.0855999123809115</c:v>
                </c:pt>
                <c:pt idx="377">
                  <c:v>-1.6169415933909335</c:v>
                </c:pt>
                <c:pt idx="378">
                  <c:v>-1.7261800933909655</c:v>
                </c:pt>
                <c:pt idx="379">
                  <c:v>-2.2886845333910082</c:v>
                </c:pt>
                <c:pt idx="380">
                  <c:v>-2.6397410933910797</c:v>
                </c:pt>
                <c:pt idx="381">
                  <c:v>-2.5763187230684772</c:v>
                </c:pt>
                <c:pt idx="382">
                  <c:v>-2.4827293633910159</c:v>
                </c:pt>
                <c:pt idx="383">
                  <c:v>-2.5111076933909828</c:v>
                </c:pt>
                <c:pt idx="384">
                  <c:v>-2.3942043733909908</c:v>
                </c:pt>
                <c:pt idx="385">
                  <c:v>-2.2348826133910777</c:v>
                </c:pt>
                <c:pt idx="386">
                  <c:v>-2.2046242694887352</c:v>
                </c:pt>
                <c:pt idx="387">
                  <c:v>-2.2134900733909761</c:v>
                </c:pt>
                <c:pt idx="388">
                  <c:v>-2.2293315833910801</c:v>
                </c:pt>
                <c:pt idx="389">
                  <c:v>-2.2060104833909122</c:v>
                </c:pt>
                <c:pt idx="390">
                  <c:v>-2.0634820633910782</c:v>
                </c:pt>
                <c:pt idx="391">
                  <c:v>-1.9363965533910921</c:v>
                </c:pt>
                <c:pt idx="392">
                  <c:v>-1.8283420638959904</c:v>
                </c:pt>
                <c:pt idx="393">
                  <c:v>-1.7405592333909397</c:v>
                </c:pt>
                <c:pt idx="394">
                  <c:v>-1.5253287233910697</c:v>
                </c:pt>
                <c:pt idx="395">
                  <c:v>-1.0836140533910168</c:v>
                </c:pt>
                <c:pt idx="396">
                  <c:v>-0.83887135714093164</c:v>
                </c:pt>
                <c:pt idx="397">
                  <c:v>-0.2806467356132174</c:v>
                </c:pt>
                <c:pt idx="398">
                  <c:v>-0.15561719339088176</c:v>
                </c:pt>
                <c:pt idx="399">
                  <c:v>-2.3498643391064878E-2</c:v>
                </c:pt>
                <c:pt idx="400">
                  <c:v>-3.1584183390989999E-2</c:v>
                </c:pt>
                <c:pt idx="401">
                  <c:v>-0.10414590339094332</c:v>
                </c:pt>
                <c:pt idx="402">
                  <c:v>-8.2128100347475225E-2</c:v>
                </c:pt>
                <c:pt idx="403">
                  <c:v>6.7565676608921904E-2</c:v>
                </c:pt>
                <c:pt idx="404">
                  <c:v>0.15330605803757191</c:v>
                </c:pt>
                <c:pt idx="405">
                  <c:v>1.0870790580374432</c:v>
                </c:pt>
                <c:pt idx="406">
                  <c:v>1.424538746608917</c:v>
                </c:pt>
                <c:pt idx="407">
                  <c:v>2.0001988266091217</c:v>
                </c:pt>
                <c:pt idx="408">
                  <c:v>2.768732016912046</c:v>
                </c:pt>
                <c:pt idx="409">
                  <c:v>3.5010889866089769</c:v>
                </c:pt>
                <c:pt idx="410">
                  <c:v>4.3089307266090389</c:v>
                </c:pt>
                <c:pt idx="411">
                  <c:v>5.04188614660886</c:v>
                </c:pt>
                <c:pt idx="412">
                  <c:v>5.3938208437519055</c:v>
                </c:pt>
                <c:pt idx="413">
                  <c:v>6.0149909108514139</c:v>
                </c:pt>
                <c:pt idx="414">
                  <c:v>6.4063079166088528</c:v>
                </c:pt>
                <c:pt idx="415">
                  <c:v>6.3451612844812804</c:v>
                </c:pt>
                <c:pt idx="416">
                  <c:v>6.0833415666089845</c:v>
                </c:pt>
                <c:pt idx="417">
                  <c:v>6.2671046966090396</c:v>
                </c:pt>
                <c:pt idx="418">
                  <c:v>6.2344078866090769</c:v>
                </c:pt>
                <c:pt idx="419">
                  <c:v>6.4508907366090815</c:v>
                </c:pt>
                <c:pt idx="420">
                  <c:v>7.206404104888632</c:v>
                </c:pt>
                <c:pt idx="421">
                  <c:v>8.1139048566090324</c:v>
                </c:pt>
                <c:pt idx="422">
                  <c:v>8.571788596609073</c:v>
                </c:pt>
                <c:pt idx="423">
                  <c:v>8.6258123566089662</c:v>
                </c:pt>
                <c:pt idx="424">
                  <c:v>8.9612752966089744</c:v>
                </c:pt>
                <c:pt idx="425">
                  <c:v>9.4057475214927226</c:v>
                </c:pt>
                <c:pt idx="426">
                  <c:v>10.139006836609072</c:v>
                </c:pt>
                <c:pt idx="427">
                  <c:v>10.844460526609005</c:v>
                </c:pt>
                <c:pt idx="428">
                  <c:v>11.400549046609095</c:v>
                </c:pt>
                <c:pt idx="429">
                  <c:v>11.925293726608929</c:v>
                </c:pt>
                <c:pt idx="430">
                  <c:v>12.139887886609024</c:v>
                </c:pt>
                <c:pt idx="431">
                  <c:v>12.951516615641426</c:v>
                </c:pt>
                <c:pt idx="432">
                  <c:v>13.083643026609071</c:v>
                </c:pt>
                <c:pt idx="433">
                  <c:v>13.161973556608828</c:v>
                </c:pt>
                <c:pt idx="434">
                  <c:v>13.160335026609006</c:v>
                </c:pt>
                <c:pt idx="435">
                  <c:v>13.305670266609152</c:v>
                </c:pt>
                <c:pt idx="436">
                  <c:v>13.80428048660905</c:v>
                </c:pt>
                <c:pt idx="437">
                  <c:v>14.2619725766091</c:v>
                </c:pt>
                <c:pt idx="438">
                  <c:v>14.467931561077178</c:v>
                </c:pt>
                <c:pt idx="439">
                  <c:v>14.912521804790842</c:v>
                </c:pt>
                <c:pt idx="440">
                  <c:v>15.028482186609082</c:v>
                </c:pt>
                <c:pt idx="441">
                  <c:v>15.162140496608991</c:v>
                </c:pt>
                <c:pt idx="442">
                  <c:v>15.373260942164634</c:v>
                </c:pt>
                <c:pt idx="443">
                  <c:v>15.557675966608899</c:v>
                </c:pt>
                <c:pt idx="444">
                  <c:v>15.675826306608856</c:v>
                </c:pt>
                <c:pt idx="445">
                  <c:v>15.794067728182068</c:v>
                </c:pt>
                <c:pt idx="446">
                  <c:v>15.794677986609003</c:v>
                </c:pt>
                <c:pt idx="447">
                  <c:v>15.825889966200823</c:v>
                </c:pt>
                <c:pt idx="448">
                  <c:v>15.965529006811124</c:v>
                </c:pt>
                <c:pt idx="449">
                  <c:v>16.170925226608986</c:v>
                </c:pt>
                <c:pt idx="450">
                  <c:v>16.242941936609029</c:v>
                </c:pt>
                <c:pt idx="451">
                  <c:v>16.102531286608922</c:v>
                </c:pt>
                <c:pt idx="452">
                  <c:v>16.079565306609041</c:v>
                </c:pt>
                <c:pt idx="453">
                  <c:v>16.22140299810318</c:v>
                </c:pt>
                <c:pt idx="454">
                  <c:v>16.706377986609013</c:v>
                </c:pt>
                <c:pt idx="455">
                  <c:v>16.781295945792593</c:v>
                </c:pt>
                <c:pt idx="456">
                  <c:v>16.836541336609073</c:v>
                </c:pt>
                <c:pt idx="457">
                  <c:v>16.703580396609013</c:v>
                </c:pt>
                <c:pt idx="458">
                  <c:v>16.538428666609107</c:v>
                </c:pt>
                <c:pt idx="459">
                  <c:v>16.561792390649309</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17.790619476608995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15.523419496608948</c:v>
                </c:pt>
                <c:pt idx="481">
                  <c:v>14.845805586609037</c:v>
                </c:pt>
                <c:pt idx="482">
                  <c:v>13.829046466609022</c:v>
                </c:pt>
                <c:pt idx="483">
                  <c:v>12.756976915180354</c:v>
                </c:pt>
                <c:pt idx="484">
                  <c:v>11.995654996609014</c:v>
                </c:pt>
                <c:pt idx="485">
                  <c:v>11.640257558037604</c:v>
                </c:pt>
                <c:pt idx="486">
                  <c:v>12.061364486608966</c:v>
                </c:pt>
                <c:pt idx="487">
                  <c:v>11.759836686609061</c:v>
                </c:pt>
                <c:pt idx="488">
                  <c:v>11.562910066609057</c:v>
                </c:pt>
                <c:pt idx="489">
                  <c:v>11.522443097720124</c:v>
                </c:pt>
                <c:pt idx="490">
                  <c:v>11.219480186609076</c:v>
                </c:pt>
                <c:pt idx="491">
                  <c:v>10.871175476609054</c:v>
                </c:pt>
                <c:pt idx="492">
                  <c:v>10.40382126660905</c:v>
                </c:pt>
                <c:pt idx="493">
                  <c:v>9.7868452310535901</c:v>
                </c:pt>
                <c:pt idx="494">
                  <c:v>9.0172101666089759</c:v>
                </c:pt>
                <c:pt idx="495">
                  <c:v>8.4956045666090123</c:v>
                </c:pt>
                <c:pt idx="496">
                  <c:v>8.4859134966090295</c:v>
                </c:pt>
                <c:pt idx="497">
                  <c:v>8.3780690258246526</c:v>
                </c:pt>
                <c:pt idx="498">
                  <c:v>7.9786242366089875</c:v>
                </c:pt>
                <c:pt idx="499">
                  <c:v>7.8323400074424399</c:v>
                </c:pt>
                <c:pt idx="500">
                  <c:v>7.8473572466087784</c:v>
                </c:pt>
                <c:pt idx="501">
                  <c:v>8.0446598066089567</c:v>
                </c:pt>
                <c:pt idx="502">
                  <c:v>8.1727005866090323</c:v>
                </c:pt>
                <c:pt idx="503">
                  <c:v>8.274312956609009</c:v>
                </c:pt>
                <c:pt idx="504">
                  <c:v>8.3447579866090127</c:v>
                </c:pt>
                <c:pt idx="505">
                  <c:v>8.4098228126959977</c:v>
                </c:pt>
                <c:pt idx="506">
                  <c:v>8.3116469766091381</c:v>
                </c:pt>
                <c:pt idx="507">
                  <c:v>8.1367546466092708</c:v>
                </c:pt>
                <c:pt idx="508">
                  <c:v>8.0438770966088953</c:v>
                </c:pt>
                <c:pt idx="509">
                  <c:v>8.2042949266089948</c:v>
                </c:pt>
                <c:pt idx="510">
                  <c:v>8.297140976508004</c:v>
                </c:pt>
                <c:pt idx="511">
                  <c:v>8.4858722689619768</c:v>
                </c:pt>
                <c:pt idx="512">
                  <c:v>9.3875896532757093</c:v>
                </c:pt>
                <c:pt idx="513">
                  <c:v>9.36967116186662</c:v>
                </c:pt>
                <c:pt idx="514">
                  <c:v>9.2973008866091487</c:v>
                </c:pt>
                <c:pt idx="515">
                  <c:v>9.2585699466091853</c:v>
                </c:pt>
                <c:pt idx="516">
                  <c:v>9.2974117441845756</c:v>
                </c:pt>
                <c:pt idx="517">
                  <c:v>9.3598795166089701</c:v>
                </c:pt>
                <c:pt idx="518">
                  <c:v>9.3640721466090024</c:v>
                </c:pt>
                <c:pt idx="519">
                  <c:v>9.4524490008946493</c:v>
                </c:pt>
                <c:pt idx="520">
                  <c:v>8.9929842624711025</c:v>
                </c:pt>
                <c:pt idx="521">
                  <c:v>8.746187757442442</c:v>
                </c:pt>
                <c:pt idx="522">
                  <c:v>8.1793544266089668</c:v>
                </c:pt>
                <c:pt idx="523">
                  <c:v>7.9964670566089495</c:v>
                </c:pt>
                <c:pt idx="524">
                  <c:v>7.9492428866089231</c:v>
                </c:pt>
                <c:pt idx="525">
                  <c:v>8.0743692266089706</c:v>
                </c:pt>
                <c:pt idx="526">
                  <c:v>8.1680132692176386</c:v>
                </c:pt>
                <c:pt idx="527">
                  <c:v>7.8596408966089664</c:v>
                </c:pt>
                <c:pt idx="528">
                  <c:v>7.3819245104185045</c:v>
                </c:pt>
                <c:pt idx="529">
                  <c:v>6.027153356174284</c:v>
                </c:pt>
                <c:pt idx="530">
                  <c:v>5.7271200066091765</c:v>
                </c:pt>
                <c:pt idx="531">
                  <c:v>5.6579834066090671</c:v>
                </c:pt>
                <c:pt idx="532">
                  <c:v>5.6037640682416168</c:v>
                </c:pt>
                <c:pt idx="533">
                  <c:v>5.2984092766088979</c:v>
                </c:pt>
                <c:pt idx="534">
                  <c:v>4.8795769066089445</c:v>
                </c:pt>
                <c:pt idx="535">
                  <c:v>4.5986173999423414</c:v>
                </c:pt>
                <c:pt idx="536">
                  <c:v>4.6953898616090042</c:v>
                </c:pt>
                <c:pt idx="537">
                  <c:v>4.7286101078211829</c:v>
                </c:pt>
                <c:pt idx="538">
                  <c:v>4.6828204766090407</c:v>
                </c:pt>
                <c:pt idx="539">
                  <c:v>4.722266886608935</c:v>
                </c:pt>
                <c:pt idx="540">
                  <c:v>4.7587810866090621</c:v>
                </c:pt>
                <c:pt idx="541">
                  <c:v>4.7414175682416975</c:v>
                </c:pt>
                <c:pt idx="542">
                  <c:v>4.6980916066091956</c:v>
                </c:pt>
                <c:pt idx="543">
                  <c:v>4.7241052066089733</c:v>
                </c:pt>
                <c:pt idx="544">
                  <c:v>4.854412082762849</c:v>
                </c:pt>
                <c:pt idx="545">
                  <c:v>4.8615482138818038</c:v>
                </c:pt>
                <c:pt idx="546">
                  <c:v>4.9168262752688321</c:v>
                </c:pt>
                <c:pt idx="547">
                  <c:v>4.9494750866088184</c:v>
                </c:pt>
                <c:pt idx="548">
                  <c:v>5.0431709466089645</c:v>
                </c:pt>
                <c:pt idx="549">
                  <c:v>5.1757799866091574</c:v>
                </c:pt>
                <c:pt idx="550">
                  <c:v>5.4241741610277066</c:v>
                </c:pt>
                <c:pt idx="551">
                  <c:v>5.61966337660877</c:v>
                </c:pt>
                <c:pt idx="552">
                  <c:v>5.6499111156412738</c:v>
                </c:pt>
                <c:pt idx="553">
                  <c:v>6.6519516847223725</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5.5859009366089678</c:v>
                </c:pt>
                <c:pt idx="564">
                  <c:v>5.2925950766089631</c:v>
                </c:pt>
                <c:pt idx="565">
                  <c:v>5.0240238029354902</c:v>
                </c:pt>
                <c:pt idx="566">
                  <c:v>4.8760431170437046</c:v>
                </c:pt>
                <c:pt idx="567">
                  <c:v>5.2097979866090194</c:v>
                </c:pt>
                <c:pt idx="568">
                  <c:v>5.3273558113511665</c:v>
                </c:pt>
                <c:pt idx="569">
                  <c:v>5.3978810366089469</c:v>
                </c:pt>
                <c:pt idx="570">
                  <c:v>5.2399461366090394</c:v>
                </c:pt>
                <c:pt idx="571">
                  <c:v>5.5995960966089342</c:v>
                </c:pt>
                <c:pt idx="572">
                  <c:v>5.4847334813458382</c:v>
                </c:pt>
                <c:pt idx="573">
                  <c:v>4.7497749866090704</c:v>
                </c:pt>
                <c:pt idx="574">
                  <c:v>4.3073757366088756</c:v>
                </c:pt>
                <c:pt idx="575">
                  <c:v>4.0131610775181059</c:v>
                </c:pt>
                <c:pt idx="576">
                  <c:v>2.6168636532757366</c:v>
                </c:pt>
                <c:pt idx="577">
                  <c:v>2.6662584066090402</c:v>
                </c:pt>
                <c:pt idx="578">
                  <c:v>2.7267177266091096</c:v>
                </c:pt>
                <c:pt idx="579">
                  <c:v>2.6138029445037976</c:v>
                </c:pt>
                <c:pt idx="580">
                  <c:v>2.3524397466089795</c:v>
                </c:pt>
                <c:pt idx="581">
                  <c:v>2.8045617366092159</c:v>
                </c:pt>
                <c:pt idx="582">
                  <c:v>3.2740052927313612</c:v>
                </c:pt>
                <c:pt idx="583">
                  <c:v>3.8496479866090128</c:v>
                </c:pt>
                <c:pt idx="584">
                  <c:v>4.0461590566088859</c:v>
                </c:pt>
                <c:pt idx="585">
                  <c:v>4.4836821866090961</c:v>
                </c:pt>
                <c:pt idx="586">
                  <c:v>4.7008218616089481</c:v>
                </c:pt>
                <c:pt idx="587">
                  <c:v>4.7654414266089447</c:v>
                </c:pt>
                <c:pt idx="588">
                  <c:v>4.8260238366091244</c:v>
                </c:pt>
                <c:pt idx="589">
                  <c:v>4.8279596466090178</c:v>
                </c:pt>
                <c:pt idx="590">
                  <c:v>4.8222904866088214</c:v>
                </c:pt>
                <c:pt idx="591">
                  <c:v>4.8926053199423052</c:v>
                </c:pt>
                <c:pt idx="592">
                  <c:v>5.2154536461834766</c:v>
                </c:pt>
                <c:pt idx="593">
                  <c:v>5.2127253966091454</c:v>
                </c:pt>
                <c:pt idx="594">
                  <c:v>5.1440376366088953</c:v>
                </c:pt>
                <c:pt idx="595">
                  <c:v>5.1972129766091406</c:v>
                </c:pt>
                <c:pt idx="596">
                  <c:v>5.2749553266088895</c:v>
                </c:pt>
                <c:pt idx="597">
                  <c:v>5.2921778966088953</c:v>
                </c:pt>
                <c:pt idx="598">
                  <c:v>5.3477899453719857</c:v>
                </c:pt>
                <c:pt idx="599">
                  <c:v>5.4099838199423402</c:v>
                </c:pt>
                <c:pt idx="600">
                  <c:v>5.4823256019935513</c:v>
                </c:pt>
                <c:pt idx="601">
                  <c:v>5.6693439766090545</c:v>
                </c:pt>
                <c:pt idx="602">
                  <c:v>5.8535557266089739</c:v>
                </c:pt>
                <c:pt idx="603">
                  <c:v>5.9654481366090693</c:v>
                </c:pt>
                <c:pt idx="604">
                  <c:v>5.927560116609186</c:v>
                </c:pt>
                <c:pt idx="605">
                  <c:v>5.9212233659192934</c:v>
                </c:pt>
                <c:pt idx="606">
                  <c:v>5.8369363845682773</c:v>
                </c:pt>
                <c:pt idx="607">
                  <c:v>5.240925804790848</c:v>
                </c:pt>
                <c:pt idx="608">
                  <c:v>5.2365364253846289</c:v>
                </c:pt>
                <c:pt idx="609">
                  <c:v>5.2120135166090673</c:v>
                </c:pt>
                <c:pt idx="610">
                  <c:v>5.231795426608997</c:v>
                </c:pt>
                <c:pt idx="611">
                  <c:v>5.2890776766091294</c:v>
                </c:pt>
                <c:pt idx="612">
                  <c:v>5.1814731192620336</c:v>
                </c:pt>
                <c:pt idx="613">
                  <c:v>4.8724414166088508</c:v>
                </c:pt>
                <c:pt idx="614">
                  <c:v>4.3811246789166605</c:v>
                </c:pt>
                <c:pt idx="615">
                  <c:v>3.5158318327628422</c:v>
                </c:pt>
                <c:pt idx="616">
                  <c:v>3.6254776027706201</c:v>
                </c:pt>
                <c:pt idx="617">
                  <c:v>3.1421821366091365</c:v>
                </c:pt>
                <c:pt idx="618">
                  <c:v>2.2876353886710006</c:v>
                </c:pt>
                <c:pt idx="619">
                  <c:v>1.7987697266090237</c:v>
                </c:pt>
                <c:pt idx="620">
                  <c:v>1.315782216608909</c:v>
                </c:pt>
                <c:pt idx="621">
                  <c:v>1.1869172366089227</c:v>
                </c:pt>
                <c:pt idx="622">
                  <c:v>1.0777486866089558</c:v>
                </c:pt>
                <c:pt idx="623">
                  <c:v>0.95343604660911363</c:v>
                </c:pt>
                <c:pt idx="624">
                  <c:v>0.94338857608271098</c:v>
                </c:pt>
                <c:pt idx="625">
                  <c:v>1.0289251966091206</c:v>
                </c:pt>
                <c:pt idx="626">
                  <c:v>1.142516486609054</c:v>
                </c:pt>
                <c:pt idx="627">
                  <c:v>1.143247316608992</c:v>
                </c:pt>
                <c:pt idx="628">
                  <c:v>0.94814626660900236</c:v>
                </c:pt>
                <c:pt idx="629">
                  <c:v>0.66369175660902968</c:v>
                </c:pt>
                <c:pt idx="630">
                  <c:v>0.44576894450375443</c:v>
                </c:pt>
                <c:pt idx="631">
                  <c:v>0.39543179660904665</c:v>
                </c:pt>
                <c:pt idx="632">
                  <c:v>0.42666373660900092</c:v>
                </c:pt>
                <c:pt idx="633">
                  <c:v>0.46953086539689176</c:v>
                </c:pt>
                <c:pt idx="634">
                  <c:v>0.50215455660904262</c:v>
                </c:pt>
                <c:pt idx="635">
                  <c:v>0.77331873660908712</c:v>
                </c:pt>
                <c:pt idx="636">
                  <c:v>0.97660650273813665</c:v>
                </c:pt>
                <c:pt idx="637">
                  <c:v>0.97064959660889738</c:v>
                </c:pt>
                <c:pt idx="638">
                  <c:v>0.75442323660898825</c:v>
                </c:pt>
                <c:pt idx="639">
                  <c:v>0.67307587660903667</c:v>
                </c:pt>
                <c:pt idx="640">
                  <c:v>0.6690359032756148</c:v>
                </c:pt>
                <c:pt idx="641">
                  <c:v>2.0290970472150236</c:v>
                </c:pt>
                <c:pt idx="642">
                  <c:v>2.5892365466089915</c:v>
                </c:pt>
                <c:pt idx="643">
                  <c:v>3.1938267701141996</c:v>
                </c:pt>
                <c:pt idx="644">
                  <c:v>3.4300260566091647</c:v>
                </c:pt>
                <c:pt idx="645">
                  <c:v>3.6481541666089052</c:v>
                </c:pt>
                <c:pt idx="646">
                  <c:v>3.6809086966089666</c:v>
                </c:pt>
                <c:pt idx="647">
                  <c:v>3.6025941866090392</c:v>
                </c:pt>
                <c:pt idx="648">
                  <c:v>3.3159966396701264</c:v>
                </c:pt>
                <c:pt idx="649">
                  <c:v>3.4453451019935528</c:v>
                </c:pt>
                <c:pt idx="650">
                  <c:v>3.3481411954001588</c:v>
                </c:pt>
                <c:pt idx="651">
                  <c:v>2.856168466609041</c:v>
                </c:pt>
                <c:pt idx="652">
                  <c:v>2.4994345266088787</c:v>
                </c:pt>
                <c:pt idx="653">
                  <c:v>2.1151579566089822</c:v>
                </c:pt>
                <c:pt idx="654">
                  <c:v>1.5702784977201532</c:v>
                </c:pt>
                <c:pt idx="655">
                  <c:v>-0.44540201339098989</c:v>
                </c:pt>
                <c:pt idx="656">
                  <c:v>-0.57499784167375034</c:v>
                </c:pt>
                <c:pt idx="657">
                  <c:v>-0.6303303033910197</c:v>
                </c:pt>
                <c:pt idx="658">
                  <c:v>-0.50193436339095732</c:v>
                </c:pt>
                <c:pt idx="659">
                  <c:v>-0.5788368433910166</c:v>
                </c:pt>
                <c:pt idx="660">
                  <c:v>-0.93906497589104143</c:v>
                </c:pt>
                <c:pt idx="661">
                  <c:v>-1.250549533390882</c:v>
                </c:pt>
                <c:pt idx="662">
                  <c:v>-1.3277589646105561</c:v>
                </c:pt>
                <c:pt idx="663">
                  <c:v>-0.39062031339099812</c:v>
                </c:pt>
                <c:pt idx="664">
                  <c:v>-6.1493593390949397E-2</c:v>
                </c:pt>
                <c:pt idx="665">
                  <c:v>0.42761291660887996</c:v>
                </c:pt>
                <c:pt idx="666">
                  <c:v>0.98234869069065667</c:v>
                </c:pt>
                <c:pt idx="667">
                  <c:v>1.4418634066089715</c:v>
                </c:pt>
                <c:pt idx="668">
                  <c:v>1.444346756608951</c:v>
                </c:pt>
                <c:pt idx="669">
                  <c:v>1.4680955332756866</c:v>
                </c:pt>
                <c:pt idx="670">
                  <c:v>0.96711822470425057</c:v>
                </c:pt>
                <c:pt idx="671">
                  <c:v>1.0099977366090498</c:v>
                </c:pt>
                <c:pt idx="672">
                  <c:v>1.1252847961327888</c:v>
                </c:pt>
                <c:pt idx="673">
                  <c:v>1.21915047660896</c:v>
                </c:pt>
                <c:pt idx="674">
                  <c:v>0.65602541660910119</c:v>
                </c:pt>
                <c:pt idx="675">
                  <c:v>-0.16213655339100788</c:v>
                </c:pt>
                <c:pt idx="676">
                  <c:v>-0.97832999339098725</c:v>
                </c:pt>
                <c:pt idx="677">
                  <c:v>-1.1806106433910366</c:v>
                </c:pt>
                <c:pt idx="678">
                  <c:v>-0.55102201339099222</c:v>
                </c:pt>
                <c:pt idx="679">
                  <c:v>0.77769396599038065</c:v>
                </c:pt>
                <c:pt idx="680">
                  <c:v>1.5455012566089412</c:v>
                </c:pt>
                <c:pt idx="681">
                  <c:v>1.8560847066089681</c:v>
                </c:pt>
                <c:pt idx="682">
                  <c:v>1.9046825866090722</c:v>
                </c:pt>
                <c:pt idx="683">
                  <c:v>1.716392550711632</c:v>
                </c:pt>
                <c:pt idx="684">
                  <c:v>1.0965116984734613</c:v>
                </c:pt>
                <c:pt idx="685">
                  <c:v>1.3509564466089761</c:v>
                </c:pt>
                <c:pt idx="686">
                  <c:v>1.5837007166090158</c:v>
                </c:pt>
                <c:pt idx="687">
                  <c:v>1.7558374866089959</c:v>
                </c:pt>
                <c:pt idx="688">
                  <c:v>1.8808577866089728</c:v>
                </c:pt>
                <c:pt idx="689">
                  <c:v>2.1938906090580437</c:v>
                </c:pt>
                <c:pt idx="690">
                  <c:v>2.0900719266090988</c:v>
                </c:pt>
                <c:pt idx="691">
                  <c:v>1.95952588134584</c:v>
                </c:pt>
                <c:pt idx="692">
                  <c:v>1.9069808023984507</c:v>
                </c:pt>
                <c:pt idx="693">
                  <c:v>1.9486845266090878</c:v>
                </c:pt>
                <c:pt idx="694">
                  <c:v>1.9902280366089848</c:v>
                </c:pt>
                <c:pt idx="695">
                  <c:v>2.0618708347104047</c:v>
                </c:pt>
                <c:pt idx="696">
                  <c:v>2.1221105566089387</c:v>
                </c:pt>
                <c:pt idx="697">
                  <c:v>2.0550556866088869</c:v>
                </c:pt>
                <c:pt idx="698">
                  <c:v>1.8811750166091339</c:v>
                </c:pt>
                <c:pt idx="699">
                  <c:v>1.2779150966090498</c:v>
                </c:pt>
                <c:pt idx="700">
                  <c:v>0.36362913660916268</c:v>
                </c:pt>
                <c:pt idx="701">
                  <c:v>-1.023971513391075</c:v>
                </c:pt>
                <c:pt idx="702">
                  <c:v>-2.2301287733910602</c:v>
                </c:pt>
                <c:pt idx="703">
                  <c:v>-3.2018545333909287</c:v>
                </c:pt>
                <c:pt idx="704">
                  <c:v>-4.6191745233908987</c:v>
                </c:pt>
                <c:pt idx="705">
                  <c:v>-5.9117450733909473</c:v>
                </c:pt>
                <c:pt idx="706">
                  <c:v>-6.9470918896796734</c:v>
                </c:pt>
                <c:pt idx="707">
                  <c:v>-7.6331593352300064</c:v>
                </c:pt>
                <c:pt idx="708">
                  <c:v>-9.8397928133910071</c:v>
                </c:pt>
                <c:pt idx="709">
                  <c:v>-10.062170760865683</c:v>
                </c:pt>
                <c:pt idx="710">
                  <c:v>-10.326636593391006</c:v>
                </c:pt>
                <c:pt idx="711">
                  <c:v>-10.370515553390991</c:v>
                </c:pt>
                <c:pt idx="712">
                  <c:v>-10.293782666452273</c:v>
                </c:pt>
                <c:pt idx="713">
                  <c:v>-9.5976785933910183</c:v>
                </c:pt>
                <c:pt idx="714">
                  <c:v>-9.035208653391118</c:v>
                </c:pt>
                <c:pt idx="715">
                  <c:v>-8.6517179880744699</c:v>
                </c:pt>
                <c:pt idx="716">
                  <c:v>-8.2013063917694353</c:v>
                </c:pt>
                <c:pt idx="717">
                  <c:v>-8.1737800537950278</c:v>
                </c:pt>
                <c:pt idx="718">
                  <c:v>-8.0954596604497375</c:v>
                </c:pt>
                <c:pt idx="719">
                  <c:v>-7.8457167333909705</c:v>
                </c:pt>
                <c:pt idx="720">
                  <c:v>-7.6754115033911177</c:v>
                </c:pt>
                <c:pt idx="721">
                  <c:v>-7.3600544633910765</c:v>
                </c:pt>
                <c:pt idx="722">
                  <c:v>-7.1327233033908852</c:v>
                </c:pt>
                <c:pt idx="723">
                  <c:v>-6.9845832582888949</c:v>
                </c:pt>
                <c:pt idx="724">
                  <c:v>-6.8987767861182618</c:v>
                </c:pt>
                <c:pt idx="725">
                  <c:v>-7.2563622307822184</c:v>
                </c:pt>
                <c:pt idx="726">
                  <c:v>-7.3164714233909915</c:v>
                </c:pt>
                <c:pt idx="727">
                  <c:v>-7.1597013733909307</c:v>
                </c:pt>
                <c:pt idx="728">
                  <c:v>-6.8396525933909524</c:v>
                </c:pt>
                <c:pt idx="729">
                  <c:v>-6.416137850125665</c:v>
                </c:pt>
                <c:pt idx="730">
                  <c:v>-5.7936967933910202</c:v>
                </c:pt>
                <c:pt idx="731">
                  <c:v>-5.3448480833909864</c:v>
                </c:pt>
                <c:pt idx="732">
                  <c:v>-3.8069020133910048</c:v>
                </c:pt>
                <c:pt idx="733">
                  <c:v>-3.6552189931889894</c:v>
                </c:pt>
                <c:pt idx="734">
                  <c:v>-3.1604207933909598</c:v>
                </c:pt>
                <c:pt idx="735">
                  <c:v>-2.8401443748367541</c:v>
                </c:pt>
                <c:pt idx="736">
                  <c:v>-2.6516355633909972</c:v>
                </c:pt>
                <c:pt idx="737">
                  <c:v>-2.6494379933909191</c:v>
                </c:pt>
                <c:pt idx="738">
                  <c:v>-2.9172229233910927</c:v>
                </c:pt>
                <c:pt idx="739">
                  <c:v>-3.4025864877499288</c:v>
                </c:pt>
                <c:pt idx="740">
                  <c:v>-2.7643907276767066</c:v>
                </c:pt>
                <c:pt idx="741">
                  <c:v>-3.4265825633910936</c:v>
                </c:pt>
                <c:pt idx="742">
                  <c:v>-4.2715191133909514</c:v>
                </c:pt>
                <c:pt idx="743">
                  <c:v>-5.1300671933909241</c:v>
                </c:pt>
                <c:pt idx="744">
                  <c:v>-6.0703296933909563</c:v>
                </c:pt>
                <c:pt idx="745">
                  <c:v>-6.6664372738076896</c:v>
                </c:pt>
                <c:pt idx="746">
                  <c:v>-7.1940687433911421</c:v>
                </c:pt>
                <c:pt idx="747">
                  <c:v>-7.6897008133911324</c:v>
                </c:pt>
                <c:pt idx="748">
                  <c:v>-7.8509220133909849</c:v>
                </c:pt>
                <c:pt idx="749">
                  <c:v>-9.3081736398970687</c:v>
                </c:pt>
                <c:pt idx="750">
                  <c:v>-9.7686652733909689</c:v>
                </c:pt>
                <c:pt idx="751">
                  <c:v>-9.8793292991054393</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-5.952333783391051</c:v>
                </c:pt>
                <c:pt idx="760">
                  <c:v>-5.6611893533910065</c:v>
                </c:pt>
                <c:pt idx="761">
                  <c:v>-5.3909540833909659</c:v>
                </c:pt>
                <c:pt idx="762">
                  <c:v>-5.0575742195764857</c:v>
                </c:pt>
                <c:pt idx="763">
                  <c:v>-4.6740790033909576</c:v>
                </c:pt>
                <c:pt idx="764">
                  <c:v>-4.3379096497546499</c:v>
                </c:pt>
                <c:pt idx="765">
                  <c:v>-3.4023689508910171</c:v>
                </c:pt>
                <c:pt idx="766">
                  <c:v>-3.234548213390994</c:v>
                </c:pt>
                <c:pt idx="767">
                  <c:v>-3.2081024492885182</c:v>
                </c:pt>
                <c:pt idx="768">
                  <c:v>-3.1544901633909461</c:v>
                </c:pt>
                <c:pt idx="769">
                  <c:v>-3.1124283933909371</c:v>
                </c:pt>
                <c:pt idx="770">
                  <c:v>-3.0351127733910346</c:v>
                </c:pt>
                <c:pt idx="771">
                  <c:v>-2.7347240133910451</c:v>
                </c:pt>
                <c:pt idx="772">
                  <c:v>-2.5679320133909349</c:v>
                </c:pt>
                <c:pt idx="773">
                  <c:v>-2.2578751043002203</c:v>
                </c:pt>
                <c:pt idx="774">
                  <c:v>-2.2513775133910201</c:v>
                </c:pt>
                <c:pt idx="775">
                  <c:v>-2.1631293533909637</c:v>
                </c:pt>
                <c:pt idx="776">
                  <c:v>-2.1227423633910973</c:v>
                </c:pt>
                <c:pt idx="777">
                  <c:v>-2.1693034154528732</c:v>
                </c:pt>
                <c:pt idx="778">
                  <c:v>-2.4006629633910235</c:v>
                </c:pt>
                <c:pt idx="779">
                  <c:v>-2.8349997486851253</c:v>
                </c:pt>
                <c:pt idx="780">
                  <c:v>-4.64814608157279</c:v>
                </c:pt>
                <c:pt idx="781">
                  <c:v>-4.9316863633910524</c:v>
                </c:pt>
                <c:pt idx="782">
                  <c:v>-5.427890573390985</c:v>
                </c:pt>
                <c:pt idx="783">
                  <c:v>-5.9270276460442659</c:v>
                </c:pt>
                <c:pt idx="784">
                  <c:v>-6.4281810433909055</c:v>
                </c:pt>
                <c:pt idx="785">
                  <c:v>-6.5565806333909649</c:v>
                </c:pt>
                <c:pt idx="786">
                  <c:v>-6.5454173533910449</c:v>
                </c:pt>
                <c:pt idx="787">
                  <c:v>-6.357856253390854</c:v>
                </c:pt>
                <c:pt idx="788">
                  <c:v>-7.0777485651151579</c:v>
                </c:pt>
                <c:pt idx="789">
                  <c:v>-7.3404096942420658</c:v>
                </c:pt>
                <c:pt idx="790">
                  <c:v>-7.6077776033909545</c:v>
                </c:pt>
                <c:pt idx="791">
                  <c:v>-7.7164762833910032</c:v>
                </c:pt>
                <c:pt idx="792">
                  <c:v>-7.9251634933909498</c:v>
                </c:pt>
                <c:pt idx="793">
                  <c:v>-8.0708843833909327</c:v>
                </c:pt>
                <c:pt idx="794">
                  <c:v>-7.8076014033910708</c:v>
                </c:pt>
                <c:pt idx="795">
                  <c:v>-7.4284419264344876</c:v>
                </c:pt>
                <c:pt idx="796">
                  <c:v>-6.9508017056987104</c:v>
                </c:pt>
                <c:pt idx="797">
                  <c:v>-6.7142454833910792</c:v>
                </c:pt>
                <c:pt idx="798">
                  <c:v>-6.2986179033908911</c:v>
                </c:pt>
                <c:pt idx="799">
                  <c:v>-5.997059923390978</c:v>
                </c:pt>
                <c:pt idx="800">
                  <c:v>-5.5946143033909443</c:v>
                </c:pt>
                <c:pt idx="801">
                  <c:v>-5.2271356033909058</c:v>
                </c:pt>
                <c:pt idx="802">
                  <c:v>-4.5700181868603424</c:v>
                </c:pt>
                <c:pt idx="803">
                  <c:v>-3.9843016133909686</c:v>
                </c:pt>
                <c:pt idx="804">
                  <c:v>-3.5846650133909463</c:v>
                </c:pt>
                <c:pt idx="805">
                  <c:v>-1.3101520660226551</c:v>
                </c:pt>
                <c:pt idx="806">
                  <c:v>-1.33648145339113</c:v>
                </c:pt>
                <c:pt idx="807">
                  <c:v>-1.4234924333907486</c:v>
                </c:pt>
                <c:pt idx="808">
                  <c:v>-1.4071373633909299</c:v>
                </c:pt>
                <c:pt idx="809">
                  <c:v>-0.61417213339100862</c:v>
                </c:pt>
                <c:pt idx="810">
                  <c:v>0.35974022660899124</c:v>
                </c:pt>
                <c:pt idx="811">
                  <c:v>0.25352319660898104</c:v>
                </c:pt>
                <c:pt idx="812">
                  <c:v>-0.47317760339092346</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0.60423986660896511</c:v>
                </c:pt>
                <c:pt idx="821">
                  <c:v>0.98625628660899167</c:v>
                </c:pt>
                <c:pt idx="822">
                  <c:v>1.5178462966089628</c:v>
                </c:pt>
                <c:pt idx="823">
                  <c:v>1.8928051817308384</c:v>
                </c:pt>
                <c:pt idx="824">
                  <c:v>2.0256627166089771</c:v>
                </c:pt>
                <c:pt idx="825">
                  <c:v>2.4277308366089891</c:v>
                </c:pt>
                <c:pt idx="826">
                  <c:v>2.9972475666091607</c:v>
                </c:pt>
                <c:pt idx="827">
                  <c:v>3.6098888366091977</c:v>
                </c:pt>
                <c:pt idx="828">
                  <c:v>4.3794922546500814</c:v>
                </c:pt>
                <c:pt idx="829">
                  <c:v>5.1443413366090285</c:v>
                </c:pt>
                <c:pt idx="830">
                  <c:v>6.1957745166090907</c:v>
                </c:pt>
                <c:pt idx="831">
                  <c:v>6.6323849666090657</c:v>
                </c:pt>
                <c:pt idx="832">
                  <c:v>7.0145701266089855</c:v>
                </c:pt>
                <c:pt idx="833">
                  <c:v>7.3164899659904385</c:v>
                </c:pt>
                <c:pt idx="834">
                  <c:v>7.5449970366088932</c:v>
                </c:pt>
                <c:pt idx="835">
                  <c:v>7.6731289766090045</c:v>
                </c:pt>
                <c:pt idx="836">
                  <c:v>7.7106029766089677</c:v>
                </c:pt>
                <c:pt idx="837">
                  <c:v>7.779304066609015</c:v>
                </c:pt>
                <c:pt idx="838">
                  <c:v>8.0007295866089567</c:v>
                </c:pt>
                <c:pt idx="839">
                  <c:v>7.8178745724675585</c:v>
                </c:pt>
                <c:pt idx="840">
                  <c:v>7.3649417366089365</c:v>
                </c:pt>
                <c:pt idx="841">
                  <c:v>7.0883681866090553</c:v>
                </c:pt>
                <c:pt idx="842">
                  <c:v>6.8240130966087813</c:v>
                </c:pt>
                <c:pt idx="843">
                  <c:v>6.7487600566089299</c:v>
                </c:pt>
                <c:pt idx="844">
                  <c:v>6.7671234195987751</c:v>
                </c:pt>
                <c:pt idx="845">
                  <c:v>6.7955745066090421</c:v>
                </c:pt>
                <c:pt idx="846">
                  <c:v>6.853930616608964</c:v>
                </c:pt>
                <c:pt idx="847">
                  <c:v>6.8455337866088684</c:v>
                </c:pt>
                <c:pt idx="848">
                  <c:v>6.9853051266089778</c:v>
                </c:pt>
                <c:pt idx="849">
                  <c:v>6.995921955681311</c:v>
                </c:pt>
                <c:pt idx="850">
                  <c:v>6.7919663166090061</c:v>
                </c:pt>
                <c:pt idx="851">
                  <c:v>6.4667875699423547</c:v>
                </c:pt>
                <c:pt idx="852">
                  <c:v>2.6482879866090059</c:v>
                </c:pt>
                <c:pt idx="853">
                  <c:v>1.9687485566089742</c:v>
                </c:pt>
                <c:pt idx="854">
                  <c:v>-0.10755725339106448</c:v>
                </c:pt>
                <c:pt idx="855">
                  <c:v>-1.3540516319476981</c:v>
                </c:pt>
                <c:pt idx="856">
                  <c:v>-3.447085633391012</c:v>
                </c:pt>
                <c:pt idx="857">
                  <c:v>-4.2395312733909662</c:v>
                </c:pt>
                <c:pt idx="858">
                  <c:v>-4.823154973917358</c:v>
                </c:pt>
                <c:pt idx="859">
                  <c:v>-7.529561391168798</c:v>
                </c:pt>
                <c:pt idx="860">
                  <c:v>-7.5377002233909565</c:v>
                </c:pt>
                <c:pt idx="861">
                  <c:v>-7.4445878258909755</c:v>
                </c:pt>
                <c:pt idx="862">
                  <c:v>-7.5080483133909874</c:v>
                </c:pt>
                <c:pt idx="863">
                  <c:v>-7.8264838433910509</c:v>
                </c:pt>
                <c:pt idx="864">
                  <c:v>-8.0360071433910019</c:v>
                </c:pt>
                <c:pt idx="865">
                  <c:v>-8.164904943391031</c:v>
                </c:pt>
                <c:pt idx="866">
                  <c:v>-8.1949941989580282</c:v>
                </c:pt>
                <c:pt idx="867">
                  <c:v>-8.1549503467243198</c:v>
                </c:pt>
                <c:pt idx="868">
                  <c:v>-7.7168638133910097</c:v>
                </c:pt>
                <c:pt idx="869">
                  <c:v>-7.7250926598556617</c:v>
                </c:pt>
                <c:pt idx="870">
                  <c:v>-7.8064265533911623</c:v>
                </c:pt>
                <c:pt idx="871">
                  <c:v>-7.7621016233909099</c:v>
                </c:pt>
                <c:pt idx="872">
                  <c:v>-7.5750810433910516</c:v>
                </c:pt>
                <c:pt idx="873">
                  <c:v>-7.413769888390898</c:v>
                </c:pt>
                <c:pt idx="874">
                  <c:v>-7.3288880633909255</c:v>
                </c:pt>
                <c:pt idx="875">
                  <c:v>-7.2496511133909918</c:v>
                </c:pt>
                <c:pt idx="876">
                  <c:v>-7.1876434768055475</c:v>
                </c:pt>
                <c:pt idx="877">
                  <c:v>-4.9193393883909824</c:v>
                </c:pt>
                <c:pt idx="878">
                  <c:v>-4.6562021383910404</c:v>
                </c:pt>
                <c:pt idx="879">
                  <c:v>-4.2188011333910334</c:v>
                </c:pt>
                <c:pt idx="880">
                  <c:v>-3.7143639515352782</c:v>
                </c:pt>
                <c:pt idx="881">
                  <c:v>-2.9397233733911321</c:v>
                </c:pt>
                <c:pt idx="882">
                  <c:v>-2.1735233533909959</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-4.3119681939465373</c:v>
                </c:pt>
                <c:pt idx="892">
                  <c:v>-4.2212341324385294</c:v>
                </c:pt>
                <c:pt idx="893">
                  <c:v>-4.2047344533909881</c:v>
                </c:pt>
                <c:pt idx="894">
                  <c:v>-4.1890530133910824</c:v>
                </c:pt>
                <c:pt idx="895">
                  <c:v>-4.2791850233908519</c:v>
                </c:pt>
                <c:pt idx="896">
                  <c:v>-4.1574316628754495</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-9.6600065133909645</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-12.992136221724332</c:v>
                </c:pt>
                <c:pt idx="19">
                  <c:v>-13.534257893391098</c:v>
                </c:pt>
                <c:pt idx="20">
                  <c:v>-14.011068813390768</c:v>
                </c:pt>
                <c:pt idx="21">
                  <c:v>-14.549780483391045</c:v>
                </c:pt>
                <c:pt idx="22">
                  <c:v>-13.217944707268515</c:v>
                </c:pt>
                <c:pt idx="23">
                  <c:v>-12.376457619451719</c:v>
                </c:pt>
                <c:pt idx="24">
                  <c:v>-12.591822013390995</c:v>
                </c:pt>
                <c:pt idx="25">
                  <c:v>-12.505907185804759</c:v>
                </c:pt>
                <c:pt idx="26">
                  <c:v>-12.44508942753248</c:v>
                </c:pt>
                <c:pt idx="27">
                  <c:v>-11.926401563391096</c:v>
                </c:pt>
                <c:pt idx="28">
                  <c:v>-11.293978523594967</c:v>
                </c:pt>
                <c:pt idx="29">
                  <c:v>-10.816163903390985</c:v>
                </c:pt>
                <c:pt idx="30">
                  <c:v>-10.498471923391056</c:v>
                </c:pt>
                <c:pt idx="31">
                  <c:v>-10.418917903391071</c:v>
                </c:pt>
                <c:pt idx="32">
                  <c:v>-10.324176299105302</c:v>
                </c:pt>
                <c:pt idx="33">
                  <c:v>-10.68663252158786</c:v>
                </c:pt>
                <c:pt idx="34">
                  <c:v>-10.543820273390891</c:v>
                </c:pt>
                <c:pt idx="35">
                  <c:v>-9.9330372433910696</c:v>
                </c:pt>
                <c:pt idx="36">
                  <c:v>-9.1157047733910304</c:v>
                </c:pt>
                <c:pt idx="37">
                  <c:v>-8.9024962333909485</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-8.3348562991052972</c:v>
                </c:pt>
                <c:pt idx="52">
                  <c:v>-8.7348152933908896</c:v>
                </c:pt>
                <c:pt idx="53">
                  <c:v>-10.20423025581535</c:v>
                </c:pt>
                <c:pt idx="54">
                  <c:v>-10.820827745349732</c:v>
                </c:pt>
                <c:pt idx="55">
                  <c:v>-10.508408743391051</c:v>
                </c:pt>
                <c:pt idx="56">
                  <c:v>-10.401667183391107</c:v>
                </c:pt>
                <c:pt idx="57">
                  <c:v>-10.266505983390928</c:v>
                </c:pt>
                <c:pt idx="58">
                  <c:v>-8.9331120950236347</c:v>
                </c:pt>
                <c:pt idx="59">
                  <c:v>-8.355898013391009</c:v>
                </c:pt>
                <c:pt idx="60">
                  <c:v>-7.6017567895103415</c:v>
                </c:pt>
                <c:pt idx="61">
                  <c:v>-7.4986067233909015</c:v>
                </c:pt>
                <c:pt idx="62">
                  <c:v>-7.3322487033911772</c:v>
                </c:pt>
                <c:pt idx="63">
                  <c:v>-6.6705676970643992</c:v>
                </c:pt>
                <c:pt idx="64">
                  <c:v>-5.5315962991052885</c:v>
                </c:pt>
                <c:pt idx="65">
                  <c:v>-4.180343793390902</c:v>
                </c:pt>
                <c:pt idx="66">
                  <c:v>-2.860871553391064</c:v>
                </c:pt>
                <c:pt idx="67">
                  <c:v>-2.1428574233911424</c:v>
                </c:pt>
                <c:pt idx="68">
                  <c:v>-2.112714870533793</c:v>
                </c:pt>
                <c:pt idx="69">
                  <c:v>-2.6713114207984461</c:v>
                </c:pt>
                <c:pt idx="70">
                  <c:v>-3.0353943779743462</c:v>
                </c:pt>
                <c:pt idx="71">
                  <c:v>-3.6814478233910961</c:v>
                </c:pt>
                <c:pt idx="72">
                  <c:v>-4.0411567533910704</c:v>
                </c:pt>
                <c:pt idx="73">
                  <c:v>-4.2937033779742819</c:v>
                </c:pt>
                <c:pt idx="74">
                  <c:v>-4.6835557533909533</c:v>
                </c:pt>
                <c:pt idx="75">
                  <c:v>-4.8595339333908694</c:v>
                </c:pt>
                <c:pt idx="76">
                  <c:v>-5.0265614133909224</c:v>
                </c:pt>
                <c:pt idx="77">
                  <c:v>-5.0915346449699443</c:v>
                </c:pt>
                <c:pt idx="78">
                  <c:v>-5.3794727861182423</c:v>
                </c:pt>
                <c:pt idx="79">
                  <c:v>-5.3375763742156908</c:v>
                </c:pt>
                <c:pt idx="80">
                  <c:v>-5.0949456533910356</c:v>
                </c:pt>
                <c:pt idx="81">
                  <c:v>-5.0201293233909166</c:v>
                </c:pt>
                <c:pt idx="82">
                  <c:v>-4.8747722833909961</c:v>
                </c:pt>
                <c:pt idx="83">
                  <c:v>-4.6759468999889675</c:v>
                </c:pt>
                <c:pt idx="84">
                  <c:v>-4.4915838833910904</c:v>
                </c:pt>
                <c:pt idx="85">
                  <c:v>-4.4663966837206779</c:v>
                </c:pt>
                <c:pt idx="86">
                  <c:v>-3.9528000815728412</c:v>
                </c:pt>
                <c:pt idx="87">
                  <c:v>-3.8660409426840228</c:v>
                </c:pt>
                <c:pt idx="88">
                  <c:v>-3.7593277333909381</c:v>
                </c:pt>
                <c:pt idx="89">
                  <c:v>-3.5116050933911334</c:v>
                </c:pt>
                <c:pt idx="90">
                  <c:v>-3.1442659233909183</c:v>
                </c:pt>
                <c:pt idx="91">
                  <c:v>-2.8458925240293524</c:v>
                </c:pt>
                <c:pt idx="92">
                  <c:v>-2.583434753390998</c:v>
                </c:pt>
                <c:pt idx="93">
                  <c:v>-2.5499173733909832</c:v>
                </c:pt>
                <c:pt idx="94">
                  <c:v>-2.5902485133909838</c:v>
                </c:pt>
                <c:pt idx="95">
                  <c:v>-3.1422451186540568</c:v>
                </c:pt>
                <c:pt idx="96">
                  <c:v>-3.0576758633909407</c:v>
                </c:pt>
                <c:pt idx="97">
                  <c:v>-2.6460127733910639</c:v>
                </c:pt>
                <c:pt idx="98">
                  <c:v>-2.1847394333908738</c:v>
                </c:pt>
                <c:pt idx="99">
                  <c:v>-1.4839097533911287</c:v>
                </c:pt>
                <c:pt idx="100">
                  <c:v>-0.54350826339103253</c:v>
                </c:pt>
                <c:pt idx="101">
                  <c:v>0.74146473660899093</c:v>
                </c:pt>
                <c:pt idx="102">
                  <c:v>1.3204991566089459</c:v>
                </c:pt>
                <c:pt idx="103">
                  <c:v>1.632857986609014</c:v>
                </c:pt>
                <c:pt idx="104">
                  <c:v>4.440224831679501</c:v>
                </c:pt>
                <c:pt idx="105">
                  <c:v>5.4873690266088699</c:v>
                </c:pt>
                <c:pt idx="106">
                  <c:v>6.5474458199422685</c:v>
                </c:pt>
                <c:pt idx="107">
                  <c:v>8.1070034266089692</c:v>
                </c:pt>
                <c:pt idx="108">
                  <c:v>8.9879503666089278</c:v>
                </c:pt>
                <c:pt idx="109">
                  <c:v>9.8192228966091761</c:v>
                </c:pt>
                <c:pt idx="110">
                  <c:v>10.455866110320342</c:v>
                </c:pt>
                <c:pt idx="111">
                  <c:v>11.031602536609011</c:v>
                </c:pt>
                <c:pt idx="112">
                  <c:v>11.238318475970715</c:v>
                </c:pt>
                <c:pt idx="113">
                  <c:v>10.246269186609041</c:v>
                </c:pt>
                <c:pt idx="114">
                  <c:v>9.897989286609068</c:v>
                </c:pt>
                <c:pt idx="115">
                  <c:v>8.4423267266090249</c:v>
                </c:pt>
                <c:pt idx="116">
                  <c:v>6.4771906266090005</c:v>
                </c:pt>
                <c:pt idx="117">
                  <c:v>4.5865604866091276</c:v>
                </c:pt>
                <c:pt idx="118">
                  <c:v>2.6589973266090832</c:v>
                </c:pt>
                <c:pt idx="119">
                  <c:v>1.0230195926695558</c:v>
                </c:pt>
                <c:pt idx="120">
                  <c:v>-0.42940532589094105</c:v>
                </c:pt>
                <c:pt idx="121">
                  <c:v>-0.80620201339098685</c:v>
                </c:pt>
                <c:pt idx="122">
                  <c:v>-1.7686673512289699</c:v>
                </c:pt>
                <c:pt idx="123">
                  <c:v>-2.6146348033910556</c:v>
                </c:pt>
                <c:pt idx="124">
                  <c:v>-3.3173628533910033</c:v>
                </c:pt>
                <c:pt idx="125">
                  <c:v>-3.425842213391074</c:v>
                </c:pt>
                <c:pt idx="126">
                  <c:v>-3.7797866133910389</c:v>
                </c:pt>
                <c:pt idx="127">
                  <c:v>-3.9213052433908757</c:v>
                </c:pt>
                <c:pt idx="128">
                  <c:v>-3.9487250033909902</c:v>
                </c:pt>
                <c:pt idx="129">
                  <c:v>-3.8395682533910627</c:v>
                </c:pt>
                <c:pt idx="130">
                  <c:v>-3.7682216287755566</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6.5124827366090772</c:v>
                </c:pt>
                <c:pt idx="141">
                  <c:v>6.6706937566088884</c:v>
                </c:pt>
                <c:pt idx="142">
                  <c:v>6.6505729666091078</c:v>
                </c:pt>
                <c:pt idx="143">
                  <c:v>6.7034085066088949</c:v>
                </c:pt>
                <c:pt idx="144">
                  <c:v>6.8130448866088358</c:v>
                </c:pt>
                <c:pt idx="145">
                  <c:v>6.8400201666089657</c:v>
                </c:pt>
                <c:pt idx="146">
                  <c:v>6.8896599966089838</c:v>
                </c:pt>
                <c:pt idx="147">
                  <c:v>7.0275486266090477</c:v>
                </c:pt>
                <c:pt idx="148">
                  <c:v>7.1430579866090085</c:v>
                </c:pt>
                <c:pt idx="149">
                  <c:v>7.9064234213916249</c:v>
                </c:pt>
                <c:pt idx="150">
                  <c:v>7.9826135066089705</c:v>
                </c:pt>
                <c:pt idx="151">
                  <c:v>7.9193652466088338</c:v>
                </c:pt>
                <c:pt idx="152">
                  <c:v>7.5554989066088956</c:v>
                </c:pt>
                <c:pt idx="153">
                  <c:v>7.2963435466089237</c:v>
                </c:pt>
                <c:pt idx="154">
                  <c:v>6.9018918666089348</c:v>
                </c:pt>
                <c:pt idx="155">
                  <c:v>5.6310220415539494</c:v>
                </c:pt>
                <c:pt idx="156">
                  <c:v>1.2275306254979594</c:v>
                </c:pt>
                <c:pt idx="157">
                  <c:v>-3.629266339088133E-2</c:v>
                </c:pt>
                <c:pt idx="158">
                  <c:v>-1.4854454028645838</c:v>
                </c:pt>
                <c:pt idx="159">
                  <c:v>-3.1310575433909236</c:v>
                </c:pt>
                <c:pt idx="160">
                  <c:v>-4.0568171733910106</c:v>
                </c:pt>
                <c:pt idx="161">
                  <c:v>-5.0179492833910331</c:v>
                </c:pt>
                <c:pt idx="162">
                  <c:v>-5.9006847433908973</c:v>
                </c:pt>
                <c:pt idx="163">
                  <c:v>-6.1901442633908532</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-9.2782540833908431</c:v>
                </c:pt>
                <c:pt idx="172">
                  <c:v>-9.2643020459995657</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-7.1514342467242669</c:v>
                </c:pt>
                <c:pt idx="183">
                  <c:v>-7.1175005633910455</c:v>
                </c:pt>
                <c:pt idx="184">
                  <c:v>-7.0834391933909826</c:v>
                </c:pt>
                <c:pt idx="185">
                  <c:v>-7.1101815133909714</c:v>
                </c:pt>
                <c:pt idx="186">
                  <c:v>-7.2892556433910398</c:v>
                </c:pt>
                <c:pt idx="187">
                  <c:v>-7.4308169070080785</c:v>
                </c:pt>
                <c:pt idx="188">
                  <c:v>-7.3972367133910684</c:v>
                </c:pt>
                <c:pt idx="189">
                  <c:v>-7.128438793391183</c:v>
                </c:pt>
                <c:pt idx="190">
                  <c:v>-6.6428630133909925</c:v>
                </c:pt>
                <c:pt idx="191">
                  <c:v>-4.9714693467243922</c:v>
                </c:pt>
                <c:pt idx="192">
                  <c:v>-4.6024512433909885</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c:v>
                </c:pt>
                <c:pt idx="203">
                  <c:v>-0.10668686339100475</c:v>
                </c:pt>
                <c:pt idx="204">
                  <c:v>4.9200566090661394E-3</c:v>
                </c:pt>
                <c:pt idx="205">
                  <c:v>0.10983265706362061</c:v>
                </c:pt>
                <c:pt idx="206">
                  <c:v>0.18269713660896544</c:v>
                </c:pt>
                <c:pt idx="207">
                  <c:v>0.32145228660900316</c:v>
                </c:pt>
                <c:pt idx="208">
                  <c:v>0.41434592410897181</c:v>
                </c:pt>
                <c:pt idx="209">
                  <c:v>0.82114112297264796</c:v>
                </c:pt>
                <c:pt idx="210">
                  <c:v>0.65064608660895995</c:v>
                </c:pt>
                <c:pt idx="211">
                  <c:v>0.27046519660906682</c:v>
                </c:pt>
                <c:pt idx="212">
                  <c:v>-4.4057013391125124E-2</c:v>
                </c:pt>
                <c:pt idx="213">
                  <c:v>-0.2609408533910198</c:v>
                </c:pt>
                <c:pt idx="214">
                  <c:v>-0.43044990339103667</c:v>
                </c:pt>
                <c:pt idx="215">
                  <c:v>-0.27870804339090682</c:v>
                </c:pt>
                <c:pt idx="216">
                  <c:v>0.12507018873657216</c:v>
                </c:pt>
                <c:pt idx="217">
                  <c:v>0.29142084375186639</c:v>
                </c:pt>
                <c:pt idx="218">
                  <c:v>-0.31565373561325338</c:v>
                </c:pt>
                <c:pt idx="219">
                  <c:v>-0.16904553339094291</c:v>
                </c:pt>
                <c:pt idx="220">
                  <c:v>0.12260959660909503</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-0.72182441598839575</c:v>
                </c:pt>
                <c:pt idx="233">
                  <c:v>-1.1303402733909991</c:v>
                </c:pt>
                <c:pt idx="234">
                  <c:v>-1.4366385233911245</c:v>
                </c:pt>
                <c:pt idx="235">
                  <c:v>-1.3626034633909683</c:v>
                </c:pt>
                <c:pt idx="236">
                  <c:v>-1.4685941033910979</c:v>
                </c:pt>
                <c:pt idx="237">
                  <c:v>-1.7519616623270577</c:v>
                </c:pt>
                <c:pt idx="238">
                  <c:v>-2.2560184133909837</c:v>
                </c:pt>
                <c:pt idx="239">
                  <c:v>-2.7810932833909452</c:v>
                </c:pt>
                <c:pt idx="240">
                  <c:v>-3.2373713883910056</c:v>
                </c:pt>
                <c:pt idx="241">
                  <c:v>-5.0100046858047333</c:v>
                </c:pt>
                <c:pt idx="242">
                  <c:v>-4.9770333972293725</c:v>
                </c:pt>
                <c:pt idx="243">
                  <c:v>-4.6179531933909885</c:v>
                </c:pt>
                <c:pt idx="244">
                  <c:v>-4.6205958633910438</c:v>
                </c:pt>
                <c:pt idx="245">
                  <c:v>-4.721401393390833</c:v>
                </c:pt>
                <c:pt idx="246">
                  <c:v>-4.6310660333909937</c:v>
                </c:pt>
                <c:pt idx="247">
                  <c:v>-4.5800166901585868</c:v>
                </c:pt>
                <c:pt idx="248">
                  <c:v>-4.6468670133910024</c:v>
                </c:pt>
                <c:pt idx="249">
                  <c:v>-4.7465186908103716</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-0.63113621339111736</c:v>
                </c:pt>
                <c:pt idx="261">
                  <c:v>-0.2601318033909763</c:v>
                </c:pt>
                <c:pt idx="262">
                  <c:v>-1.1160991885617507E-2</c:v>
                </c:pt>
                <c:pt idx="263">
                  <c:v>3.4877396608934047E-2</c:v>
                </c:pt>
                <c:pt idx="264">
                  <c:v>0.11363798660900647</c:v>
                </c:pt>
                <c:pt idx="265">
                  <c:v>-0.37944453146334978</c:v>
                </c:pt>
                <c:pt idx="266">
                  <c:v>-0.11209586339086285</c:v>
                </c:pt>
                <c:pt idx="267">
                  <c:v>-4.3138773390964447E-2</c:v>
                </c:pt>
                <c:pt idx="268">
                  <c:v>0.40694556725408504</c:v>
                </c:pt>
                <c:pt idx="269">
                  <c:v>0.17252927660896938</c:v>
                </c:pt>
                <c:pt idx="270">
                  <c:v>3.6917286609124814E-2</c:v>
                </c:pt>
                <c:pt idx="271">
                  <c:v>-9.6948513390998428E-2</c:v>
                </c:pt>
                <c:pt idx="272">
                  <c:v>0.22769886896197988</c:v>
                </c:pt>
                <c:pt idx="273">
                  <c:v>0.35369729660895644</c:v>
                </c:pt>
                <c:pt idx="274">
                  <c:v>0.42278070378068938</c:v>
                </c:pt>
                <c:pt idx="275">
                  <c:v>0.34331303660903245</c:v>
                </c:pt>
                <c:pt idx="276">
                  <c:v>0.30404765660898625</c:v>
                </c:pt>
                <c:pt idx="277">
                  <c:v>-0.15495196339088579</c:v>
                </c:pt>
                <c:pt idx="278">
                  <c:v>-0.6328853770273356</c:v>
                </c:pt>
                <c:pt idx="279">
                  <c:v>-0.84536371339103766</c:v>
                </c:pt>
                <c:pt idx="280">
                  <c:v>-0.77013801339100674</c:v>
                </c:pt>
                <c:pt idx="281">
                  <c:v>-0.41787095933686785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2.4879257285444609</c:v>
                </c:pt>
                <c:pt idx="291">
                  <c:v>2.5508373066090826</c:v>
                </c:pt>
                <c:pt idx="292">
                  <c:v>2.5686825366089749</c:v>
                </c:pt>
                <c:pt idx="293">
                  <c:v>2.5924979866088846</c:v>
                </c:pt>
                <c:pt idx="294">
                  <c:v>2.9247177566089353</c:v>
                </c:pt>
                <c:pt idx="295">
                  <c:v>3.1270344066090607</c:v>
                </c:pt>
                <c:pt idx="296">
                  <c:v>3.4288430666090193</c:v>
                </c:pt>
                <c:pt idx="297">
                  <c:v>3.9007192966089832</c:v>
                </c:pt>
                <c:pt idx="298">
                  <c:v>4.0127137466090055</c:v>
                </c:pt>
                <c:pt idx="299">
                  <c:v>3.7337242130241481</c:v>
                </c:pt>
                <c:pt idx="300">
                  <c:v>3.6656584166090855</c:v>
                </c:pt>
                <c:pt idx="301">
                  <c:v>3.3309013066089221</c:v>
                </c:pt>
                <c:pt idx="302">
                  <c:v>2.6669076366088973</c:v>
                </c:pt>
                <c:pt idx="303">
                  <c:v>2.1376368561741259</c:v>
                </c:pt>
                <c:pt idx="304">
                  <c:v>1.5131030866089219</c:v>
                </c:pt>
                <c:pt idx="305">
                  <c:v>0.94465236660886465</c:v>
                </c:pt>
                <c:pt idx="306">
                  <c:v>0.3801894248111779</c:v>
                </c:pt>
                <c:pt idx="307">
                  <c:v>-0.91747292143693748</c:v>
                </c:pt>
                <c:pt idx="308">
                  <c:v>-1.6793666133909941</c:v>
                </c:pt>
                <c:pt idx="309">
                  <c:v>-2.1437070833908942</c:v>
                </c:pt>
                <c:pt idx="310">
                  <c:v>-2.6546227233909008</c:v>
                </c:pt>
                <c:pt idx="311">
                  <c:v>-2.9001165633910242</c:v>
                </c:pt>
                <c:pt idx="312">
                  <c:v>-2.7829485080145417</c:v>
                </c:pt>
                <c:pt idx="313">
                  <c:v>-2.4127280633909267</c:v>
                </c:pt>
                <c:pt idx="314">
                  <c:v>-2.1930645702093354</c:v>
                </c:pt>
                <c:pt idx="315">
                  <c:v>-1.2676920133909821</c:v>
                </c:pt>
                <c:pt idx="316">
                  <c:v>-1.1611532684929244</c:v>
                </c:pt>
                <c:pt idx="317">
                  <c:v>-1.0093657709667101</c:v>
                </c:pt>
                <c:pt idx="318">
                  <c:v>-0.80719259339099381</c:v>
                </c:pt>
                <c:pt idx="319">
                  <c:v>-0.80983433339102362</c:v>
                </c:pt>
                <c:pt idx="320">
                  <c:v>-0.9235944633908999</c:v>
                </c:pt>
                <c:pt idx="321">
                  <c:v>-0.65080586396568818</c:v>
                </c:pt>
                <c:pt idx="322">
                  <c:v>-0.41443715227987382</c:v>
                </c:pt>
                <c:pt idx="323">
                  <c:v>-0.86571506100999362</c:v>
                </c:pt>
                <c:pt idx="324">
                  <c:v>-1.104356553390986</c:v>
                </c:pt>
                <c:pt idx="325">
                  <c:v>-1.7091702533910778</c:v>
                </c:pt>
                <c:pt idx="326">
                  <c:v>-2.1668128705337986</c:v>
                </c:pt>
                <c:pt idx="327">
                  <c:v>-2.7729296533908867</c:v>
                </c:pt>
                <c:pt idx="328">
                  <c:v>-3.2716207633909749</c:v>
                </c:pt>
                <c:pt idx="329">
                  <c:v>-3.769631502027273</c:v>
                </c:pt>
                <c:pt idx="330">
                  <c:v>-4.549231949561289</c:v>
                </c:pt>
                <c:pt idx="331">
                  <c:v>-4.2320243265224455</c:v>
                </c:pt>
                <c:pt idx="332">
                  <c:v>-3.738255423391017</c:v>
                </c:pt>
                <c:pt idx="333">
                  <c:v>-3.30478039339107</c:v>
                </c:pt>
                <c:pt idx="334">
                  <c:v>-2.7906150233909837</c:v>
                </c:pt>
                <c:pt idx="335">
                  <c:v>-2.3048928416738477</c:v>
                </c:pt>
                <c:pt idx="336">
                  <c:v>-1.74943590339079</c:v>
                </c:pt>
                <c:pt idx="337">
                  <c:v>-1.0054290903140197</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7.8226373666089284</c:v>
                </c:pt>
                <c:pt idx="349">
                  <c:v>8.2556860666089964</c:v>
                </c:pt>
                <c:pt idx="350">
                  <c:v>8.798649436609125</c:v>
                </c:pt>
                <c:pt idx="351">
                  <c:v>9.2397390266088593</c:v>
                </c:pt>
                <c:pt idx="352">
                  <c:v>9.6620273966090249</c:v>
                </c:pt>
                <c:pt idx="353">
                  <c:v>9.9632451078212547</c:v>
                </c:pt>
                <c:pt idx="354">
                  <c:v>10.309429486608984</c:v>
                </c:pt>
                <c:pt idx="355">
                  <c:v>10.911778623971717</c:v>
                </c:pt>
                <c:pt idx="356">
                  <c:v>11.164250656608974</c:v>
                </c:pt>
                <c:pt idx="357">
                  <c:v>11.253853186608994</c:v>
                </c:pt>
                <c:pt idx="358">
                  <c:v>11.380713816609099</c:v>
                </c:pt>
                <c:pt idx="359">
                  <c:v>11.46728252196252</c:v>
                </c:pt>
                <c:pt idx="360">
                  <c:v>11.8315686566091</c:v>
                </c:pt>
                <c:pt idx="361">
                  <c:v>12.008003193130714</c:v>
                </c:pt>
                <c:pt idx="362">
                  <c:v>12.21814265719722</c:v>
                </c:pt>
                <c:pt idx="363">
                  <c:v>11.967059766608926</c:v>
                </c:pt>
                <c:pt idx="364">
                  <c:v>11.560586155148384</c:v>
                </c:pt>
                <c:pt idx="365">
                  <c:v>10.747415466608913</c:v>
                </c:pt>
                <c:pt idx="366">
                  <c:v>9.5031724666089588</c:v>
                </c:pt>
                <c:pt idx="367">
                  <c:v>8.0078565266090678</c:v>
                </c:pt>
                <c:pt idx="368">
                  <c:v>6.417380796609109</c:v>
                </c:pt>
                <c:pt idx="369">
                  <c:v>5.3386829466089685</c:v>
                </c:pt>
                <c:pt idx="370">
                  <c:v>0.84402676921774744</c:v>
                </c:pt>
                <c:pt idx="371">
                  <c:v>6.9930156609018482E-2</c:v>
                </c:pt>
                <c:pt idx="372">
                  <c:v>-0.67755864339102478</c:v>
                </c:pt>
                <c:pt idx="373">
                  <c:v>-0.61458162339089195</c:v>
                </c:pt>
                <c:pt idx="374">
                  <c:v>-0.67504255339099628</c:v>
                </c:pt>
                <c:pt idx="375">
                  <c:v>-0.68995487339081918</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-2.1876316433910219</c:v>
                </c:pt>
                <c:pt idx="388">
                  <c:v>-2.205361773391052</c:v>
                </c:pt>
                <c:pt idx="389">
                  <c:v>-2.1892304633911266</c:v>
                </c:pt>
                <c:pt idx="390">
                  <c:v>-2.0268430133909567</c:v>
                </c:pt>
                <c:pt idx="391">
                  <c:v>-1.8822909033910404</c:v>
                </c:pt>
                <c:pt idx="392">
                  <c:v>-1.7834105992495353</c:v>
                </c:pt>
                <c:pt idx="393">
                  <c:v>-1.6961131633910376</c:v>
                </c:pt>
                <c:pt idx="394">
                  <c:v>-1.4704413633908615</c:v>
                </c:pt>
                <c:pt idx="395">
                  <c:v>-1.0460959133908581</c:v>
                </c:pt>
                <c:pt idx="396">
                  <c:v>-0.80069237797440063</c:v>
                </c:pt>
                <c:pt idx="397">
                  <c:v>-0.24470290227978353</c:v>
                </c:pt>
                <c:pt idx="398">
                  <c:v>-0.12536115339096909</c:v>
                </c:pt>
                <c:pt idx="399">
                  <c:v>3.0322766089341258E-3</c:v>
                </c:pt>
                <c:pt idx="400">
                  <c:v>-5.3694033909863579E-3</c:v>
                </c:pt>
                <c:pt idx="401">
                  <c:v>-8.6275553391047546E-2</c:v>
                </c:pt>
                <c:pt idx="402">
                  <c:v>-5.2168611216970494E-2</c:v>
                </c:pt>
                <c:pt idx="403">
                  <c:v>9.2189226609007996E-2</c:v>
                </c:pt>
                <c:pt idx="404">
                  <c:v>0.17262798660900103</c:v>
                </c:pt>
                <c:pt idx="405">
                  <c:v>1.0481180758947921</c:v>
                </c:pt>
                <c:pt idx="406">
                  <c:v>1.4032855866091012</c:v>
                </c:pt>
                <c:pt idx="407">
                  <c:v>1.9742245766090463</c:v>
                </c:pt>
                <c:pt idx="408">
                  <c:v>2.7569354007503648</c:v>
                </c:pt>
                <c:pt idx="409">
                  <c:v>3.485005706608959</c:v>
                </c:pt>
                <c:pt idx="410">
                  <c:v>4.2890858066089832</c:v>
                </c:pt>
                <c:pt idx="411">
                  <c:v>4.9609844566087258</c:v>
                </c:pt>
                <c:pt idx="412">
                  <c:v>5.3121951294661756</c:v>
                </c:pt>
                <c:pt idx="413">
                  <c:v>5.8514567290333162</c:v>
                </c:pt>
                <c:pt idx="414">
                  <c:v>6.3110162466090607</c:v>
                </c:pt>
                <c:pt idx="415">
                  <c:v>6.2827780398003199</c:v>
                </c:pt>
                <c:pt idx="416">
                  <c:v>5.9937048066089487</c:v>
                </c:pt>
                <c:pt idx="417">
                  <c:v>6.1810119766089402</c:v>
                </c:pt>
                <c:pt idx="418">
                  <c:v>6.2288016066088066</c:v>
                </c:pt>
                <c:pt idx="419">
                  <c:v>6.3847821066090225</c:v>
                </c:pt>
                <c:pt idx="420">
                  <c:v>7.098626965103719</c:v>
                </c:pt>
                <c:pt idx="421">
                  <c:v>8.0885962666091267</c:v>
                </c:pt>
                <c:pt idx="422">
                  <c:v>8.5495809466090726</c:v>
                </c:pt>
                <c:pt idx="423">
                  <c:v>8.6122861566090378</c:v>
                </c:pt>
                <c:pt idx="424">
                  <c:v>8.9576550266090766</c:v>
                </c:pt>
                <c:pt idx="425">
                  <c:v>9.4328896261438047</c:v>
                </c:pt>
                <c:pt idx="426">
                  <c:v>10.188703036609112</c:v>
                </c:pt>
                <c:pt idx="427">
                  <c:v>10.789454606609109</c:v>
                </c:pt>
                <c:pt idx="428">
                  <c:v>11.421042786609007</c:v>
                </c:pt>
                <c:pt idx="429">
                  <c:v>11.931208646608868</c:v>
                </c:pt>
                <c:pt idx="430">
                  <c:v>12.215320036608922</c:v>
                </c:pt>
                <c:pt idx="431">
                  <c:v>12.95152092209284</c:v>
                </c:pt>
                <c:pt idx="432">
                  <c:v>13.087681656609039</c:v>
                </c:pt>
                <c:pt idx="433">
                  <c:v>13.158565576609067</c:v>
                </c:pt>
                <c:pt idx="434">
                  <c:v>13.155267556609118</c:v>
                </c:pt>
                <c:pt idx="435">
                  <c:v>13.297999746608868</c:v>
                </c:pt>
                <c:pt idx="436">
                  <c:v>13.791653700894564</c:v>
                </c:pt>
                <c:pt idx="437">
                  <c:v>14.256354286608945</c:v>
                </c:pt>
                <c:pt idx="438">
                  <c:v>14.446703795119632</c:v>
                </c:pt>
                <c:pt idx="439">
                  <c:v>14.889014622972567</c:v>
                </c:pt>
                <c:pt idx="440">
                  <c:v>14.995879606609058</c:v>
                </c:pt>
                <c:pt idx="441">
                  <c:v>15.14140086660897</c:v>
                </c:pt>
                <c:pt idx="442">
                  <c:v>15.32275273105345</c:v>
                </c:pt>
                <c:pt idx="443">
                  <c:v>15.506603196608998</c:v>
                </c:pt>
                <c:pt idx="444">
                  <c:v>15.618625516609086</c:v>
                </c:pt>
                <c:pt idx="445">
                  <c:v>15.733740773125916</c:v>
                </c:pt>
                <c:pt idx="446">
                  <c:v>15.688012361609012</c:v>
                </c:pt>
                <c:pt idx="447">
                  <c:v>15.723063843751795</c:v>
                </c:pt>
                <c:pt idx="448">
                  <c:v>15.8530735623665</c:v>
                </c:pt>
                <c:pt idx="449">
                  <c:v>16.047581966608945</c:v>
                </c:pt>
                <c:pt idx="450">
                  <c:v>16.112050676608945</c:v>
                </c:pt>
                <c:pt idx="451">
                  <c:v>15.961529356609041</c:v>
                </c:pt>
                <c:pt idx="452">
                  <c:v>15.9273399266091</c:v>
                </c:pt>
                <c:pt idx="453">
                  <c:v>16.07006053833312</c:v>
                </c:pt>
                <c:pt idx="454">
                  <c:v>16.483177986608986</c:v>
                </c:pt>
                <c:pt idx="455">
                  <c:v>16.550263017221283</c:v>
                </c:pt>
                <c:pt idx="456">
                  <c:v>16.635287076609103</c:v>
                </c:pt>
                <c:pt idx="457">
                  <c:v>16.494369366609021</c:v>
                </c:pt>
                <c:pt idx="458">
                  <c:v>16.325490276608967</c:v>
                </c:pt>
                <c:pt idx="459">
                  <c:v>16.336422885598889</c:v>
                </c:pt>
                <c:pt idx="460">
                  <c:v>16.456480506608969</c:v>
                </c:pt>
                <c:pt idx="461">
                  <c:v>16.619376086608931</c:v>
                </c:pt>
                <c:pt idx="462">
                  <c:v>16.865095716608813</c:v>
                </c:pt>
                <c:pt idx="463">
                  <c:v>16.953404906608881</c:v>
                </c:pt>
                <c:pt idx="464">
                  <c:v>16.949777551826276</c:v>
                </c:pt>
                <c:pt idx="465">
                  <c:v>16.865123876608859</c:v>
                </c:pt>
                <c:pt idx="466">
                  <c:v>16.773328636609023</c:v>
                </c:pt>
                <c:pt idx="467">
                  <c:v>16.743860386609033</c:v>
                </c:pt>
                <c:pt idx="468">
                  <c:v>16.731793706608954</c:v>
                </c:pt>
                <c:pt idx="469">
                  <c:v>16.80577284375191</c:v>
                </c:pt>
                <c:pt idx="470">
                  <c:v>16.980246726609089</c:v>
                </c:pt>
                <c:pt idx="471">
                  <c:v>17.300860826608965</c:v>
                </c:pt>
                <c:pt idx="472">
                  <c:v>17.50465087660892</c:v>
                </c:pt>
                <c:pt idx="473">
                  <c:v>17.428028246608921</c:v>
                </c:pt>
                <c:pt idx="474">
                  <c:v>17.25455359885386</c:v>
                </c:pt>
                <c:pt idx="475">
                  <c:v>16.960889126609004</c:v>
                </c:pt>
                <c:pt idx="476">
                  <c:v>16.574339936608887</c:v>
                </c:pt>
                <c:pt idx="477">
                  <c:v>16.176118316609095</c:v>
                </c:pt>
                <c:pt idx="478">
                  <c:v>15.915664876609082</c:v>
                </c:pt>
                <c:pt idx="479">
                  <c:v>15.563169077518276</c:v>
                </c:pt>
                <c:pt idx="480">
                  <c:v>15.079533216608958</c:v>
                </c:pt>
                <c:pt idx="481">
                  <c:v>14.480891066609104</c:v>
                </c:pt>
                <c:pt idx="482">
                  <c:v>13.456273196609034</c:v>
                </c:pt>
                <c:pt idx="483">
                  <c:v>12.398485160078565</c:v>
                </c:pt>
                <c:pt idx="484">
                  <c:v>11.673652516609099</c:v>
                </c:pt>
                <c:pt idx="485">
                  <c:v>11.30140848660902</c:v>
                </c:pt>
                <c:pt idx="486">
                  <c:v>11.906361575498012</c:v>
                </c:pt>
                <c:pt idx="487">
                  <c:v>11.603988126608982</c:v>
                </c:pt>
                <c:pt idx="488">
                  <c:v>11.425686276609145</c:v>
                </c:pt>
                <c:pt idx="489">
                  <c:v>11.392512168427126</c:v>
                </c:pt>
                <c:pt idx="490">
                  <c:v>11.100114296609068</c:v>
                </c:pt>
                <c:pt idx="491">
                  <c:v>10.761291946609049</c:v>
                </c:pt>
                <c:pt idx="492">
                  <c:v>10.311964506609021</c:v>
                </c:pt>
                <c:pt idx="493">
                  <c:v>9.7096783754979299</c:v>
                </c:pt>
                <c:pt idx="494">
                  <c:v>8.9468313366090246</c:v>
                </c:pt>
                <c:pt idx="495">
                  <c:v>8.4407259666089658</c:v>
                </c:pt>
                <c:pt idx="496">
                  <c:v>8.4424339866090232</c:v>
                </c:pt>
                <c:pt idx="497">
                  <c:v>8.3738322415110158</c:v>
                </c:pt>
                <c:pt idx="498">
                  <c:v>7.9134879866090273</c:v>
                </c:pt>
                <c:pt idx="499">
                  <c:v>7.8287208199423617</c:v>
                </c:pt>
                <c:pt idx="500">
                  <c:v>7.8435371566089644</c:v>
                </c:pt>
                <c:pt idx="501">
                  <c:v>8.0354078866090735</c:v>
                </c:pt>
                <c:pt idx="502">
                  <c:v>8.1725287466090037</c:v>
                </c:pt>
                <c:pt idx="503">
                  <c:v>8.2805954366090777</c:v>
                </c:pt>
                <c:pt idx="504">
                  <c:v>8.3564479866090462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9.372661319942365</c:v>
                </c:pt>
                <c:pt idx="513">
                  <c:v>9.3538068628975068</c:v>
                </c:pt>
                <c:pt idx="514">
                  <c:v>9.2749677566091719</c:v>
                </c:pt>
                <c:pt idx="515">
                  <c:v>9.2317485866089157</c:v>
                </c:pt>
                <c:pt idx="516">
                  <c:v>9.2510134209524288</c:v>
                </c:pt>
                <c:pt idx="517">
                  <c:v>9.2950101166090775</c:v>
                </c:pt>
                <c:pt idx="518">
                  <c:v>9.2771298366092676</c:v>
                </c:pt>
                <c:pt idx="519">
                  <c:v>9.3608426151804149</c:v>
                </c:pt>
                <c:pt idx="520">
                  <c:v>8.8529785038503377</c:v>
                </c:pt>
                <c:pt idx="521">
                  <c:v>8.5355443511924527</c:v>
                </c:pt>
                <c:pt idx="522">
                  <c:v>8.0350568166089964</c:v>
                </c:pt>
                <c:pt idx="523">
                  <c:v>7.8535912066091242</c:v>
                </c:pt>
                <c:pt idx="524">
                  <c:v>7.7957218966088959</c:v>
                </c:pt>
                <c:pt idx="525">
                  <c:v>7.9120615466089665</c:v>
                </c:pt>
                <c:pt idx="526">
                  <c:v>8.0154361605220341</c:v>
                </c:pt>
                <c:pt idx="527">
                  <c:v>7.6935445166091698</c:v>
                </c:pt>
                <c:pt idx="528">
                  <c:v>7.4664374151803994</c:v>
                </c:pt>
                <c:pt idx="529">
                  <c:v>5.7633309431307955</c:v>
                </c:pt>
                <c:pt idx="530">
                  <c:v>5.6068563666089961</c:v>
                </c:pt>
                <c:pt idx="531">
                  <c:v>5.5427373166088971</c:v>
                </c:pt>
                <c:pt idx="532">
                  <c:v>5.4904900376294279</c:v>
                </c:pt>
                <c:pt idx="533">
                  <c:v>5.1889931666090376</c:v>
                </c:pt>
                <c:pt idx="534">
                  <c:v>4.7849085266090334</c:v>
                </c:pt>
                <c:pt idx="535">
                  <c:v>4.5274756399423151</c:v>
                </c:pt>
                <c:pt idx="536">
                  <c:v>4.6580811116090075</c:v>
                </c:pt>
                <c:pt idx="537">
                  <c:v>4.6963110371140395</c:v>
                </c:pt>
                <c:pt idx="538">
                  <c:v>4.6642684866091031</c:v>
                </c:pt>
                <c:pt idx="539">
                  <c:v>4.7189494366091234</c:v>
                </c:pt>
                <c:pt idx="540">
                  <c:v>4.7616144466090695</c:v>
                </c:pt>
                <c:pt idx="541">
                  <c:v>4.7548841498742265</c:v>
                </c:pt>
                <c:pt idx="542">
                  <c:v>4.7178255266090465</c:v>
                </c:pt>
                <c:pt idx="543">
                  <c:v>4.7629484866089342</c:v>
                </c:pt>
                <c:pt idx="544">
                  <c:v>4.8719875058398543</c:v>
                </c:pt>
                <c:pt idx="545">
                  <c:v>4.9005258502454199</c:v>
                </c:pt>
                <c:pt idx="546">
                  <c:v>4.9689994711450396</c:v>
                </c:pt>
                <c:pt idx="547">
                  <c:v>5.0095357766087751</c:v>
                </c:pt>
                <c:pt idx="548">
                  <c:v>5.0847068966089539</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7.2458892566089901</c:v>
                </c:pt>
                <c:pt idx="558">
                  <c:v>7.5615267466091165</c:v>
                </c:pt>
                <c:pt idx="559">
                  <c:v>7.6587112008947287</c:v>
                </c:pt>
                <c:pt idx="560">
                  <c:v>7.2112579866089703</c:v>
                </c:pt>
                <c:pt idx="561">
                  <c:v>6.5759398566090415</c:v>
                </c:pt>
                <c:pt idx="562">
                  <c:v>5.9592621666091619</c:v>
                </c:pt>
                <c:pt idx="563">
                  <c:v>5.5711106566089814</c:v>
                </c:pt>
                <c:pt idx="564">
                  <c:v>5.2440838266088345</c:v>
                </c:pt>
                <c:pt idx="565">
                  <c:v>4.9855651192620298</c:v>
                </c:pt>
                <c:pt idx="566">
                  <c:v>4.8193041170437567</c:v>
                </c:pt>
                <c:pt idx="567">
                  <c:v>5.1600079866089903</c:v>
                </c:pt>
                <c:pt idx="568">
                  <c:v>5.2974204092894155</c:v>
                </c:pt>
                <c:pt idx="569">
                  <c:v>5.3210713766090443</c:v>
                </c:pt>
                <c:pt idx="570">
                  <c:v>5.1501039666089525</c:v>
                </c:pt>
                <c:pt idx="571">
                  <c:v>5.5236815066091856</c:v>
                </c:pt>
                <c:pt idx="572">
                  <c:v>5.462467618188029</c:v>
                </c:pt>
                <c:pt idx="573">
                  <c:v>4.6633036066090341</c:v>
                </c:pt>
                <c:pt idx="574">
                  <c:v>4.1554887166089607</c:v>
                </c:pt>
                <c:pt idx="575">
                  <c:v>3.9606890775181247</c:v>
                </c:pt>
                <c:pt idx="576">
                  <c:v>2.5937335792015692</c:v>
                </c:pt>
                <c:pt idx="577">
                  <c:v>2.6597675666090792</c:v>
                </c:pt>
                <c:pt idx="578">
                  <c:v>2.7229381266090638</c:v>
                </c:pt>
                <c:pt idx="579">
                  <c:v>2.5991182076615944</c:v>
                </c:pt>
                <c:pt idx="580">
                  <c:v>2.34816592660908</c:v>
                </c:pt>
                <c:pt idx="581">
                  <c:v>2.8005459466091187</c:v>
                </c:pt>
                <c:pt idx="582">
                  <c:v>3.2979605886498602</c:v>
                </c:pt>
                <c:pt idx="583">
                  <c:v>3.8374179866090117</c:v>
                </c:pt>
                <c:pt idx="584">
                  <c:v>4.1076705466089596</c:v>
                </c:pt>
                <c:pt idx="585">
                  <c:v>4.4928651966090598</c:v>
                </c:pt>
                <c:pt idx="586">
                  <c:v>4.7646808366090614</c:v>
                </c:pt>
                <c:pt idx="587">
                  <c:v>4.8194165066089418</c:v>
                </c:pt>
                <c:pt idx="588">
                  <c:v>4.8789000466089787</c:v>
                </c:pt>
                <c:pt idx="589">
                  <c:v>4.8801505266089578</c:v>
                </c:pt>
                <c:pt idx="590">
                  <c:v>4.8815564366090145</c:v>
                </c:pt>
                <c:pt idx="591">
                  <c:v>4.9414569199423539</c:v>
                </c:pt>
                <c:pt idx="592">
                  <c:v>5.2155816461834537</c:v>
                </c:pt>
                <c:pt idx="593">
                  <c:v>5.2032418866090424</c:v>
                </c:pt>
                <c:pt idx="594">
                  <c:v>5.1787278466090445</c:v>
                </c:pt>
                <c:pt idx="595">
                  <c:v>5.2253708366091489</c:v>
                </c:pt>
                <c:pt idx="596">
                  <c:v>5.2988920266089945</c:v>
                </c:pt>
                <c:pt idx="597">
                  <c:v>5.3162722666090305</c:v>
                </c:pt>
                <c:pt idx="598">
                  <c:v>5.3676830175366348</c:v>
                </c:pt>
                <c:pt idx="599">
                  <c:v>5.4065227866089804</c:v>
                </c:pt>
                <c:pt idx="600">
                  <c:v>5.4633962045577817</c:v>
                </c:pt>
                <c:pt idx="601">
                  <c:v>5.6687189766089539</c:v>
                </c:pt>
                <c:pt idx="602">
                  <c:v>5.8505145966087282</c:v>
                </c:pt>
                <c:pt idx="603">
                  <c:v>5.9568978966088935</c:v>
                </c:pt>
                <c:pt idx="604">
                  <c:v>5.9098582966089586</c:v>
                </c:pt>
                <c:pt idx="605">
                  <c:v>5.8965215383331042</c:v>
                </c:pt>
                <c:pt idx="606">
                  <c:v>5.8116865580374766</c:v>
                </c:pt>
                <c:pt idx="607">
                  <c:v>5.1777979866090496</c:v>
                </c:pt>
                <c:pt idx="608">
                  <c:v>5.1718987927316125</c:v>
                </c:pt>
                <c:pt idx="609">
                  <c:v>5.1312434866091854</c:v>
                </c:pt>
                <c:pt idx="610">
                  <c:v>5.1496431766088504</c:v>
                </c:pt>
                <c:pt idx="611">
                  <c:v>5.1695310566089407</c:v>
                </c:pt>
                <c:pt idx="612">
                  <c:v>5.0427227621191779</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0.8889834813459303</c:v>
                </c:pt>
                <c:pt idx="625">
                  <c:v>0.98322089660904166</c:v>
                </c:pt>
                <c:pt idx="626">
                  <c:v>1.0907838766089821</c:v>
                </c:pt>
                <c:pt idx="627">
                  <c:v>1.1211580366090601</c:v>
                </c:pt>
                <c:pt idx="628">
                  <c:v>0.92783768660898291</c:v>
                </c:pt>
                <c:pt idx="629">
                  <c:v>0.66856068660902801</c:v>
                </c:pt>
                <c:pt idx="630">
                  <c:v>0.46140089187216043</c:v>
                </c:pt>
                <c:pt idx="631">
                  <c:v>0.41606238660902817</c:v>
                </c:pt>
                <c:pt idx="632">
                  <c:v>0.44406969249143913</c:v>
                </c:pt>
                <c:pt idx="633">
                  <c:v>0.45646328963933058</c:v>
                </c:pt>
                <c:pt idx="634">
                  <c:v>0.4817403466089587</c:v>
                </c:pt>
                <c:pt idx="635">
                  <c:v>0.72464588660895646</c:v>
                </c:pt>
                <c:pt idx="636">
                  <c:v>0.9714273091896215</c:v>
                </c:pt>
                <c:pt idx="637">
                  <c:v>0.99535402660896466</c:v>
                </c:pt>
                <c:pt idx="638">
                  <c:v>0.77338837660902171</c:v>
                </c:pt>
                <c:pt idx="639">
                  <c:v>0.69835079660894905</c:v>
                </c:pt>
                <c:pt idx="640">
                  <c:v>0.69083147272007894</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c:v>
                </c:pt>
                <c:pt idx="649">
                  <c:v>3.4268926981475403</c:v>
                </c:pt>
                <c:pt idx="650">
                  <c:v>3.3712152613342967</c:v>
                </c:pt>
                <c:pt idx="651">
                  <c:v>2.8877241866089967</c:v>
                </c:pt>
                <c:pt idx="652">
                  <c:v>2.5195582666090237</c:v>
                </c:pt>
                <c:pt idx="653">
                  <c:v>2.1606598966090607</c:v>
                </c:pt>
                <c:pt idx="654">
                  <c:v>1.5984911088312981</c:v>
                </c:pt>
                <c:pt idx="655">
                  <c:v>-0.40726601339099544</c:v>
                </c:pt>
                <c:pt idx="656">
                  <c:v>-0.52740276086572435</c:v>
                </c:pt>
                <c:pt idx="657">
                  <c:v>-0.59116087339093326</c:v>
                </c:pt>
                <c:pt idx="658">
                  <c:v>-0.46963946339101881</c:v>
                </c:pt>
                <c:pt idx="659">
                  <c:v>-0.59519690339111253</c:v>
                </c:pt>
                <c:pt idx="660">
                  <c:v>-0.8994403008911005</c:v>
                </c:pt>
                <c:pt idx="661">
                  <c:v>-1.2376334933909698</c:v>
                </c:pt>
                <c:pt idx="662">
                  <c:v>-1.3158829036349715</c:v>
                </c:pt>
                <c:pt idx="663">
                  <c:v>-0.43758851339102151</c:v>
                </c:pt>
                <c:pt idx="664">
                  <c:v>-6.2031213390966414E-2</c:v>
                </c:pt>
                <c:pt idx="665">
                  <c:v>0.40514182660885467</c:v>
                </c:pt>
                <c:pt idx="666">
                  <c:v>0.96372111926211923</c:v>
                </c:pt>
                <c:pt idx="667">
                  <c:v>1.431727356608943</c:v>
                </c:pt>
                <c:pt idx="668">
                  <c:v>1.4322915466090218</c:v>
                </c:pt>
                <c:pt idx="669">
                  <c:v>1.4479083599423999</c:v>
                </c:pt>
                <c:pt idx="670">
                  <c:v>0.82313334375180558</c:v>
                </c:pt>
                <c:pt idx="671">
                  <c:v>0.83173523660892346</c:v>
                </c:pt>
                <c:pt idx="672">
                  <c:v>0.91563484375193127</c:v>
                </c:pt>
                <c:pt idx="673">
                  <c:v>0.97660170660900536</c:v>
                </c:pt>
                <c:pt idx="674">
                  <c:v>0.37006815660897985</c:v>
                </c:pt>
                <c:pt idx="675">
                  <c:v>-0.3230017733910428</c:v>
                </c:pt>
                <c:pt idx="676">
                  <c:v>-1.2674411833910568</c:v>
                </c:pt>
                <c:pt idx="677">
                  <c:v>-1.4757541133910619</c:v>
                </c:pt>
                <c:pt idx="678">
                  <c:v>-1.3386455133910171</c:v>
                </c:pt>
                <c:pt idx="679">
                  <c:v>0.70872206908325097</c:v>
                </c:pt>
                <c:pt idx="680">
                  <c:v>1.3556796666092055</c:v>
                </c:pt>
                <c:pt idx="681">
                  <c:v>1.6473471666090123</c:v>
                </c:pt>
                <c:pt idx="682">
                  <c:v>1.7654435366090127</c:v>
                </c:pt>
                <c:pt idx="683">
                  <c:v>1.6292883455832907</c:v>
                </c:pt>
                <c:pt idx="684">
                  <c:v>1.0752042069479846</c:v>
                </c:pt>
                <c:pt idx="685">
                  <c:v>1.2921303566089222</c:v>
                </c:pt>
                <c:pt idx="686">
                  <c:v>1.58870208660899</c:v>
                </c:pt>
                <c:pt idx="687">
                  <c:v>1.727193576609011</c:v>
                </c:pt>
                <c:pt idx="688">
                  <c:v>1.8913892166091251</c:v>
                </c:pt>
                <c:pt idx="689">
                  <c:v>2.1670092008946402</c:v>
                </c:pt>
                <c:pt idx="690">
                  <c:v>2.0773560566089486</c:v>
                </c:pt>
                <c:pt idx="691">
                  <c:v>1.9229682673108357</c:v>
                </c:pt>
                <c:pt idx="692">
                  <c:v>1.8963891708194325</c:v>
                </c:pt>
                <c:pt idx="693">
                  <c:v>1.9333484666090066</c:v>
                </c:pt>
                <c:pt idx="694">
                  <c:v>1.9624358366088788</c:v>
                </c:pt>
                <c:pt idx="695">
                  <c:v>2.0182246321786579</c:v>
                </c:pt>
                <c:pt idx="696">
                  <c:v>2.0718587266090034</c:v>
                </c:pt>
                <c:pt idx="697">
                  <c:v>1.9962770666090575</c:v>
                </c:pt>
                <c:pt idx="698">
                  <c:v>1.8201699266089428</c:v>
                </c:pt>
                <c:pt idx="699">
                  <c:v>1.19693132660899</c:v>
                </c:pt>
                <c:pt idx="700">
                  <c:v>0.26070568660909993</c:v>
                </c:pt>
                <c:pt idx="701">
                  <c:v>-1.1924507276767899</c:v>
                </c:pt>
                <c:pt idx="702">
                  <c:v>-2.3355072633910083</c:v>
                </c:pt>
                <c:pt idx="703">
                  <c:v>-3.3061741733911134</c:v>
                </c:pt>
                <c:pt idx="704">
                  <c:v>-4.7325410733910784</c:v>
                </c:pt>
                <c:pt idx="705">
                  <c:v>-6.041811663390888</c:v>
                </c:pt>
                <c:pt idx="706">
                  <c:v>-7.0229397865868748</c:v>
                </c:pt>
                <c:pt idx="707">
                  <c:v>-7.7319484501726929</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-7.845514513391012</c:v>
                </c:pt>
                <c:pt idx="720">
                  <c:v>-7.6125830233911254</c:v>
                </c:pt>
                <c:pt idx="721">
                  <c:v>-7.3562528133910803</c:v>
                </c:pt>
                <c:pt idx="722">
                  <c:v>-7.1219195833909295</c:v>
                </c:pt>
                <c:pt idx="723">
                  <c:v>-6.9653380440032322</c:v>
                </c:pt>
                <c:pt idx="724">
                  <c:v>-6.8901579224819045</c:v>
                </c:pt>
                <c:pt idx="725">
                  <c:v>-7.2701860133910294</c:v>
                </c:pt>
                <c:pt idx="726">
                  <c:v>-7.3198003233911297</c:v>
                </c:pt>
                <c:pt idx="727">
                  <c:v>-7.1617787833910098</c:v>
                </c:pt>
                <c:pt idx="728">
                  <c:v>-6.8506961433910192</c:v>
                </c:pt>
                <c:pt idx="729">
                  <c:v>-6.4290059113501172</c:v>
                </c:pt>
                <c:pt idx="730">
                  <c:v>-5.809576793390872</c:v>
                </c:pt>
                <c:pt idx="731">
                  <c:v>-5.2933820833907772</c:v>
                </c:pt>
                <c:pt idx="732">
                  <c:v>-3.8455532633909826</c:v>
                </c:pt>
                <c:pt idx="733">
                  <c:v>-3.706510528542502</c:v>
                </c:pt>
                <c:pt idx="734">
                  <c:v>-3.2225159133910779</c:v>
                </c:pt>
                <c:pt idx="735">
                  <c:v>-2.8810815435115416</c:v>
                </c:pt>
                <c:pt idx="736">
                  <c:v>-2.7111935033908594</c:v>
                </c:pt>
                <c:pt idx="737">
                  <c:v>-2.724339213391024</c:v>
                </c:pt>
                <c:pt idx="738">
                  <c:v>-3.0555017033909602</c:v>
                </c:pt>
                <c:pt idx="739">
                  <c:v>-3.4799632313396529</c:v>
                </c:pt>
                <c:pt idx="740">
                  <c:v>-3.0342395133909719</c:v>
                </c:pt>
                <c:pt idx="741">
                  <c:v>-3.6035222633909632</c:v>
                </c:pt>
                <c:pt idx="742">
                  <c:v>-4.4789297333909914</c:v>
                </c:pt>
                <c:pt idx="743">
                  <c:v>-5.3527136833910873</c:v>
                </c:pt>
                <c:pt idx="744">
                  <c:v>-6.2646723933907822</c:v>
                </c:pt>
                <c:pt idx="745">
                  <c:v>-6.883842159224324</c:v>
                </c:pt>
                <c:pt idx="746">
                  <c:v>-7.4097613133909297</c:v>
                </c:pt>
                <c:pt idx="747">
                  <c:v>-7.9030411633910376</c:v>
                </c:pt>
                <c:pt idx="748">
                  <c:v>-8.0384420133909948</c:v>
                </c:pt>
                <c:pt idx="749">
                  <c:v>-9.4394497121862315</c:v>
                </c:pt>
                <c:pt idx="750">
                  <c:v>-9.843756903391025</c:v>
                </c:pt>
                <c:pt idx="751">
                  <c:v>-9.9274150031868942</c:v>
                </c:pt>
                <c:pt idx="752">
                  <c:v>-9.578897483390918</c:v>
                </c:pt>
                <c:pt idx="753">
                  <c:v>-9.1946751133909679</c:v>
                </c:pt>
                <c:pt idx="754">
                  <c:v>-8.7688580433910612</c:v>
                </c:pt>
                <c:pt idx="755">
                  <c:v>-8.3088225633911019</c:v>
                </c:pt>
                <c:pt idx="756">
                  <c:v>-8.032971067445061</c:v>
                </c:pt>
                <c:pt idx="757">
                  <c:v>-6.2214020133909864</c:v>
                </c:pt>
                <c:pt idx="758">
                  <c:v>-6.0943550240293085</c:v>
                </c:pt>
                <c:pt idx="759">
                  <c:v>-5.9328031533911378</c:v>
                </c:pt>
                <c:pt idx="760">
                  <c:v>-5.63102811339105</c:v>
                </c:pt>
                <c:pt idx="761">
                  <c:v>-5.3492252733910561</c:v>
                </c:pt>
                <c:pt idx="762">
                  <c:v>-5.0206753948341829</c:v>
                </c:pt>
                <c:pt idx="763">
                  <c:v>-4.5594328133909405</c:v>
                </c:pt>
                <c:pt idx="764">
                  <c:v>-4.1796853588454779</c:v>
                </c:pt>
                <c:pt idx="765">
                  <c:v>-3.3887099258910638</c:v>
                </c:pt>
                <c:pt idx="766">
                  <c:v>-3.2209681933907981</c:v>
                </c:pt>
                <c:pt idx="767">
                  <c:v>-3.1949528082627694</c:v>
                </c:pt>
                <c:pt idx="768">
                  <c:v>-3.1471522933909881</c:v>
                </c:pt>
                <c:pt idx="769">
                  <c:v>-3.1045838933908101</c:v>
                </c:pt>
                <c:pt idx="770">
                  <c:v>-3.0387831933910263</c:v>
                </c:pt>
                <c:pt idx="771">
                  <c:v>-2.7450328333910372</c:v>
                </c:pt>
                <c:pt idx="772">
                  <c:v>-2.4979915967243094</c:v>
                </c:pt>
                <c:pt idx="773">
                  <c:v>-2.2615873921788552</c:v>
                </c:pt>
                <c:pt idx="774">
                  <c:v>-2.2709623533910985</c:v>
                </c:pt>
                <c:pt idx="775">
                  <c:v>-2.2095080633909152</c:v>
                </c:pt>
                <c:pt idx="776">
                  <c:v>-2.1850558033909948</c:v>
                </c:pt>
                <c:pt idx="777">
                  <c:v>-2.2463885804011752</c:v>
                </c:pt>
                <c:pt idx="778">
                  <c:v>-2.5160810633908799</c:v>
                </c:pt>
                <c:pt idx="779">
                  <c:v>-2.9557782633909966</c:v>
                </c:pt>
                <c:pt idx="780">
                  <c:v>-4.7518973543001124</c:v>
                </c:pt>
                <c:pt idx="781">
                  <c:v>-5.0426117833909734</c:v>
                </c:pt>
                <c:pt idx="782">
                  <c:v>-5.5241679433911344</c:v>
                </c:pt>
                <c:pt idx="783">
                  <c:v>-6.0301237480847334</c:v>
                </c:pt>
                <c:pt idx="784">
                  <c:v>-6.485001953390892</c:v>
                </c:pt>
                <c:pt idx="785">
                  <c:v>-6.60499353339093</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-7.3666293757098726</c:v>
                </c:pt>
                <c:pt idx="796">
                  <c:v>-6.8890120133909818</c:v>
                </c:pt>
                <c:pt idx="797">
                  <c:v>-6.6851306833909225</c:v>
                </c:pt>
                <c:pt idx="798">
                  <c:v>-6.2483783133910107</c:v>
                </c:pt>
                <c:pt idx="799">
                  <c:v>-5.9518592633910163</c:v>
                </c:pt>
                <c:pt idx="800">
                  <c:v>-5.5533153633911354</c:v>
                </c:pt>
                <c:pt idx="801">
                  <c:v>-5.1749256733912246</c:v>
                </c:pt>
                <c:pt idx="802">
                  <c:v>-4.5369304929828873</c:v>
                </c:pt>
                <c:pt idx="803">
                  <c:v>-3.9137004033909037</c:v>
                </c:pt>
                <c:pt idx="804">
                  <c:v>-3.5250416883909432</c:v>
                </c:pt>
                <c:pt idx="805">
                  <c:v>-1.3077704344437275</c:v>
                </c:pt>
                <c:pt idx="806">
                  <c:v>-1.3449907633910669</c:v>
                </c:pt>
                <c:pt idx="807">
                  <c:v>-1.448601043391065</c:v>
                </c:pt>
                <c:pt idx="808">
                  <c:v>-1.4788789508908735</c:v>
                </c:pt>
                <c:pt idx="809">
                  <c:v>-0.66920747339099906</c:v>
                </c:pt>
                <c:pt idx="810">
                  <c:v>0.28925430660893875</c:v>
                </c:pt>
                <c:pt idx="811">
                  <c:v>0.18246959660901041</c:v>
                </c:pt>
                <c:pt idx="812">
                  <c:v>-0.56346653339094976</c:v>
                </c:pt>
                <c:pt idx="813">
                  <c:v>-1.0041877865868569</c:v>
                </c:pt>
                <c:pt idx="814">
                  <c:v>-1.3849124833911071</c:v>
                </c:pt>
                <c:pt idx="815">
                  <c:v>-0.12455068339100706</c:v>
                </c:pt>
                <c:pt idx="816">
                  <c:v>-5.4091393391004793E-2</c:v>
                </c:pt>
                <c:pt idx="817">
                  <c:v>-0.12320152339096069</c:v>
                </c:pt>
                <c:pt idx="818">
                  <c:v>-2.9698137102315107E-2</c:v>
                </c:pt>
                <c:pt idx="819">
                  <c:v>0.39256274660894591</c:v>
                </c:pt>
                <c:pt idx="820">
                  <c:v>0.53546439660900091</c:v>
                </c:pt>
                <c:pt idx="821">
                  <c:v>0.93670203660900786</c:v>
                </c:pt>
                <c:pt idx="822">
                  <c:v>1.4770590466090852</c:v>
                </c:pt>
                <c:pt idx="823">
                  <c:v>1.8578314012431598</c:v>
                </c:pt>
                <c:pt idx="824">
                  <c:v>1.9963279266088614</c:v>
                </c:pt>
                <c:pt idx="825">
                  <c:v>2.410287766608846</c:v>
                </c:pt>
                <c:pt idx="826">
                  <c:v>2.9926197166089139</c:v>
                </c:pt>
                <c:pt idx="827">
                  <c:v>3.6125552666089789</c:v>
                </c:pt>
                <c:pt idx="828">
                  <c:v>4.4448335020729806</c:v>
                </c:pt>
                <c:pt idx="829">
                  <c:v>5.1653741866088145</c:v>
                </c:pt>
                <c:pt idx="830">
                  <c:v>6.2212802466089858</c:v>
                </c:pt>
                <c:pt idx="831">
                  <c:v>6.6640587666089388</c:v>
                </c:pt>
                <c:pt idx="832">
                  <c:v>7.0378240866091772</c:v>
                </c:pt>
                <c:pt idx="833">
                  <c:v>7.3464692855781237</c:v>
                </c:pt>
                <c:pt idx="834">
                  <c:v>7.5808136066089675</c:v>
                </c:pt>
                <c:pt idx="835">
                  <c:v>7.7011866366088864</c:v>
                </c:pt>
                <c:pt idx="836">
                  <c:v>7.7489942066089306</c:v>
                </c:pt>
                <c:pt idx="837">
                  <c:v>7.8277192566090807</c:v>
                </c:pt>
                <c:pt idx="838">
                  <c:v>8.0510481366090847</c:v>
                </c:pt>
                <c:pt idx="839">
                  <c:v>7.9109173300433326</c:v>
                </c:pt>
                <c:pt idx="840">
                  <c:v>7.4053023566090417</c:v>
                </c:pt>
                <c:pt idx="841">
                  <c:v>7.1235471566089501</c:v>
                </c:pt>
                <c:pt idx="842">
                  <c:v>6.8435076166091156</c:v>
                </c:pt>
                <c:pt idx="843">
                  <c:v>6.7624500266090779</c:v>
                </c:pt>
                <c:pt idx="844">
                  <c:v>6.7757914505265973</c:v>
                </c:pt>
                <c:pt idx="845">
                  <c:v>6.8069567066089469</c:v>
                </c:pt>
                <c:pt idx="846">
                  <c:v>6.8411754766089707</c:v>
                </c:pt>
                <c:pt idx="847">
                  <c:v>6.8230731866090704</c:v>
                </c:pt>
                <c:pt idx="848">
                  <c:v>6.9617114866091425</c:v>
                </c:pt>
                <c:pt idx="849">
                  <c:v>6.9557487907326472</c:v>
                </c:pt>
                <c:pt idx="850">
                  <c:v>6.7409009566090416</c:v>
                </c:pt>
                <c:pt idx="851">
                  <c:v>6.4140148477200656</c:v>
                </c:pt>
                <c:pt idx="852">
                  <c:v>2.9114279866090129</c:v>
                </c:pt>
                <c:pt idx="853">
                  <c:v>1.887291396609027</c:v>
                </c:pt>
                <c:pt idx="854">
                  <c:v>-0.21611044339090357</c:v>
                </c:pt>
                <c:pt idx="855">
                  <c:v>-1.7080198072055737</c:v>
                </c:pt>
                <c:pt idx="856">
                  <c:v>-3.5086141733909955</c:v>
                </c:pt>
                <c:pt idx="857">
                  <c:v>-4.2745189633909373</c:v>
                </c:pt>
                <c:pt idx="858">
                  <c:v>-4.866197276548939</c:v>
                </c:pt>
                <c:pt idx="859">
                  <c:v>-7.5516210800577088</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-7.7208845083403768</c:v>
                </c:pt>
                <c:pt idx="870">
                  <c:v>-7.8046900333909806</c:v>
                </c:pt>
                <c:pt idx="871">
                  <c:v>-7.7606299033909414</c:v>
                </c:pt>
                <c:pt idx="872">
                  <c:v>-7.5812434333910295</c:v>
                </c:pt>
                <c:pt idx="873">
                  <c:v>-7.4409022633910382</c:v>
                </c:pt>
                <c:pt idx="874">
                  <c:v>-7.3439036233910571</c:v>
                </c:pt>
                <c:pt idx="875">
                  <c:v>-7.2596611833911115</c:v>
                </c:pt>
                <c:pt idx="876">
                  <c:v>-7.2240054280251655</c:v>
                </c:pt>
                <c:pt idx="877">
                  <c:v>-5.0034020133910104</c:v>
                </c:pt>
                <c:pt idx="878">
                  <c:v>-4.7312530967243651</c:v>
                </c:pt>
                <c:pt idx="879">
                  <c:v>-4.2434625833909534</c:v>
                </c:pt>
                <c:pt idx="880">
                  <c:v>-3.7422818072055479</c:v>
                </c:pt>
                <c:pt idx="881">
                  <c:v>-2.9623091233908747</c:v>
                </c:pt>
                <c:pt idx="882">
                  <c:v>-2.2407108133910052</c:v>
                </c:pt>
                <c:pt idx="883">
                  <c:v>-1.7955190533910039</c:v>
                </c:pt>
                <c:pt idx="884">
                  <c:v>-1.6887726412979873</c:v>
                </c:pt>
                <c:pt idx="885">
                  <c:v>-2.9783842533909852</c:v>
                </c:pt>
                <c:pt idx="886">
                  <c:v>-3.3120960133910939</c:v>
                </c:pt>
                <c:pt idx="887">
                  <c:v>-3.4915536833911167</c:v>
                </c:pt>
                <c:pt idx="888">
                  <c:v>-3.891045273391021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-4.316799103390931</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-10.059547213390989</c:v>
                </c:pt>
                <c:pt idx="6">
                  <c:v>-10.057425213391056</c:v>
                </c:pt>
                <c:pt idx="7">
                  <c:v>-10.079291528542527</c:v>
                </c:pt>
                <c:pt idx="8">
                  <c:v>-10.159646803391036</c:v>
                </c:pt>
                <c:pt idx="9">
                  <c:v>-9.9526575833911028</c:v>
                </c:pt>
                <c:pt idx="10">
                  <c:v>-9.6758857833910952</c:v>
                </c:pt>
                <c:pt idx="11">
                  <c:v>-8.5824111133909646</c:v>
                </c:pt>
                <c:pt idx="12">
                  <c:v>-7.0300502154111939</c:v>
                </c:pt>
                <c:pt idx="13">
                  <c:v>-6.4509480133910788</c:v>
                </c:pt>
                <c:pt idx="14">
                  <c:v>-7.7086561133910401</c:v>
                </c:pt>
                <c:pt idx="15">
                  <c:v>-9.7177829933910118</c:v>
                </c:pt>
                <c:pt idx="16">
                  <c:v>-10.922484472574622</c:v>
                </c:pt>
                <c:pt idx="17">
                  <c:v>-11.331854610793568</c:v>
                </c:pt>
                <c:pt idx="18">
                  <c:v>-12.714507638391055</c:v>
                </c:pt>
                <c:pt idx="19">
                  <c:v>-13.237963813391001</c:v>
                </c:pt>
                <c:pt idx="20">
                  <c:v>-13.609765593391202</c:v>
                </c:pt>
                <c:pt idx="21">
                  <c:v>-14.077285413390996</c:v>
                </c:pt>
                <c:pt idx="22">
                  <c:v>-12.741757768492951</c:v>
                </c:pt>
                <c:pt idx="23">
                  <c:v>-11.97194383157265</c:v>
                </c:pt>
                <c:pt idx="24">
                  <c:v>-12.183052013391</c:v>
                </c:pt>
                <c:pt idx="25">
                  <c:v>-13.377266082356542</c:v>
                </c:pt>
                <c:pt idx="26">
                  <c:v>-13.499018195209075</c:v>
                </c:pt>
                <c:pt idx="27">
                  <c:v>-13.358775113390749</c:v>
                </c:pt>
                <c:pt idx="28">
                  <c:v>-12.925073380737798</c:v>
                </c:pt>
                <c:pt idx="29">
                  <c:v>-12.445834233390991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-9.5225459196409759</c:v>
                </c:pt>
                <c:pt idx="43">
                  <c:v>-9.5032611733909089</c:v>
                </c:pt>
                <c:pt idx="44">
                  <c:v>-9.1578718133908499</c:v>
                </c:pt>
                <c:pt idx="45">
                  <c:v>-8.8865819733909248</c:v>
                </c:pt>
                <c:pt idx="46">
                  <c:v>-9.4555893333910923</c:v>
                </c:pt>
                <c:pt idx="47">
                  <c:v>-9.6273530433908991</c:v>
                </c:pt>
                <c:pt idx="48">
                  <c:v>-9.0114763133911282</c:v>
                </c:pt>
                <c:pt idx="49">
                  <c:v>-8.0386782833909489</c:v>
                </c:pt>
                <c:pt idx="50">
                  <c:v>-7.3508504749294072</c:v>
                </c:pt>
                <c:pt idx="51">
                  <c:v>-9.4157105848195517</c:v>
                </c:pt>
                <c:pt idx="52">
                  <c:v>-9.9620501633908685</c:v>
                </c:pt>
                <c:pt idx="53">
                  <c:v>-11.203107407330348</c:v>
                </c:pt>
                <c:pt idx="54">
                  <c:v>-11.677410508236477</c:v>
                </c:pt>
                <c:pt idx="55">
                  <c:v>-11.302553713390967</c:v>
                </c:pt>
                <c:pt idx="56">
                  <c:v>-10.978127363390998</c:v>
                </c:pt>
                <c:pt idx="57">
                  <c:v>-10.614439573391072</c:v>
                </c:pt>
                <c:pt idx="58">
                  <c:v>-9.1269007378807174</c:v>
                </c:pt>
                <c:pt idx="59">
                  <c:v>-8.544292013390983</c:v>
                </c:pt>
                <c:pt idx="60">
                  <c:v>-7.5050521029430834</c:v>
                </c:pt>
                <c:pt idx="61">
                  <c:v>-7.2900746633908966</c:v>
                </c:pt>
                <c:pt idx="62">
                  <c:v>-7.0717663633910464</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-3.9052535933908903</c:v>
                </c:pt>
                <c:pt idx="73">
                  <c:v>-4.2024076279743525</c:v>
                </c:pt>
                <c:pt idx="74">
                  <c:v>-4.5413137133909913</c:v>
                </c:pt>
                <c:pt idx="75">
                  <c:v>-4.8096153033909115</c:v>
                </c:pt>
                <c:pt idx="76">
                  <c:v>-5.0032374133910134</c:v>
                </c:pt>
                <c:pt idx="77">
                  <c:v>-5.0824099081278149</c:v>
                </c:pt>
                <c:pt idx="78">
                  <c:v>-5.4012246952091978</c:v>
                </c:pt>
                <c:pt idx="79">
                  <c:v>-5.382888930916752</c:v>
                </c:pt>
                <c:pt idx="80">
                  <c:v>-5.1577879133910445</c:v>
                </c:pt>
                <c:pt idx="81">
                  <c:v>-5.1050619433909654</c:v>
                </c:pt>
                <c:pt idx="82">
                  <c:v>-4.9632102133909664</c:v>
                </c:pt>
                <c:pt idx="83">
                  <c:v>-4.7617903432879558</c:v>
                </c:pt>
                <c:pt idx="84">
                  <c:v>-4.5471263933910304</c:v>
                </c:pt>
                <c:pt idx="85">
                  <c:v>-4.4885295298744836</c:v>
                </c:pt>
                <c:pt idx="86">
                  <c:v>-3.8324608315728379</c:v>
                </c:pt>
                <c:pt idx="87">
                  <c:v>-3.680806336623287</c:v>
                </c:pt>
                <c:pt idx="88">
                  <c:v>-3.4950075133911427</c:v>
                </c:pt>
                <c:pt idx="89">
                  <c:v>-3.2079552633909856</c:v>
                </c:pt>
                <c:pt idx="90">
                  <c:v>-2.8559517133910788</c:v>
                </c:pt>
                <c:pt idx="91">
                  <c:v>-2.5964519389228968</c:v>
                </c:pt>
                <c:pt idx="92">
                  <c:v>-2.2885042533910469</c:v>
                </c:pt>
                <c:pt idx="93">
                  <c:v>-2.2218010633911982</c:v>
                </c:pt>
                <c:pt idx="94">
                  <c:v>-2.2582720133910068</c:v>
                </c:pt>
                <c:pt idx="95">
                  <c:v>-2.6961504344436573</c:v>
                </c:pt>
                <c:pt idx="96">
                  <c:v>-2.6576528333909222</c:v>
                </c:pt>
                <c:pt idx="97">
                  <c:v>-2.298387553390858</c:v>
                </c:pt>
                <c:pt idx="98">
                  <c:v>-1.8473865433910401</c:v>
                </c:pt>
                <c:pt idx="99">
                  <c:v>-1.1030258333909302</c:v>
                </c:pt>
                <c:pt idx="100">
                  <c:v>-0.19068203422440888</c:v>
                </c:pt>
                <c:pt idx="101">
                  <c:v>1.1285041366090951</c:v>
                </c:pt>
                <c:pt idx="102">
                  <c:v>1.7019928666089186</c:v>
                </c:pt>
                <c:pt idx="103">
                  <c:v>1.9912579866090172</c:v>
                </c:pt>
                <c:pt idx="104">
                  <c:v>4.5615540992851455</c:v>
                </c:pt>
                <c:pt idx="105">
                  <c:v>5.4162921066089922</c:v>
                </c:pt>
                <c:pt idx="106">
                  <c:v>6.2925234241091736</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9.9286990066089693</c:v>
                </c:pt>
                <c:pt idx="115">
                  <c:v>8.5934671666088462</c:v>
                </c:pt>
                <c:pt idx="116">
                  <c:v>6.6647530166090245</c:v>
                </c:pt>
                <c:pt idx="117">
                  <c:v>4.8626848866089407</c:v>
                </c:pt>
                <c:pt idx="118">
                  <c:v>2.8834290366089022</c:v>
                </c:pt>
                <c:pt idx="119">
                  <c:v>1.2950778552958297</c:v>
                </c:pt>
                <c:pt idx="120">
                  <c:v>-0.29688039880766026</c:v>
                </c:pt>
                <c:pt idx="121">
                  <c:v>-0.72209201339100704</c:v>
                </c:pt>
                <c:pt idx="122">
                  <c:v>-1.6810752566341158</c:v>
                </c:pt>
                <c:pt idx="123">
                  <c:v>-2.5948047433910952</c:v>
                </c:pt>
                <c:pt idx="124">
                  <c:v>-3.3630216633908248</c:v>
                </c:pt>
                <c:pt idx="125">
                  <c:v>-3.4859026133909765</c:v>
                </c:pt>
                <c:pt idx="126">
                  <c:v>-3.8597884133909957</c:v>
                </c:pt>
                <c:pt idx="127">
                  <c:v>-4.0081724333910103</c:v>
                </c:pt>
                <c:pt idx="128">
                  <c:v>-4.0487734133909914</c:v>
                </c:pt>
                <c:pt idx="129">
                  <c:v>-3.9537628133908616</c:v>
                </c:pt>
                <c:pt idx="130">
                  <c:v>-3.8765142595449191</c:v>
                </c:pt>
                <c:pt idx="131">
                  <c:v>-3.0312153467243381</c:v>
                </c:pt>
                <c:pt idx="132">
                  <c:v>-2.7076701933909391</c:v>
                </c:pt>
                <c:pt idx="133">
                  <c:v>-1.8239918820777461</c:v>
                </c:pt>
                <c:pt idx="134">
                  <c:v>-0.9231539033911107</c:v>
                </c:pt>
                <c:pt idx="135">
                  <c:v>0.26663797660916089</c:v>
                </c:pt>
                <c:pt idx="136">
                  <c:v>1.7380105066088332</c:v>
                </c:pt>
                <c:pt idx="137">
                  <c:v>3.3624864266089198</c:v>
                </c:pt>
                <c:pt idx="138">
                  <c:v>4.6366184866090334</c:v>
                </c:pt>
                <c:pt idx="139">
                  <c:v>5.1652029866090601</c:v>
                </c:pt>
                <c:pt idx="140">
                  <c:v>6.8284837008946511</c:v>
                </c:pt>
                <c:pt idx="141">
                  <c:v>6.9941444266089308</c:v>
                </c:pt>
                <c:pt idx="142">
                  <c:v>7.0145061966090099</c:v>
                </c:pt>
                <c:pt idx="143">
                  <c:v>7.0084940866088905</c:v>
                </c:pt>
                <c:pt idx="144">
                  <c:v>7.0935531566088059</c:v>
                </c:pt>
                <c:pt idx="145">
                  <c:v>7.1051668366088769</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7.1221091566088033</c:v>
                </c:pt>
                <c:pt idx="155">
                  <c:v>5.8590241404553165</c:v>
                </c:pt>
                <c:pt idx="156">
                  <c:v>1.3676938199423878</c:v>
                </c:pt>
                <c:pt idx="157">
                  <c:v>5.1114606609047562E-2</c:v>
                </c:pt>
                <c:pt idx="158">
                  <c:v>-1.1537029607595195</c:v>
                </c:pt>
                <c:pt idx="159">
                  <c:v>-3.0686837733909442</c:v>
                </c:pt>
                <c:pt idx="160">
                  <c:v>-3.975213923391145</c:v>
                </c:pt>
                <c:pt idx="161">
                  <c:v>-5.0641891833911501</c:v>
                </c:pt>
                <c:pt idx="162">
                  <c:v>-5.9647168733909277</c:v>
                </c:pt>
                <c:pt idx="163">
                  <c:v>-6.1378880133909348</c:v>
                </c:pt>
                <c:pt idx="164">
                  <c:v>-6.9889007186541328</c:v>
                </c:pt>
                <c:pt idx="165">
                  <c:v>-7.6002895133909885</c:v>
                </c:pt>
                <c:pt idx="166">
                  <c:v>-9.0937573075086728</c:v>
                </c:pt>
                <c:pt idx="167">
                  <c:v>-9.6839634633909011</c:v>
                </c:pt>
                <c:pt idx="168">
                  <c:v>-9.7460976033907727</c:v>
                </c:pt>
                <c:pt idx="169">
                  <c:v>-9.5458916033910413</c:v>
                </c:pt>
                <c:pt idx="170">
                  <c:v>-9.4118366800576894</c:v>
                </c:pt>
                <c:pt idx="171">
                  <c:v>-9.3942641233911175</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-7.7112322833908538</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-6.8350123857316731</c:v>
                </c:pt>
                <c:pt idx="188">
                  <c:v>-6.6822682533909017</c:v>
                </c:pt>
                <c:pt idx="189">
                  <c:v>-6.1930353633910045</c:v>
                </c:pt>
                <c:pt idx="190">
                  <c:v>-5.553566013390963</c:v>
                </c:pt>
                <c:pt idx="191">
                  <c:v>-4.1181088467243008</c:v>
                </c:pt>
                <c:pt idx="192">
                  <c:v>-3.8821305633910015</c:v>
                </c:pt>
                <c:pt idx="193">
                  <c:v>-3.7285104633910793</c:v>
                </c:pt>
                <c:pt idx="194">
                  <c:v>-3.3507788133909271</c:v>
                </c:pt>
                <c:pt idx="195">
                  <c:v>-3.1072032533908498</c:v>
                </c:pt>
                <c:pt idx="196">
                  <c:v>-2.7156369333911052</c:v>
                </c:pt>
                <c:pt idx="197">
                  <c:v>-2.3244758633908127</c:v>
                </c:pt>
                <c:pt idx="198">
                  <c:v>-1.8998174433909161</c:v>
                </c:pt>
                <c:pt idx="199">
                  <c:v>-1.7030620133910048</c:v>
                </c:pt>
                <c:pt idx="200">
                  <c:v>-0.70934458716155291</c:v>
                </c:pt>
                <c:pt idx="201">
                  <c:v>-0.5803041433910453</c:v>
                </c:pt>
                <c:pt idx="202">
                  <c:v>-0.38354032339090438</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0.69999162660896475</c:v>
                </c:pt>
                <c:pt idx="211">
                  <c:v>0.29051465660890585</c:v>
                </c:pt>
                <c:pt idx="212">
                  <c:v>-2.1972133909997642E-3</c:v>
                </c:pt>
                <c:pt idx="213">
                  <c:v>-0.19585601339107939</c:v>
                </c:pt>
                <c:pt idx="214">
                  <c:v>-0.34408233339102939</c:v>
                </c:pt>
                <c:pt idx="215">
                  <c:v>-0.18377819339097848</c:v>
                </c:pt>
                <c:pt idx="216">
                  <c:v>0.19345966746018919</c:v>
                </c:pt>
                <c:pt idx="217">
                  <c:v>0.35596298660900172</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c:v>
                </c:pt>
                <c:pt idx="226">
                  <c:v>2.0918155566090197</c:v>
                </c:pt>
                <c:pt idx="227">
                  <c:v>2.3176842977199215</c:v>
                </c:pt>
                <c:pt idx="228">
                  <c:v>2.4777165866089352</c:v>
                </c:pt>
                <c:pt idx="229">
                  <c:v>2.4683075266092089</c:v>
                </c:pt>
                <c:pt idx="230">
                  <c:v>2.2743291566087862</c:v>
                </c:pt>
                <c:pt idx="231">
                  <c:v>1.829640331053497</c:v>
                </c:pt>
                <c:pt idx="232">
                  <c:v>-0.54144541598827922</c:v>
                </c:pt>
                <c:pt idx="233">
                  <c:v>-1.0588515133910061</c:v>
                </c:pt>
                <c:pt idx="234">
                  <c:v>-1.4269833533909213</c:v>
                </c:pt>
                <c:pt idx="235">
                  <c:v>-1.3698679033910401</c:v>
                </c:pt>
                <c:pt idx="236">
                  <c:v>-1.5163068533908159</c:v>
                </c:pt>
                <c:pt idx="237">
                  <c:v>-1.8300687687102077</c:v>
                </c:pt>
                <c:pt idx="238">
                  <c:v>-2.3649822633910142</c:v>
                </c:pt>
                <c:pt idx="239">
                  <c:v>-2.7660772933911488</c:v>
                </c:pt>
                <c:pt idx="240">
                  <c:v>-3.0763010133910447</c:v>
                </c:pt>
                <c:pt idx="241">
                  <c:v>-4.9768005651152274</c:v>
                </c:pt>
                <c:pt idx="242">
                  <c:v>-5.0210290335932513</c:v>
                </c:pt>
                <c:pt idx="243">
                  <c:v>-4.6629557133910868</c:v>
                </c:pt>
                <c:pt idx="244">
                  <c:v>-4.6179699133911214</c:v>
                </c:pt>
                <c:pt idx="245">
                  <c:v>-4.6587490733909789</c:v>
                </c:pt>
                <c:pt idx="246">
                  <c:v>-4.5223051933909364</c:v>
                </c:pt>
                <c:pt idx="247">
                  <c:v>-4.4423281144009934</c:v>
                </c:pt>
                <c:pt idx="248">
                  <c:v>-4.4461920133909798</c:v>
                </c:pt>
                <c:pt idx="249">
                  <c:v>-4.4493364650038076</c:v>
                </c:pt>
                <c:pt idx="250">
                  <c:v>-4.3583913333910704</c:v>
                </c:pt>
                <c:pt idx="251">
                  <c:v>-4.2616983633909404</c:v>
                </c:pt>
                <c:pt idx="252">
                  <c:v>-4.3012554633910884</c:v>
                </c:pt>
                <c:pt idx="253">
                  <c:v>-4.41679552402924</c:v>
                </c:pt>
                <c:pt idx="254">
                  <c:v>-4.2707266333911358</c:v>
                </c:pt>
                <c:pt idx="255">
                  <c:v>-3.2439496633909952</c:v>
                </c:pt>
                <c:pt idx="256">
                  <c:v>-2.6201532133909966</c:v>
                </c:pt>
                <c:pt idx="257">
                  <c:v>-2.2788346800577592</c:v>
                </c:pt>
                <c:pt idx="258">
                  <c:v>-1.0615784133910751</c:v>
                </c:pt>
                <c:pt idx="259">
                  <c:v>-0.75836661339100464</c:v>
                </c:pt>
                <c:pt idx="260">
                  <c:v>-0.47431145339084063</c:v>
                </c:pt>
                <c:pt idx="261">
                  <c:v>-9.940646339097757E-2</c:v>
                </c:pt>
                <c:pt idx="262">
                  <c:v>0.18084048123274996</c:v>
                </c:pt>
                <c:pt idx="263">
                  <c:v>0.22301953660911522</c:v>
                </c:pt>
                <c:pt idx="264">
                  <c:v>0.41890798660901463</c:v>
                </c:pt>
                <c:pt idx="265">
                  <c:v>0.57580461311518405</c:v>
                </c:pt>
                <c:pt idx="266">
                  <c:v>0.86267466660899828</c:v>
                </c:pt>
                <c:pt idx="267">
                  <c:v>0.81737120660915452</c:v>
                </c:pt>
                <c:pt idx="268">
                  <c:v>0.97255581456609452</c:v>
                </c:pt>
                <c:pt idx="269">
                  <c:v>0.79697698660889804</c:v>
                </c:pt>
                <c:pt idx="270">
                  <c:v>0.57890191660901524</c:v>
                </c:pt>
                <c:pt idx="271">
                  <c:v>0.38655065327569205</c:v>
                </c:pt>
                <c:pt idx="272">
                  <c:v>0.47618955523647388</c:v>
                </c:pt>
                <c:pt idx="273">
                  <c:v>0.56208462660895064</c:v>
                </c:pt>
                <c:pt idx="274">
                  <c:v>0.58458091590196382</c:v>
                </c:pt>
                <c:pt idx="275">
                  <c:v>0.43235701660896098</c:v>
                </c:pt>
                <c:pt idx="276">
                  <c:v>0.39641034660906016</c:v>
                </c:pt>
                <c:pt idx="277">
                  <c:v>-5.7541193391060085E-2</c:v>
                </c:pt>
                <c:pt idx="278">
                  <c:v>-0.49745910430021978</c:v>
                </c:pt>
                <c:pt idx="279">
                  <c:v>-0.73664135339096648</c:v>
                </c:pt>
                <c:pt idx="280">
                  <c:v>-0.70878048005761229</c:v>
                </c:pt>
                <c:pt idx="281">
                  <c:v>-0.34842125663423928</c:v>
                </c:pt>
                <c:pt idx="282">
                  <c:v>-0.15598627339100843</c:v>
                </c:pt>
                <c:pt idx="283">
                  <c:v>0.18450830660894724</c:v>
                </c:pt>
                <c:pt idx="284">
                  <c:v>0.50086597650803921</c:v>
                </c:pt>
                <c:pt idx="285">
                  <c:v>1.0197757866092019</c:v>
                </c:pt>
                <c:pt idx="286">
                  <c:v>1.3714020666090221</c:v>
                </c:pt>
                <c:pt idx="287">
                  <c:v>1.8494479566089141</c:v>
                </c:pt>
                <c:pt idx="288">
                  <c:v>2.0358266822611313</c:v>
                </c:pt>
                <c:pt idx="289">
                  <c:v>2.2065879866090654</c:v>
                </c:pt>
                <c:pt idx="290">
                  <c:v>2.4809747608025337</c:v>
                </c:pt>
                <c:pt idx="291">
                  <c:v>2.5920308266090037</c:v>
                </c:pt>
                <c:pt idx="292">
                  <c:v>2.6607539666089401</c:v>
                </c:pt>
                <c:pt idx="293">
                  <c:v>2.6641228466090521</c:v>
                </c:pt>
                <c:pt idx="294">
                  <c:v>3.1103688866092227</c:v>
                </c:pt>
                <c:pt idx="295">
                  <c:v>3.3505348266089499</c:v>
                </c:pt>
                <c:pt idx="296">
                  <c:v>3.6525675466089496</c:v>
                </c:pt>
                <c:pt idx="297">
                  <c:v>4.146918516609138</c:v>
                </c:pt>
                <c:pt idx="298">
                  <c:v>4.2874212666090479</c:v>
                </c:pt>
                <c:pt idx="299">
                  <c:v>4.0088685149108514</c:v>
                </c:pt>
                <c:pt idx="300">
                  <c:v>3.9688481266089819</c:v>
                </c:pt>
                <c:pt idx="301">
                  <c:v>3.5227417366090634</c:v>
                </c:pt>
                <c:pt idx="302">
                  <c:v>2.7983589366089774</c:v>
                </c:pt>
                <c:pt idx="303">
                  <c:v>2.301679834435129</c:v>
                </c:pt>
                <c:pt idx="304">
                  <c:v>1.6626980266091067</c:v>
                </c:pt>
                <c:pt idx="305">
                  <c:v>1.0633205066090738</c:v>
                </c:pt>
                <c:pt idx="306">
                  <c:v>0.40847261582246247</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-2.2539259679364299</c:v>
                </c:pt>
                <c:pt idx="315">
                  <c:v>-1.2539605848195658</c:v>
                </c:pt>
                <c:pt idx="316">
                  <c:v>-1.1355537786972161</c:v>
                </c:pt>
                <c:pt idx="317">
                  <c:v>-0.9454655487444642</c:v>
                </c:pt>
                <c:pt idx="318">
                  <c:v>-0.69531755339097867</c:v>
                </c:pt>
                <c:pt idx="319">
                  <c:v>-0.66464803339087986</c:v>
                </c:pt>
                <c:pt idx="320">
                  <c:v>-0.78403691339106252</c:v>
                </c:pt>
                <c:pt idx="321">
                  <c:v>-0.62756649614981164</c:v>
                </c:pt>
                <c:pt idx="322">
                  <c:v>-0.46546111061317674</c:v>
                </c:pt>
                <c:pt idx="323">
                  <c:v>-0.59561201339097669</c:v>
                </c:pt>
                <c:pt idx="324">
                  <c:v>-0.83875306339085465</c:v>
                </c:pt>
                <c:pt idx="325">
                  <c:v>-1.4483782533909255</c:v>
                </c:pt>
                <c:pt idx="326">
                  <c:v>-1.8730570542072114</c:v>
                </c:pt>
                <c:pt idx="327">
                  <c:v>-2.4123284933910658</c:v>
                </c:pt>
                <c:pt idx="328">
                  <c:v>-2.8611304033910159</c:v>
                </c:pt>
                <c:pt idx="329">
                  <c:v>-3.3717025815728334</c:v>
                </c:pt>
                <c:pt idx="330">
                  <c:v>-4.2872768006249942</c:v>
                </c:pt>
                <c:pt idx="331">
                  <c:v>-4.0145463063203026</c:v>
                </c:pt>
                <c:pt idx="332">
                  <c:v>-3.5441817633910038</c:v>
                </c:pt>
                <c:pt idx="333">
                  <c:v>-3.0871450333909394</c:v>
                </c:pt>
                <c:pt idx="334">
                  <c:v>-2.4809196133910376</c:v>
                </c:pt>
                <c:pt idx="335">
                  <c:v>-1.9798777709668682</c:v>
                </c:pt>
                <c:pt idx="336">
                  <c:v>-1.413187423390994</c:v>
                </c:pt>
                <c:pt idx="337">
                  <c:v>-0.56225643646787793</c:v>
                </c:pt>
                <c:pt idx="338">
                  <c:v>3.6202822723233092</c:v>
                </c:pt>
                <c:pt idx="339">
                  <c:v>3.6027374266088397</c:v>
                </c:pt>
                <c:pt idx="340">
                  <c:v>3.2985400366090687</c:v>
                </c:pt>
                <c:pt idx="341">
                  <c:v>3.2713555066088977</c:v>
                </c:pt>
                <c:pt idx="342">
                  <c:v>3.8159776387829112</c:v>
                </c:pt>
                <c:pt idx="343">
                  <c:v>4.6060159866091652</c:v>
                </c:pt>
                <c:pt idx="344">
                  <c:v>5.5040852366089084</c:v>
                </c:pt>
                <c:pt idx="345">
                  <c:v>6.3893929766088764</c:v>
                </c:pt>
                <c:pt idx="346">
                  <c:v>6.9716224366091701</c:v>
                </c:pt>
                <c:pt idx="347">
                  <c:v>7.380468008831059</c:v>
                </c:pt>
                <c:pt idx="348">
                  <c:v>7.7958544966089756</c:v>
                </c:pt>
                <c:pt idx="349">
                  <c:v>8.2493079666091198</c:v>
                </c:pt>
                <c:pt idx="350">
                  <c:v>8.8027215866088255</c:v>
                </c:pt>
                <c:pt idx="351">
                  <c:v>9.2007821466089723</c:v>
                </c:pt>
                <c:pt idx="352">
                  <c:v>9.6220464766090341</c:v>
                </c:pt>
                <c:pt idx="353">
                  <c:v>9.9123542088312231</c:v>
                </c:pt>
                <c:pt idx="354">
                  <c:v>10.196202193926084</c:v>
                </c:pt>
                <c:pt idx="355">
                  <c:v>10.743719887707869</c:v>
                </c:pt>
                <c:pt idx="356">
                  <c:v>11.023948946608797</c:v>
                </c:pt>
                <c:pt idx="357">
                  <c:v>11.144304726609148</c:v>
                </c:pt>
                <c:pt idx="358">
                  <c:v>11.320160986609025</c:v>
                </c:pt>
                <c:pt idx="359">
                  <c:v>11.511436420952407</c:v>
                </c:pt>
                <c:pt idx="360">
                  <c:v>11.886905936608711</c:v>
                </c:pt>
                <c:pt idx="361">
                  <c:v>12.104483149652651</c:v>
                </c:pt>
                <c:pt idx="362">
                  <c:v>12.378687351314866</c:v>
                </c:pt>
                <c:pt idx="363">
                  <c:v>12.202413026608809</c:v>
                </c:pt>
                <c:pt idx="364">
                  <c:v>11.874980975373134</c:v>
                </c:pt>
                <c:pt idx="365">
                  <c:v>11.037525986608944</c:v>
                </c:pt>
                <c:pt idx="366">
                  <c:v>9.7984789066088691</c:v>
                </c:pt>
                <c:pt idx="367">
                  <c:v>8.2994339866090741</c:v>
                </c:pt>
                <c:pt idx="368">
                  <c:v>6.8439352266090454</c:v>
                </c:pt>
                <c:pt idx="369">
                  <c:v>5.7156119866090336</c:v>
                </c:pt>
                <c:pt idx="370">
                  <c:v>1.3287916387829855</c:v>
                </c:pt>
                <c:pt idx="371">
                  <c:v>0.50327278660888963</c:v>
                </c:pt>
                <c:pt idx="372">
                  <c:v>-0.28182276339100709</c:v>
                </c:pt>
                <c:pt idx="373">
                  <c:v>-0.33122071339073611</c:v>
                </c:pt>
                <c:pt idx="374">
                  <c:v>-0.53678803339112013</c:v>
                </c:pt>
                <c:pt idx="375">
                  <c:v>-0.6123630633908167</c:v>
                </c:pt>
                <c:pt idx="376">
                  <c:v>-0.9832767608658185</c:v>
                </c:pt>
                <c:pt idx="377">
                  <c:v>-1.6866299133910445</c:v>
                </c:pt>
                <c:pt idx="378">
                  <c:v>-1.8430427633910846</c:v>
                </c:pt>
                <c:pt idx="379">
                  <c:v>-2.4081500633910622</c:v>
                </c:pt>
                <c:pt idx="380">
                  <c:v>-2.7773049833910202</c:v>
                </c:pt>
                <c:pt idx="381">
                  <c:v>-2.7478617553264488</c:v>
                </c:pt>
                <c:pt idx="382">
                  <c:v>-2.6631381133910592</c:v>
                </c:pt>
                <c:pt idx="383">
                  <c:v>-2.6557067533909202</c:v>
                </c:pt>
                <c:pt idx="384">
                  <c:v>-2.5329050733911167</c:v>
                </c:pt>
                <c:pt idx="385">
                  <c:v>-2.3599798133908316</c:v>
                </c:pt>
                <c:pt idx="386">
                  <c:v>-2.3297243670496215</c:v>
                </c:pt>
                <c:pt idx="387">
                  <c:v>-2.3145991133909973</c:v>
                </c:pt>
                <c:pt idx="388">
                  <c:v>-2.3170403233911765</c:v>
                </c:pt>
                <c:pt idx="389">
                  <c:v>-2.2978167033910397</c:v>
                </c:pt>
                <c:pt idx="390">
                  <c:v>-2.1271858733909852</c:v>
                </c:pt>
                <c:pt idx="391">
                  <c:v>-1.9647042833911428</c:v>
                </c:pt>
                <c:pt idx="392">
                  <c:v>-1.8468785386435682</c:v>
                </c:pt>
                <c:pt idx="393">
                  <c:v>-1.7652273333910813</c:v>
                </c:pt>
                <c:pt idx="394">
                  <c:v>-1.5534011533910779</c:v>
                </c:pt>
                <c:pt idx="395">
                  <c:v>-1.1356663133908838</c:v>
                </c:pt>
                <c:pt idx="396">
                  <c:v>-0.90696564880772657</c:v>
                </c:pt>
                <c:pt idx="397">
                  <c:v>-0.2762598467242583</c:v>
                </c:pt>
                <c:pt idx="398">
                  <c:v>-0.15844425339103976</c:v>
                </c:pt>
                <c:pt idx="399">
                  <c:v>-4.3397333391041737E-2</c:v>
                </c:pt>
                <c:pt idx="400">
                  <c:v>-4.6753013390954806E-2</c:v>
                </c:pt>
                <c:pt idx="401">
                  <c:v>-0.11994759339103205</c:v>
                </c:pt>
                <c:pt idx="402">
                  <c:v>-9.2718839478081364E-2</c:v>
                </c:pt>
                <c:pt idx="403">
                  <c:v>9.2365186609001129E-2</c:v>
                </c:pt>
                <c:pt idx="404">
                  <c:v>0.1979708437518613</c:v>
                </c:pt>
                <c:pt idx="405">
                  <c:v>1.0562132366089543</c:v>
                </c:pt>
                <c:pt idx="406">
                  <c:v>1.4111777466089137</c:v>
                </c:pt>
                <c:pt idx="407">
                  <c:v>1.962688756608844</c:v>
                </c:pt>
                <c:pt idx="408">
                  <c:v>2.7759656633767227</c:v>
                </c:pt>
                <c:pt idx="409">
                  <c:v>3.4543242566090884</c:v>
                </c:pt>
                <c:pt idx="410">
                  <c:v>4.3254418066089659</c:v>
                </c:pt>
                <c:pt idx="411">
                  <c:v>5.064600966609194</c:v>
                </c:pt>
                <c:pt idx="412">
                  <c:v>5.4702979866090224</c:v>
                </c:pt>
                <c:pt idx="413">
                  <c:v>6.2290989108515094</c:v>
                </c:pt>
                <c:pt idx="414">
                  <c:v>6.6818183066092063</c:v>
                </c:pt>
                <c:pt idx="415">
                  <c:v>6.7121312206515897</c:v>
                </c:pt>
                <c:pt idx="416">
                  <c:v>6.537994426608936</c:v>
                </c:pt>
                <c:pt idx="417">
                  <c:v>6.7389245066090426</c:v>
                </c:pt>
                <c:pt idx="418">
                  <c:v>6.7599888366091676</c:v>
                </c:pt>
                <c:pt idx="419">
                  <c:v>6.9140480866090002</c:v>
                </c:pt>
                <c:pt idx="420">
                  <c:v>7.4652483091895334</c:v>
                </c:pt>
                <c:pt idx="421">
                  <c:v>8.4259054966088005</c:v>
                </c:pt>
                <c:pt idx="422">
                  <c:v>8.8467043266090624</c:v>
                </c:pt>
                <c:pt idx="423">
                  <c:v>8.8438930266091091</c:v>
                </c:pt>
                <c:pt idx="424">
                  <c:v>9.0846837966091272</c:v>
                </c:pt>
                <c:pt idx="425">
                  <c:v>9.5273504866090182</c:v>
                </c:pt>
                <c:pt idx="426">
                  <c:v>10.225811586609121</c:v>
                </c:pt>
                <c:pt idx="427">
                  <c:v>10.854933816609085</c:v>
                </c:pt>
                <c:pt idx="428">
                  <c:v>11.438599816609081</c:v>
                </c:pt>
                <c:pt idx="429">
                  <c:v>11.960808536608981</c:v>
                </c:pt>
                <c:pt idx="430">
                  <c:v>12.261796111609026</c:v>
                </c:pt>
                <c:pt idx="431">
                  <c:v>13.00034337370586</c:v>
                </c:pt>
                <c:pt idx="432">
                  <c:v>13.136900126608964</c:v>
                </c:pt>
                <c:pt idx="433">
                  <c:v>13.210050086609115</c:v>
                </c:pt>
                <c:pt idx="434">
                  <c:v>13.216037286608964</c:v>
                </c:pt>
                <c:pt idx="435">
                  <c:v>13.335551466609175</c:v>
                </c:pt>
                <c:pt idx="436">
                  <c:v>13.7780090988539</c:v>
                </c:pt>
                <c:pt idx="437">
                  <c:v>14.351539206609107</c:v>
                </c:pt>
                <c:pt idx="438">
                  <c:v>14.550270007885571</c:v>
                </c:pt>
                <c:pt idx="439">
                  <c:v>15.056659441154508</c:v>
                </c:pt>
                <c:pt idx="440">
                  <c:v>15.163613046609004</c:v>
                </c:pt>
                <c:pt idx="441">
                  <c:v>15.28761760660902</c:v>
                </c:pt>
                <c:pt idx="442">
                  <c:v>15.482245853275707</c:v>
                </c:pt>
                <c:pt idx="443">
                  <c:v>15.669841536609148</c:v>
                </c:pt>
                <c:pt idx="444">
                  <c:v>15.782520466608801</c:v>
                </c:pt>
                <c:pt idx="445">
                  <c:v>15.912750368631436</c:v>
                </c:pt>
                <c:pt idx="446">
                  <c:v>15.986337986609048</c:v>
                </c:pt>
                <c:pt idx="447">
                  <c:v>16.047730037629581</c:v>
                </c:pt>
                <c:pt idx="448">
                  <c:v>16.200050370447386</c:v>
                </c:pt>
                <c:pt idx="449">
                  <c:v>16.421783156609226</c:v>
                </c:pt>
                <c:pt idx="450">
                  <c:v>16.517492186609047</c:v>
                </c:pt>
                <c:pt idx="451">
                  <c:v>16.387407006608967</c:v>
                </c:pt>
                <c:pt idx="452">
                  <c:v>16.345536286609004</c:v>
                </c:pt>
                <c:pt idx="453">
                  <c:v>16.471319250976808</c:v>
                </c:pt>
                <c:pt idx="454">
                  <c:v>16.990232986608969</c:v>
                </c:pt>
                <c:pt idx="455">
                  <c:v>17.070742731506954</c:v>
                </c:pt>
                <c:pt idx="456">
                  <c:v>17.102927036608904</c:v>
                </c:pt>
                <c:pt idx="457">
                  <c:v>16.974764886609087</c:v>
                </c:pt>
                <c:pt idx="458">
                  <c:v>16.797202546608929</c:v>
                </c:pt>
                <c:pt idx="459">
                  <c:v>16.809309703780769</c:v>
                </c:pt>
                <c:pt idx="460">
                  <c:v>16.943717936609126</c:v>
                </c:pt>
                <c:pt idx="461">
                  <c:v>17.109812726609022</c:v>
                </c:pt>
                <c:pt idx="462">
                  <c:v>17.35608048660913</c:v>
                </c:pt>
                <c:pt idx="463">
                  <c:v>17.446970426608853</c:v>
                </c:pt>
                <c:pt idx="464">
                  <c:v>17.442909334434937</c:v>
                </c:pt>
                <c:pt idx="465">
                  <c:v>17.356399866608911</c:v>
                </c:pt>
                <c:pt idx="466">
                  <c:v>17.261673966608953</c:v>
                </c:pt>
                <c:pt idx="467">
                  <c:v>17.230608826608993</c:v>
                </c:pt>
                <c:pt idx="468">
                  <c:v>17.206427466608933</c:v>
                </c:pt>
                <c:pt idx="469">
                  <c:v>17.297047843751756</c:v>
                </c:pt>
                <c:pt idx="470">
                  <c:v>17.458857216609193</c:v>
                </c:pt>
                <c:pt idx="471">
                  <c:v>17.883409166609212</c:v>
                </c:pt>
                <c:pt idx="472">
                  <c:v>18.159759006609093</c:v>
                </c:pt>
                <c:pt idx="473">
                  <c:v>18.151293946608991</c:v>
                </c:pt>
                <c:pt idx="474">
                  <c:v>18.030623211098728</c:v>
                </c:pt>
                <c:pt idx="475">
                  <c:v>17.737965016608943</c:v>
                </c:pt>
                <c:pt idx="476">
                  <c:v>17.323070416609092</c:v>
                </c:pt>
                <c:pt idx="477">
                  <c:v>16.902657356608952</c:v>
                </c:pt>
                <c:pt idx="478">
                  <c:v>16.578128946608885</c:v>
                </c:pt>
                <c:pt idx="479">
                  <c:v>16.123104653275632</c:v>
                </c:pt>
                <c:pt idx="480">
                  <c:v>15.606716666609268</c:v>
                </c:pt>
                <c:pt idx="481">
                  <c:v>14.934157816609064</c:v>
                </c:pt>
                <c:pt idx="482">
                  <c:v>13.986744966608928</c:v>
                </c:pt>
                <c:pt idx="483">
                  <c:v>12.922710302935513</c:v>
                </c:pt>
                <c:pt idx="484">
                  <c:v>12.173566926609126</c:v>
                </c:pt>
                <c:pt idx="485">
                  <c:v>11.757371558037571</c:v>
                </c:pt>
                <c:pt idx="486">
                  <c:v>12.072989831053404</c:v>
                </c:pt>
                <c:pt idx="487">
                  <c:v>11.84506825660916</c:v>
                </c:pt>
                <c:pt idx="488">
                  <c:v>11.690926956609253</c:v>
                </c:pt>
                <c:pt idx="489">
                  <c:v>11.652612986608856</c:v>
                </c:pt>
                <c:pt idx="490">
                  <c:v>11.348199686609007</c:v>
                </c:pt>
                <c:pt idx="491">
                  <c:v>10.984564216609122</c:v>
                </c:pt>
                <c:pt idx="492">
                  <c:v>10.507547946609026</c:v>
                </c:pt>
                <c:pt idx="493">
                  <c:v>9.9081180088314138</c:v>
                </c:pt>
                <c:pt idx="494">
                  <c:v>9.0918675866089842</c:v>
                </c:pt>
                <c:pt idx="495">
                  <c:v>8.5634465666092279</c:v>
                </c:pt>
                <c:pt idx="496">
                  <c:v>8.5127940366089749</c:v>
                </c:pt>
                <c:pt idx="497">
                  <c:v>8.4969555552364717</c:v>
                </c:pt>
                <c:pt idx="498">
                  <c:v>7.9697779866090173</c:v>
                </c:pt>
                <c:pt idx="499">
                  <c:v>7.8917963511921414</c:v>
                </c:pt>
                <c:pt idx="500">
                  <c:v>7.8902930866089918</c:v>
                </c:pt>
                <c:pt idx="501">
                  <c:v>8.0720830866091227</c:v>
                </c:pt>
                <c:pt idx="502">
                  <c:v>8.2024093766089994</c:v>
                </c:pt>
                <c:pt idx="503">
                  <c:v>8.3075473666090893</c:v>
                </c:pt>
                <c:pt idx="504">
                  <c:v>8.3877279866090078</c:v>
                </c:pt>
                <c:pt idx="505">
                  <c:v>8.478819682261145</c:v>
                </c:pt>
                <c:pt idx="506">
                  <c:v>8.3897261466089645</c:v>
                </c:pt>
                <c:pt idx="507">
                  <c:v>8.2270063966090028</c:v>
                </c:pt>
                <c:pt idx="508">
                  <c:v>8.1280198366089564</c:v>
                </c:pt>
                <c:pt idx="509">
                  <c:v>8.2746902066090016</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9.7436737008945649</c:v>
                </c:pt>
                <c:pt idx="520">
                  <c:v>9.3759441245401014</c:v>
                </c:pt>
                <c:pt idx="521">
                  <c:v>9.1062622470256205</c:v>
                </c:pt>
                <c:pt idx="522">
                  <c:v>8.5343663066089874</c:v>
                </c:pt>
                <c:pt idx="523">
                  <c:v>8.3156064866088268</c:v>
                </c:pt>
                <c:pt idx="524">
                  <c:v>8.2135734366090958</c:v>
                </c:pt>
                <c:pt idx="525">
                  <c:v>8.2572740866089607</c:v>
                </c:pt>
                <c:pt idx="526">
                  <c:v>8.3185242366089387</c:v>
                </c:pt>
                <c:pt idx="527">
                  <c:v>8.0524007866089047</c:v>
                </c:pt>
                <c:pt idx="528">
                  <c:v>7.781985796132858</c:v>
                </c:pt>
                <c:pt idx="529">
                  <c:v>6.0380460300872301</c:v>
                </c:pt>
                <c:pt idx="530">
                  <c:v>5.8048939866090876</c:v>
                </c:pt>
                <c:pt idx="531">
                  <c:v>5.6935354866089698</c:v>
                </c:pt>
                <c:pt idx="532">
                  <c:v>5.5457144764050259</c:v>
                </c:pt>
                <c:pt idx="533">
                  <c:v>5.2492355866089175</c:v>
                </c:pt>
                <c:pt idx="534">
                  <c:v>4.8825687866090135</c:v>
                </c:pt>
                <c:pt idx="535">
                  <c:v>4.5446257866089041</c:v>
                </c:pt>
                <c:pt idx="536">
                  <c:v>4.6300754866090301</c:v>
                </c:pt>
                <c:pt idx="537">
                  <c:v>4.6595691987302814</c:v>
                </c:pt>
                <c:pt idx="538">
                  <c:v>4.6132659166089756</c:v>
                </c:pt>
                <c:pt idx="539">
                  <c:v>4.6619195366088348</c:v>
                </c:pt>
                <c:pt idx="540">
                  <c:v>4.7132968466091105</c:v>
                </c:pt>
                <c:pt idx="541">
                  <c:v>4.7285241192621896</c:v>
                </c:pt>
                <c:pt idx="542">
                  <c:v>4.7027844566089998</c:v>
                </c:pt>
                <c:pt idx="543">
                  <c:v>4.7223459766090379</c:v>
                </c:pt>
                <c:pt idx="544">
                  <c:v>4.8402025058396676</c:v>
                </c:pt>
                <c:pt idx="545">
                  <c:v>4.8212603956999347</c:v>
                </c:pt>
                <c:pt idx="546">
                  <c:v>4.9185916773304434</c:v>
                </c:pt>
                <c:pt idx="547">
                  <c:v>4.9708361166090915</c:v>
                </c:pt>
                <c:pt idx="548">
                  <c:v>5.055863146609056</c:v>
                </c:pt>
                <c:pt idx="549">
                  <c:v>5.1909013566088245</c:v>
                </c:pt>
                <c:pt idx="550">
                  <c:v>5.4406543703299235</c:v>
                </c:pt>
                <c:pt idx="551">
                  <c:v>5.656514066609085</c:v>
                </c:pt>
                <c:pt idx="552">
                  <c:v>5.703708631770283</c:v>
                </c:pt>
                <c:pt idx="553">
                  <c:v>6.7553955337788807</c:v>
                </c:pt>
                <c:pt idx="554">
                  <c:v>7.0906042266089644</c:v>
                </c:pt>
                <c:pt idx="555">
                  <c:v>7.1557626804866494</c:v>
                </c:pt>
                <c:pt idx="556">
                  <c:v>7.1385913866092352</c:v>
                </c:pt>
                <c:pt idx="557">
                  <c:v>7.281594226608906</c:v>
                </c:pt>
                <c:pt idx="558">
                  <c:v>7.5920923366088555</c:v>
                </c:pt>
                <c:pt idx="559">
                  <c:v>7.6959079866090265</c:v>
                </c:pt>
                <c:pt idx="560">
                  <c:v>7.2558575977201372</c:v>
                </c:pt>
                <c:pt idx="561">
                  <c:v>6.6933556366088345</c:v>
                </c:pt>
                <c:pt idx="562">
                  <c:v>6.1534743366089044</c:v>
                </c:pt>
                <c:pt idx="563">
                  <c:v>5.7998380266089455</c:v>
                </c:pt>
                <c:pt idx="564">
                  <c:v>5.4943172466087855</c:v>
                </c:pt>
                <c:pt idx="565">
                  <c:v>5.2421169151804747</c:v>
                </c:pt>
                <c:pt idx="566">
                  <c:v>5.0762923054495994</c:v>
                </c:pt>
                <c:pt idx="567">
                  <c:v>5.3490579866089965</c:v>
                </c:pt>
                <c:pt idx="568">
                  <c:v>5.4460619041345861</c:v>
                </c:pt>
                <c:pt idx="569">
                  <c:v>5.4666832566089845</c:v>
                </c:pt>
                <c:pt idx="570">
                  <c:v>5.2633239266089475</c:v>
                </c:pt>
                <c:pt idx="571">
                  <c:v>5.5957481166089575</c:v>
                </c:pt>
                <c:pt idx="572">
                  <c:v>5.5990105550297855</c:v>
                </c:pt>
                <c:pt idx="573">
                  <c:v>4.8629124866090265</c:v>
                </c:pt>
                <c:pt idx="574">
                  <c:v>4.2669996966089627</c:v>
                </c:pt>
                <c:pt idx="575">
                  <c:v>3.9765757138817386</c:v>
                </c:pt>
                <c:pt idx="576">
                  <c:v>2.5268209310535021</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4.6541840116090283</c:v>
                </c:pt>
                <c:pt idx="587">
                  <c:v>4.8022995366091283</c:v>
                </c:pt>
                <c:pt idx="588">
                  <c:v>4.8876177266089407</c:v>
                </c:pt>
                <c:pt idx="589">
                  <c:v>4.9095893866089</c:v>
                </c:pt>
                <c:pt idx="590">
                  <c:v>4.9019804466092296</c:v>
                </c:pt>
                <c:pt idx="591">
                  <c:v>4.9387673199423983</c:v>
                </c:pt>
                <c:pt idx="592">
                  <c:v>5.2871460717154317</c:v>
                </c:pt>
                <c:pt idx="593">
                  <c:v>5.2832484466091172</c:v>
                </c:pt>
                <c:pt idx="594">
                  <c:v>5.2320382866089785</c:v>
                </c:pt>
                <c:pt idx="595">
                  <c:v>5.2647168866089933</c:v>
                </c:pt>
                <c:pt idx="596">
                  <c:v>5.3331201366091818</c:v>
                </c:pt>
                <c:pt idx="597">
                  <c:v>5.3523724766090295</c:v>
                </c:pt>
                <c:pt idx="598">
                  <c:v>5.3898907701143504</c:v>
                </c:pt>
                <c:pt idx="599">
                  <c:v>5.4464042866090807</c:v>
                </c:pt>
                <c:pt idx="600">
                  <c:v>5.5666494609679802</c:v>
                </c:pt>
                <c:pt idx="601">
                  <c:v>5.7557308366089872</c:v>
                </c:pt>
                <c:pt idx="602">
                  <c:v>5.9499281866090099</c:v>
                </c:pt>
                <c:pt idx="603">
                  <c:v>6.0939113966089904</c:v>
                </c:pt>
                <c:pt idx="604">
                  <c:v>6.0881606366090315</c:v>
                </c:pt>
                <c:pt idx="605">
                  <c:v>6.0893229866091163</c:v>
                </c:pt>
                <c:pt idx="606">
                  <c:v>6.0409552621191454</c:v>
                </c:pt>
                <c:pt idx="607">
                  <c:v>5.5310729866090114</c:v>
                </c:pt>
                <c:pt idx="608">
                  <c:v>5.5273664968131389</c:v>
                </c:pt>
                <c:pt idx="609">
                  <c:v>5.4871678466091485</c:v>
                </c:pt>
                <c:pt idx="610">
                  <c:v>5.4740035866091334</c:v>
                </c:pt>
                <c:pt idx="611">
                  <c:v>5.5437133466091284</c:v>
                </c:pt>
                <c:pt idx="612">
                  <c:v>5.5336004355886521</c:v>
                </c:pt>
                <c:pt idx="613">
                  <c:v>5.2846866466089351</c:v>
                </c:pt>
                <c:pt idx="614">
                  <c:v>4.8152298199422754</c:v>
                </c:pt>
                <c:pt idx="615">
                  <c:v>3.9426260635320745</c:v>
                </c:pt>
                <c:pt idx="616">
                  <c:v>4.0204768148917776</c:v>
                </c:pt>
                <c:pt idx="617">
                  <c:v>3.5533102366091782</c:v>
                </c:pt>
                <c:pt idx="618">
                  <c:v>2.6081743165061009</c:v>
                </c:pt>
                <c:pt idx="619">
                  <c:v>2.0270682866088787</c:v>
                </c:pt>
                <c:pt idx="620">
                  <c:v>1.4964239866090452</c:v>
                </c:pt>
                <c:pt idx="621">
                  <c:v>1.2776530366089531</c:v>
                </c:pt>
                <c:pt idx="622">
                  <c:v>1.1009152866089806</c:v>
                </c:pt>
                <c:pt idx="623">
                  <c:v>0.95694355660893526</c:v>
                </c:pt>
                <c:pt idx="624">
                  <c:v>0.92433188134583588</c:v>
                </c:pt>
                <c:pt idx="625">
                  <c:v>1.0132968866089118</c:v>
                </c:pt>
                <c:pt idx="626">
                  <c:v>1.090445386608752</c:v>
                </c:pt>
                <c:pt idx="627">
                  <c:v>1.132113216609028</c:v>
                </c:pt>
                <c:pt idx="628">
                  <c:v>0.92676947660892672</c:v>
                </c:pt>
                <c:pt idx="629">
                  <c:v>0.73233318660912561</c:v>
                </c:pt>
                <c:pt idx="630">
                  <c:v>0.5185407339774315</c:v>
                </c:pt>
                <c:pt idx="631">
                  <c:v>0.46300154660899279</c:v>
                </c:pt>
                <c:pt idx="632">
                  <c:v>0.48486636896210311</c:v>
                </c:pt>
                <c:pt idx="633">
                  <c:v>0.63003465327563068</c:v>
                </c:pt>
                <c:pt idx="634">
                  <c:v>0.64030668660889734</c:v>
                </c:pt>
                <c:pt idx="635">
                  <c:v>0.7595710066090523</c:v>
                </c:pt>
                <c:pt idx="636">
                  <c:v>1.0428734489744318</c:v>
                </c:pt>
                <c:pt idx="637">
                  <c:v>1.0015280566089875</c:v>
                </c:pt>
                <c:pt idx="638">
                  <c:v>0.82175519660903418</c:v>
                </c:pt>
                <c:pt idx="639">
                  <c:v>0.772602596609135</c:v>
                </c:pt>
                <c:pt idx="640">
                  <c:v>0.79953243105342153</c:v>
                </c:pt>
                <c:pt idx="641">
                  <c:v>2.2060287441847208</c:v>
                </c:pt>
                <c:pt idx="642">
                  <c:v>2.764207796609047</c:v>
                </c:pt>
                <c:pt idx="643">
                  <c:v>3.3708066876398775</c:v>
                </c:pt>
                <c:pt idx="644">
                  <c:v>3.5749628366090986</c:v>
                </c:pt>
                <c:pt idx="645">
                  <c:v>3.7467907066090818</c:v>
                </c:pt>
                <c:pt idx="646">
                  <c:v>3.7084663366089643</c:v>
                </c:pt>
                <c:pt idx="647">
                  <c:v>3.4973655666089485</c:v>
                </c:pt>
                <c:pt idx="648">
                  <c:v>3.1453685988539206</c:v>
                </c:pt>
                <c:pt idx="649">
                  <c:v>3.0668023135319777</c:v>
                </c:pt>
                <c:pt idx="650">
                  <c:v>3.4176547338618048</c:v>
                </c:pt>
                <c:pt idx="651">
                  <c:v>2.966764306609079</c:v>
                </c:pt>
                <c:pt idx="652">
                  <c:v>2.6960093466090171</c:v>
                </c:pt>
                <c:pt idx="653">
                  <c:v>2.3817242966088941</c:v>
                </c:pt>
                <c:pt idx="654">
                  <c:v>1.8437147643867626</c:v>
                </c:pt>
                <c:pt idx="655">
                  <c:v>-0.29289201339099757</c:v>
                </c:pt>
                <c:pt idx="656">
                  <c:v>-0.41277285177473338</c:v>
                </c:pt>
                <c:pt idx="657">
                  <c:v>-0.57945838339109912</c:v>
                </c:pt>
                <c:pt idx="658">
                  <c:v>-0.48788583339110492</c:v>
                </c:pt>
                <c:pt idx="659">
                  <c:v>-0.56080217339101068</c:v>
                </c:pt>
                <c:pt idx="660">
                  <c:v>-0.76257383839092163</c:v>
                </c:pt>
                <c:pt idx="661">
                  <c:v>-1.0521662633909439</c:v>
                </c:pt>
                <c:pt idx="662">
                  <c:v>-1.180575074366619</c:v>
                </c:pt>
                <c:pt idx="663">
                  <c:v>-0.40647517339096007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0.58946533660889711</c:v>
                </c:pt>
                <c:pt idx="676">
                  <c:v>-0.32344021339113738</c:v>
                </c:pt>
                <c:pt idx="677">
                  <c:v>-0.57337318339114052</c:v>
                </c:pt>
                <c:pt idx="678">
                  <c:v>-0.92355201339101711</c:v>
                </c:pt>
                <c:pt idx="679">
                  <c:v>0.47096133712435123</c:v>
                </c:pt>
                <c:pt idx="680">
                  <c:v>1.8042285866089287</c:v>
                </c:pt>
                <c:pt idx="681">
                  <c:v>2.0496407766089391</c:v>
                </c:pt>
                <c:pt idx="682">
                  <c:v>2.0708404266088727</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1.9028263023984642</c:v>
                </c:pt>
                <c:pt idx="692">
                  <c:v>1.8817036708195332</c:v>
                </c:pt>
                <c:pt idx="693">
                  <c:v>2.0836979766092014</c:v>
                </c:pt>
                <c:pt idx="694">
                  <c:v>2.1936484866087871</c:v>
                </c:pt>
                <c:pt idx="695">
                  <c:v>2.2685784169887597</c:v>
                </c:pt>
                <c:pt idx="696">
                  <c:v>2.3842232366090883</c:v>
                </c:pt>
                <c:pt idx="697">
                  <c:v>2.3447491366090056</c:v>
                </c:pt>
                <c:pt idx="698">
                  <c:v>2.1756357366089389</c:v>
                </c:pt>
                <c:pt idx="699">
                  <c:v>1.6068786866090359</c:v>
                </c:pt>
                <c:pt idx="700">
                  <c:v>0.81174990660885527</c:v>
                </c:pt>
                <c:pt idx="701">
                  <c:v>-0.6437301970643875</c:v>
                </c:pt>
                <c:pt idx="702">
                  <c:v>-1.8940015133910344</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-10.833858483390832</c:v>
                </c:pt>
                <c:pt idx="712">
                  <c:v>-10.797386462370566</c:v>
                </c:pt>
                <c:pt idx="713">
                  <c:v>-10.063045763391115</c:v>
                </c:pt>
                <c:pt idx="714">
                  <c:v>-9.3824122133909817</c:v>
                </c:pt>
                <c:pt idx="715">
                  <c:v>-8.8830092032643648</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-6.7177208093094443</c:v>
                </c:pt>
                <c:pt idx="724">
                  <c:v>-6.5671720133909499</c:v>
                </c:pt>
                <c:pt idx="725">
                  <c:v>-6.9557988974489415</c:v>
                </c:pt>
                <c:pt idx="726">
                  <c:v>-7.1124203633910668</c:v>
                </c:pt>
                <c:pt idx="727">
                  <c:v>-6.9801694933909477</c:v>
                </c:pt>
                <c:pt idx="728">
                  <c:v>-6.6762829533910093</c:v>
                </c:pt>
                <c:pt idx="729">
                  <c:v>-6.3076780337989495</c:v>
                </c:pt>
                <c:pt idx="730">
                  <c:v>-5.6671587133908865</c:v>
                </c:pt>
                <c:pt idx="731">
                  <c:v>-5.1620900633910765</c:v>
                </c:pt>
                <c:pt idx="732">
                  <c:v>-3.5838020133909936</c:v>
                </c:pt>
                <c:pt idx="733">
                  <c:v>-3.4822394275324626</c:v>
                </c:pt>
                <c:pt idx="734">
                  <c:v>-3.0418964333910399</c:v>
                </c:pt>
                <c:pt idx="735">
                  <c:v>-2.7353703868849806</c:v>
                </c:pt>
                <c:pt idx="736">
                  <c:v>-2.5256409533911417</c:v>
                </c:pt>
                <c:pt idx="737">
                  <c:v>-2.448170213391009</c:v>
                </c:pt>
                <c:pt idx="738">
                  <c:v>-2.6905545733911542</c:v>
                </c:pt>
                <c:pt idx="739">
                  <c:v>-3.0526322056985977</c:v>
                </c:pt>
                <c:pt idx="740">
                  <c:v>-2.4339004419624413</c:v>
                </c:pt>
                <c:pt idx="741">
                  <c:v>-2.981783653391048</c:v>
                </c:pt>
                <c:pt idx="742">
                  <c:v>-3.8050726733910367</c:v>
                </c:pt>
                <c:pt idx="743">
                  <c:v>-4.6370376133908975</c:v>
                </c:pt>
                <c:pt idx="744">
                  <c:v>-5.5494834433911393</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-4.6501849133909721</c:v>
                </c:pt>
                <c:pt idx="764">
                  <c:v>-4.2317319224818233</c:v>
                </c:pt>
                <c:pt idx="765">
                  <c:v>-3.2265153883910802</c:v>
                </c:pt>
                <c:pt idx="766">
                  <c:v>-3.0647921433909482</c:v>
                </c:pt>
                <c:pt idx="767">
                  <c:v>-3.0532488210833675</c:v>
                </c:pt>
                <c:pt idx="768">
                  <c:v>-3.0729883333910335</c:v>
                </c:pt>
                <c:pt idx="769">
                  <c:v>-3.0433641633910202</c:v>
                </c:pt>
                <c:pt idx="770">
                  <c:v>-2.9958525233910316</c:v>
                </c:pt>
                <c:pt idx="771">
                  <c:v>-2.7170173533910602</c:v>
                </c:pt>
                <c:pt idx="772">
                  <c:v>-2.5259420133910409</c:v>
                </c:pt>
                <c:pt idx="773">
                  <c:v>-2.2319779224820451</c:v>
                </c:pt>
                <c:pt idx="774">
                  <c:v>-2.1706525833910177</c:v>
                </c:pt>
                <c:pt idx="775">
                  <c:v>-1.9457980133909838</c:v>
                </c:pt>
                <c:pt idx="776">
                  <c:v>-1.7675305333909535</c:v>
                </c:pt>
                <c:pt idx="777">
                  <c:v>-1.7978913742157658</c:v>
                </c:pt>
                <c:pt idx="778">
                  <c:v>-2.0793983733908399</c:v>
                </c:pt>
                <c:pt idx="779">
                  <c:v>-2.5400210575086017</c:v>
                </c:pt>
                <c:pt idx="780">
                  <c:v>-4.4325574679364097</c:v>
                </c:pt>
                <c:pt idx="781">
                  <c:v>-4.7496571233911</c:v>
                </c:pt>
                <c:pt idx="782">
                  <c:v>-5.2684403033910598</c:v>
                </c:pt>
                <c:pt idx="783">
                  <c:v>-5.8487392582890285</c:v>
                </c:pt>
                <c:pt idx="784">
                  <c:v>-6.4448382733909897</c:v>
                </c:pt>
                <c:pt idx="785">
                  <c:v>-6.6711169633910856</c:v>
                </c:pt>
                <c:pt idx="786">
                  <c:v>-6.6952432533909843</c:v>
                </c:pt>
                <c:pt idx="787">
                  <c:v>-6.5343235733909069</c:v>
                </c:pt>
                <c:pt idx="788">
                  <c:v>-7.1101285651150663</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-6.9506437441602325</c:v>
                </c:pt>
                <c:pt idx="797">
                  <c:v>-6.7049611633909336</c:v>
                </c:pt>
                <c:pt idx="798">
                  <c:v>-6.2725196733909456</c:v>
                </c:pt>
                <c:pt idx="799">
                  <c:v>-5.9352741033910492</c:v>
                </c:pt>
                <c:pt idx="800">
                  <c:v>-5.520660303390879</c:v>
                </c:pt>
                <c:pt idx="801">
                  <c:v>-5.1786815133908561</c:v>
                </c:pt>
                <c:pt idx="802">
                  <c:v>-4.5301421358399523</c:v>
                </c:pt>
                <c:pt idx="803">
                  <c:v>-3.9240524333910041</c:v>
                </c:pt>
                <c:pt idx="804">
                  <c:v>-3.4525582133910229</c:v>
                </c:pt>
                <c:pt idx="805">
                  <c:v>-1.1103120133908555</c:v>
                </c:pt>
                <c:pt idx="806">
                  <c:v>-1.0007244333910279</c:v>
                </c:pt>
                <c:pt idx="807">
                  <c:v>-1.0701995333910761</c:v>
                </c:pt>
                <c:pt idx="808">
                  <c:v>-1.0946168133910845</c:v>
                </c:pt>
                <c:pt idx="809">
                  <c:v>-0.3257207433909754</c:v>
                </c:pt>
                <c:pt idx="810">
                  <c:v>0.81750072660895512</c:v>
                </c:pt>
                <c:pt idx="811">
                  <c:v>0.8941355366090149</c:v>
                </c:pt>
                <c:pt idx="812">
                  <c:v>0.12393932660899054</c:v>
                </c:pt>
                <c:pt idx="813">
                  <c:v>-0.35812615772083295</c:v>
                </c:pt>
                <c:pt idx="814">
                  <c:v>-0.82628926339110365</c:v>
                </c:pt>
                <c:pt idx="815">
                  <c:v>0.39926598660910939</c:v>
                </c:pt>
                <c:pt idx="816">
                  <c:v>0.4015738166091723</c:v>
                </c:pt>
                <c:pt idx="817">
                  <c:v>0.2277211366089773</c:v>
                </c:pt>
                <c:pt idx="818">
                  <c:v>0.21972422372245187</c:v>
                </c:pt>
                <c:pt idx="819">
                  <c:v>0.58581136660875188</c:v>
                </c:pt>
                <c:pt idx="820">
                  <c:v>0.67444503660910393</c:v>
                </c:pt>
                <c:pt idx="821">
                  <c:v>1.0221812866090678</c:v>
                </c:pt>
                <c:pt idx="822">
                  <c:v>1.5133365866091402</c:v>
                </c:pt>
                <c:pt idx="823">
                  <c:v>1.8948698158773978</c:v>
                </c:pt>
                <c:pt idx="824">
                  <c:v>2.0160773666090108</c:v>
                </c:pt>
                <c:pt idx="825">
                  <c:v>2.4418617366089848</c:v>
                </c:pt>
                <c:pt idx="826">
                  <c:v>2.9981420366090377</c:v>
                </c:pt>
                <c:pt idx="827">
                  <c:v>3.5650521466089629</c:v>
                </c:pt>
                <c:pt idx="828">
                  <c:v>4.3343009762997626</c:v>
                </c:pt>
                <c:pt idx="829">
                  <c:v>5.1622837666089083</c:v>
                </c:pt>
                <c:pt idx="830">
                  <c:v>6.1648943666090377</c:v>
                </c:pt>
                <c:pt idx="831">
                  <c:v>6.6001808866090999</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7.9595799159018821</c:v>
                </c:pt>
                <c:pt idx="840">
                  <c:v>7.5811624266091124</c:v>
                </c:pt>
                <c:pt idx="841">
                  <c:v>7.3930100666088938</c:v>
                </c:pt>
                <c:pt idx="842">
                  <c:v>7.1068978666089331</c:v>
                </c:pt>
                <c:pt idx="843">
                  <c:v>6.9924745466091665</c:v>
                </c:pt>
                <c:pt idx="844">
                  <c:v>7.0292971927947336</c:v>
                </c:pt>
                <c:pt idx="845">
                  <c:v>7.0785702566089403</c:v>
                </c:pt>
                <c:pt idx="846">
                  <c:v>7.129604006609128</c:v>
                </c:pt>
                <c:pt idx="847">
                  <c:v>7.1118998666088205</c:v>
                </c:pt>
                <c:pt idx="848">
                  <c:v>7.261993906609149</c:v>
                </c:pt>
                <c:pt idx="849">
                  <c:v>7.2743240278460775</c:v>
                </c:pt>
                <c:pt idx="850">
                  <c:v>7.0921035166087245</c:v>
                </c:pt>
                <c:pt idx="851">
                  <c:v>6.75065909772007</c:v>
                </c:pt>
                <c:pt idx="852">
                  <c:v>2.5707799866090113</c:v>
                </c:pt>
                <c:pt idx="853">
                  <c:v>1.6980212866090478</c:v>
                </c:pt>
                <c:pt idx="854">
                  <c:v>-0.2973065333912655</c:v>
                </c:pt>
                <c:pt idx="855">
                  <c:v>-1.6159170030815795</c:v>
                </c:pt>
                <c:pt idx="856">
                  <c:v>-3.3573908533909402</c:v>
                </c:pt>
                <c:pt idx="857">
                  <c:v>-4.1005943133910545</c:v>
                </c:pt>
                <c:pt idx="858">
                  <c:v>-4.8740481976015824</c:v>
                </c:pt>
                <c:pt idx="859">
                  <c:v>-7.8122310133909965</c:v>
                </c:pt>
                <c:pt idx="860">
                  <c:v>-7.8228573633910345</c:v>
                </c:pt>
                <c:pt idx="861">
                  <c:v>-7.7159146800576055</c:v>
                </c:pt>
                <c:pt idx="862">
                  <c:v>-7.6924742533910155</c:v>
                </c:pt>
                <c:pt idx="863">
                  <c:v>-7.9364324833911404</c:v>
                </c:pt>
                <c:pt idx="864">
                  <c:v>-8.1238169233911179</c:v>
                </c:pt>
                <c:pt idx="865">
                  <c:v>-8.2286299333910424</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-7.1799411933908779</c:v>
                </c:pt>
                <c:pt idx="876">
                  <c:v>-7.1529211597324656</c:v>
                </c:pt>
                <c:pt idx="877">
                  <c:v>-4.9022420133909934</c:v>
                </c:pt>
                <c:pt idx="878">
                  <c:v>-4.6174144717242447</c:v>
                </c:pt>
                <c:pt idx="879">
                  <c:v>-4.1641692233910685</c:v>
                </c:pt>
                <c:pt idx="880">
                  <c:v>-3.6810798999889869</c:v>
                </c:pt>
                <c:pt idx="881">
                  <c:v>-2.9040328833909683</c:v>
                </c:pt>
                <c:pt idx="882">
                  <c:v>-2.2071908233910387</c:v>
                </c:pt>
                <c:pt idx="883">
                  <c:v>-1.736205493391012</c:v>
                </c:pt>
                <c:pt idx="884">
                  <c:v>-1.3421425366468518</c:v>
                </c:pt>
                <c:pt idx="885">
                  <c:v>-2.4015437733908547</c:v>
                </c:pt>
                <c:pt idx="886">
                  <c:v>-2.863626721724335</c:v>
                </c:pt>
                <c:pt idx="887">
                  <c:v>-3.1663416733910594</c:v>
                </c:pt>
                <c:pt idx="888">
                  <c:v>-3.5501207633910212</c:v>
                </c:pt>
                <c:pt idx="889">
                  <c:v>-3.8699997933909032</c:v>
                </c:pt>
                <c:pt idx="890">
                  <c:v>-3.9685977338213316</c:v>
                </c:pt>
                <c:pt idx="891">
                  <c:v>-4.1528081800578462</c:v>
                </c:pt>
                <c:pt idx="892">
                  <c:v>-3.8318145133909525</c:v>
                </c:pt>
                <c:pt idx="893">
                  <c:v>-3.7851966133909092</c:v>
                </c:pt>
                <c:pt idx="894">
                  <c:v>-3.8123894133911116</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-8.4476239924704153</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-5.5339187956915152</c:v>
                </c:pt>
                <c:pt idx="11">
                  <c:v>-7.2081712686115855</c:v>
                </c:pt>
                <c:pt idx="12">
                  <c:v>-8.8548208600934117</c:v>
                </c:pt>
                <c:pt idx="13">
                  <c:v>-9.8035486309874571</c:v>
                </c:pt>
                <c:pt idx="14">
                  <c:v>-10.948712656640549</c:v>
                </c:pt>
                <c:pt idx="15">
                  <c:v>-11.622481908538006</c:v>
                </c:pt>
                <c:pt idx="16">
                  <c:v>-11.340307403776663</c:v>
                </c:pt>
                <c:pt idx="17">
                  <c:v>-11.784639374329954</c:v>
                </c:pt>
                <c:pt idx="18">
                  <c:v>-12.311446581102789</c:v>
                </c:pt>
                <c:pt idx="19">
                  <c:v>-13.131240624388719</c:v>
                </c:pt>
                <c:pt idx="20">
                  <c:v>-12.30084364208097</c:v>
                </c:pt>
                <c:pt idx="21">
                  <c:v>-10.970890732664159</c:v>
                </c:pt>
                <c:pt idx="22">
                  <c:v>-11.02707883326849</c:v>
                </c:pt>
                <c:pt idx="23">
                  <c:v>-11.203712024117818</c:v>
                </c:pt>
                <c:pt idx="24">
                  <c:v>-11.082006242220436</c:v>
                </c:pt>
                <c:pt idx="25">
                  <c:v>-11.015309827468824</c:v>
                </c:pt>
                <c:pt idx="26">
                  <c:v>-10.760849013811594</c:v>
                </c:pt>
                <c:pt idx="27">
                  <c:v>-9.9251944898328333</c:v>
                </c:pt>
                <c:pt idx="28">
                  <c:v>-9.4417808693540195</c:v>
                </c:pt>
                <c:pt idx="29">
                  <c:v>-9.0594636867472591</c:v>
                </c:pt>
                <c:pt idx="30">
                  <c:v>-8.8299211019101413</c:v>
                </c:pt>
                <c:pt idx="31">
                  <c:v>-8.6407454283593239</c:v>
                </c:pt>
                <c:pt idx="32">
                  <c:v>-8.6926314157352724</c:v>
                </c:pt>
                <c:pt idx="33">
                  <c:v>-8.7830054052477493</c:v>
                </c:pt>
                <c:pt idx="34">
                  <c:v>-8.2808047423288969</c:v>
                </c:pt>
                <c:pt idx="35">
                  <c:v>-7.4699548127883295</c:v>
                </c:pt>
                <c:pt idx="36">
                  <c:v>-7.0714210914901532</c:v>
                </c:pt>
                <c:pt idx="37">
                  <c:v>-7.2635705535146116</c:v>
                </c:pt>
                <c:pt idx="38">
                  <c:v>-7.9346515141025584</c:v>
                </c:pt>
                <c:pt idx="39">
                  <c:v>-8.8653455365310094</c:v>
                </c:pt>
                <c:pt idx="40">
                  <c:v>-9.3744638150412349</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-8.7953684271004029</c:v>
                </c:pt>
                <c:pt idx="51">
                  <c:v>-9.7602701238944967</c:v>
                </c:pt>
                <c:pt idx="52">
                  <c:v>-10.849944253173259</c:v>
                </c:pt>
                <c:pt idx="53">
                  <c:v>-11.577668572561254</c:v>
                </c:pt>
                <c:pt idx="54">
                  <c:v>-11.51332469010778</c:v>
                </c:pt>
                <c:pt idx="55">
                  <c:v>-11.148893766569147</c:v>
                </c:pt>
                <c:pt idx="56">
                  <c:v>-11.186346365981302</c:v>
                </c:pt>
                <c:pt idx="57">
                  <c:v>-10.140173014870788</c:v>
                </c:pt>
                <c:pt idx="58">
                  <c:v>-8.9339331198659178</c:v>
                </c:pt>
                <c:pt idx="59">
                  <c:v>-8.3990855187522513</c:v>
                </c:pt>
                <c:pt idx="60">
                  <c:v>-8.3795965225930082</c:v>
                </c:pt>
                <c:pt idx="61">
                  <c:v>-8.2462545339763551</c:v>
                </c:pt>
                <c:pt idx="62">
                  <c:v>-7.7577181957290424</c:v>
                </c:pt>
                <c:pt idx="63">
                  <c:v>-7.0596123774341084</c:v>
                </c:pt>
                <c:pt idx="64">
                  <c:v>-5.5068789115683234</c:v>
                </c:pt>
                <c:pt idx="65">
                  <c:v>-4.1574928510892866</c:v>
                </c:pt>
                <c:pt idx="66">
                  <c:v>-3.1996580854109307</c:v>
                </c:pt>
                <c:pt idx="67">
                  <c:v>-2.9066582999975399</c:v>
                </c:pt>
                <c:pt idx="68">
                  <c:v>-2.7271859726365548</c:v>
                </c:pt>
                <c:pt idx="69">
                  <c:v>-3.4850587541357783</c:v>
                </c:pt>
                <c:pt idx="70">
                  <c:v>-4.0854437658285194</c:v>
                </c:pt>
                <c:pt idx="71">
                  <c:v>-4.5562582675823364</c:v>
                </c:pt>
                <c:pt idx="72">
                  <c:v>-4.7730049104098304</c:v>
                </c:pt>
                <c:pt idx="73">
                  <c:v>-5.0999118798109206</c:v>
                </c:pt>
                <c:pt idx="74">
                  <c:v>-5.3493576738349162</c:v>
                </c:pt>
                <c:pt idx="75">
                  <c:v>-5.4938172372545466</c:v>
                </c:pt>
                <c:pt idx="76">
                  <c:v>-5.5814418858986432</c:v>
                </c:pt>
                <c:pt idx="77">
                  <c:v>-5.9285090693268865</c:v>
                </c:pt>
                <c:pt idx="78">
                  <c:v>-5.6641475840844295</c:v>
                </c:pt>
                <c:pt idx="79">
                  <c:v>-5.6178344998342791</c:v>
                </c:pt>
                <c:pt idx="80">
                  <c:v>-5.5486830843833994</c:v>
                </c:pt>
                <c:pt idx="81">
                  <c:v>-5.3640220899829254</c:v>
                </c:pt>
                <c:pt idx="82">
                  <c:v>-5.1863998331951109</c:v>
                </c:pt>
                <c:pt idx="83">
                  <c:v>-5.1314268279873065</c:v>
                </c:pt>
                <c:pt idx="84">
                  <c:v>-5.1923952214665716</c:v>
                </c:pt>
                <c:pt idx="85">
                  <c:v>-5.0658797792524268</c:v>
                </c:pt>
                <c:pt idx="86">
                  <c:v>-4.6618413049381502</c:v>
                </c:pt>
                <c:pt idx="87">
                  <c:v>-4.6201355627380938</c:v>
                </c:pt>
                <c:pt idx="88">
                  <c:v>-4.4801716298301963</c:v>
                </c:pt>
                <c:pt idx="89">
                  <c:v>-4.1840322341283045</c:v>
                </c:pt>
                <c:pt idx="90">
                  <c:v>-3.8492597706609932</c:v>
                </c:pt>
                <c:pt idx="91">
                  <c:v>-3.6101148125972933</c:v>
                </c:pt>
                <c:pt idx="92">
                  <c:v>-3.5359594487784562</c:v>
                </c:pt>
                <c:pt idx="93">
                  <c:v>-3.647187106246359</c:v>
                </c:pt>
                <c:pt idx="94">
                  <c:v>-3.8652724661511639</c:v>
                </c:pt>
                <c:pt idx="95">
                  <c:v>-4.2573931710556714</c:v>
                </c:pt>
                <c:pt idx="96">
                  <c:v>-3.9348676921161427</c:v>
                </c:pt>
                <c:pt idx="97">
                  <c:v>-3.5897089394329531</c:v>
                </c:pt>
                <c:pt idx="98">
                  <c:v>-2.9204731923947937</c:v>
                </c:pt>
                <c:pt idx="99">
                  <c:v>-2.0325426807958356</c:v>
                </c:pt>
                <c:pt idx="100">
                  <c:v>-0.86324207099231387</c:v>
                </c:pt>
                <c:pt idx="101">
                  <c:v>-0.14053307650611671</c:v>
                </c:pt>
                <c:pt idx="102">
                  <c:v>0.43541124160663008</c:v>
                </c:pt>
                <c:pt idx="103">
                  <c:v>1.1959087889128597</c:v>
                </c:pt>
                <c:pt idx="104">
                  <c:v>3.6742784462357037</c:v>
                </c:pt>
                <c:pt idx="105">
                  <c:v>4.8249491838411371</c:v>
                </c:pt>
                <c:pt idx="106">
                  <c:v>6.2328551667639385</c:v>
                </c:pt>
                <c:pt idx="107">
                  <c:v>7.3351675579177753</c:v>
                </c:pt>
                <c:pt idx="108">
                  <c:v>8.1751654715233286</c:v>
                </c:pt>
                <c:pt idx="109">
                  <c:v>8.9552690009511338</c:v>
                </c:pt>
                <c:pt idx="110">
                  <c:v>9.6132186951867453</c:v>
                </c:pt>
                <c:pt idx="111">
                  <c:v>10.044388805832048</c:v>
                </c:pt>
                <c:pt idx="112">
                  <c:v>10.141132212364056</c:v>
                </c:pt>
                <c:pt idx="113">
                  <c:v>9.0357805388115793</c:v>
                </c:pt>
                <c:pt idx="114">
                  <c:v>7.9124250937348917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-4.8310987049404277</c:v>
                </c:pt>
                <c:pt idx="126">
                  <c:v>-5.0260250183174655</c:v>
                </c:pt>
                <c:pt idx="127">
                  <c:v>-5.1313412229497164</c:v>
                </c:pt>
                <c:pt idx="128">
                  <c:v>-5.0142112195650403</c:v>
                </c:pt>
                <c:pt idx="129">
                  <c:v>-4.9082057729545721</c:v>
                </c:pt>
                <c:pt idx="130">
                  <c:v>-4.82555623410191</c:v>
                </c:pt>
                <c:pt idx="131">
                  <c:v>-3.9528136347053873</c:v>
                </c:pt>
                <c:pt idx="132">
                  <c:v>-3.144765979999292</c:v>
                </c:pt>
                <c:pt idx="133">
                  <c:v>-2.4444290424664605</c:v>
                </c:pt>
                <c:pt idx="134">
                  <c:v>-1.4152622096082013</c:v>
                </c:pt>
                <c:pt idx="135">
                  <c:v>-0.16700931824077259</c:v>
                </c:pt>
                <c:pt idx="136">
                  <c:v>1.3190865453526186</c:v>
                </c:pt>
                <c:pt idx="137">
                  <c:v>2.7847762322177712</c:v>
                </c:pt>
                <c:pt idx="138">
                  <c:v>3.763188081135616</c:v>
                </c:pt>
                <c:pt idx="139">
                  <c:v>4.5070906972704545</c:v>
                </c:pt>
                <c:pt idx="140">
                  <c:v>5.3286255470756352</c:v>
                </c:pt>
                <c:pt idx="141">
                  <c:v>5.2324434303114504</c:v>
                </c:pt>
                <c:pt idx="142">
                  <c:v>5.3347715030727585</c:v>
                </c:pt>
                <c:pt idx="143">
                  <c:v>5.3442815549091565</c:v>
                </c:pt>
                <c:pt idx="144">
                  <c:v>5.3569878317131066</c:v>
                </c:pt>
                <c:pt idx="145">
                  <c:v>5.4162820699358321</c:v>
                </c:pt>
                <c:pt idx="146">
                  <c:v>5.5921102637016356</c:v>
                </c:pt>
                <c:pt idx="147">
                  <c:v>6.1754900775268071</c:v>
                </c:pt>
                <c:pt idx="148">
                  <c:v>6.363510917870995</c:v>
                </c:pt>
                <c:pt idx="149">
                  <c:v>6.3839067734245294</c:v>
                </c:pt>
                <c:pt idx="150">
                  <c:v>6.1013925426429552</c:v>
                </c:pt>
                <c:pt idx="151">
                  <c:v>5.825076177296209</c:v>
                </c:pt>
                <c:pt idx="152">
                  <c:v>5.5345102159570452</c:v>
                </c:pt>
                <c:pt idx="153">
                  <c:v>4.5423117060905156</c:v>
                </c:pt>
                <c:pt idx="154">
                  <c:v>3.3575079329088307</c:v>
                </c:pt>
                <c:pt idx="155">
                  <c:v>2.0366716837055017</c:v>
                </c:pt>
                <c:pt idx="156">
                  <c:v>0.5213729668607654</c:v>
                </c:pt>
                <c:pt idx="157">
                  <c:v>-2.5900661304990056</c:v>
                </c:pt>
                <c:pt idx="158">
                  <c:v>-4.0488718973726492</c:v>
                </c:pt>
                <c:pt idx="159">
                  <c:v>-5.2256230293048391</c:v>
                </c:pt>
                <c:pt idx="160">
                  <c:v>-6.0773968720584053</c:v>
                </c:pt>
                <c:pt idx="161">
                  <c:v>-7.0588519497064786</c:v>
                </c:pt>
                <c:pt idx="162">
                  <c:v>-7.79501656863963</c:v>
                </c:pt>
                <c:pt idx="163">
                  <c:v>-8.3061365479226748</c:v>
                </c:pt>
                <c:pt idx="164">
                  <c:v>-9.6833041941504607</c:v>
                </c:pt>
                <c:pt idx="165">
                  <c:v>-10.33692241957381</c:v>
                </c:pt>
                <c:pt idx="166">
                  <c:v>-10.699007652194396</c:v>
                </c:pt>
                <c:pt idx="167">
                  <c:v>-10.483784710734266</c:v>
                </c:pt>
                <c:pt idx="168">
                  <c:v>-10.401744756778672</c:v>
                </c:pt>
                <c:pt idx="169">
                  <c:v>-10.421175924002918</c:v>
                </c:pt>
                <c:pt idx="170">
                  <c:v>-10.355596460328657</c:v>
                </c:pt>
                <c:pt idx="171">
                  <c:v>-10.418283642453369</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-7.893660892708648</c:v>
                </c:pt>
                <c:pt idx="183">
                  <c:v>-7.8479141829226684</c:v>
                </c:pt>
                <c:pt idx="184">
                  <c:v>-7.8683516267391465</c:v>
                </c:pt>
                <c:pt idx="185">
                  <c:v>-7.9965172426567817</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-5.3221323880212354</c:v>
                </c:pt>
                <c:pt idx="194">
                  <c:v>-4.9783996270548112</c:v>
                </c:pt>
                <c:pt idx="195">
                  <c:v>-4.6187872833959487</c:v>
                </c:pt>
                <c:pt idx="196">
                  <c:v>-4.1060360272661898</c:v>
                </c:pt>
                <c:pt idx="197">
                  <c:v>-3.6642423921678358</c:v>
                </c:pt>
                <c:pt idx="198">
                  <c:v>-3.2505143079330212</c:v>
                </c:pt>
                <c:pt idx="199">
                  <c:v>-2.7266175491156348</c:v>
                </c:pt>
                <c:pt idx="200">
                  <c:v>-2.0530605690625672</c:v>
                </c:pt>
                <c:pt idx="201">
                  <c:v>-1.8735099221990898</c:v>
                </c:pt>
                <c:pt idx="202">
                  <c:v>-1.5783622699646855</c:v>
                </c:pt>
                <c:pt idx="203">
                  <c:v>-1.4309025838976197</c:v>
                </c:pt>
                <c:pt idx="204">
                  <c:v>-1.2972910304817589</c:v>
                </c:pt>
                <c:pt idx="205">
                  <c:v>-1.1776528298518989</c:v>
                </c:pt>
                <c:pt idx="206">
                  <c:v>-1.0267725850485061</c:v>
                </c:pt>
                <c:pt idx="207">
                  <c:v>-0.8075776988585377</c:v>
                </c:pt>
                <c:pt idx="208">
                  <c:v>-0.47831628735954901</c:v>
                </c:pt>
                <c:pt idx="209">
                  <c:v>-1.1098176677450624</c:v>
                </c:pt>
                <c:pt idx="210">
                  <c:v>-1.3449231001516324</c:v>
                </c:pt>
                <c:pt idx="211">
                  <c:v>-1.5151692079817418</c:v>
                </c:pt>
                <c:pt idx="212">
                  <c:v>-1.459049793467242</c:v>
                </c:pt>
                <c:pt idx="213">
                  <c:v>-1.0985378380037529</c:v>
                </c:pt>
                <c:pt idx="214">
                  <c:v>-0.71477652573348394</c:v>
                </c:pt>
                <c:pt idx="215">
                  <c:v>-0.7357764735736384</c:v>
                </c:pt>
                <c:pt idx="216">
                  <c:v>-1.2151833533032599</c:v>
                </c:pt>
                <c:pt idx="217">
                  <c:v>-1.0841407099252391</c:v>
                </c:pt>
                <c:pt idx="218">
                  <c:v>-0.81266983255777603</c:v>
                </c:pt>
                <c:pt idx="219">
                  <c:v>-0.28663992977153879</c:v>
                </c:pt>
                <c:pt idx="220">
                  <c:v>0.28325193004467081</c:v>
                </c:pt>
                <c:pt idx="221">
                  <c:v>0.69312460016594468</c:v>
                </c:pt>
                <c:pt idx="222">
                  <c:v>0.65215985759988737</c:v>
                </c:pt>
                <c:pt idx="223">
                  <c:v>0.92518437533063036</c:v>
                </c:pt>
                <c:pt idx="224">
                  <c:v>1.1296371329980421</c:v>
                </c:pt>
                <c:pt idx="225">
                  <c:v>1.3717879814245064</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-1.9283293240415866</c:v>
                </c:pt>
                <c:pt idx="235">
                  <c:v>-2.1158691672862187</c:v>
                </c:pt>
                <c:pt idx="236">
                  <c:v>-2.60342704298942</c:v>
                </c:pt>
                <c:pt idx="237">
                  <c:v>-3.1531523898261877</c:v>
                </c:pt>
                <c:pt idx="238">
                  <c:v>-3.862276138053268</c:v>
                </c:pt>
                <c:pt idx="239">
                  <c:v>-4.4230175175473949</c:v>
                </c:pt>
                <c:pt idx="240">
                  <c:v>-5.5877200440017125</c:v>
                </c:pt>
                <c:pt idx="241">
                  <c:v>-5.7969272204593949</c:v>
                </c:pt>
                <c:pt idx="242">
                  <c:v>-5.4689055641857456</c:v>
                </c:pt>
                <c:pt idx="243">
                  <c:v>-5.3126736384946582</c:v>
                </c:pt>
                <c:pt idx="244">
                  <c:v>-5.4777729711122021</c:v>
                </c:pt>
                <c:pt idx="245">
                  <c:v>-5.4230074518731834</c:v>
                </c:pt>
                <c:pt idx="246">
                  <c:v>-5.3486977257791164</c:v>
                </c:pt>
                <c:pt idx="247">
                  <c:v>-5.4072700888975334</c:v>
                </c:pt>
                <c:pt idx="248">
                  <c:v>-5.4799106685404269</c:v>
                </c:pt>
                <c:pt idx="249">
                  <c:v>-5.3394886576121792</c:v>
                </c:pt>
                <c:pt idx="250">
                  <c:v>-5.4535772536504075</c:v>
                </c:pt>
                <c:pt idx="251">
                  <c:v>-5.3975851842184044</c:v>
                </c:pt>
                <c:pt idx="252">
                  <c:v>-4.6480860628596616</c:v>
                </c:pt>
                <c:pt idx="253">
                  <c:v>-3.754139672421748</c:v>
                </c:pt>
                <c:pt idx="254">
                  <c:v>-3.2595207471545891</c:v>
                </c:pt>
                <c:pt idx="255">
                  <c:v>-2.7673972694461866</c:v>
                </c:pt>
                <c:pt idx="256">
                  <c:v>-1.7278133356297898</c:v>
                </c:pt>
                <c:pt idx="257">
                  <c:v>-1.4068744337434538</c:v>
                </c:pt>
                <c:pt idx="258">
                  <c:v>-1.0444954081248454</c:v>
                </c:pt>
                <c:pt idx="259">
                  <c:v>-0.71640954807304524</c:v>
                </c:pt>
                <c:pt idx="260">
                  <c:v>-0.66780971648877996</c:v>
                </c:pt>
                <c:pt idx="261">
                  <c:v>-0.53020963616158912</c:v>
                </c:pt>
                <c:pt idx="262">
                  <c:v>-0.85045610864803223</c:v>
                </c:pt>
                <c:pt idx="263">
                  <c:v>-1.5281585581813197</c:v>
                </c:pt>
                <c:pt idx="264">
                  <c:v>-1.420967694294885</c:v>
                </c:pt>
                <c:pt idx="265">
                  <c:v>-1.0825715877999178</c:v>
                </c:pt>
                <c:pt idx="266">
                  <c:v>-1.1416597060916871</c:v>
                </c:pt>
                <c:pt idx="267">
                  <c:v>-0.7549815994818958</c:v>
                </c:pt>
                <c:pt idx="268">
                  <c:v>-1.0268328424951676</c:v>
                </c:pt>
                <c:pt idx="269">
                  <c:v>-1.2562060765862961</c:v>
                </c:pt>
                <c:pt idx="270">
                  <c:v>-1.5078267546239887</c:v>
                </c:pt>
                <c:pt idx="271">
                  <c:v>-1.5503720029639965</c:v>
                </c:pt>
                <c:pt idx="272">
                  <c:v>-1.2401690959790532</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0.48120568682580317</c:v>
                </c:pt>
                <c:pt idx="287">
                  <c:v>0.84323910487238152</c:v>
                </c:pt>
                <c:pt idx="288">
                  <c:v>1.0380057436048702</c:v>
                </c:pt>
                <c:pt idx="289">
                  <c:v>1.1100763819070361</c:v>
                </c:pt>
                <c:pt idx="290">
                  <c:v>1.4600774351477821</c:v>
                </c:pt>
                <c:pt idx="291">
                  <c:v>1.5676784139483857</c:v>
                </c:pt>
                <c:pt idx="292">
                  <c:v>1.5763187550304558</c:v>
                </c:pt>
                <c:pt idx="293">
                  <c:v>1.857992417198145</c:v>
                </c:pt>
                <c:pt idx="294">
                  <c:v>2.1959595878132467</c:v>
                </c:pt>
                <c:pt idx="295">
                  <c:v>2.3706545773047623</c:v>
                </c:pt>
                <c:pt idx="296">
                  <c:v>2.9384366675773212</c:v>
                </c:pt>
                <c:pt idx="297">
                  <c:v>3.2636055815076093</c:v>
                </c:pt>
                <c:pt idx="298">
                  <c:v>3.0464981529099617</c:v>
                </c:pt>
                <c:pt idx="299">
                  <c:v>2.9283556119263352</c:v>
                </c:pt>
                <c:pt idx="300">
                  <c:v>2.3665078935686767</c:v>
                </c:pt>
                <c:pt idx="301">
                  <c:v>1.7777804969693136</c:v>
                </c:pt>
                <c:pt idx="302">
                  <c:v>1.1655484462701793</c:v>
                </c:pt>
                <c:pt idx="303">
                  <c:v>0.66779765159563664</c:v>
                </c:pt>
                <c:pt idx="304">
                  <c:v>1.8702007472043647E-2</c:v>
                </c:pt>
                <c:pt idx="305">
                  <c:v>-0.39251241536618492</c:v>
                </c:pt>
                <c:pt idx="306">
                  <c:v>-2.6788476614065075</c:v>
                </c:pt>
                <c:pt idx="307">
                  <c:v>-3.2012613584821215</c:v>
                </c:pt>
                <c:pt idx="308">
                  <c:v>-3.5044850263911513</c:v>
                </c:pt>
                <c:pt idx="309">
                  <c:v>-3.6107556361234137</c:v>
                </c:pt>
                <c:pt idx="310">
                  <c:v>-3.2662272340096195</c:v>
                </c:pt>
                <c:pt idx="311">
                  <c:v>-3.0089566234905027</c:v>
                </c:pt>
                <c:pt idx="312">
                  <c:v>-2.8375258572943252</c:v>
                </c:pt>
                <c:pt idx="313">
                  <c:v>-2.7132067003532971</c:v>
                </c:pt>
                <c:pt idx="314">
                  <c:v>-2.0348631237298536</c:v>
                </c:pt>
                <c:pt idx="315">
                  <c:v>-1.8634319021877559</c:v>
                </c:pt>
                <c:pt idx="316">
                  <c:v>-1.6740913175139398</c:v>
                </c:pt>
                <c:pt idx="317">
                  <c:v>-1.5978273984073443</c:v>
                </c:pt>
                <c:pt idx="318">
                  <c:v>-1.7134072524143662</c:v>
                </c:pt>
                <c:pt idx="319">
                  <c:v>-1.5211494180550598</c:v>
                </c:pt>
                <c:pt idx="320">
                  <c:v>-1.1692940443456195</c:v>
                </c:pt>
                <c:pt idx="321">
                  <c:v>-1.8694083177115175</c:v>
                </c:pt>
                <c:pt idx="322">
                  <c:v>-2.4036441615485273</c:v>
                </c:pt>
                <c:pt idx="323">
                  <c:v>-2.8832386438074358</c:v>
                </c:pt>
                <c:pt idx="324">
                  <c:v>-3.4344283832022553</c:v>
                </c:pt>
                <c:pt idx="325">
                  <c:v>-4.0341775801742585</c:v>
                </c:pt>
                <c:pt idx="326">
                  <c:v>-4.5862541816872984</c:v>
                </c:pt>
                <c:pt idx="327">
                  <c:v>-5.0780995948054937</c:v>
                </c:pt>
                <c:pt idx="328">
                  <c:v>-5.5395162116073209</c:v>
                </c:pt>
                <c:pt idx="329">
                  <c:v>-5.4887290498868584</c:v>
                </c:pt>
                <c:pt idx="330">
                  <c:v>-5.008985669504046</c:v>
                </c:pt>
                <c:pt idx="331">
                  <c:v>-4.5628081154324036</c:v>
                </c:pt>
                <c:pt idx="332">
                  <c:v>-4.0113044908997324</c:v>
                </c:pt>
                <c:pt idx="333">
                  <c:v>-3.6566639178287441</c:v>
                </c:pt>
                <c:pt idx="334">
                  <c:v>-3.0190003407740136</c:v>
                </c:pt>
                <c:pt idx="335">
                  <c:v>-2.1782124019544398</c:v>
                </c:pt>
                <c:pt idx="336">
                  <c:v>-0.86150416730349488</c:v>
                </c:pt>
                <c:pt idx="337">
                  <c:v>0.70051941830735132</c:v>
                </c:pt>
                <c:pt idx="338">
                  <c:v>1.7200341313944838</c:v>
                </c:pt>
                <c:pt idx="339">
                  <c:v>2.0136615353016509</c:v>
                </c:pt>
                <c:pt idx="340">
                  <c:v>1.786869202024842</c:v>
                </c:pt>
                <c:pt idx="341">
                  <c:v>1.6764223110701124</c:v>
                </c:pt>
                <c:pt idx="342">
                  <c:v>2.0356289414922344</c:v>
                </c:pt>
                <c:pt idx="343">
                  <c:v>2.8171953456582628</c:v>
                </c:pt>
                <c:pt idx="344">
                  <c:v>3.707957046559192</c:v>
                </c:pt>
                <c:pt idx="345">
                  <c:v>4.6475266721410255</c:v>
                </c:pt>
                <c:pt idx="346">
                  <c:v>6.6148199875005727</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7.6125782713514667</c:v>
                </c:pt>
                <c:pt idx="366">
                  <c:v>5.9870994962755333</c:v>
                </c:pt>
                <c:pt idx="367">
                  <c:v>4.3173890232625212</c:v>
                </c:pt>
                <c:pt idx="368">
                  <c:v>2.7661261730160782</c:v>
                </c:pt>
                <c:pt idx="369">
                  <c:v>1.4863976450054088</c:v>
                </c:pt>
                <c:pt idx="370">
                  <c:v>0.29200550048493312</c:v>
                </c:pt>
                <c:pt idx="371">
                  <c:v>-0.81697861945012706</c:v>
                </c:pt>
                <c:pt idx="372">
                  <c:v>-1.6553020742351663</c:v>
                </c:pt>
                <c:pt idx="373">
                  <c:v>-1.7171893558307818</c:v>
                </c:pt>
                <c:pt idx="374">
                  <c:v>-1.7714567266063461</c:v>
                </c:pt>
                <c:pt idx="375">
                  <c:v>-1.727175092397329</c:v>
                </c:pt>
                <c:pt idx="376">
                  <c:v>-2.0640038981507591</c:v>
                </c:pt>
                <c:pt idx="377">
                  <c:v>-2.8101671551188847</c:v>
                </c:pt>
                <c:pt idx="378">
                  <c:v>-2.8565039173581601</c:v>
                </c:pt>
                <c:pt idx="379">
                  <c:v>-3.2807410824319527</c:v>
                </c:pt>
                <c:pt idx="380">
                  <c:v>-3.8450719540078921</c:v>
                </c:pt>
                <c:pt idx="381">
                  <c:v>-3.8798092336526881</c:v>
                </c:pt>
                <c:pt idx="382">
                  <c:v>-3.7499588377397828</c:v>
                </c:pt>
                <c:pt idx="383">
                  <c:v>-3.7433022871566859</c:v>
                </c:pt>
                <c:pt idx="384">
                  <c:v>-3.696823608764646</c:v>
                </c:pt>
                <c:pt idx="385">
                  <c:v>-3.4924212427151002</c:v>
                </c:pt>
                <c:pt idx="386">
                  <c:v>-3.4210078203930863</c:v>
                </c:pt>
                <c:pt idx="387">
                  <c:v>-3.4068087678005132</c:v>
                </c:pt>
                <c:pt idx="388">
                  <c:v>-3.1335969511045252</c:v>
                </c:pt>
                <c:pt idx="389">
                  <c:v>-3.0004234404874284</c:v>
                </c:pt>
                <c:pt idx="390">
                  <c:v>-2.9413042068894457</c:v>
                </c:pt>
                <c:pt idx="391">
                  <c:v>-2.7892172953326817</c:v>
                </c:pt>
                <c:pt idx="392">
                  <c:v>-2.4026974973295667</c:v>
                </c:pt>
                <c:pt idx="393">
                  <c:v>-2.0469763883318848</c:v>
                </c:pt>
                <c:pt idx="394">
                  <c:v>-1.8155575884753161</c:v>
                </c:pt>
                <c:pt idx="395">
                  <c:v>-1.7263122118321939</c:v>
                </c:pt>
                <c:pt idx="396">
                  <c:v>-1.3385172934020488</c:v>
                </c:pt>
                <c:pt idx="397">
                  <c:v>-1.1921144652725553</c:v>
                </c:pt>
                <c:pt idx="398">
                  <c:v>-1.1338069617119282</c:v>
                </c:pt>
                <c:pt idx="399">
                  <c:v>-1.1916922077998584</c:v>
                </c:pt>
                <c:pt idx="400">
                  <c:v>-1.2098347080552372</c:v>
                </c:pt>
                <c:pt idx="401">
                  <c:v>-1.0468430200335641</c:v>
                </c:pt>
                <c:pt idx="402">
                  <c:v>-0.89966124677474113</c:v>
                </c:pt>
                <c:pt idx="403">
                  <c:v>-0.70378508175714649</c:v>
                </c:pt>
                <c:pt idx="404">
                  <c:v>0.24553623257573129</c:v>
                </c:pt>
                <c:pt idx="405">
                  <c:v>0.75208977505263852</c:v>
                </c:pt>
                <c:pt idx="406">
                  <c:v>1.4828168044965673</c:v>
                </c:pt>
                <c:pt idx="407">
                  <c:v>2.2713818758321103</c:v>
                </c:pt>
                <c:pt idx="408">
                  <c:v>3.0817234116254792</c:v>
                </c:pt>
                <c:pt idx="409">
                  <c:v>3.8865722610702838</c:v>
                </c:pt>
                <c:pt idx="410">
                  <c:v>4.4708967659486492</c:v>
                </c:pt>
                <c:pt idx="411">
                  <c:v>4.4813375448959363</c:v>
                </c:pt>
                <c:pt idx="412">
                  <c:v>4.4985963704546794</c:v>
                </c:pt>
                <c:pt idx="413">
                  <c:v>4.7608987054443581</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6.4172821133488709</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11.864759895121175</c:v>
                </c:pt>
                <c:pt idx="432">
                  <c:v>11.903766042997256</c:v>
                </c:pt>
                <c:pt idx="433">
                  <c:v>11.98160895005795</c:v>
                </c:pt>
                <c:pt idx="434">
                  <c:v>12.434490562472959</c:v>
                </c:pt>
                <c:pt idx="435">
                  <c:v>12.991939639005174</c:v>
                </c:pt>
                <c:pt idx="436">
                  <c:v>13.34594196884372</c:v>
                </c:pt>
                <c:pt idx="437">
                  <c:v>13.812002507153199</c:v>
                </c:pt>
                <c:pt idx="438">
                  <c:v>13.937915374900612</c:v>
                </c:pt>
                <c:pt idx="439">
                  <c:v>14.105112941631191</c:v>
                </c:pt>
                <c:pt idx="440">
                  <c:v>14.304618820955696</c:v>
                </c:pt>
                <c:pt idx="441">
                  <c:v>14.488764363746823</c:v>
                </c:pt>
                <c:pt idx="442">
                  <c:v>14.671597295961423</c:v>
                </c:pt>
                <c:pt idx="443">
                  <c:v>14.809836074867036</c:v>
                </c:pt>
                <c:pt idx="444">
                  <c:v>14.895877637443455</c:v>
                </c:pt>
                <c:pt idx="445">
                  <c:v>14.894308211754169</c:v>
                </c:pt>
                <c:pt idx="446">
                  <c:v>14.992185733252304</c:v>
                </c:pt>
                <c:pt idx="447">
                  <c:v>15.206367108809568</c:v>
                </c:pt>
                <c:pt idx="448">
                  <c:v>15.360568495151384</c:v>
                </c:pt>
                <c:pt idx="449">
                  <c:v>15.290072443125856</c:v>
                </c:pt>
                <c:pt idx="450">
                  <c:v>15.204299838220766</c:v>
                </c:pt>
                <c:pt idx="451">
                  <c:v>15.277276614952811</c:v>
                </c:pt>
                <c:pt idx="452">
                  <c:v>15.507372027712208</c:v>
                </c:pt>
                <c:pt idx="453">
                  <c:v>15.495347252005425</c:v>
                </c:pt>
                <c:pt idx="454">
                  <c:v>15.621719108465044</c:v>
                </c:pt>
                <c:pt idx="455">
                  <c:v>15.899026003023424</c:v>
                </c:pt>
                <c:pt idx="456">
                  <c:v>16.006300043435729</c:v>
                </c:pt>
                <c:pt idx="457">
                  <c:v>15.991017419276869</c:v>
                </c:pt>
                <c:pt idx="458">
                  <c:v>15.781138152204818</c:v>
                </c:pt>
                <c:pt idx="459">
                  <c:v>15.750779934509929</c:v>
                </c:pt>
                <c:pt idx="460">
                  <c:v>15.853373018611039</c:v>
                </c:pt>
                <c:pt idx="461">
                  <c:v>16.013390690486105</c:v>
                </c:pt>
                <c:pt idx="462">
                  <c:v>16.242773335060075</c:v>
                </c:pt>
                <c:pt idx="463">
                  <c:v>16.392496545818162</c:v>
                </c:pt>
                <c:pt idx="464">
                  <c:v>16.41465732225323</c:v>
                </c:pt>
                <c:pt idx="465">
                  <c:v>16.342497739709799</c:v>
                </c:pt>
                <c:pt idx="466">
                  <c:v>16.256753669817257</c:v>
                </c:pt>
                <c:pt idx="467">
                  <c:v>16.232951219469655</c:v>
                </c:pt>
                <c:pt idx="468">
                  <c:v>16.218119084232029</c:v>
                </c:pt>
                <c:pt idx="469">
                  <c:v>16.309655761668772</c:v>
                </c:pt>
                <c:pt idx="470">
                  <c:v>16.457318987373029</c:v>
                </c:pt>
                <c:pt idx="471">
                  <c:v>16.745157122939716</c:v>
                </c:pt>
                <c:pt idx="472">
                  <c:v>17.06108342488514</c:v>
                </c:pt>
                <c:pt idx="473">
                  <c:v>17.083363198393783</c:v>
                </c:pt>
                <c:pt idx="474">
                  <c:v>16.939650554105288</c:v>
                </c:pt>
                <c:pt idx="475">
                  <c:v>16.735211760380228</c:v>
                </c:pt>
                <c:pt idx="476">
                  <c:v>16.333353178885048</c:v>
                </c:pt>
                <c:pt idx="477">
                  <c:v>13.453831636973241</c:v>
                </c:pt>
                <c:pt idx="478">
                  <c:v>12.387931743194653</c:v>
                </c:pt>
                <c:pt idx="479">
                  <c:v>11.459622215696534</c:v>
                </c:pt>
                <c:pt idx="480">
                  <c:v>10.849190906426546</c:v>
                </c:pt>
                <c:pt idx="481">
                  <c:v>10.690213244689119</c:v>
                </c:pt>
                <c:pt idx="482">
                  <c:v>11.672860721584286</c:v>
                </c:pt>
                <c:pt idx="483">
                  <c:v>11.905365825082853</c:v>
                </c:pt>
                <c:pt idx="484">
                  <c:v>11.769171853032798</c:v>
                </c:pt>
                <c:pt idx="485">
                  <c:v>11.449139544922337</c:v>
                </c:pt>
                <c:pt idx="486">
                  <c:v>11.213369914564439</c:v>
                </c:pt>
                <c:pt idx="487">
                  <c:v>10.904992034125756</c:v>
                </c:pt>
                <c:pt idx="488">
                  <c:v>10.615648828430002</c:v>
                </c:pt>
                <c:pt idx="489">
                  <c:v>9.4908484188888593</c:v>
                </c:pt>
                <c:pt idx="490">
                  <c:v>8.8566929787738591</c:v>
                </c:pt>
                <c:pt idx="491">
                  <c:v>8.0950728519320005</c:v>
                </c:pt>
                <c:pt idx="492">
                  <c:v>7.3957364612215457</c:v>
                </c:pt>
                <c:pt idx="493">
                  <c:v>7.2236175155210418</c:v>
                </c:pt>
                <c:pt idx="494">
                  <c:v>7.1708013322710968</c:v>
                </c:pt>
                <c:pt idx="495">
                  <c:v>6.7615658429083485</c:v>
                </c:pt>
                <c:pt idx="496">
                  <c:v>6.8773724591958274</c:v>
                </c:pt>
                <c:pt idx="497">
                  <c:v>6.6677460609050758</c:v>
                </c:pt>
                <c:pt idx="498">
                  <c:v>6.5829743063863235</c:v>
                </c:pt>
                <c:pt idx="499">
                  <c:v>6.7977658455094305</c:v>
                </c:pt>
                <c:pt idx="500">
                  <c:v>6.9435348320839454</c:v>
                </c:pt>
                <c:pt idx="501">
                  <c:v>7.0666552149346904</c:v>
                </c:pt>
                <c:pt idx="502">
                  <c:v>7.1909136590831055</c:v>
                </c:pt>
                <c:pt idx="503">
                  <c:v>7.2592644245812989</c:v>
                </c:pt>
                <c:pt idx="504">
                  <c:v>7.2705560933171594</c:v>
                </c:pt>
                <c:pt idx="505">
                  <c:v>7.0916974205076242</c:v>
                </c:pt>
                <c:pt idx="506">
                  <c:v>6.9397387647252504</c:v>
                </c:pt>
                <c:pt idx="507">
                  <c:v>7.0568057785875498</c:v>
                </c:pt>
                <c:pt idx="508">
                  <c:v>7.2136354217220031</c:v>
                </c:pt>
                <c:pt idx="509">
                  <c:v>7.3186907131279781</c:v>
                </c:pt>
                <c:pt idx="510">
                  <c:v>7.7043262293064902</c:v>
                </c:pt>
                <c:pt idx="511">
                  <c:v>8.3432719087594425</c:v>
                </c:pt>
                <c:pt idx="512">
                  <c:v>8.3079485988838702</c:v>
                </c:pt>
                <c:pt idx="513">
                  <c:v>8.2331018681390589</c:v>
                </c:pt>
                <c:pt idx="514">
                  <c:v>8.2199426739021106</c:v>
                </c:pt>
                <c:pt idx="515">
                  <c:v>8.2771253211974063</c:v>
                </c:pt>
                <c:pt idx="516">
                  <c:v>8.2750325512357605</c:v>
                </c:pt>
                <c:pt idx="517">
                  <c:v>8.3112158578188371</c:v>
                </c:pt>
                <c:pt idx="518">
                  <c:v>8.4098935739238012</c:v>
                </c:pt>
                <c:pt idx="519">
                  <c:v>8.4926347890932767</c:v>
                </c:pt>
                <c:pt idx="520">
                  <c:v>7.0139376899728214</c:v>
                </c:pt>
                <c:pt idx="521">
                  <c:v>6.6377059782434769</c:v>
                </c:pt>
                <c:pt idx="522">
                  <c:v>6.5198545551004745</c:v>
                </c:pt>
                <c:pt idx="523">
                  <c:v>6.5210448293998464</c:v>
                </c:pt>
                <c:pt idx="524">
                  <c:v>6.6923632769296688</c:v>
                </c:pt>
                <c:pt idx="525">
                  <c:v>6.4670641747874376</c:v>
                </c:pt>
                <c:pt idx="526">
                  <c:v>5.8278525733028399</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2.9590428929572661</c:v>
                </c:pt>
                <c:pt idx="542">
                  <c:v>3.1118931160993384</c:v>
                </c:pt>
                <c:pt idx="543">
                  <c:v>3.1612143674419642</c:v>
                </c:pt>
                <c:pt idx="544">
                  <c:v>3.273009082392909</c:v>
                </c:pt>
                <c:pt idx="545">
                  <c:v>3.3326718472668375</c:v>
                </c:pt>
                <c:pt idx="546">
                  <c:v>3.4672010745432118</c:v>
                </c:pt>
                <c:pt idx="547">
                  <c:v>3.7051751864012061</c:v>
                </c:pt>
                <c:pt idx="548">
                  <c:v>3.9479158596079649</c:v>
                </c:pt>
                <c:pt idx="549">
                  <c:v>4.0415413606748594</c:v>
                </c:pt>
                <c:pt idx="550">
                  <c:v>4.0430901440146432</c:v>
                </c:pt>
                <c:pt idx="551">
                  <c:v>4.7637355106796662</c:v>
                </c:pt>
                <c:pt idx="552">
                  <c:v>5.3317124890165424</c:v>
                </c:pt>
                <c:pt idx="553">
                  <c:v>5.5338985345713834</c:v>
                </c:pt>
                <c:pt idx="554">
                  <c:v>5.5459339350168895</c:v>
                </c:pt>
                <c:pt idx="555">
                  <c:v>5.6038053689444745</c:v>
                </c:pt>
                <c:pt idx="556">
                  <c:v>6.0118757798168048</c:v>
                </c:pt>
                <c:pt idx="557">
                  <c:v>6.2689877781652088</c:v>
                </c:pt>
                <c:pt idx="558">
                  <c:v>6.0209532530057315</c:v>
                </c:pt>
                <c:pt idx="559">
                  <c:v>5.4935315094486867</c:v>
                </c:pt>
                <c:pt idx="560">
                  <c:v>4.8743332729241073</c:v>
                </c:pt>
                <c:pt idx="561">
                  <c:v>4.4639017415466684</c:v>
                </c:pt>
                <c:pt idx="562">
                  <c:v>4.1635931983754055</c:v>
                </c:pt>
                <c:pt idx="563">
                  <c:v>3.9159356996580992</c:v>
                </c:pt>
                <c:pt idx="564">
                  <c:v>3.716468980084803</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c:v>
                </c:pt>
                <c:pt idx="573">
                  <c:v>3.1222349331946027</c:v>
                </c:pt>
                <c:pt idx="574">
                  <c:v>1.7077762185640308</c:v>
                </c:pt>
                <c:pt idx="575">
                  <c:v>1.6740715117397709</c:v>
                </c:pt>
                <c:pt idx="576">
                  <c:v>1.7326238396366307</c:v>
                </c:pt>
                <c:pt idx="577">
                  <c:v>1.6433644990512022</c:v>
                </c:pt>
                <c:pt idx="578">
                  <c:v>1.3815320810764149</c:v>
                </c:pt>
                <c:pt idx="579">
                  <c:v>1.5336780358240378</c:v>
                </c:pt>
                <c:pt idx="580">
                  <c:v>2.0887547599845022</c:v>
                </c:pt>
                <c:pt idx="581">
                  <c:v>2.3765822708124205</c:v>
                </c:pt>
                <c:pt idx="582">
                  <c:v>2.4043328740642798</c:v>
                </c:pt>
                <c:pt idx="583">
                  <c:v>3.3135294073170058</c:v>
                </c:pt>
                <c:pt idx="584">
                  <c:v>3.6364950540030327</c:v>
                </c:pt>
                <c:pt idx="585">
                  <c:v>3.7229279105279054</c:v>
                </c:pt>
                <c:pt idx="586">
                  <c:v>3.7706927894316635</c:v>
                </c:pt>
                <c:pt idx="587">
                  <c:v>3.7977749448366951</c:v>
                </c:pt>
                <c:pt idx="588">
                  <c:v>3.7562947506612594</c:v>
                </c:pt>
                <c:pt idx="589">
                  <c:v>3.8267428395805965</c:v>
                </c:pt>
                <c:pt idx="590">
                  <c:v>4.0030673604260727</c:v>
                </c:pt>
                <c:pt idx="591">
                  <c:v>4.0997576432645531</c:v>
                </c:pt>
                <c:pt idx="592">
                  <c:v>4.0737309797592305</c:v>
                </c:pt>
                <c:pt idx="593">
                  <c:v>4.0869074771420628</c:v>
                </c:pt>
                <c:pt idx="594">
                  <c:v>4.1815684348870974</c:v>
                </c:pt>
                <c:pt idx="595">
                  <c:v>4.223363424892284</c:v>
                </c:pt>
                <c:pt idx="596">
                  <c:v>4.2642325448099685</c:v>
                </c:pt>
                <c:pt idx="597">
                  <c:v>4.3605904251087955</c:v>
                </c:pt>
                <c:pt idx="598">
                  <c:v>4.3527697067271314</c:v>
                </c:pt>
                <c:pt idx="599">
                  <c:v>4.5493477116274814</c:v>
                </c:pt>
                <c:pt idx="600">
                  <c:v>4.7571314766621668</c:v>
                </c:pt>
                <c:pt idx="601">
                  <c:v>4.9032501689221943</c:v>
                </c:pt>
                <c:pt idx="602">
                  <c:v>4.9095102649694375</c:v>
                </c:pt>
                <c:pt idx="603">
                  <c:v>4.8807424188772472</c:v>
                </c:pt>
                <c:pt idx="604">
                  <c:v>4.8309834282998452</c:v>
                </c:pt>
                <c:pt idx="605">
                  <c:v>4.6353461681211883</c:v>
                </c:pt>
                <c:pt idx="606">
                  <c:v>4.1655475431699251</c:v>
                </c:pt>
                <c:pt idx="607">
                  <c:v>4.1508541366633986</c:v>
                </c:pt>
                <c:pt idx="608">
                  <c:v>4.1534256269949275</c:v>
                </c:pt>
                <c:pt idx="609">
                  <c:v>4.2018741319435833</c:v>
                </c:pt>
                <c:pt idx="610">
                  <c:v>4.1662560614598325</c:v>
                </c:pt>
                <c:pt idx="611">
                  <c:v>3.8282011608594075</c:v>
                </c:pt>
                <c:pt idx="612">
                  <c:v>3.3368000136012252</c:v>
                </c:pt>
                <c:pt idx="613">
                  <c:v>2.4686064719738967</c:v>
                </c:pt>
                <c:pt idx="614">
                  <c:v>1.5855795808530786</c:v>
                </c:pt>
                <c:pt idx="615">
                  <c:v>1.9042082091981321</c:v>
                </c:pt>
                <c:pt idx="616">
                  <c:v>2.1270089799239429</c:v>
                </c:pt>
                <c:pt idx="617">
                  <c:v>1.8127805112242061</c:v>
                </c:pt>
                <c:pt idx="618">
                  <c:v>0.97611330142187569</c:v>
                </c:pt>
                <c:pt idx="619">
                  <c:v>0.21859432372166099</c:v>
                </c:pt>
                <c:pt idx="620">
                  <c:v>-0.28202818604397412</c:v>
                </c:pt>
                <c:pt idx="621">
                  <c:v>-0.56915385698916166</c:v>
                </c:pt>
                <c:pt idx="622">
                  <c:v>-0.68266856535514353</c:v>
                </c:pt>
                <c:pt idx="623">
                  <c:v>-0.82115307928887793</c:v>
                </c:pt>
                <c:pt idx="624">
                  <c:v>-0.68687049773254261</c:v>
                </c:pt>
                <c:pt idx="625">
                  <c:v>-0.56446227593930465</c:v>
                </c:pt>
                <c:pt idx="626">
                  <c:v>-0.70885247499339354</c:v>
                </c:pt>
                <c:pt idx="627">
                  <c:v>-0.92182429993954462</c:v>
                </c:pt>
                <c:pt idx="628">
                  <c:v>-1.1635364984392838</c:v>
                </c:pt>
                <c:pt idx="629">
                  <c:v>-1.2297601912479312</c:v>
                </c:pt>
                <c:pt idx="630">
                  <c:v>-1.1620444815605588</c:v>
                </c:pt>
                <c:pt idx="631">
                  <c:v>-1.072086488514046</c:v>
                </c:pt>
                <c:pt idx="632">
                  <c:v>-0.8993288442351286</c:v>
                </c:pt>
                <c:pt idx="633">
                  <c:v>-0.5956759368822877</c:v>
                </c:pt>
                <c:pt idx="634">
                  <c:v>-0.27689218735206228</c:v>
                </c:pt>
                <c:pt idx="635">
                  <c:v>-0.16972439432682099</c:v>
                </c:pt>
                <c:pt idx="636">
                  <c:v>-0.21962363145519281</c:v>
                </c:pt>
                <c:pt idx="637">
                  <c:v>-0.37100581927164566</c:v>
                </c:pt>
                <c:pt idx="638">
                  <c:v>-0.25088313055664457</c:v>
                </c:pt>
                <c:pt idx="639">
                  <c:v>-0.3546121510077434</c:v>
                </c:pt>
                <c:pt idx="640">
                  <c:v>-0.15472044188605638</c:v>
                </c:pt>
                <c:pt idx="641">
                  <c:v>3.0682964739730627</c:v>
                </c:pt>
                <c:pt idx="642">
                  <c:v>3.2237133304232088</c:v>
                </c:pt>
                <c:pt idx="643">
                  <c:v>3.2549758651642833</c:v>
                </c:pt>
                <c:pt idx="644">
                  <c:v>3.0181407252958787</c:v>
                </c:pt>
                <c:pt idx="645">
                  <c:v>3.1389783071440007</c:v>
                </c:pt>
                <c:pt idx="646">
                  <c:v>4.681291788193997</c:v>
                </c:pt>
                <c:pt idx="647">
                  <c:v>4.4152064390960284</c:v>
                </c:pt>
                <c:pt idx="648">
                  <c:v>3.4590024190274788</c:v>
                </c:pt>
                <c:pt idx="649">
                  <c:v>2.5939459073949536</c:v>
                </c:pt>
                <c:pt idx="650">
                  <c:v>2.1634214772991998</c:v>
                </c:pt>
                <c:pt idx="651">
                  <c:v>1.7259005049816241</c:v>
                </c:pt>
                <c:pt idx="652">
                  <c:v>1.1890030123160642</c:v>
                </c:pt>
                <c:pt idx="653">
                  <c:v>0.57205023842660019</c:v>
                </c:pt>
                <c:pt idx="654">
                  <c:v>-1.4241021439959951</c:v>
                </c:pt>
                <c:pt idx="655">
                  <c:v>-1.3305226328695454</c:v>
                </c:pt>
                <c:pt idx="656">
                  <c:v>-1.3938210315476596</c:v>
                </c:pt>
                <c:pt idx="657">
                  <c:v>-1.7203078684238331</c:v>
                </c:pt>
                <c:pt idx="658">
                  <c:v>-2.0857714074716256</c:v>
                </c:pt>
                <c:pt idx="659">
                  <c:v>-2.2249274048917442</c:v>
                </c:pt>
                <c:pt idx="660">
                  <c:v>-2.3253044720621716</c:v>
                </c:pt>
                <c:pt idx="661">
                  <c:v>-1.5589848715073913</c:v>
                </c:pt>
                <c:pt idx="662">
                  <c:v>-1.0712753656046199</c:v>
                </c:pt>
                <c:pt idx="663">
                  <c:v>-0.58322465380732058</c:v>
                </c:pt>
                <c:pt idx="664">
                  <c:v>9.1790495742529621E-2</c:v>
                </c:pt>
                <c:pt idx="665">
                  <c:v>0.59699135719978502</c:v>
                </c:pt>
                <c:pt idx="666">
                  <c:v>0.68048905376539892</c:v>
                </c:pt>
                <c:pt idx="667">
                  <c:v>0.65656760634425382</c:v>
                </c:pt>
                <c:pt idx="668">
                  <c:v>0.59562258729015127</c:v>
                </c:pt>
                <c:pt idx="669">
                  <c:v>-0.19971560319039888</c:v>
                </c:pt>
                <c:pt idx="670">
                  <c:v>-1.1253744101626331</c:v>
                </c:pt>
                <c:pt idx="671">
                  <c:v>-2.113464788916398</c:v>
                </c:pt>
                <c:pt idx="672">
                  <c:v>-2.6306162046914636</c:v>
                </c:pt>
                <c:pt idx="673">
                  <c:v>-2.8916689186270004</c:v>
                </c:pt>
                <c:pt idx="674">
                  <c:v>-3.3578202225614762</c:v>
                </c:pt>
                <c:pt idx="675">
                  <c:v>-3.8386483887664578</c:v>
                </c:pt>
                <c:pt idx="676">
                  <c:v>-3.2842891380328041</c:v>
                </c:pt>
                <c:pt idx="677">
                  <c:v>-1.4223059560262783</c:v>
                </c:pt>
                <c:pt idx="678">
                  <c:v>-0.40454235166033925</c:v>
                </c:pt>
                <c:pt idx="679">
                  <c:v>-6.5547920594113421E-2</c:v>
                </c:pt>
                <c:pt idx="680">
                  <c:v>0.11301720586313024</c:v>
                </c:pt>
                <c:pt idx="681">
                  <c:v>-8.0798366972885893E-2</c:v>
                </c:pt>
                <c:pt idx="682">
                  <c:v>-0.43553623229406996</c:v>
                </c:pt>
                <c:pt idx="683">
                  <c:v>-0.14831311731668961</c:v>
                </c:pt>
                <c:pt idx="684">
                  <c:v>0.1106657994048561</c:v>
                </c:pt>
                <c:pt idx="685">
                  <c:v>0.25914682642583375</c:v>
                </c:pt>
                <c:pt idx="686">
                  <c:v>0.68550969815130713</c:v>
                </c:pt>
                <c:pt idx="687">
                  <c:v>0.80796436523091453</c:v>
                </c:pt>
                <c:pt idx="688">
                  <c:v>0.65724455398201165</c:v>
                </c:pt>
                <c:pt idx="689">
                  <c:v>0.44050049144816228</c:v>
                </c:pt>
                <c:pt idx="690">
                  <c:v>0.32376618368943011</c:v>
                </c:pt>
                <c:pt idx="691">
                  <c:v>0.43601594102112534</c:v>
                </c:pt>
                <c:pt idx="692">
                  <c:v>0.70558984718320561</c:v>
                </c:pt>
                <c:pt idx="693">
                  <c:v>0.89711715486528343</c:v>
                </c:pt>
                <c:pt idx="694">
                  <c:v>0.96271672016578691</c:v>
                </c:pt>
                <c:pt idx="695">
                  <c:v>1.0604688697471971</c:v>
                </c:pt>
                <c:pt idx="696">
                  <c:v>1.1658022257433629</c:v>
                </c:pt>
                <c:pt idx="697">
                  <c:v>1.1964743285761585</c:v>
                </c:pt>
                <c:pt idx="698">
                  <c:v>1.1036113801846288</c:v>
                </c:pt>
                <c:pt idx="699">
                  <c:v>-1.3847292908524862</c:v>
                </c:pt>
                <c:pt idx="700">
                  <c:v>-2.6196684739258038</c:v>
                </c:pt>
                <c:pt idx="701">
                  <c:v>-3.6519870596310842</c:v>
                </c:pt>
                <c:pt idx="702">
                  <c:v>-4.8199568450203385</c:v>
                </c:pt>
                <c:pt idx="703">
                  <c:v>-6.2936059789982295</c:v>
                </c:pt>
                <c:pt idx="704">
                  <c:v>-7.411749230828331</c:v>
                </c:pt>
                <c:pt idx="705">
                  <c:v>-8.3204601376310592</c:v>
                </c:pt>
                <c:pt idx="706">
                  <c:v>-8.7383081919732106</c:v>
                </c:pt>
                <c:pt idx="707">
                  <c:v>-10.867007668324231</c:v>
                </c:pt>
                <c:pt idx="708">
                  <c:v>-11.209558750238912</c:v>
                </c:pt>
                <c:pt idx="709">
                  <c:v>-11.278488514193286</c:v>
                </c:pt>
                <c:pt idx="710">
                  <c:v>-11.274113687909349</c:v>
                </c:pt>
                <c:pt idx="711">
                  <c:v>-10.801692739892321</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-7.7387989511830808</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-6.1584874581784801</c:v>
                </c:pt>
                <c:pt idx="730">
                  <c:v>-5.545942205360447</c:v>
                </c:pt>
                <c:pt idx="731">
                  <c:v>-4.5218773720302146</c:v>
                </c:pt>
                <c:pt idx="732">
                  <c:v>-4.0374920433054768</c:v>
                </c:pt>
                <c:pt idx="733">
                  <c:v>-3.6742217538911799</c:v>
                </c:pt>
                <c:pt idx="734">
                  <c:v>-3.4308176416430172</c:v>
                </c:pt>
                <c:pt idx="735">
                  <c:v>-3.3335076329738769</c:v>
                </c:pt>
                <c:pt idx="736">
                  <c:v>-3.5794037017952287</c:v>
                </c:pt>
                <c:pt idx="737">
                  <c:v>-4.0589895324811636</c:v>
                </c:pt>
                <c:pt idx="738">
                  <c:v>-4.2512944192547728</c:v>
                </c:pt>
                <c:pt idx="739">
                  <c:v>-3.4781551024866957</c:v>
                </c:pt>
                <c:pt idx="740">
                  <c:v>-4.963234937495546</c:v>
                </c:pt>
                <c:pt idx="741">
                  <c:v>-5.7668209608538223</c:v>
                </c:pt>
                <c:pt idx="742">
                  <c:v>-6.8125649663916663</c:v>
                </c:pt>
                <c:pt idx="743">
                  <c:v>-7.6421197484292698</c:v>
                </c:pt>
                <c:pt idx="744">
                  <c:v>-8.2521529335616233</c:v>
                </c:pt>
                <c:pt idx="745">
                  <c:v>-8.8808872904778866</c:v>
                </c:pt>
                <c:pt idx="746">
                  <c:v>-9.2935433385769848</c:v>
                </c:pt>
                <c:pt idx="747">
                  <c:v>-9.6899560964104001</c:v>
                </c:pt>
                <c:pt idx="748">
                  <c:v>-11.209806476219782</c:v>
                </c:pt>
                <c:pt idx="749">
                  <c:v>-11.545036129545672</c:v>
                </c:pt>
                <c:pt idx="750">
                  <c:v>-11.372211089323727</c:v>
                </c:pt>
                <c:pt idx="751">
                  <c:v>-10.970299924265436</c:v>
                </c:pt>
                <c:pt idx="752">
                  <c:v>-10.599556227438487</c:v>
                </c:pt>
                <c:pt idx="753">
                  <c:v>-10.088875704423948</c:v>
                </c:pt>
                <c:pt idx="754">
                  <c:v>-9.6474235408385791</c:v>
                </c:pt>
                <c:pt idx="755">
                  <c:v>-9.2763309203590829</c:v>
                </c:pt>
                <c:pt idx="756">
                  <c:v>-7.6115515403628375</c:v>
                </c:pt>
                <c:pt idx="757">
                  <c:v>-7.4138960351754406</c:v>
                </c:pt>
                <c:pt idx="758">
                  <c:v>-7.1441280757499515</c:v>
                </c:pt>
                <c:pt idx="759">
                  <c:v>-6.7946091579736114</c:v>
                </c:pt>
                <c:pt idx="760">
                  <c:v>-6.5095650251234503</c:v>
                </c:pt>
                <c:pt idx="761">
                  <c:v>-5.9862605954890897</c:v>
                </c:pt>
                <c:pt idx="762">
                  <c:v>-5.4446609729258881</c:v>
                </c:pt>
                <c:pt idx="763">
                  <c:v>-5.0323878707662626</c:v>
                </c:pt>
                <c:pt idx="764">
                  <c:v>-4.3823569460723775</c:v>
                </c:pt>
                <c:pt idx="765">
                  <c:v>-4.2463891291748546</c:v>
                </c:pt>
                <c:pt idx="766">
                  <c:v>-4.1826082155773321</c:v>
                </c:pt>
                <c:pt idx="767">
                  <c:v>-4.0694480699202558</c:v>
                </c:pt>
                <c:pt idx="768">
                  <c:v>-4.0186568100862878</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-3.5200183943835643</c:v>
                </c:pt>
                <c:pt idx="778">
                  <c:v>-4.1309686462484265</c:v>
                </c:pt>
                <c:pt idx="779">
                  <c:v>-5.6432705796493465</c:v>
                </c:pt>
                <c:pt idx="780">
                  <c:v>-6.1137494914419523</c:v>
                </c:pt>
                <c:pt idx="781">
                  <c:v>-6.6936032580535851</c:v>
                </c:pt>
                <c:pt idx="782">
                  <c:v>-7.2339449115536514</c:v>
                </c:pt>
                <c:pt idx="783">
                  <c:v>-7.4410680455135942</c:v>
                </c:pt>
                <c:pt idx="784">
                  <c:v>-7.4871004089888373</c:v>
                </c:pt>
                <c:pt idx="785">
                  <c:v>-7.3211848687654584</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-7.9317904996412425</c:v>
                </c:pt>
                <c:pt idx="796">
                  <c:v>-7.1730359407201547</c:v>
                </c:pt>
                <c:pt idx="797">
                  <c:v>-6.8569815347822765</c:v>
                </c:pt>
                <c:pt idx="798">
                  <c:v>-6.4921440964083956</c:v>
                </c:pt>
                <c:pt idx="799">
                  <c:v>-6.0762234455590436</c:v>
                </c:pt>
                <c:pt idx="800">
                  <c:v>-5.5399155500007868</c:v>
                </c:pt>
                <c:pt idx="801">
                  <c:v>-4.9098054032581873</c:v>
                </c:pt>
                <c:pt idx="802">
                  <c:v>-4.2033100636057075</c:v>
                </c:pt>
                <c:pt idx="803">
                  <c:v>-3.4477211455829559</c:v>
                </c:pt>
                <c:pt idx="804">
                  <c:v>-2.528136501730549</c:v>
                </c:pt>
                <c:pt idx="805">
                  <c:v>-1.9907836631202993</c:v>
                </c:pt>
                <c:pt idx="806">
                  <c:v>-2.0008853611207638</c:v>
                </c:pt>
                <c:pt idx="807">
                  <c:v>-2.1095116272067602</c:v>
                </c:pt>
                <c:pt idx="808">
                  <c:v>-2.1943053901128593</c:v>
                </c:pt>
                <c:pt idx="809">
                  <c:v>-1.83605984319793</c:v>
                </c:pt>
                <c:pt idx="810">
                  <c:v>-0.73514217667268289</c:v>
                </c:pt>
                <c:pt idx="811">
                  <c:v>-0.4821163010498008</c:v>
                </c:pt>
                <c:pt idx="812">
                  <c:v>-1.1764498058660728</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-0.54080523273008096</c:v>
                </c:pt>
                <c:pt idx="822">
                  <c:v>-3.9699752699121411E-2</c:v>
                </c:pt>
                <c:pt idx="823">
                  <c:v>0.43080617628622597</c:v>
                </c:pt>
                <c:pt idx="824">
                  <c:v>0.62446207447763358</c:v>
                </c:pt>
                <c:pt idx="825">
                  <c:v>0.84107378312353465</c:v>
                </c:pt>
                <c:pt idx="826">
                  <c:v>1.4325165593729279</c:v>
                </c:pt>
                <c:pt idx="827">
                  <c:v>1.9776895092368985</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6.5608593681097069</c:v>
                </c:pt>
                <c:pt idx="838">
                  <c:v>6.8604332864902347</c:v>
                </c:pt>
                <c:pt idx="839">
                  <c:v>6.8854697243478808</c:v>
                </c:pt>
                <c:pt idx="840">
                  <c:v>6.5152938101187354</c:v>
                </c:pt>
                <c:pt idx="841">
                  <c:v>6.20816388113239</c:v>
                </c:pt>
                <c:pt idx="842">
                  <c:v>5.8842180264094655</c:v>
                </c:pt>
                <c:pt idx="843">
                  <c:v>5.8527496753013821</c:v>
                </c:pt>
                <c:pt idx="844">
                  <c:v>5.86036488087999</c:v>
                </c:pt>
                <c:pt idx="845">
                  <c:v>5.9674255158262817</c:v>
                </c:pt>
                <c:pt idx="846">
                  <c:v>6.0843082663629726</c:v>
                </c:pt>
                <c:pt idx="847">
                  <c:v>5.9812264442812806</c:v>
                </c:pt>
                <c:pt idx="848">
                  <c:v>5.6656984182553876</c:v>
                </c:pt>
                <c:pt idx="849">
                  <c:v>4.9724612346918464</c:v>
                </c:pt>
                <c:pt idx="850">
                  <c:v>2.4243055614532381</c:v>
                </c:pt>
                <c:pt idx="851">
                  <c:v>1.5858807163044848</c:v>
                </c:pt>
                <c:pt idx="852">
                  <c:v>-0.20916008521069784</c:v>
                </c:pt>
                <c:pt idx="853">
                  <c:v>-2.1337373975009291</c:v>
                </c:pt>
                <c:pt idx="854">
                  <c:v>-3.7335012692616849</c:v>
                </c:pt>
                <c:pt idx="855">
                  <c:v>-4.9226681672851313</c:v>
                </c:pt>
                <c:pt idx="856">
                  <c:v>-5.4928426451509722</c:v>
                </c:pt>
                <c:pt idx="857">
                  <c:v>-6.578148775963343</c:v>
                </c:pt>
                <c:pt idx="858">
                  <c:v>-7.7964852869841694</c:v>
                </c:pt>
                <c:pt idx="859">
                  <c:v>-8.4205935188301346</c:v>
                </c:pt>
                <c:pt idx="860">
                  <c:v>-8.3879202464614906</c:v>
                </c:pt>
                <c:pt idx="861">
                  <c:v>-8.2937247281628999</c:v>
                </c:pt>
                <c:pt idx="862">
                  <c:v>-8.5775463709881379</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-8.1121048375449192</c:v>
                </c:pt>
                <c:pt idx="872">
                  <c:v>-8.0220975912453465</c:v>
                </c:pt>
                <c:pt idx="873">
                  <c:v>-7.9244094936601472</c:v>
                </c:pt>
                <c:pt idx="874">
                  <c:v>-7.6666601627711994</c:v>
                </c:pt>
                <c:pt idx="875">
                  <c:v>-6.0248887303400842</c:v>
                </c:pt>
                <c:pt idx="876">
                  <c:v>-5.516671050217397</c:v>
                </c:pt>
                <c:pt idx="877">
                  <c:v>-5.1189723574907369</c:v>
                </c:pt>
                <c:pt idx="878">
                  <c:v>-4.6364108410563896</c:v>
                </c:pt>
                <c:pt idx="879">
                  <c:v>-3.9682914504925626</c:v>
                </c:pt>
                <c:pt idx="880">
                  <c:v>-3.1257877681534816</c:v>
                </c:pt>
                <c:pt idx="881">
                  <c:v>-2.4250050469408109</c:v>
                </c:pt>
                <c:pt idx="882">
                  <c:v>-2.0238234130833908</c:v>
                </c:pt>
                <c:pt idx="883">
                  <c:v>-3.9859819440068662</c:v>
                </c:pt>
                <c:pt idx="884">
                  <c:v>-4.1071661959008594</c:v>
                </c:pt>
                <c:pt idx="885">
                  <c:v>-4.4788245647438814</c:v>
                </c:pt>
                <c:pt idx="886">
                  <c:v>-4.9208533101316814</c:v>
                </c:pt>
                <c:pt idx="887">
                  <c:v>-5.1463439611346162</c:v>
                </c:pt>
                <c:pt idx="888">
                  <c:v>-5.3710280426875894</c:v>
                </c:pt>
                <c:pt idx="889">
                  <c:v>-4.9077986936800357</c:v>
                </c:pt>
                <c:pt idx="890">
                  <c:v>-4.9417620370009034</c:v>
                </c:pt>
                <c:pt idx="891">
                  <c:v>-5.2032166696235862</c:v>
                </c:pt>
                <c:pt idx="892">
                  <c:v>-5.4222142392375465</c:v>
                </c:pt>
                <c:pt idx="893">
                  <c:v>-5.3605236670900398</c:v>
                </c:pt>
                <c:pt idx="894">
                  <c:v>-5.4089909930044326</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20048384"/>
        <c:axId val="224191232"/>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200483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4191232"/>
        <c:crosses val="autoZero"/>
        <c:auto val="1"/>
        <c:lblAlgn val="ctr"/>
        <c:lblOffset val="100"/>
        <c:noMultiLvlLbl val="0"/>
      </c:catAx>
      <c:valAx>
        <c:axId val="22419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483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6.5757296268713317</c:v>
                </c:pt>
                <c:pt idx="5">
                  <c:v>6.5764197568713172</c:v>
                </c:pt>
                <c:pt idx="6">
                  <c:v>6.5770385868711969</c:v>
                </c:pt>
                <c:pt idx="7">
                  <c:v>6.5775478932350779</c:v>
                </c:pt>
                <c:pt idx="8">
                  <c:v>6.5779875668713199</c:v>
                </c:pt>
                <c:pt idx="9">
                  <c:v>6.5738305468713625</c:v>
                </c:pt>
                <c:pt idx="10">
                  <c:v>6.5800459168713274</c:v>
                </c:pt>
                <c:pt idx="11">
                  <c:v>6.5436317668712718</c:v>
                </c:pt>
                <c:pt idx="12">
                  <c:v>6.3545929134369246</c:v>
                </c:pt>
                <c:pt idx="13">
                  <c:v>5.7072684668713789</c:v>
                </c:pt>
                <c:pt idx="14">
                  <c:v>4.9343865368714752</c:v>
                </c:pt>
                <c:pt idx="15">
                  <c:v>4.9310599268712991</c:v>
                </c:pt>
                <c:pt idx="16">
                  <c:v>6.0674740731980608</c:v>
                </c:pt>
                <c:pt idx="17">
                  <c:v>6.5584435295986481</c:v>
                </c:pt>
                <c:pt idx="18">
                  <c:v>6.0067104235380526</c:v>
                </c:pt>
                <c:pt idx="19">
                  <c:v>5.7913769368713588</c:v>
                </c:pt>
                <c:pt idx="20">
                  <c:v>5.3198098068714446</c:v>
                </c:pt>
                <c:pt idx="21">
                  <c:v>5.0996313268713322</c:v>
                </c:pt>
                <c:pt idx="22">
                  <c:v>5.6261942160550218</c:v>
                </c:pt>
                <c:pt idx="23">
                  <c:v>6.2968080144471124</c:v>
                </c:pt>
                <c:pt idx="24">
                  <c:v>6.5778612568713575</c:v>
                </c:pt>
                <c:pt idx="25">
                  <c:v>7.3253186706644771</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5.9470920902046922</c:v>
                </c:pt>
                <c:pt idx="42">
                  <c:v>4.779472397496292</c:v>
                </c:pt>
                <c:pt idx="43">
                  <c:v>4.1995213968712477</c:v>
                </c:pt>
                <c:pt idx="44">
                  <c:v>3.6140687468713595</c:v>
                </c:pt>
                <c:pt idx="45">
                  <c:v>3.3220174568714782</c:v>
                </c:pt>
                <c:pt idx="46">
                  <c:v>3.0089072868714255</c:v>
                </c:pt>
                <c:pt idx="47">
                  <c:v>2.145565186871508</c:v>
                </c:pt>
                <c:pt idx="48">
                  <c:v>0.86167119687141414</c:v>
                </c:pt>
                <c:pt idx="49">
                  <c:v>0.20844429687139251</c:v>
                </c:pt>
                <c:pt idx="50">
                  <c:v>0.27559061584570088</c:v>
                </c:pt>
                <c:pt idx="51">
                  <c:v>1.3955258997284972</c:v>
                </c:pt>
                <c:pt idx="52">
                  <c:v>1.9297088668715678</c:v>
                </c:pt>
                <c:pt idx="53">
                  <c:v>2.6280083477804812</c:v>
                </c:pt>
                <c:pt idx="54">
                  <c:v>2.3688104527478089</c:v>
                </c:pt>
                <c:pt idx="55">
                  <c:v>1.459630446871401</c:v>
                </c:pt>
                <c:pt idx="56">
                  <c:v>0.9881045368714183</c:v>
                </c:pt>
                <c:pt idx="57">
                  <c:v>1.4098651868712153</c:v>
                </c:pt>
                <c:pt idx="58">
                  <c:v>2.172147134422417</c:v>
                </c:pt>
                <c:pt idx="59">
                  <c:v>2.517201256871366</c:v>
                </c:pt>
                <c:pt idx="60">
                  <c:v>6.1286426598563946</c:v>
                </c:pt>
                <c:pt idx="61">
                  <c:v>7.7591170168713575</c:v>
                </c:pt>
                <c:pt idx="62">
                  <c:v>9.1947502968713621</c:v>
                </c:pt>
                <c:pt idx="63">
                  <c:v>10.986504450748981</c:v>
                </c:pt>
                <c:pt idx="64">
                  <c:v>12.127788450748952</c:v>
                </c:pt>
                <c:pt idx="65">
                  <c:v>12.482512296871342</c:v>
                </c:pt>
                <c:pt idx="66">
                  <c:v>12.116626856871274</c:v>
                </c:pt>
                <c:pt idx="67">
                  <c:v>11.085030656871472</c:v>
                </c:pt>
                <c:pt idx="68">
                  <c:v>9.9372370936060292</c:v>
                </c:pt>
                <c:pt idx="69">
                  <c:v>5.336817738352849</c:v>
                </c:pt>
                <c:pt idx="70">
                  <c:v>4.6775914860380396</c:v>
                </c:pt>
                <c:pt idx="71">
                  <c:v>3.6480673968713448</c:v>
                </c:pt>
                <c:pt idx="72">
                  <c:v>2.5549086168713182</c:v>
                </c:pt>
                <c:pt idx="73">
                  <c:v>0.57965175687140091</c:v>
                </c:pt>
                <c:pt idx="74">
                  <c:v>-1.0412377531285979</c:v>
                </c:pt>
                <c:pt idx="75">
                  <c:v>-2.6031128731286799</c:v>
                </c:pt>
                <c:pt idx="76">
                  <c:v>-3.6785221231286127</c:v>
                </c:pt>
                <c:pt idx="77">
                  <c:v>-4.4537877957602134</c:v>
                </c:pt>
                <c:pt idx="78">
                  <c:v>-7.1618337885832943</c:v>
                </c:pt>
                <c:pt idx="79">
                  <c:v>-7.7285574132316839</c:v>
                </c:pt>
                <c:pt idx="80">
                  <c:v>-8.1920787831284461</c:v>
                </c:pt>
                <c:pt idx="81">
                  <c:v>-8.0968836931286532</c:v>
                </c:pt>
                <c:pt idx="82">
                  <c:v>-7.726891463128581</c:v>
                </c:pt>
                <c:pt idx="83">
                  <c:v>-7.3252684338502414</c:v>
                </c:pt>
                <c:pt idx="84">
                  <c:v>-6.8779152131286265</c:v>
                </c:pt>
                <c:pt idx="85">
                  <c:v>-6.5066877431287509</c:v>
                </c:pt>
                <c:pt idx="86">
                  <c:v>-5.4164668794922761</c:v>
                </c:pt>
                <c:pt idx="87">
                  <c:v>-4.692760096663946</c:v>
                </c:pt>
                <c:pt idx="88">
                  <c:v>-3.6322744531286117</c:v>
                </c:pt>
                <c:pt idx="89">
                  <c:v>-2.4226185531284727</c:v>
                </c:pt>
                <c:pt idx="90">
                  <c:v>-1.2368006731286838</c:v>
                </c:pt>
                <c:pt idx="91">
                  <c:v>-0.22056305163923184</c:v>
                </c:pt>
                <c:pt idx="92">
                  <c:v>1.0105816568714658</c:v>
                </c:pt>
                <c:pt idx="93">
                  <c:v>1.9744089268713956</c:v>
                </c:pt>
                <c:pt idx="94">
                  <c:v>2.6988840068713604</c:v>
                </c:pt>
                <c:pt idx="95">
                  <c:v>5.7386088182747983</c:v>
                </c:pt>
                <c:pt idx="96">
                  <c:v>6.9286717368713404</c:v>
                </c:pt>
                <c:pt idx="97">
                  <c:v>8.8234825568713973</c:v>
                </c:pt>
                <c:pt idx="98">
                  <c:v>10.554835756871455</c:v>
                </c:pt>
                <c:pt idx="99">
                  <c:v>11.87760368687127</c:v>
                </c:pt>
                <c:pt idx="100">
                  <c:v>12.874694496454754</c:v>
                </c:pt>
                <c:pt idx="101">
                  <c:v>13.975582486871366</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12.925627958999009</c:v>
                </c:pt>
                <c:pt idx="113">
                  <c:v>6.0606285902046828</c:v>
                </c:pt>
                <c:pt idx="114">
                  <c:v>4.9570266968714378</c:v>
                </c:pt>
                <c:pt idx="115">
                  <c:v>2.5061233368713411</c:v>
                </c:pt>
                <c:pt idx="116">
                  <c:v>0.26087337687144507</c:v>
                </c:pt>
                <c:pt idx="117">
                  <c:v>-1.462516643128609</c:v>
                </c:pt>
                <c:pt idx="118">
                  <c:v>-3.491872533128717</c:v>
                </c:pt>
                <c:pt idx="119">
                  <c:v>-4.7761781370680874</c:v>
                </c:pt>
                <c:pt idx="120">
                  <c:v>-6.1447968368786645</c:v>
                </c:pt>
                <c:pt idx="121">
                  <c:v>-6.6943027431286453</c:v>
                </c:pt>
                <c:pt idx="122">
                  <c:v>-8.6960793106962626</c:v>
                </c:pt>
                <c:pt idx="123">
                  <c:v>-9.3958936831286728</c:v>
                </c:pt>
                <c:pt idx="124">
                  <c:v>-10.119053483128695</c:v>
                </c:pt>
                <c:pt idx="125">
                  <c:v>-10.870856363128786</c:v>
                </c:pt>
                <c:pt idx="126">
                  <c:v>-11.438303103128671</c:v>
                </c:pt>
                <c:pt idx="127">
                  <c:v>-11.546271543128579</c:v>
                </c:pt>
                <c:pt idx="128">
                  <c:v>-11.218630083128673</c:v>
                </c:pt>
                <c:pt idx="129">
                  <c:v>-10.573791043128523</c:v>
                </c:pt>
                <c:pt idx="130">
                  <c:v>-10.027705881590265</c:v>
                </c:pt>
                <c:pt idx="131">
                  <c:v>-8.120608743128642</c:v>
                </c:pt>
                <c:pt idx="132">
                  <c:v>-7.9857740831287334</c:v>
                </c:pt>
                <c:pt idx="133">
                  <c:v>-7.2583630259569363</c:v>
                </c:pt>
                <c:pt idx="134">
                  <c:v>-5.8902307231286954</c:v>
                </c:pt>
                <c:pt idx="135">
                  <c:v>-4.3918509231286995</c:v>
                </c:pt>
                <c:pt idx="136">
                  <c:v>-2.766235023128639</c:v>
                </c:pt>
                <c:pt idx="137">
                  <c:v>-0.84229532312862465</c:v>
                </c:pt>
                <c:pt idx="138">
                  <c:v>0.94022530687129802</c:v>
                </c:pt>
                <c:pt idx="139">
                  <c:v>2.5176070568713205</c:v>
                </c:pt>
                <c:pt idx="140">
                  <c:v>8.2252018461571019</c:v>
                </c:pt>
                <c:pt idx="141">
                  <c:v>9.733643466871456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c:v>
                </c:pt>
                <c:pt idx="150">
                  <c:v>16.44863119687129</c:v>
                </c:pt>
                <c:pt idx="151">
                  <c:v>15.831281956871418</c:v>
                </c:pt>
                <c:pt idx="152">
                  <c:v>14.489766546871314</c:v>
                </c:pt>
                <c:pt idx="153">
                  <c:v>12.186750906871282</c:v>
                </c:pt>
                <c:pt idx="154">
                  <c:v>10.135243296871423</c:v>
                </c:pt>
                <c:pt idx="155">
                  <c:v>6.7914666414868083</c:v>
                </c:pt>
                <c:pt idx="156">
                  <c:v>0.92619488187133858</c:v>
                </c:pt>
                <c:pt idx="157">
                  <c:v>-0.16437136312865133</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-8.4297992331288985</c:v>
                </c:pt>
                <c:pt idx="172">
                  <c:v>-8.3496432431285967</c:v>
                </c:pt>
                <c:pt idx="173">
                  <c:v>-7.4919140181287416</c:v>
                </c:pt>
                <c:pt idx="174">
                  <c:v>-7.3600668431286209</c:v>
                </c:pt>
                <c:pt idx="175">
                  <c:v>-7.5631399231286167</c:v>
                </c:pt>
                <c:pt idx="176">
                  <c:v>-7.9744675010234403</c:v>
                </c:pt>
                <c:pt idx="177">
                  <c:v>-8.6340179531286498</c:v>
                </c:pt>
                <c:pt idx="178">
                  <c:v>-8.8724785931287844</c:v>
                </c:pt>
                <c:pt idx="179">
                  <c:v>-8.6443829231285889</c:v>
                </c:pt>
                <c:pt idx="180">
                  <c:v>-8.183334203128716</c:v>
                </c:pt>
                <c:pt idx="181">
                  <c:v>-7.8263290764619509</c:v>
                </c:pt>
                <c:pt idx="182">
                  <c:v>-6.2985138597953796</c:v>
                </c:pt>
                <c:pt idx="183">
                  <c:v>-5.7951030831286898</c:v>
                </c:pt>
                <c:pt idx="184">
                  <c:v>-5.0290297331286524</c:v>
                </c:pt>
                <c:pt idx="185">
                  <c:v>-4.2219738431285947</c:v>
                </c:pt>
                <c:pt idx="186">
                  <c:v>-3.1855142531288152</c:v>
                </c:pt>
                <c:pt idx="187">
                  <c:v>-2.3263117644052191</c:v>
                </c:pt>
                <c:pt idx="188">
                  <c:v>-1.3791978731287764</c:v>
                </c:pt>
                <c:pt idx="189">
                  <c:v>-0.76368503312852787</c:v>
                </c:pt>
                <c:pt idx="190">
                  <c:v>-0.28577440979529517</c:v>
                </c:pt>
                <c:pt idx="191">
                  <c:v>1.4710565235380408</c:v>
                </c:pt>
                <c:pt idx="192">
                  <c:v>1.9620808968714165</c:v>
                </c:pt>
                <c:pt idx="193">
                  <c:v>2.9348356968712839</c:v>
                </c:pt>
                <c:pt idx="194">
                  <c:v>4.0626926668713415</c:v>
                </c:pt>
                <c:pt idx="195">
                  <c:v>4.9710620868713171</c:v>
                </c:pt>
                <c:pt idx="196">
                  <c:v>5.7768757968713462</c:v>
                </c:pt>
                <c:pt idx="197">
                  <c:v>6.3306989268712224</c:v>
                </c:pt>
                <c:pt idx="198">
                  <c:v>6.7440339068713495</c:v>
                </c:pt>
                <c:pt idx="199">
                  <c:v>6.9071237568713428</c:v>
                </c:pt>
                <c:pt idx="200">
                  <c:v>7.5271687322811971</c:v>
                </c:pt>
                <c:pt idx="201">
                  <c:v>7.6895369368714661</c:v>
                </c:pt>
                <c:pt idx="202">
                  <c:v>8.0558795868713275</c:v>
                </c:pt>
                <c:pt idx="203">
                  <c:v>8.5116061568713945</c:v>
                </c:pt>
                <c:pt idx="204">
                  <c:v>9.0812784768712831</c:v>
                </c:pt>
                <c:pt idx="205">
                  <c:v>9.4869844386895679</c:v>
                </c:pt>
                <c:pt idx="206">
                  <c:v>9.8050100068713704</c:v>
                </c:pt>
                <c:pt idx="207">
                  <c:v>10.048672516871235</c:v>
                </c:pt>
                <c:pt idx="208">
                  <c:v>10.257262725621345</c:v>
                </c:pt>
                <c:pt idx="209">
                  <c:v>10.886698302325884</c:v>
                </c:pt>
                <c:pt idx="210">
                  <c:v>10.940540556871373</c:v>
                </c:pt>
                <c:pt idx="211">
                  <c:v>10.937225906871385</c:v>
                </c:pt>
                <c:pt idx="212">
                  <c:v>10.831780106871378</c:v>
                </c:pt>
                <c:pt idx="213">
                  <c:v>10.774323466871209</c:v>
                </c:pt>
                <c:pt idx="214">
                  <c:v>10.731215456871299</c:v>
                </c:pt>
                <c:pt idx="215">
                  <c:v>10.698783166871305</c:v>
                </c:pt>
                <c:pt idx="216">
                  <c:v>10.526257118573421</c:v>
                </c:pt>
                <c:pt idx="217">
                  <c:v>10.34400239972852</c:v>
                </c:pt>
                <c:pt idx="218">
                  <c:v>10.907023656871417</c:v>
                </c:pt>
                <c:pt idx="219">
                  <c:v>11.151649286871375</c:v>
                </c:pt>
                <c:pt idx="220">
                  <c:v>11.400000816871373</c:v>
                </c:pt>
                <c:pt idx="221">
                  <c:v>11.682542926871406</c:v>
                </c:pt>
                <c:pt idx="222">
                  <c:v>11.84315700955967</c:v>
                </c:pt>
                <c:pt idx="223">
                  <c:v>11.815744036871315</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8.2155487346492375</c:v>
                </c:pt>
                <c:pt idx="232">
                  <c:v>4.4760065815467573</c:v>
                </c:pt>
                <c:pt idx="233">
                  <c:v>3.7875574168713162</c:v>
                </c:pt>
                <c:pt idx="234">
                  <c:v>2.9038715068713197</c:v>
                </c:pt>
                <c:pt idx="235">
                  <c:v>1.934078106871485</c:v>
                </c:pt>
                <c:pt idx="236">
                  <c:v>0.84902147687131579</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-7.0932967431286436</c:v>
                </c:pt>
                <c:pt idx="249">
                  <c:v>-7.3198563882898497</c:v>
                </c:pt>
                <c:pt idx="250">
                  <c:v>-7.240431833128639</c:v>
                </c:pt>
                <c:pt idx="251">
                  <c:v>-7.0594504831287574</c:v>
                </c:pt>
                <c:pt idx="252">
                  <c:v>-6.7991491131285162</c:v>
                </c:pt>
                <c:pt idx="253">
                  <c:v>-6.4476501899371534</c:v>
                </c:pt>
                <c:pt idx="254">
                  <c:v>-6.3073861931286306</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-7.9822293237737094</c:v>
                </c:pt>
                <c:pt idx="263">
                  <c:v>-6.8344336231286036</c:v>
                </c:pt>
                <c:pt idx="264">
                  <c:v>-5.6110487431286504</c:v>
                </c:pt>
                <c:pt idx="265">
                  <c:v>0.36326672675089411</c:v>
                </c:pt>
                <c:pt idx="266">
                  <c:v>1.8656613868713379</c:v>
                </c:pt>
                <c:pt idx="267">
                  <c:v>3.3473120968713106</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15.881649816871398</c:v>
                </c:pt>
                <c:pt idx="277">
                  <c:v>16.598314946871412</c:v>
                </c:pt>
                <c:pt idx="278">
                  <c:v>16.853302963942085</c:v>
                </c:pt>
                <c:pt idx="279">
                  <c:v>16.969351916871229</c:v>
                </c:pt>
                <c:pt idx="280">
                  <c:v>16.966947923537951</c:v>
                </c:pt>
                <c:pt idx="281">
                  <c:v>16.107137067682199</c:v>
                </c:pt>
                <c:pt idx="282">
                  <c:v>15.951048366871333</c:v>
                </c:pt>
                <c:pt idx="283">
                  <c:v>16.081659346871259</c:v>
                </c:pt>
                <c:pt idx="284">
                  <c:v>16.502328448790564</c:v>
                </c:pt>
                <c:pt idx="285">
                  <c:v>17.071755106871365</c:v>
                </c:pt>
                <c:pt idx="286">
                  <c:v>17.256734886871286</c:v>
                </c:pt>
                <c:pt idx="287">
                  <c:v>17.240246206871252</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11.637398786871245</c:v>
                </c:pt>
                <c:pt idx="297">
                  <c:v>10.151241886871398</c:v>
                </c:pt>
                <c:pt idx="298">
                  <c:v>9.3155930568713696</c:v>
                </c:pt>
                <c:pt idx="299">
                  <c:v>4.8084253134751105</c:v>
                </c:pt>
                <c:pt idx="300">
                  <c:v>3.5848729368713919</c:v>
                </c:pt>
                <c:pt idx="301">
                  <c:v>1.0103239468713809</c:v>
                </c:pt>
                <c:pt idx="302">
                  <c:v>-1.435939473128554</c:v>
                </c:pt>
                <c:pt idx="303">
                  <c:v>-3.6357163300852404</c:v>
                </c:pt>
                <c:pt idx="304">
                  <c:v>-6.0939996231286813</c:v>
                </c:pt>
                <c:pt idx="305">
                  <c:v>-8.0773990631287376</c:v>
                </c:pt>
                <c:pt idx="306">
                  <c:v>-9.7255991363870766</c:v>
                </c:pt>
                <c:pt idx="307">
                  <c:v>-13.349792892553896</c:v>
                </c:pt>
                <c:pt idx="308">
                  <c:v>-14.166485679970824</c:v>
                </c:pt>
                <c:pt idx="309">
                  <c:v>-14.924400253128749</c:v>
                </c:pt>
                <c:pt idx="310">
                  <c:v>-15.967426593128469</c:v>
                </c:pt>
                <c:pt idx="311">
                  <c:v>-16.76362538312862</c:v>
                </c:pt>
                <c:pt idx="312">
                  <c:v>-17.160312248504908</c:v>
                </c:pt>
                <c:pt idx="313">
                  <c:v>-17.377598613128697</c:v>
                </c:pt>
                <c:pt idx="314">
                  <c:v>-17.389203095401221</c:v>
                </c:pt>
                <c:pt idx="315">
                  <c:v>-16.812463600271499</c:v>
                </c:pt>
                <c:pt idx="316">
                  <c:v>-16.714385896189992</c:v>
                </c:pt>
                <c:pt idx="317">
                  <c:v>-16.35925358151249</c:v>
                </c:pt>
                <c:pt idx="318">
                  <c:v>-15.981618003128569</c:v>
                </c:pt>
                <c:pt idx="319">
                  <c:v>-15.632540733128714</c:v>
                </c:pt>
                <c:pt idx="320">
                  <c:v>-15.283242883128509</c:v>
                </c:pt>
                <c:pt idx="321">
                  <c:v>-15.280303582209168</c:v>
                </c:pt>
                <c:pt idx="322">
                  <c:v>-15.294642090350791</c:v>
                </c:pt>
                <c:pt idx="323">
                  <c:v>-12.823141028842954</c:v>
                </c:pt>
                <c:pt idx="324">
                  <c:v>-12.041643223128531</c:v>
                </c:pt>
                <c:pt idx="325">
                  <c:v>-10.631026163128505</c:v>
                </c:pt>
                <c:pt idx="326">
                  <c:v>-9.3439243757817962</c:v>
                </c:pt>
                <c:pt idx="327">
                  <c:v>-7.8225637831285582</c:v>
                </c:pt>
                <c:pt idx="328">
                  <c:v>-6.4346422931286797</c:v>
                </c:pt>
                <c:pt idx="329">
                  <c:v>-4.6760176635831812</c:v>
                </c:pt>
                <c:pt idx="330">
                  <c:v>1.2878662568713655</c:v>
                </c:pt>
                <c:pt idx="331">
                  <c:v>2.471619903335958</c:v>
                </c:pt>
                <c:pt idx="332">
                  <c:v>3.5036746568713202</c:v>
                </c:pt>
                <c:pt idx="333">
                  <c:v>4.6866008568712845</c:v>
                </c:pt>
                <c:pt idx="334">
                  <c:v>5.8966350268713228</c:v>
                </c:pt>
                <c:pt idx="335">
                  <c:v>7.0928725902048289</c:v>
                </c:pt>
                <c:pt idx="336">
                  <c:v>8.2530826968713225</c:v>
                </c:pt>
                <c:pt idx="337">
                  <c:v>9.4256361030251767</c:v>
                </c:pt>
                <c:pt idx="338">
                  <c:v>13.347996828299932</c:v>
                </c:pt>
                <c:pt idx="339">
                  <c:v>14.850887376871336</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28.471572656871313</c:v>
                </c:pt>
                <c:pt idx="349">
                  <c:v>28.541396556871298</c:v>
                </c:pt>
                <c:pt idx="350">
                  <c:v>28.324654586871503</c:v>
                </c:pt>
                <c:pt idx="351">
                  <c:v>28.19684700687143</c:v>
                </c:pt>
                <c:pt idx="352">
                  <c:v>28.021918476871392</c:v>
                </c:pt>
                <c:pt idx="353">
                  <c:v>27.789061388184507</c:v>
                </c:pt>
                <c:pt idx="354">
                  <c:v>27.482877525163989</c:v>
                </c:pt>
                <c:pt idx="355">
                  <c:v>25.968789795332796</c:v>
                </c:pt>
                <c:pt idx="356">
                  <c:v>25.592482026871409</c:v>
                </c:pt>
                <c:pt idx="357">
                  <c:v>24.660471576871277</c:v>
                </c:pt>
                <c:pt idx="358">
                  <c:v>23.736662856871312</c:v>
                </c:pt>
                <c:pt idx="359">
                  <c:v>22.596864418487591</c:v>
                </c:pt>
                <c:pt idx="360">
                  <c:v>21.586582556871249</c:v>
                </c:pt>
                <c:pt idx="361">
                  <c:v>20.426093148175614</c:v>
                </c:pt>
                <c:pt idx="362">
                  <c:v>15.044987962753748</c:v>
                </c:pt>
                <c:pt idx="363">
                  <c:v>13.243570276871353</c:v>
                </c:pt>
                <c:pt idx="364">
                  <c:v>11.737967077095949</c:v>
                </c:pt>
                <c:pt idx="365">
                  <c:v>9.5664528568713649</c:v>
                </c:pt>
                <c:pt idx="366">
                  <c:v>7.3776052868714288</c:v>
                </c:pt>
                <c:pt idx="367">
                  <c:v>4.7756941568713103</c:v>
                </c:pt>
                <c:pt idx="368">
                  <c:v>2.5775539868714952</c:v>
                </c:pt>
                <c:pt idx="369">
                  <c:v>1.2723662568713499</c:v>
                </c:pt>
                <c:pt idx="370">
                  <c:v>-4.2197681344329938</c:v>
                </c:pt>
                <c:pt idx="371">
                  <c:v>-5.1013260931287903</c:v>
                </c:pt>
                <c:pt idx="372">
                  <c:v>-6.5172852931285945</c:v>
                </c:pt>
                <c:pt idx="373">
                  <c:v>-7.8245804931287095</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-13.853288377537307</c:v>
                </c:pt>
                <c:pt idx="382">
                  <c:v>-14.239896123128702</c:v>
                </c:pt>
                <c:pt idx="383">
                  <c:v>-14.547443643128602</c:v>
                </c:pt>
                <c:pt idx="384">
                  <c:v>-14.812302013128551</c:v>
                </c:pt>
                <c:pt idx="385">
                  <c:v>-15.050881083128759</c:v>
                </c:pt>
                <c:pt idx="386">
                  <c:v>-15.148467633372745</c:v>
                </c:pt>
                <c:pt idx="387">
                  <c:v>-15.265201173128689</c:v>
                </c:pt>
                <c:pt idx="388">
                  <c:v>-15.378204223128504</c:v>
                </c:pt>
                <c:pt idx="389">
                  <c:v>-15.325569503128708</c:v>
                </c:pt>
                <c:pt idx="390">
                  <c:v>-15.208613753128603</c:v>
                </c:pt>
                <c:pt idx="391">
                  <c:v>-15.15103372312862</c:v>
                </c:pt>
                <c:pt idx="392">
                  <c:v>-14.961454369391227</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-8.6695263031286416</c:v>
                </c:pt>
                <c:pt idx="404">
                  <c:v>-8.2332580288428758</c:v>
                </c:pt>
                <c:pt idx="405">
                  <c:v>-5.3087029931288114</c:v>
                </c:pt>
                <c:pt idx="406">
                  <c:v>-5.2262921231285837</c:v>
                </c:pt>
                <c:pt idx="407">
                  <c:v>-5.2488176731284897</c:v>
                </c:pt>
                <c:pt idx="408">
                  <c:v>-5.505748904744733</c:v>
                </c:pt>
                <c:pt idx="409">
                  <c:v>-5.8838152131285355</c:v>
                </c:pt>
                <c:pt idx="410">
                  <c:v>-6.2806411031286489</c:v>
                </c:pt>
                <c:pt idx="411">
                  <c:v>-6.4380146231286517</c:v>
                </c:pt>
                <c:pt idx="412">
                  <c:v>-6.2315758859857624</c:v>
                </c:pt>
                <c:pt idx="413">
                  <c:v>-2.6908543188863252</c:v>
                </c:pt>
                <c:pt idx="414">
                  <c:v>-0.89986859312861611</c:v>
                </c:pt>
                <c:pt idx="415">
                  <c:v>0.95375168240338115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13.865304280127171</c:v>
                </c:pt>
                <c:pt idx="426">
                  <c:v>14.302674516871386</c:v>
                </c:pt>
                <c:pt idx="427">
                  <c:v>14.566715786871328</c:v>
                </c:pt>
                <c:pt idx="428">
                  <c:v>14.608902846871269</c:v>
                </c:pt>
                <c:pt idx="429">
                  <c:v>14.804392456871327</c:v>
                </c:pt>
                <c:pt idx="430">
                  <c:v>14.953545806871341</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11.582745492826367</c:v>
                </c:pt>
                <c:pt idx="446">
                  <c:v>9.5280512568713487</c:v>
                </c:pt>
                <c:pt idx="447">
                  <c:v>9.214206746667287</c:v>
                </c:pt>
                <c:pt idx="448">
                  <c:v>8.5885404386895772</c:v>
                </c:pt>
                <c:pt idx="449">
                  <c:v>8.0662155368712867</c:v>
                </c:pt>
                <c:pt idx="450">
                  <c:v>7.5440700968712795</c:v>
                </c:pt>
                <c:pt idx="451">
                  <c:v>7.0100558068713541</c:v>
                </c:pt>
                <c:pt idx="452">
                  <c:v>6.6915823168713944</c:v>
                </c:pt>
                <c:pt idx="453">
                  <c:v>6.3512111189403413</c:v>
                </c:pt>
                <c:pt idx="454">
                  <c:v>4.3309812568713415</c:v>
                </c:pt>
                <c:pt idx="455">
                  <c:v>3.9806891956468178</c:v>
                </c:pt>
                <c:pt idx="456">
                  <c:v>3.1798648368713316</c:v>
                </c:pt>
                <c:pt idx="457">
                  <c:v>2.3239583168712548</c:v>
                </c:pt>
                <c:pt idx="458">
                  <c:v>1.6523279368712502</c:v>
                </c:pt>
                <c:pt idx="459">
                  <c:v>1.1493275396995983</c:v>
                </c:pt>
                <c:pt idx="460">
                  <c:v>0.84757729687137862</c:v>
                </c:pt>
                <c:pt idx="461">
                  <c:v>0.78797626687136757</c:v>
                </c:pt>
                <c:pt idx="462">
                  <c:v>0.84446907687147665</c:v>
                </c:pt>
                <c:pt idx="463">
                  <c:v>0.94895048687133954</c:v>
                </c:pt>
                <c:pt idx="464">
                  <c:v>1.0274363112191447</c:v>
                </c:pt>
                <c:pt idx="465">
                  <c:v>1.0016292968712552</c:v>
                </c:pt>
                <c:pt idx="466">
                  <c:v>0.79009272687137866</c:v>
                </c:pt>
                <c:pt idx="467">
                  <c:v>0.46725206687150944</c:v>
                </c:pt>
                <c:pt idx="468">
                  <c:v>2.405756871297631E-3</c:v>
                </c:pt>
                <c:pt idx="469">
                  <c:v>-0.38167210027148774</c:v>
                </c:pt>
                <c:pt idx="470">
                  <c:v>-0.69673204312861969</c:v>
                </c:pt>
                <c:pt idx="471">
                  <c:v>-0.85686565312872376</c:v>
                </c:pt>
                <c:pt idx="472">
                  <c:v>-1.0131317431285818</c:v>
                </c:pt>
                <c:pt idx="473">
                  <c:v>-1.4092583231285403</c:v>
                </c:pt>
                <c:pt idx="474">
                  <c:v>-2.0312068247614397</c:v>
                </c:pt>
                <c:pt idx="475">
                  <c:v>-2.7261476731287457</c:v>
                </c:pt>
                <c:pt idx="476">
                  <c:v>-3.4410277431287</c:v>
                </c:pt>
                <c:pt idx="477">
                  <c:v>-4.5010972031288317</c:v>
                </c:pt>
                <c:pt idx="478">
                  <c:v>-5.4225709031287064</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-14.747628903128575</c:v>
                </c:pt>
                <c:pt idx="488">
                  <c:v>-14.916269343128549</c:v>
                </c:pt>
                <c:pt idx="489">
                  <c:v>-15.19488324817922</c:v>
                </c:pt>
                <c:pt idx="490">
                  <c:v>-15.418120343128663</c:v>
                </c:pt>
                <c:pt idx="491">
                  <c:v>-15.422194283128551</c:v>
                </c:pt>
                <c:pt idx="492">
                  <c:v>-15.276260683128683</c:v>
                </c:pt>
                <c:pt idx="493">
                  <c:v>-15.093331298684166</c:v>
                </c:pt>
                <c:pt idx="494">
                  <c:v>-14.828793423128673</c:v>
                </c:pt>
                <c:pt idx="495">
                  <c:v>-14.804552643128559</c:v>
                </c:pt>
                <c:pt idx="496">
                  <c:v>-15.075324103128466</c:v>
                </c:pt>
                <c:pt idx="497">
                  <c:v>-15.055512292148295</c:v>
                </c:pt>
                <c:pt idx="498">
                  <c:v>-15.182586243128666</c:v>
                </c:pt>
                <c:pt idx="499">
                  <c:v>-15.443682263961968</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-10.675933854239723</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3.5574770868713785</c:v>
                </c:pt>
                <c:pt idx="526">
                  <c:v>4.5788681264365181</c:v>
                </c:pt>
                <c:pt idx="527">
                  <c:v>5.550104376871305</c:v>
                </c:pt>
                <c:pt idx="528">
                  <c:v>6.0456867330619284</c:v>
                </c:pt>
                <c:pt idx="529">
                  <c:v>8.9714776046974976</c:v>
                </c:pt>
                <c:pt idx="530">
                  <c:v>9.686273516871319</c:v>
                </c:pt>
                <c:pt idx="531">
                  <c:v>10.124154506871449</c:v>
                </c:pt>
                <c:pt idx="532">
                  <c:v>10.412733552789724</c:v>
                </c:pt>
                <c:pt idx="533">
                  <c:v>10.69843342687129</c:v>
                </c:pt>
                <c:pt idx="534">
                  <c:v>11.239541806871358</c:v>
                </c:pt>
                <c:pt idx="535">
                  <c:v>11.805749723538048</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14.493104870507761</c:v>
                </c:pt>
                <c:pt idx="546">
                  <c:v>14.575935566149672</c:v>
                </c:pt>
                <c:pt idx="547">
                  <c:v>14.621172586871472</c:v>
                </c:pt>
                <c:pt idx="548">
                  <c:v>14.613049786871381</c:v>
                </c:pt>
                <c:pt idx="549">
                  <c:v>14.55357885687132</c:v>
                </c:pt>
                <c:pt idx="550">
                  <c:v>14.485377652220194</c:v>
                </c:pt>
                <c:pt idx="551">
                  <c:v>14.4176603168713</c:v>
                </c:pt>
                <c:pt idx="552">
                  <c:v>14.354073385903604</c:v>
                </c:pt>
                <c:pt idx="553">
                  <c:v>13.26424412479582</c:v>
                </c:pt>
                <c:pt idx="554">
                  <c:v>12.969973046871401</c:v>
                </c:pt>
                <c:pt idx="555">
                  <c:v>12.377722216055002</c:v>
                </c:pt>
                <c:pt idx="556">
                  <c:v>11.618756166871361</c:v>
                </c:pt>
                <c:pt idx="557">
                  <c:v>10.608097936871317</c:v>
                </c:pt>
                <c:pt idx="558">
                  <c:v>9.7755248368713268</c:v>
                </c:pt>
                <c:pt idx="559">
                  <c:v>9.4007812568713547</c:v>
                </c:pt>
                <c:pt idx="560">
                  <c:v>5.3695916457601953</c:v>
                </c:pt>
                <c:pt idx="561">
                  <c:v>4.4897274668713401</c:v>
                </c:pt>
                <c:pt idx="562">
                  <c:v>3.6712105468711984</c:v>
                </c:pt>
                <c:pt idx="563">
                  <c:v>2.9267146168714802</c:v>
                </c:pt>
                <c:pt idx="564">
                  <c:v>2.3614397068713275</c:v>
                </c:pt>
                <c:pt idx="565">
                  <c:v>1.8344861548305742</c:v>
                </c:pt>
                <c:pt idx="566">
                  <c:v>1.3700288365814841</c:v>
                </c:pt>
                <c:pt idx="567">
                  <c:v>-2.1144487431286429</c:v>
                </c:pt>
                <c:pt idx="568">
                  <c:v>-2.9632457534379881</c:v>
                </c:pt>
                <c:pt idx="569">
                  <c:v>-4.8454801331288735</c:v>
                </c:pt>
                <c:pt idx="570">
                  <c:v>-6.0108422731286311</c:v>
                </c:pt>
                <c:pt idx="571">
                  <c:v>-7.7438476931287381</c:v>
                </c:pt>
                <c:pt idx="572">
                  <c:v>-9.3807230062864164</c:v>
                </c:pt>
                <c:pt idx="573">
                  <c:v>-10.856030763128789</c:v>
                </c:pt>
                <c:pt idx="574">
                  <c:v>-11.739957723128541</c:v>
                </c:pt>
                <c:pt idx="575">
                  <c:v>-12.488494561310462</c:v>
                </c:pt>
                <c:pt idx="576">
                  <c:v>-14.41525668757315</c:v>
                </c:pt>
                <c:pt idx="577">
                  <c:v>-14.960421253128606</c:v>
                </c:pt>
                <c:pt idx="578">
                  <c:v>-15.684406003128691</c:v>
                </c:pt>
                <c:pt idx="579">
                  <c:v>-16.547412585233928</c:v>
                </c:pt>
                <c:pt idx="580">
                  <c:v>-17.426405583128666</c:v>
                </c:pt>
                <c:pt idx="581">
                  <c:v>-18.219409913128789</c:v>
                </c:pt>
                <c:pt idx="582">
                  <c:v>-18.744444385985652</c:v>
                </c:pt>
                <c:pt idx="583">
                  <c:v>-19.644428743128628</c:v>
                </c:pt>
                <c:pt idx="584">
                  <c:v>-19.65890000312865</c:v>
                </c:pt>
                <c:pt idx="585">
                  <c:v>-19.587263523128613</c:v>
                </c:pt>
                <c:pt idx="586">
                  <c:v>-19.703002930628699</c:v>
                </c:pt>
                <c:pt idx="587">
                  <c:v>-20.126680213128523</c:v>
                </c:pt>
                <c:pt idx="588">
                  <c:v>-20.355684973128689</c:v>
                </c:pt>
                <c:pt idx="589">
                  <c:v>-20.336442583128679</c:v>
                </c:pt>
                <c:pt idx="590">
                  <c:v>-20.138659743128713</c:v>
                </c:pt>
                <c:pt idx="591">
                  <c:v>-20.021639043128523</c:v>
                </c:pt>
                <c:pt idx="592">
                  <c:v>-19.734250955894638</c:v>
                </c:pt>
                <c:pt idx="593">
                  <c:v>-19.733216113128627</c:v>
                </c:pt>
                <c:pt idx="594">
                  <c:v>-19.402758193128626</c:v>
                </c:pt>
                <c:pt idx="595">
                  <c:v>-19.082321103128589</c:v>
                </c:pt>
                <c:pt idx="596">
                  <c:v>-18.904033893128489</c:v>
                </c:pt>
                <c:pt idx="597">
                  <c:v>-18.815655293128515</c:v>
                </c:pt>
                <c:pt idx="598">
                  <c:v>-18.697448877149164</c:v>
                </c:pt>
                <c:pt idx="599">
                  <c:v>-18.594955276461988</c:v>
                </c:pt>
                <c:pt idx="600">
                  <c:v>-18.55148873030819</c:v>
                </c:pt>
                <c:pt idx="601">
                  <c:v>-18.67454783312866</c:v>
                </c:pt>
                <c:pt idx="602">
                  <c:v>-18.520192583128512</c:v>
                </c:pt>
                <c:pt idx="603">
                  <c:v>-18.131931823128635</c:v>
                </c:pt>
                <c:pt idx="604">
                  <c:v>-17.793845313128557</c:v>
                </c:pt>
                <c:pt idx="605">
                  <c:v>-17.515885881059603</c:v>
                </c:pt>
                <c:pt idx="606">
                  <c:v>-17.303366334965279</c:v>
                </c:pt>
                <c:pt idx="607">
                  <c:v>-15.878677834037736</c:v>
                </c:pt>
                <c:pt idx="608">
                  <c:v>-15.531557671700014</c:v>
                </c:pt>
                <c:pt idx="609">
                  <c:v>-15.060332353128738</c:v>
                </c:pt>
                <c:pt idx="610">
                  <c:v>-14.739022333128673</c:v>
                </c:pt>
                <c:pt idx="611">
                  <c:v>-13.985139513128708</c:v>
                </c:pt>
                <c:pt idx="612">
                  <c:v>-12.835606937006373</c:v>
                </c:pt>
                <c:pt idx="613">
                  <c:v>-11.520058023128627</c:v>
                </c:pt>
                <c:pt idx="614">
                  <c:v>-9.9841172687697508</c:v>
                </c:pt>
                <c:pt idx="615">
                  <c:v>-5.6994356662055834</c:v>
                </c:pt>
                <c:pt idx="616">
                  <c:v>-5.0854236421185854</c:v>
                </c:pt>
                <c:pt idx="617">
                  <c:v>-3.8922310931286526</c:v>
                </c:pt>
                <c:pt idx="618">
                  <c:v>-2.5030732379739549</c:v>
                </c:pt>
                <c:pt idx="619">
                  <c:v>-1.4130991931285568</c:v>
                </c:pt>
                <c:pt idx="620">
                  <c:v>0.85757139687130768</c:v>
                </c:pt>
                <c:pt idx="621">
                  <c:v>2.2874163368713645</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5.4519437095028538</c:v>
                </c:pt>
                <c:pt idx="631">
                  <c:v>5.2298597168713794</c:v>
                </c:pt>
                <c:pt idx="632">
                  <c:v>5.0498906686361096</c:v>
                </c:pt>
                <c:pt idx="633">
                  <c:v>4.0227319235379664</c:v>
                </c:pt>
                <c:pt idx="634">
                  <c:v>3.8495926468714199</c:v>
                </c:pt>
                <c:pt idx="635">
                  <c:v>3.5113711968713552</c:v>
                </c:pt>
                <c:pt idx="636">
                  <c:v>2.9698634826778938</c:v>
                </c:pt>
                <c:pt idx="637">
                  <c:v>2.4438559968712443</c:v>
                </c:pt>
                <c:pt idx="638">
                  <c:v>2.0285349668713857</c:v>
                </c:pt>
                <c:pt idx="639">
                  <c:v>1.6295112768713551</c:v>
                </c:pt>
                <c:pt idx="640">
                  <c:v>1.3126607707603171</c:v>
                </c:pt>
                <c:pt idx="641">
                  <c:v>3.9317862931937946E-2</c:v>
                </c:pt>
                <c:pt idx="642">
                  <c:v>-0.23871744312864998</c:v>
                </c:pt>
                <c:pt idx="643">
                  <c:v>-0.5702511348813033</c:v>
                </c:pt>
                <c:pt idx="644">
                  <c:v>-0.79097525312849615</c:v>
                </c:pt>
                <c:pt idx="645">
                  <c:v>-1.0076321131285511</c:v>
                </c:pt>
                <c:pt idx="646">
                  <c:v>-1.1350883631287616</c:v>
                </c:pt>
                <c:pt idx="647">
                  <c:v>-1.2476675531287071</c:v>
                </c:pt>
                <c:pt idx="648">
                  <c:v>-1.5957857329245115</c:v>
                </c:pt>
                <c:pt idx="649">
                  <c:v>-2.4845866085133164</c:v>
                </c:pt>
                <c:pt idx="650">
                  <c:v>-6.5683728749967445</c:v>
                </c:pt>
                <c:pt idx="651">
                  <c:v>-6.2955431631287411</c:v>
                </c:pt>
                <c:pt idx="652">
                  <c:v>-6.148464883128554</c:v>
                </c:pt>
                <c:pt idx="653">
                  <c:v>-6.0685731331287087</c:v>
                </c:pt>
                <c:pt idx="654">
                  <c:v>-6.1162088209065217</c:v>
                </c:pt>
                <c:pt idx="655">
                  <c:v>-6.8650137431286415</c:v>
                </c:pt>
                <c:pt idx="656">
                  <c:v>-6.9999780057548717</c:v>
                </c:pt>
                <c:pt idx="657">
                  <c:v>-7.2061653731286839</c:v>
                </c:pt>
                <c:pt idx="658">
                  <c:v>-7.2780467031286511</c:v>
                </c:pt>
                <c:pt idx="659">
                  <c:v>-7.225038663128629</c:v>
                </c:pt>
                <c:pt idx="660">
                  <c:v>-6.9847127181286197</c:v>
                </c:pt>
                <c:pt idx="661">
                  <c:v>-6.6756309731286905</c:v>
                </c:pt>
                <c:pt idx="662">
                  <c:v>-6.4282647187383084</c:v>
                </c:pt>
                <c:pt idx="663">
                  <c:v>-6.1842380231286427</c:v>
                </c:pt>
                <c:pt idx="664">
                  <c:v>-6.1447897531286895</c:v>
                </c:pt>
                <c:pt idx="665">
                  <c:v>-6.2281829431287052</c:v>
                </c:pt>
                <c:pt idx="666">
                  <c:v>-6.5111750798633636</c:v>
                </c:pt>
                <c:pt idx="667">
                  <c:v>-6.9600995031286814</c:v>
                </c:pt>
                <c:pt idx="668">
                  <c:v>-7.2097902031286738</c:v>
                </c:pt>
                <c:pt idx="669">
                  <c:v>-7.4600962231286161</c:v>
                </c:pt>
                <c:pt idx="670">
                  <c:v>-7.2880159812238094</c:v>
                </c:pt>
                <c:pt idx="671">
                  <c:v>-7.3071939431285671</c:v>
                </c:pt>
                <c:pt idx="672">
                  <c:v>-7.1627185526524348</c:v>
                </c:pt>
                <c:pt idx="673">
                  <c:v>-6.2524221931287336</c:v>
                </c:pt>
                <c:pt idx="674">
                  <c:v>-4.5291816031287766</c:v>
                </c:pt>
                <c:pt idx="675">
                  <c:v>-2.9621362731286207</c:v>
                </c:pt>
                <c:pt idx="676">
                  <c:v>-1.8002002431286854</c:v>
                </c:pt>
                <c:pt idx="677">
                  <c:v>-1.1942269231285847</c:v>
                </c:pt>
                <c:pt idx="678">
                  <c:v>5.6475612568713345</c:v>
                </c:pt>
                <c:pt idx="679">
                  <c:v>6.4999145970774368</c:v>
                </c:pt>
                <c:pt idx="680">
                  <c:v>7.8345530268712098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13.185839406871299</c:v>
                </c:pt>
                <c:pt idx="689">
                  <c:v>12.209097042585597</c:v>
                </c:pt>
                <c:pt idx="690">
                  <c:v>11.301466996871326</c:v>
                </c:pt>
                <c:pt idx="691">
                  <c:v>10.780213309502868</c:v>
                </c:pt>
                <c:pt idx="692">
                  <c:v>7.4666809937134344</c:v>
                </c:pt>
                <c:pt idx="693">
                  <c:v>7.2045428268713945</c:v>
                </c:pt>
                <c:pt idx="694">
                  <c:v>6.8517363768712771</c:v>
                </c:pt>
                <c:pt idx="695">
                  <c:v>6.4588861556054065</c:v>
                </c:pt>
                <c:pt idx="696">
                  <c:v>5.7811795168712905</c:v>
                </c:pt>
                <c:pt idx="697">
                  <c:v>4.9314679968713495</c:v>
                </c:pt>
                <c:pt idx="698">
                  <c:v>3.7802367368713408</c:v>
                </c:pt>
                <c:pt idx="699">
                  <c:v>2.3431625168714354</c:v>
                </c:pt>
                <c:pt idx="700">
                  <c:v>1.022234456871459</c:v>
                </c:pt>
                <c:pt idx="701">
                  <c:v>-0.38170463088377482</c:v>
                </c:pt>
                <c:pt idx="702">
                  <c:v>-2.3387557531286602</c:v>
                </c:pt>
                <c:pt idx="703">
                  <c:v>-4.0466983131285277</c:v>
                </c:pt>
                <c:pt idx="704">
                  <c:v>-5.9103088531286119</c:v>
                </c:pt>
                <c:pt idx="705">
                  <c:v>-7.1850408831284653</c:v>
                </c:pt>
                <c:pt idx="706">
                  <c:v>-8.119211732819263</c:v>
                </c:pt>
                <c:pt idx="707">
                  <c:v>-8.7562217891055916</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-14.522131878263796</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-14.874502606765022</c:v>
                </c:pt>
                <c:pt idx="725">
                  <c:v>-12.399778931534399</c:v>
                </c:pt>
                <c:pt idx="726">
                  <c:v>-12.027683823128584</c:v>
                </c:pt>
                <c:pt idx="727">
                  <c:v>-11.738146793128703</c:v>
                </c:pt>
                <c:pt idx="728">
                  <c:v>-11.461787843128457</c:v>
                </c:pt>
                <c:pt idx="729">
                  <c:v>-11.104213049251081</c:v>
                </c:pt>
                <c:pt idx="730">
                  <c:v>-10.177894183128771</c:v>
                </c:pt>
                <c:pt idx="731">
                  <c:v>-9.1018568131285775</c:v>
                </c:pt>
                <c:pt idx="732">
                  <c:v>-7.9172947431286724</c:v>
                </c:pt>
                <c:pt idx="733">
                  <c:v>-7.9678403289873971</c:v>
                </c:pt>
                <c:pt idx="734">
                  <c:v>-8.1052452531286789</c:v>
                </c:pt>
                <c:pt idx="735">
                  <c:v>-8.1312561648153192</c:v>
                </c:pt>
                <c:pt idx="736">
                  <c:v>-8.0820854731285863</c:v>
                </c:pt>
                <c:pt idx="737">
                  <c:v>-7.8935239531286374</c:v>
                </c:pt>
                <c:pt idx="738">
                  <c:v>-7.5569878231285355</c:v>
                </c:pt>
                <c:pt idx="739">
                  <c:v>-6.9434970508208753</c:v>
                </c:pt>
                <c:pt idx="740">
                  <c:v>-5.1654668502715451</c:v>
                </c:pt>
                <c:pt idx="741">
                  <c:v>-4.3938193831286734</c:v>
                </c:pt>
                <c:pt idx="742">
                  <c:v>-3.4615376831287108</c:v>
                </c:pt>
                <c:pt idx="743">
                  <c:v>-2.0089524431285923</c:v>
                </c:pt>
                <c:pt idx="744">
                  <c:v>-0.53485680312861961</c:v>
                </c:pt>
                <c:pt idx="745">
                  <c:v>0.50228669437156259</c:v>
                </c:pt>
                <c:pt idx="746">
                  <c:v>1.6827483668713827</c:v>
                </c:pt>
                <c:pt idx="747">
                  <c:v>2.8394997568714051</c:v>
                </c:pt>
                <c:pt idx="748">
                  <c:v>3.6013060568713602</c:v>
                </c:pt>
                <c:pt idx="749">
                  <c:v>6.6471592086786782</c:v>
                </c:pt>
                <c:pt idx="750">
                  <c:v>7.3511508168713675</c:v>
                </c:pt>
                <c:pt idx="751">
                  <c:v>8.1250218385040256</c:v>
                </c:pt>
                <c:pt idx="752">
                  <c:v>9.1380269368713414</c:v>
                </c:pt>
                <c:pt idx="753">
                  <c:v>10.01665381687137</c:v>
                </c:pt>
                <c:pt idx="754">
                  <c:v>10.843229996871369</c:v>
                </c:pt>
                <c:pt idx="755">
                  <c:v>11.580917366871445</c:v>
                </c:pt>
                <c:pt idx="756">
                  <c:v>11.873430392006542</c:v>
                </c:pt>
                <c:pt idx="757">
                  <c:v>12.855431256871398</c:v>
                </c:pt>
                <c:pt idx="758">
                  <c:v>12.982476714318272</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10.395560956871316</c:v>
                </c:pt>
                <c:pt idx="775">
                  <c:v>9.5493892568714074</c:v>
                </c:pt>
                <c:pt idx="776">
                  <c:v>8.4838558468713074</c:v>
                </c:pt>
                <c:pt idx="777">
                  <c:v>7.3291058445001767</c:v>
                </c:pt>
                <c:pt idx="778">
                  <c:v>5.9369606368712908</c:v>
                </c:pt>
                <c:pt idx="779">
                  <c:v>4.6853307421655099</c:v>
                </c:pt>
                <c:pt idx="780">
                  <c:v>-0.19335040221950775</c:v>
                </c:pt>
                <c:pt idx="781">
                  <c:v>-1.2197421831286306</c:v>
                </c:pt>
                <c:pt idx="782">
                  <c:v>-2.6530715331287227</c:v>
                </c:pt>
                <c:pt idx="783">
                  <c:v>-3.7597318043531089</c:v>
                </c:pt>
                <c:pt idx="784">
                  <c:v>-5.1336765631286454</c:v>
                </c:pt>
                <c:pt idx="785">
                  <c:v>-6.2804091031286999</c:v>
                </c:pt>
                <c:pt idx="786">
                  <c:v>-7.4546928531286483</c:v>
                </c:pt>
                <c:pt idx="787">
                  <c:v>-8.7242166897951599</c:v>
                </c:pt>
                <c:pt idx="788">
                  <c:v>-11.823133570714887</c:v>
                </c:pt>
                <c:pt idx="789">
                  <c:v>-12.110986189937236</c:v>
                </c:pt>
                <c:pt idx="790">
                  <c:v>-12.484430753128798</c:v>
                </c:pt>
                <c:pt idx="791">
                  <c:v>-12.748034433128637</c:v>
                </c:pt>
                <c:pt idx="792">
                  <c:v>-13.017692003128587</c:v>
                </c:pt>
                <c:pt idx="793">
                  <c:v>-13.269535463128751</c:v>
                </c:pt>
                <c:pt idx="794">
                  <c:v>-13.749435353128694</c:v>
                </c:pt>
                <c:pt idx="795">
                  <c:v>-14.068645264867705</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-13.006057318128672</c:v>
                </c:pt>
                <c:pt idx="805">
                  <c:v>-9.6466683220760174</c:v>
                </c:pt>
                <c:pt idx="806">
                  <c:v>-8.2857695331285708</c:v>
                </c:pt>
                <c:pt idx="807">
                  <c:v>-6.9792641831285991</c:v>
                </c:pt>
                <c:pt idx="808">
                  <c:v>-6.1402357806286574</c:v>
                </c:pt>
                <c:pt idx="809">
                  <c:v>-4.9495225531285882</c:v>
                </c:pt>
                <c:pt idx="810">
                  <c:v>-3.6375585831285777</c:v>
                </c:pt>
                <c:pt idx="811">
                  <c:v>-2.2132889531286208</c:v>
                </c:pt>
                <c:pt idx="812">
                  <c:v>-0.3413177031285819</c:v>
                </c:pt>
                <c:pt idx="813">
                  <c:v>1.2927903805827439</c:v>
                </c:pt>
                <c:pt idx="814">
                  <c:v>2.9803582068714292</c:v>
                </c:pt>
                <c:pt idx="815">
                  <c:v>4.2771754168715148</c:v>
                </c:pt>
                <c:pt idx="816">
                  <c:v>6.4402754768713724</c:v>
                </c:pt>
                <c:pt idx="817">
                  <c:v>8.062689826871404</c:v>
                </c:pt>
                <c:pt idx="818">
                  <c:v>9.8563216486239753</c:v>
                </c:pt>
                <c:pt idx="819">
                  <c:v>11.208505696871351</c:v>
                </c:pt>
                <c:pt idx="820">
                  <c:v>12.275025116871319</c:v>
                </c:pt>
                <c:pt idx="821">
                  <c:v>13.175095546871376</c:v>
                </c:pt>
                <c:pt idx="822">
                  <c:v>14.036969896871327</c:v>
                </c:pt>
                <c:pt idx="823">
                  <c:v>14.902152037359164</c:v>
                </c:pt>
                <c:pt idx="824">
                  <c:v>15.832339766871344</c:v>
                </c:pt>
                <c:pt idx="825">
                  <c:v>16.840766416871372</c:v>
                </c:pt>
                <c:pt idx="826">
                  <c:v>17.801320916871276</c:v>
                </c:pt>
                <c:pt idx="827">
                  <c:v>18.551821706871511</c:v>
                </c:pt>
                <c:pt idx="828">
                  <c:v>18.959506019758109</c:v>
                </c:pt>
                <c:pt idx="829">
                  <c:v>19.34688085687128</c:v>
                </c:pt>
                <c:pt idx="830">
                  <c:v>20.143674006871329</c:v>
                </c:pt>
                <c:pt idx="831">
                  <c:v>20.803857826871333</c:v>
                </c:pt>
                <c:pt idx="832">
                  <c:v>21.315522086871368</c:v>
                </c:pt>
                <c:pt idx="833">
                  <c:v>21.663139978520803</c:v>
                </c:pt>
                <c:pt idx="834">
                  <c:v>21.912458726871392</c:v>
                </c:pt>
                <c:pt idx="835">
                  <c:v>22.008899536871294</c:v>
                </c:pt>
                <c:pt idx="836">
                  <c:v>21.88644510687142</c:v>
                </c:pt>
                <c:pt idx="837">
                  <c:v>21.2813956968714</c:v>
                </c:pt>
                <c:pt idx="838">
                  <c:v>20.176628919371318</c:v>
                </c:pt>
                <c:pt idx="839">
                  <c:v>18.797579772022882</c:v>
                </c:pt>
                <c:pt idx="840">
                  <c:v>17.700510216871294</c:v>
                </c:pt>
                <c:pt idx="841">
                  <c:v>17.320450396871387</c:v>
                </c:pt>
                <c:pt idx="842">
                  <c:v>17.210376096871329</c:v>
                </c:pt>
                <c:pt idx="843">
                  <c:v>17.174633686871189</c:v>
                </c:pt>
                <c:pt idx="844">
                  <c:v>17.015577401201185</c:v>
                </c:pt>
                <c:pt idx="845">
                  <c:v>16.762111406871249</c:v>
                </c:pt>
                <c:pt idx="846">
                  <c:v>16.235097076871256</c:v>
                </c:pt>
                <c:pt idx="847">
                  <c:v>15.719741356871296</c:v>
                </c:pt>
                <c:pt idx="848">
                  <c:v>14.881043156871314</c:v>
                </c:pt>
                <c:pt idx="849">
                  <c:v>13.669816359964216</c:v>
                </c:pt>
                <c:pt idx="850">
                  <c:v>12.291364976871487</c:v>
                </c:pt>
                <c:pt idx="851">
                  <c:v>10.761015687426868</c:v>
                </c:pt>
                <c:pt idx="852">
                  <c:v>4.1674072568713276</c:v>
                </c:pt>
                <c:pt idx="853">
                  <c:v>3.4220430068712338</c:v>
                </c:pt>
                <c:pt idx="854">
                  <c:v>1.6314539568713424</c:v>
                </c:pt>
                <c:pt idx="855">
                  <c:v>0.29225949398473061</c:v>
                </c:pt>
                <c:pt idx="856">
                  <c:v>-2.3088412931286326</c:v>
                </c:pt>
                <c:pt idx="857">
                  <c:v>-4.0178254831287319</c:v>
                </c:pt>
                <c:pt idx="858">
                  <c:v>-5.2827552431286762</c:v>
                </c:pt>
                <c:pt idx="859">
                  <c:v>-8.6893177653508822</c:v>
                </c:pt>
                <c:pt idx="860">
                  <c:v>-9.1260723231286818</c:v>
                </c:pt>
                <c:pt idx="861">
                  <c:v>-9.5046931389619527</c:v>
                </c:pt>
                <c:pt idx="862">
                  <c:v>-9.7204546431286527</c:v>
                </c:pt>
                <c:pt idx="863">
                  <c:v>-10.050283523128726</c:v>
                </c:pt>
                <c:pt idx="864">
                  <c:v>-10.554277733128616</c:v>
                </c:pt>
                <c:pt idx="865">
                  <c:v>-11.261211883128576</c:v>
                </c:pt>
                <c:pt idx="866">
                  <c:v>-11.77383299055122</c:v>
                </c:pt>
                <c:pt idx="867">
                  <c:v>-12.034695409795319</c:v>
                </c:pt>
                <c:pt idx="868">
                  <c:v>-12.282646743128661</c:v>
                </c:pt>
                <c:pt idx="869">
                  <c:v>-12.021669712825583</c:v>
                </c:pt>
                <c:pt idx="870">
                  <c:v>-11.423658543128656</c:v>
                </c:pt>
                <c:pt idx="871">
                  <c:v>-11.286493473128516</c:v>
                </c:pt>
                <c:pt idx="872">
                  <c:v>-11.442490183128626</c:v>
                </c:pt>
                <c:pt idx="873">
                  <c:v>-11.570261468128463</c:v>
                </c:pt>
                <c:pt idx="874">
                  <c:v>-11.641260963128667</c:v>
                </c:pt>
                <c:pt idx="875">
                  <c:v>-11.649595713128734</c:v>
                </c:pt>
                <c:pt idx="876">
                  <c:v>-11.62797230410429</c:v>
                </c:pt>
                <c:pt idx="877">
                  <c:v>-12.115624993128657</c:v>
                </c:pt>
                <c:pt idx="878">
                  <c:v>-12.287957941045292</c:v>
                </c:pt>
                <c:pt idx="879">
                  <c:v>-12.818561903128682</c:v>
                </c:pt>
                <c:pt idx="880">
                  <c:v>-13.354342516324584</c:v>
                </c:pt>
                <c:pt idx="881">
                  <c:v>-13.843085303128637</c:v>
                </c:pt>
                <c:pt idx="882">
                  <c:v>-14.073924313128572</c:v>
                </c:pt>
                <c:pt idx="883">
                  <c:v>-14.119913543128646</c:v>
                </c:pt>
                <c:pt idx="884">
                  <c:v>-12.49607463847742</c:v>
                </c:pt>
                <c:pt idx="885">
                  <c:v>-11.167811473128793</c:v>
                </c:pt>
                <c:pt idx="886">
                  <c:v>-9.9661418264619712</c:v>
                </c:pt>
                <c:pt idx="887">
                  <c:v>-8.4874184631285914</c:v>
                </c:pt>
                <c:pt idx="888">
                  <c:v>-7.0891453331288314</c:v>
                </c:pt>
                <c:pt idx="889">
                  <c:v>-5.9422004331286447</c:v>
                </c:pt>
                <c:pt idx="890">
                  <c:v>-5.2785185280749687</c:v>
                </c:pt>
                <c:pt idx="891">
                  <c:v>-4.7217230070175464</c:v>
                </c:pt>
                <c:pt idx="892">
                  <c:v>-1.3139087431285499</c:v>
                </c:pt>
                <c:pt idx="893">
                  <c:v>-0.76398079312865264</c:v>
                </c:pt>
                <c:pt idx="894">
                  <c:v>0.12787544687130073</c:v>
                </c:pt>
                <c:pt idx="895">
                  <c:v>1.6815138568715067</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6.0625342568713378</c:v>
                </c:pt>
                <c:pt idx="3">
                  <c:v>6.0629649568713839</c:v>
                </c:pt>
                <c:pt idx="4">
                  <c:v>6.0633070468711985</c:v>
                </c:pt>
                <c:pt idx="5">
                  <c:v>6.0636470268713234</c:v>
                </c:pt>
                <c:pt idx="6">
                  <c:v>6.0640914368713865</c:v>
                </c:pt>
                <c:pt idx="7">
                  <c:v>6.0654553679824073</c:v>
                </c:pt>
                <c:pt idx="8">
                  <c:v>6.0686411368712925</c:v>
                </c:pt>
                <c:pt idx="9">
                  <c:v>6.0693407968714164</c:v>
                </c:pt>
                <c:pt idx="10">
                  <c:v>6.0937108768711985</c:v>
                </c:pt>
                <c:pt idx="11">
                  <c:v>6.0794257468713937</c:v>
                </c:pt>
                <c:pt idx="12">
                  <c:v>5.9441864184874937</c:v>
                </c:pt>
                <c:pt idx="13">
                  <c:v>5.2857100868712905</c:v>
                </c:pt>
                <c:pt idx="14">
                  <c:v>4.5787604368712493</c:v>
                </c:pt>
                <c:pt idx="15">
                  <c:v>4.5760504868714014</c:v>
                </c:pt>
                <c:pt idx="16">
                  <c:v>5.7131673793202085</c:v>
                </c:pt>
                <c:pt idx="17">
                  <c:v>6.3861527244039324</c:v>
                </c:pt>
                <c:pt idx="18">
                  <c:v>5.8197740693713964</c:v>
                </c:pt>
                <c:pt idx="19">
                  <c:v>5.6102843468713415</c:v>
                </c:pt>
                <c:pt idx="20">
                  <c:v>5.2008168768715839</c:v>
                </c:pt>
                <c:pt idx="21">
                  <c:v>4.9688928868714441</c:v>
                </c:pt>
                <c:pt idx="22">
                  <c:v>5.4891792058507924</c:v>
                </c:pt>
                <c:pt idx="23">
                  <c:v>6.1705708124268295</c:v>
                </c:pt>
                <c:pt idx="24">
                  <c:v>6.4836012568713528</c:v>
                </c:pt>
                <c:pt idx="25">
                  <c:v>7.1193553948024304</c:v>
                </c:pt>
                <c:pt idx="26">
                  <c:v>7.4895451255582337</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5.8288316068713515</c:v>
                </c:pt>
                <c:pt idx="36">
                  <c:v>5.5820215168713787</c:v>
                </c:pt>
                <c:pt idx="37">
                  <c:v>5.5444721768713237</c:v>
                </c:pt>
                <c:pt idx="38">
                  <c:v>5.5507882568712752</c:v>
                </c:pt>
                <c:pt idx="39">
                  <c:v>5.5525711868714165</c:v>
                </c:pt>
                <c:pt idx="40">
                  <c:v>5.546097076871348</c:v>
                </c:pt>
                <c:pt idx="41">
                  <c:v>5.5378372568713452</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5.2763696871324095E-2</c:v>
                </c:pt>
                <c:pt idx="50">
                  <c:v>0.15424825687135593</c:v>
                </c:pt>
                <c:pt idx="51">
                  <c:v>1.4438098282999592</c:v>
                </c:pt>
                <c:pt idx="52">
                  <c:v>1.745052566871411</c:v>
                </c:pt>
                <c:pt idx="53">
                  <c:v>2.5998723679825702</c:v>
                </c:pt>
                <c:pt idx="54">
                  <c:v>2.3921897517166855</c:v>
                </c:pt>
                <c:pt idx="55">
                  <c:v>1.5301052368713095</c:v>
                </c:pt>
                <c:pt idx="56">
                  <c:v>1.0869865168714341</c:v>
                </c:pt>
                <c:pt idx="57">
                  <c:v>1.4513506268713601</c:v>
                </c:pt>
                <c:pt idx="58">
                  <c:v>2.3278229405447917</c:v>
                </c:pt>
                <c:pt idx="59">
                  <c:v>2.6449812568713726</c:v>
                </c:pt>
                <c:pt idx="60">
                  <c:v>6.2906450628415911</c:v>
                </c:pt>
                <c:pt idx="61">
                  <c:v>7.9483051968713845</c:v>
                </c:pt>
                <c:pt idx="62">
                  <c:v>9.2484643168715319</c:v>
                </c:pt>
                <c:pt idx="63">
                  <c:v>11.190044491565175</c:v>
                </c:pt>
                <c:pt idx="64">
                  <c:v>12.313061685442861</c:v>
                </c:pt>
                <c:pt idx="65">
                  <c:v>12.634650286871301</c:v>
                </c:pt>
                <c:pt idx="66">
                  <c:v>12.244140086871303</c:v>
                </c:pt>
                <c:pt idx="67">
                  <c:v>11.140850306871318</c:v>
                </c:pt>
                <c:pt idx="68">
                  <c:v>10.059730195646871</c:v>
                </c:pt>
                <c:pt idx="69">
                  <c:v>5.393846071686184</c:v>
                </c:pt>
                <c:pt idx="70">
                  <c:v>4.7567906318713771</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-7.2480306067650035</c:v>
                </c:pt>
                <c:pt idx="79">
                  <c:v>-7.9242231142625741</c:v>
                </c:pt>
                <c:pt idx="80">
                  <c:v>-8.3565622831287527</c:v>
                </c:pt>
                <c:pt idx="81">
                  <c:v>-8.2456782631286814</c:v>
                </c:pt>
                <c:pt idx="82">
                  <c:v>-7.8561579131286408</c:v>
                </c:pt>
                <c:pt idx="83">
                  <c:v>-7.4573260008606708</c:v>
                </c:pt>
                <c:pt idx="84">
                  <c:v>-6.9829459331287467</c:v>
                </c:pt>
                <c:pt idx="85">
                  <c:v>-6.6131513365352657</c:v>
                </c:pt>
                <c:pt idx="86">
                  <c:v>-5.4785363908559219</c:v>
                </c:pt>
                <c:pt idx="87">
                  <c:v>-4.7778708037347144</c:v>
                </c:pt>
                <c:pt idx="88">
                  <c:v>-3.6724938231285424</c:v>
                </c:pt>
                <c:pt idx="89">
                  <c:v>-2.456604723128585</c:v>
                </c:pt>
                <c:pt idx="90">
                  <c:v>-1.2449936531285437</c:v>
                </c:pt>
                <c:pt idx="91">
                  <c:v>-0.27873093461819498</c:v>
                </c:pt>
                <c:pt idx="92">
                  <c:v>1.0149581768712646</c:v>
                </c:pt>
                <c:pt idx="93">
                  <c:v>2.0354447368713271</c:v>
                </c:pt>
                <c:pt idx="94">
                  <c:v>2.6290223818713563</c:v>
                </c:pt>
                <c:pt idx="95">
                  <c:v>5.7040755551168907</c:v>
                </c:pt>
                <c:pt idx="96">
                  <c:v>6.9939400368713684</c:v>
                </c:pt>
                <c:pt idx="97">
                  <c:v>8.9135161168713068</c:v>
                </c:pt>
                <c:pt idx="98">
                  <c:v>10.627161596871399</c:v>
                </c:pt>
                <c:pt idx="99">
                  <c:v>11.848050636871221</c:v>
                </c:pt>
                <c:pt idx="100">
                  <c:v>13.008760340204645</c:v>
                </c:pt>
                <c:pt idx="101">
                  <c:v>14.084863526871368</c:v>
                </c:pt>
                <c:pt idx="102">
                  <c:v>14.449746056871271</c:v>
                </c:pt>
                <c:pt idx="103">
                  <c:v>14.451101256871354</c:v>
                </c:pt>
                <c:pt idx="104">
                  <c:v>14.204789355462879</c:v>
                </c:pt>
                <c:pt idx="105">
                  <c:v>14.611277836871398</c:v>
                </c:pt>
                <c:pt idx="106">
                  <c:v>15.395416027704684</c:v>
                </c:pt>
                <c:pt idx="107">
                  <c:v>16.730808176871328</c:v>
                </c:pt>
                <c:pt idx="108">
                  <c:v>17.207496586871265</c:v>
                </c:pt>
                <c:pt idx="109">
                  <c:v>16.867609076871268</c:v>
                </c:pt>
                <c:pt idx="110">
                  <c:v>15.930746442438405</c:v>
                </c:pt>
                <c:pt idx="111">
                  <c:v>14.31849711687137</c:v>
                </c:pt>
                <c:pt idx="112">
                  <c:v>13.186171661126663</c:v>
                </c:pt>
                <c:pt idx="113">
                  <c:v>6.0720695902047153</c:v>
                </c:pt>
                <c:pt idx="114">
                  <c:v>5.1211648668713279</c:v>
                </c:pt>
                <c:pt idx="115">
                  <c:v>2.5569722168713156</c:v>
                </c:pt>
                <c:pt idx="116">
                  <c:v>0.22619395687119978</c:v>
                </c:pt>
                <c:pt idx="117">
                  <c:v>-1.6416529931286601</c:v>
                </c:pt>
                <c:pt idx="118">
                  <c:v>-3.5097753431287613</c:v>
                </c:pt>
                <c:pt idx="119">
                  <c:v>-4.9047822178760798</c:v>
                </c:pt>
                <c:pt idx="120">
                  <c:v>-6.1776442431286815</c:v>
                </c:pt>
                <c:pt idx="121">
                  <c:v>-6.7248437431286314</c:v>
                </c:pt>
                <c:pt idx="122">
                  <c:v>-8.9602160674529046</c:v>
                </c:pt>
                <c:pt idx="123">
                  <c:v>-9.4398415631286525</c:v>
                </c:pt>
                <c:pt idx="124">
                  <c:v>-10.19755642312856</c:v>
                </c:pt>
                <c:pt idx="125">
                  <c:v>-10.925687543128527</c:v>
                </c:pt>
                <c:pt idx="126">
                  <c:v>-11.503407923128552</c:v>
                </c:pt>
                <c:pt idx="127">
                  <c:v>-11.606705513128661</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2.6094753568713762</c:v>
                </c:pt>
                <c:pt idx="140">
                  <c:v>8.258219149728431</c:v>
                </c:pt>
                <c:pt idx="141">
                  <c:v>9.8657490268712849</c:v>
                </c:pt>
                <c:pt idx="142">
                  <c:v>11.475948086871327</c:v>
                </c:pt>
                <c:pt idx="143">
                  <c:v>12.531149306871441</c:v>
                </c:pt>
                <c:pt idx="144">
                  <c:v>13.209242536871256</c:v>
                </c:pt>
                <c:pt idx="145">
                  <c:v>13.974870846871355</c:v>
                </c:pt>
                <c:pt idx="146">
                  <c:v>14.952399546871376</c:v>
                </c:pt>
                <c:pt idx="147">
                  <c:v>15.879856556871392</c:v>
                </c:pt>
                <c:pt idx="148">
                  <c:v>16.315196256871321</c:v>
                </c:pt>
                <c:pt idx="149">
                  <c:v>16.917399952523489</c:v>
                </c:pt>
                <c:pt idx="150">
                  <c:v>16.581096756871389</c:v>
                </c:pt>
                <c:pt idx="151">
                  <c:v>15.905597256871273</c:v>
                </c:pt>
                <c:pt idx="152">
                  <c:v>14.532243566871287</c:v>
                </c:pt>
                <c:pt idx="153">
                  <c:v>12.249760526871313</c:v>
                </c:pt>
                <c:pt idx="154">
                  <c:v>10.152698206871406</c:v>
                </c:pt>
                <c:pt idx="155">
                  <c:v>6.9057548282999068</c:v>
                </c:pt>
                <c:pt idx="156">
                  <c:v>1.0270372846491398</c:v>
                </c:pt>
                <c:pt idx="157">
                  <c:v>-2.2134563128759097E-2</c:v>
                </c:pt>
                <c:pt idx="158">
                  <c:v>-1.4490715641812961</c:v>
                </c:pt>
                <c:pt idx="159">
                  <c:v>-3.5381525331286334</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-8.8835633990427461</c:v>
                </c:pt>
                <c:pt idx="171">
                  <c:v>-8.4323769231287855</c:v>
                </c:pt>
                <c:pt idx="172">
                  <c:v>-8.3555661344329692</c:v>
                </c:pt>
                <c:pt idx="173">
                  <c:v>-7.4739188306286479</c:v>
                </c:pt>
                <c:pt idx="174">
                  <c:v>-7.3642449831286569</c:v>
                </c:pt>
                <c:pt idx="175">
                  <c:v>-7.5538795031285115</c:v>
                </c:pt>
                <c:pt idx="176">
                  <c:v>-8.0390184062866581</c:v>
                </c:pt>
                <c:pt idx="177">
                  <c:v>-8.6382321631284587</c:v>
                </c:pt>
                <c:pt idx="178">
                  <c:v>-8.8693162731285273</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c:v>
                </c:pt>
                <c:pt idx="187">
                  <c:v>-2.2011299984478412</c:v>
                </c:pt>
                <c:pt idx="188">
                  <c:v>-1.2360977631286403</c:v>
                </c:pt>
                <c:pt idx="189">
                  <c:v>-0.5452857531285259</c:v>
                </c:pt>
                <c:pt idx="190">
                  <c:v>-2.0340609795283623E-2</c:v>
                </c:pt>
                <c:pt idx="191">
                  <c:v>1.5051585902046718</c:v>
                </c:pt>
                <c:pt idx="192">
                  <c:v>2.3057070668713981</c:v>
                </c:pt>
                <c:pt idx="193">
                  <c:v>3.2853992668713334</c:v>
                </c:pt>
                <c:pt idx="194">
                  <c:v>4.384149506871367</c:v>
                </c:pt>
                <c:pt idx="195">
                  <c:v>5.2791126468714253</c:v>
                </c:pt>
                <c:pt idx="196">
                  <c:v>6.0700130868713789</c:v>
                </c:pt>
                <c:pt idx="197">
                  <c:v>6.5976103568712645</c:v>
                </c:pt>
                <c:pt idx="198">
                  <c:v>7.0090456668713017</c:v>
                </c:pt>
                <c:pt idx="199">
                  <c:v>7.1725417568713681</c:v>
                </c:pt>
                <c:pt idx="200">
                  <c:v>7.7292157322811716</c:v>
                </c:pt>
                <c:pt idx="201">
                  <c:v>7.8856567568713842</c:v>
                </c:pt>
                <c:pt idx="202">
                  <c:v>8.2470802768713849</c:v>
                </c:pt>
                <c:pt idx="203">
                  <c:v>8.701902976871251</c:v>
                </c:pt>
                <c:pt idx="204">
                  <c:v>9.2550195368713268</c:v>
                </c:pt>
                <c:pt idx="205">
                  <c:v>9.6434629500530633</c:v>
                </c:pt>
                <c:pt idx="206">
                  <c:v>9.9524957268713532</c:v>
                </c:pt>
                <c:pt idx="207">
                  <c:v>10.214693056871198</c:v>
                </c:pt>
                <c:pt idx="208">
                  <c:v>10.393751444371269</c:v>
                </c:pt>
                <c:pt idx="209">
                  <c:v>10.979233529598552</c:v>
                </c:pt>
                <c:pt idx="210">
                  <c:v>11.042173336871301</c:v>
                </c:pt>
                <c:pt idx="211">
                  <c:v>11.026795166871365</c:v>
                </c:pt>
                <c:pt idx="212">
                  <c:v>10.913002856871309</c:v>
                </c:pt>
                <c:pt idx="213">
                  <c:v>10.845387276871314</c:v>
                </c:pt>
                <c:pt idx="214">
                  <c:v>10.793005336871389</c:v>
                </c:pt>
                <c:pt idx="215">
                  <c:v>10.752619846871317</c:v>
                </c:pt>
                <c:pt idx="216">
                  <c:v>10.569153597296864</c:v>
                </c:pt>
                <c:pt idx="217">
                  <c:v>10.385506971157119</c:v>
                </c:pt>
                <c:pt idx="218">
                  <c:v>10.911558390204831</c:v>
                </c:pt>
                <c:pt idx="219">
                  <c:v>11.179579876871324</c:v>
                </c:pt>
                <c:pt idx="220">
                  <c:v>11.408783636871334</c:v>
                </c:pt>
                <c:pt idx="221">
                  <c:v>11.689185226871389</c:v>
                </c:pt>
                <c:pt idx="222">
                  <c:v>11.852301590204737</c:v>
                </c:pt>
                <c:pt idx="223">
                  <c:v>11.82033464687135</c:v>
                </c:pt>
                <c:pt idx="224">
                  <c:v>11.771546317846909</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-6.4368726724216421</c:v>
                </c:pt>
                <c:pt idx="243">
                  <c:v>-6.1397479031287734</c:v>
                </c:pt>
                <c:pt idx="244">
                  <c:v>-5.9348847231286328</c:v>
                </c:pt>
                <c:pt idx="245">
                  <c:v>-6.0094280831286095</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-6.3005588131287364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-6.7757131031285898</c:v>
                </c:pt>
                <c:pt idx="264">
                  <c:v>-5.5973787431286439</c:v>
                </c:pt>
                <c:pt idx="265">
                  <c:v>0.46534329301583482</c:v>
                </c:pt>
                <c:pt idx="266">
                  <c:v>2.0171556968714697</c:v>
                </c:pt>
                <c:pt idx="267">
                  <c:v>3.3807560768713216</c:v>
                </c:pt>
                <c:pt idx="268">
                  <c:v>4.9633391063336747</c:v>
                </c:pt>
                <c:pt idx="269">
                  <c:v>6.647098696871268</c:v>
                </c:pt>
                <c:pt idx="270">
                  <c:v>7.9834315268714056</c:v>
                </c:pt>
                <c:pt idx="271">
                  <c:v>8.7735779235380136</c:v>
                </c:pt>
                <c:pt idx="272">
                  <c:v>11.633417217655655</c:v>
                </c:pt>
                <c:pt idx="273">
                  <c:v>12.427848426871233</c:v>
                </c:pt>
                <c:pt idx="274">
                  <c:v>13.776213822527893</c:v>
                </c:pt>
                <c:pt idx="275">
                  <c:v>14.94746715687144</c:v>
                </c:pt>
                <c:pt idx="276">
                  <c:v>16.061076966871383</c:v>
                </c:pt>
                <c:pt idx="277">
                  <c:v>16.718613876871089</c:v>
                </c:pt>
                <c:pt idx="278">
                  <c:v>16.972568489194614</c:v>
                </c:pt>
                <c:pt idx="279">
                  <c:v>17.076821516871433</c:v>
                </c:pt>
                <c:pt idx="280">
                  <c:v>17.065142823537965</c:v>
                </c:pt>
                <c:pt idx="281">
                  <c:v>16.178847148763186</c:v>
                </c:pt>
                <c:pt idx="282">
                  <c:v>16.017088966871295</c:v>
                </c:pt>
                <c:pt idx="283">
                  <c:v>16.141832926871444</c:v>
                </c:pt>
                <c:pt idx="284">
                  <c:v>16.561850196265333</c:v>
                </c:pt>
                <c:pt idx="285">
                  <c:v>17.120189146871329</c:v>
                </c:pt>
                <c:pt idx="286">
                  <c:v>17.293575036871417</c:v>
                </c:pt>
                <c:pt idx="287">
                  <c:v>17.266483386871418</c:v>
                </c:pt>
                <c:pt idx="288">
                  <c:v>17.119525419914833</c:v>
                </c:pt>
                <c:pt idx="289">
                  <c:v>16.988439156871308</c:v>
                </c:pt>
                <c:pt idx="290">
                  <c:v>15.409719385903662</c:v>
                </c:pt>
                <c:pt idx="291">
                  <c:v>14.874330276871374</c:v>
                </c:pt>
                <c:pt idx="292">
                  <c:v>14.159802726871405</c:v>
                </c:pt>
                <c:pt idx="293">
                  <c:v>13.74576233687128</c:v>
                </c:pt>
                <c:pt idx="294">
                  <c:v>13.196965146871356</c:v>
                </c:pt>
                <c:pt idx="295">
                  <c:v>12.722879136871398</c:v>
                </c:pt>
                <c:pt idx="296">
                  <c:v>11.637855416871361</c:v>
                </c:pt>
                <c:pt idx="297">
                  <c:v>10.110534766871314</c:v>
                </c:pt>
                <c:pt idx="298">
                  <c:v>9.413347416871332</c:v>
                </c:pt>
                <c:pt idx="299">
                  <c:v>4.7596788040411848</c:v>
                </c:pt>
                <c:pt idx="300">
                  <c:v>3.5637228368714822</c:v>
                </c:pt>
                <c:pt idx="301">
                  <c:v>0.93687435687137222</c:v>
                </c:pt>
                <c:pt idx="302">
                  <c:v>-1.5036752831287004</c:v>
                </c:pt>
                <c:pt idx="303">
                  <c:v>-3.6110200039983047</c:v>
                </c:pt>
                <c:pt idx="304">
                  <c:v>-6.1875762431286265</c:v>
                </c:pt>
                <c:pt idx="305">
                  <c:v>-8.1409084631285893</c:v>
                </c:pt>
                <c:pt idx="306">
                  <c:v>-9.8309425408814093</c:v>
                </c:pt>
                <c:pt idx="307">
                  <c:v>-13.409955639680406</c:v>
                </c:pt>
                <c:pt idx="308">
                  <c:v>-14.230653101023398</c:v>
                </c:pt>
                <c:pt idx="309">
                  <c:v>-14.958873023128703</c:v>
                </c:pt>
                <c:pt idx="310">
                  <c:v>-16.009359583128688</c:v>
                </c:pt>
                <c:pt idx="311">
                  <c:v>-16.802192263128539</c:v>
                </c:pt>
                <c:pt idx="312">
                  <c:v>-17.232003366784554</c:v>
                </c:pt>
                <c:pt idx="313">
                  <c:v>-17.401225203128586</c:v>
                </c:pt>
                <c:pt idx="314">
                  <c:v>-17.412974481765026</c:v>
                </c:pt>
                <c:pt idx="315">
                  <c:v>-16.821598743128618</c:v>
                </c:pt>
                <c:pt idx="316">
                  <c:v>-16.722946283944861</c:v>
                </c:pt>
                <c:pt idx="317">
                  <c:v>-16.370079490603491</c:v>
                </c:pt>
                <c:pt idx="318">
                  <c:v>-15.990892943128662</c:v>
                </c:pt>
                <c:pt idx="319">
                  <c:v>-15.634771643128449</c:v>
                </c:pt>
                <c:pt idx="320">
                  <c:v>-15.282823443128731</c:v>
                </c:pt>
                <c:pt idx="321">
                  <c:v>-15.260125628186202</c:v>
                </c:pt>
                <c:pt idx="322">
                  <c:v>-15.256380770906489</c:v>
                </c:pt>
                <c:pt idx="323">
                  <c:v>-12.597731124081065</c:v>
                </c:pt>
                <c:pt idx="324">
                  <c:v>-12.049448613128625</c:v>
                </c:pt>
                <c:pt idx="325">
                  <c:v>-10.611936033128679</c:v>
                </c:pt>
                <c:pt idx="326">
                  <c:v>-9.3033390084348024</c:v>
                </c:pt>
                <c:pt idx="327">
                  <c:v>-7.7613557931285584</c:v>
                </c:pt>
                <c:pt idx="328">
                  <c:v>-6.2482488631286834</c:v>
                </c:pt>
                <c:pt idx="329">
                  <c:v>-4.6205541522195146</c:v>
                </c:pt>
                <c:pt idx="330">
                  <c:v>1.4199485547436979</c:v>
                </c:pt>
                <c:pt idx="331">
                  <c:v>2.6634476609118152</c:v>
                </c:pt>
                <c:pt idx="332">
                  <c:v>3.71982179687138</c:v>
                </c:pt>
                <c:pt idx="333">
                  <c:v>4.8382046068714955</c:v>
                </c:pt>
                <c:pt idx="334">
                  <c:v>6.1013824168713597</c:v>
                </c:pt>
                <c:pt idx="335">
                  <c:v>7.3699985194974857</c:v>
                </c:pt>
                <c:pt idx="336">
                  <c:v>8.3747095868713508</c:v>
                </c:pt>
                <c:pt idx="337">
                  <c:v>9.660953026102149</c:v>
                </c:pt>
                <c:pt idx="338">
                  <c:v>13.565267717188824</c:v>
                </c:pt>
                <c:pt idx="339">
                  <c:v>14.995259366871451</c:v>
                </c:pt>
                <c:pt idx="340">
                  <c:v>17.044965906871454</c:v>
                </c:pt>
                <c:pt idx="341">
                  <c:v>18.702271656871403</c:v>
                </c:pt>
                <c:pt idx="342">
                  <c:v>20.195360680784447</c:v>
                </c:pt>
                <c:pt idx="343">
                  <c:v>21.446368516871459</c:v>
                </c:pt>
                <c:pt idx="344">
                  <c:v>22.737100116871346</c:v>
                </c:pt>
                <c:pt idx="345">
                  <c:v>24.264142466871348</c:v>
                </c:pt>
                <c:pt idx="346">
                  <c:v>26.222334216871385</c:v>
                </c:pt>
                <c:pt idx="347">
                  <c:v>27.754013501315789</c:v>
                </c:pt>
                <c:pt idx="348">
                  <c:v>28.65977829687138</c:v>
                </c:pt>
                <c:pt idx="349">
                  <c:v>28.703602086871285</c:v>
                </c:pt>
                <c:pt idx="350">
                  <c:v>28.478083176871323</c:v>
                </c:pt>
                <c:pt idx="351">
                  <c:v>28.336046066871447</c:v>
                </c:pt>
                <c:pt idx="352">
                  <c:v>28.160957586871326</c:v>
                </c:pt>
                <c:pt idx="353">
                  <c:v>27.919602903335896</c:v>
                </c:pt>
                <c:pt idx="354">
                  <c:v>27.599269391017657</c:v>
                </c:pt>
                <c:pt idx="355">
                  <c:v>26.124501520607637</c:v>
                </c:pt>
                <c:pt idx="356">
                  <c:v>25.404038126871491</c:v>
                </c:pt>
                <c:pt idx="357">
                  <c:v>24.655015306871405</c:v>
                </c:pt>
                <c:pt idx="358">
                  <c:v>23.708809576871335</c:v>
                </c:pt>
                <c:pt idx="359">
                  <c:v>22.560150893235019</c:v>
                </c:pt>
                <c:pt idx="360">
                  <c:v>21.576309286871208</c:v>
                </c:pt>
                <c:pt idx="361">
                  <c:v>20.54045035469743</c:v>
                </c:pt>
                <c:pt idx="362">
                  <c:v>14.934467856871507</c:v>
                </c:pt>
                <c:pt idx="363">
                  <c:v>13.095884576871452</c:v>
                </c:pt>
                <c:pt idx="364">
                  <c:v>11.382595459118576</c:v>
                </c:pt>
                <c:pt idx="365">
                  <c:v>9.4092947768713771</c:v>
                </c:pt>
                <c:pt idx="366">
                  <c:v>7.1955214368713865</c:v>
                </c:pt>
                <c:pt idx="367">
                  <c:v>4.6405257168713465</c:v>
                </c:pt>
                <c:pt idx="368">
                  <c:v>2.4260389968714975</c:v>
                </c:pt>
                <c:pt idx="369">
                  <c:v>1.1320806168713795</c:v>
                </c:pt>
                <c:pt idx="370">
                  <c:v>-4.3712266779112294</c:v>
                </c:pt>
                <c:pt idx="371">
                  <c:v>-5.2793906531286838</c:v>
                </c:pt>
                <c:pt idx="372">
                  <c:v>-6.7383367331286435</c:v>
                </c:pt>
                <c:pt idx="373">
                  <c:v>-8.0098998531284824</c:v>
                </c:pt>
                <c:pt idx="374">
                  <c:v>-9.1456243431287021</c:v>
                </c:pt>
                <c:pt idx="375">
                  <c:v>-10.038608403128718</c:v>
                </c:pt>
                <c:pt idx="376">
                  <c:v>-10.749827086563013</c:v>
                </c:pt>
                <c:pt idx="377">
                  <c:v>-11.911999613128678</c:v>
                </c:pt>
                <c:pt idx="378">
                  <c:v>-12.488912363128662</c:v>
                </c:pt>
                <c:pt idx="379">
                  <c:v>-12.986700843128808</c:v>
                </c:pt>
                <c:pt idx="380">
                  <c:v>-13.492891273128675</c:v>
                </c:pt>
                <c:pt idx="381">
                  <c:v>-14.073279452806304</c:v>
                </c:pt>
                <c:pt idx="382">
                  <c:v>-14.435289053128832</c:v>
                </c:pt>
                <c:pt idx="383">
                  <c:v>-14.742779123128543</c:v>
                </c:pt>
                <c:pt idx="384">
                  <c:v>-15.002107773128516</c:v>
                </c:pt>
                <c:pt idx="385">
                  <c:v>-15.220190473128682</c:v>
                </c:pt>
                <c:pt idx="386">
                  <c:v>-15.314829084592118</c:v>
                </c:pt>
                <c:pt idx="387">
                  <c:v>-15.407375113128538</c:v>
                </c:pt>
                <c:pt idx="388">
                  <c:v>-15.512598523128522</c:v>
                </c:pt>
                <c:pt idx="389">
                  <c:v>-15.454647923128768</c:v>
                </c:pt>
                <c:pt idx="390">
                  <c:v>-15.309871863128578</c:v>
                </c:pt>
                <c:pt idx="391">
                  <c:v>-15.239471883128518</c:v>
                </c:pt>
                <c:pt idx="392">
                  <c:v>-15.031161025956882</c:v>
                </c:pt>
                <c:pt idx="393">
                  <c:v>-14.801895403128444</c:v>
                </c:pt>
                <c:pt idx="394">
                  <c:v>-14.56712961312855</c:v>
                </c:pt>
                <c:pt idx="395">
                  <c:v>-14.307877503128722</c:v>
                </c:pt>
                <c:pt idx="396">
                  <c:v>-14.103888170211869</c:v>
                </c:pt>
                <c:pt idx="397">
                  <c:v>-11.850292176462027</c:v>
                </c:pt>
                <c:pt idx="398">
                  <c:v>-11.352449063128706</c:v>
                </c:pt>
                <c:pt idx="399">
                  <c:v>-10.809559653128735</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-5.1161472731287789</c:v>
                </c:pt>
                <c:pt idx="408">
                  <c:v>-5.384750086562974</c:v>
                </c:pt>
                <c:pt idx="409">
                  <c:v>-5.7630984631287125</c:v>
                </c:pt>
                <c:pt idx="410">
                  <c:v>-6.1634418331286867</c:v>
                </c:pt>
                <c:pt idx="411">
                  <c:v>-6.3179640331284466</c:v>
                </c:pt>
                <c:pt idx="412">
                  <c:v>-6.1536451717000915</c:v>
                </c:pt>
                <c:pt idx="413">
                  <c:v>-2.6859362734315995</c:v>
                </c:pt>
                <c:pt idx="414">
                  <c:v>-0.7305628331286016</c:v>
                </c:pt>
                <c:pt idx="415">
                  <c:v>1.162594416445714</c:v>
                </c:pt>
                <c:pt idx="416">
                  <c:v>3.4719937268714891</c:v>
                </c:pt>
                <c:pt idx="417">
                  <c:v>5.2527721868714714</c:v>
                </c:pt>
                <c:pt idx="418">
                  <c:v>6.6868284268713154</c:v>
                </c:pt>
                <c:pt idx="419">
                  <c:v>8.6485690868713423</c:v>
                </c:pt>
                <c:pt idx="420">
                  <c:v>9.9442273643983139</c:v>
                </c:pt>
                <c:pt idx="421">
                  <c:v>11.066563856871401</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14.499532826871384</c:v>
                </c:pt>
                <c:pt idx="433">
                  <c:v>14.600940936871439</c:v>
                </c:pt>
                <c:pt idx="434">
                  <c:v>14.729471476871321</c:v>
                </c:pt>
                <c:pt idx="435">
                  <c:v>14.426847736871409</c:v>
                </c:pt>
                <c:pt idx="436">
                  <c:v>13.673721624218269</c:v>
                </c:pt>
                <c:pt idx="437">
                  <c:v>13.024242636871335</c:v>
                </c:pt>
                <c:pt idx="438">
                  <c:v>12.860914320701184</c:v>
                </c:pt>
                <c:pt idx="439">
                  <c:v>12.363558802325942</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8.3797392366693106</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2.1115811368713553</c:v>
                </c:pt>
                <c:pt idx="458">
                  <c:v>1.4385814068713221</c:v>
                </c:pt>
                <c:pt idx="459">
                  <c:v>0.99261676192182136</c:v>
                </c:pt>
                <c:pt idx="460">
                  <c:v>0.63688014687134853</c:v>
                </c:pt>
                <c:pt idx="461">
                  <c:v>0.58204036687132421</c:v>
                </c:pt>
                <c:pt idx="462">
                  <c:v>0.64538210687132358</c:v>
                </c:pt>
                <c:pt idx="463">
                  <c:v>0.75555981687139884</c:v>
                </c:pt>
                <c:pt idx="464">
                  <c:v>0.84485669165401711</c:v>
                </c:pt>
                <c:pt idx="465">
                  <c:v>0.82279339687137565</c:v>
                </c:pt>
                <c:pt idx="466">
                  <c:v>0.61465897687132565</c:v>
                </c:pt>
                <c:pt idx="467">
                  <c:v>0.27546354687123653</c:v>
                </c:pt>
                <c:pt idx="468">
                  <c:v>-0.16602135312871269</c:v>
                </c:pt>
                <c:pt idx="469">
                  <c:v>-0.5378115696592255</c:v>
                </c:pt>
                <c:pt idx="470">
                  <c:v>-0.86647497312867605</c:v>
                </c:pt>
                <c:pt idx="471">
                  <c:v>-1.0323702731286772</c:v>
                </c:pt>
                <c:pt idx="472">
                  <c:v>-1.2092314231286279</c:v>
                </c:pt>
                <c:pt idx="473">
                  <c:v>-1.616773093128586</c:v>
                </c:pt>
                <c:pt idx="474">
                  <c:v>-2.2382736002715546</c:v>
                </c:pt>
                <c:pt idx="475">
                  <c:v>-2.942365073128677</c:v>
                </c:pt>
                <c:pt idx="476">
                  <c:v>-3.6406904731286573</c:v>
                </c:pt>
                <c:pt idx="477">
                  <c:v>-4.7153883131286713</c:v>
                </c:pt>
                <c:pt idx="478">
                  <c:v>-5.6208470031285005</c:v>
                </c:pt>
                <c:pt idx="479">
                  <c:v>-6.7577209956539832</c:v>
                </c:pt>
                <c:pt idx="480">
                  <c:v>-7.7483224731287521</c:v>
                </c:pt>
                <c:pt idx="481">
                  <c:v>-8.4874206331286288</c:v>
                </c:pt>
                <c:pt idx="482">
                  <c:v>-9.4168096331286861</c:v>
                </c:pt>
                <c:pt idx="483">
                  <c:v>-10.140362171699863</c:v>
                </c:pt>
                <c:pt idx="484">
                  <c:v>-10.8987167231287</c:v>
                </c:pt>
                <c:pt idx="485">
                  <c:v>-11.428158385985748</c:v>
                </c:pt>
                <c:pt idx="486">
                  <c:v>-14.994512920906502</c:v>
                </c:pt>
                <c:pt idx="487">
                  <c:v>-15.063539923128815</c:v>
                </c:pt>
                <c:pt idx="488">
                  <c:v>-15.218793413128793</c:v>
                </c:pt>
                <c:pt idx="489">
                  <c:v>-15.522430399694411</c:v>
                </c:pt>
                <c:pt idx="490">
                  <c:v>-15.711546373128717</c:v>
                </c:pt>
                <c:pt idx="491">
                  <c:v>-15.701121203128572</c:v>
                </c:pt>
                <c:pt idx="492">
                  <c:v>-15.542190233128634</c:v>
                </c:pt>
                <c:pt idx="493">
                  <c:v>-15.346432820906427</c:v>
                </c:pt>
                <c:pt idx="494">
                  <c:v>-15.061880023128754</c:v>
                </c:pt>
                <c:pt idx="495">
                  <c:v>-15.020765613128649</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-14.781968069215633</c:v>
                </c:pt>
                <c:pt idx="506">
                  <c:v>-14.275458763128569</c:v>
                </c:pt>
                <c:pt idx="507">
                  <c:v>-13.777845903128593</c:v>
                </c:pt>
                <c:pt idx="508">
                  <c:v>-13.471999323128706</c:v>
                </c:pt>
                <c:pt idx="509">
                  <c:v>-13.360627383128872</c:v>
                </c:pt>
                <c:pt idx="510">
                  <c:v>-13.298617813835619</c:v>
                </c:pt>
                <c:pt idx="511">
                  <c:v>-13.262548107834634</c:v>
                </c:pt>
                <c:pt idx="512">
                  <c:v>-12.494087076462002</c:v>
                </c:pt>
                <c:pt idx="513">
                  <c:v>-12.30457726890177</c:v>
                </c:pt>
                <c:pt idx="514">
                  <c:v>-11.984319093128704</c:v>
                </c:pt>
                <c:pt idx="515">
                  <c:v>-11.52446668312858</c:v>
                </c:pt>
                <c:pt idx="516">
                  <c:v>-10.546544258280171</c:v>
                </c:pt>
                <c:pt idx="517">
                  <c:v>-9.4693696731285204</c:v>
                </c:pt>
                <c:pt idx="518">
                  <c:v>-8.3636810131287742</c:v>
                </c:pt>
                <c:pt idx="519">
                  <c:v>-7.2896143288428732</c:v>
                </c:pt>
                <c:pt idx="520">
                  <c:v>-2.3980545707148178</c:v>
                </c:pt>
                <c:pt idx="521">
                  <c:v>-1.3341654514619989</c:v>
                </c:pt>
                <c:pt idx="522">
                  <c:v>0.32238550687148504</c:v>
                </c:pt>
                <c:pt idx="523">
                  <c:v>1.3353651368715047</c:v>
                </c:pt>
                <c:pt idx="524">
                  <c:v>2.6405754868714002</c:v>
                </c:pt>
                <c:pt idx="525">
                  <c:v>3.8656418368712577</c:v>
                </c:pt>
                <c:pt idx="526">
                  <c:v>4.9594625177408513</c:v>
                </c:pt>
                <c:pt idx="527">
                  <c:v>5.9064900568713909</c:v>
                </c:pt>
                <c:pt idx="528">
                  <c:v>6.1619058997284677</c:v>
                </c:pt>
                <c:pt idx="529">
                  <c:v>9.6155809960017447</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13.941141386871333</c:v>
                </c:pt>
                <c:pt idx="539">
                  <c:v>14.159749086871274</c:v>
                </c:pt>
                <c:pt idx="540">
                  <c:v>14.200177106871291</c:v>
                </c:pt>
                <c:pt idx="541">
                  <c:v>14.275644358912265</c:v>
                </c:pt>
                <c:pt idx="542">
                  <c:v>14.451005966871405</c:v>
                </c:pt>
                <c:pt idx="543">
                  <c:v>14.56048778687135</c:v>
                </c:pt>
                <c:pt idx="544">
                  <c:v>14.601911122255888</c:v>
                </c:pt>
                <c:pt idx="545">
                  <c:v>14.640849779598653</c:v>
                </c:pt>
                <c:pt idx="546">
                  <c:v>14.72980430841765</c:v>
                </c:pt>
                <c:pt idx="547">
                  <c:v>14.758391146871398</c:v>
                </c:pt>
                <c:pt idx="548">
                  <c:v>14.726410786871313</c:v>
                </c:pt>
                <c:pt idx="549">
                  <c:v>14.646023396871398</c:v>
                </c:pt>
                <c:pt idx="550">
                  <c:v>14.561871245243418</c:v>
                </c:pt>
                <c:pt idx="551">
                  <c:v>14.469934856871445</c:v>
                </c:pt>
                <c:pt idx="552">
                  <c:v>14.368547385903687</c:v>
                </c:pt>
                <c:pt idx="553">
                  <c:v>13.253361162531672</c:v>
                </c:pt>
                <c:pt idx="554">
                  <c:v>12.960132736871429</c:v>
                </c:pt>
                <c:pt idx="555">
                  <c:v>12.348300318095818</c:v>
                </c:pt>
                <c:pt idx="556">
                  <c:v>11.613933446871441</c:v>
                </c:pt>
                <c:pt idx="557">
                  <c:v>10.544952986871305</c:v>
                </c:pt>
                <c:pt idx="558">
                  <c:v>9.7634189068713653</c:v>
                </c:pt>
                <c:pt idx="559">
                  <c:v>9.4725906854428032</c:v>
                </c:pt>
                <c:pt idx="560">
                  <c:v>5.7414962568713719</c:v>
                </c:pt>
                <c:pt idx="561">
                  <c:v>4.5498358168713979</c:v>
                </c:pt>
                <c:pt idx="562">
                  <c:v>3.5215909168712471</c:v>
                </c:pt>
                <c:pt idx="563">
                  <c:v>2.8453154368713172</c:v>
                </c:pt>
                <c:pt idx="564">
                  <c:v>2.207079106871439</c:v>
                </c:pt>
                <c:pt idx="565">
                  <c:v>1.7096965731978719</c:v>
                </c:pt>
                <c:pt idx="566">
                  <c:v>1.2171920249873693</c:v>
                </c:pt>
                <c:pt idx="567">
                  <c:v>-2.4559687431286457</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-12.686493243128703</c:v>
                </c:pt>
                <c:pt idx="576">
                  <c:v>-14.683006613499023</c:v>
                </c:pt>
                <c:pt idx="577">
                  <c:v>-15.211544803128653</c:v>
                </c:pt>
                <c:pt idx="578">
                  <c:v>-15.903891023128807</c:v>
                </c:pt>
                <c:pt idx="579">
                  <c:v>-16.802055701023431</c:v>
                </c:pt>
                <c:pt idx="580">
                  <c:v>-17.650883723128594</c:v>
                </c:pt>
                <c:pt idx="581">
                  <c:v>-18.420546263128596</c:v>
                </c:pt>
                <c:pt idx="582">
                  <c:v>-18.955176783944822</c:v>
                </c:pt>
                <c:pt idx="583">
                  <c:v>-19.767388743128649</c:v>
                </c:pt>
                <c:pt idx="584">
                  <c:v>-19.792719063128679</c:v>
                </c:pt>
                <c:pt idx="585">
                  <c:v>-19.725313993128598</c:v>
                </c:pt>
                <c:pt idx="586">
                  <c:v>-19.8285671681287</c:v>
                </c:pt>
                <c:pt idx="587">
                  <c:v>-20.229496143128603</c:v>
                </c:pt>
                <c:pt idx="588">
                  <c:v>-20.444219663128703</c:v>
                </c:pt>
                <c:pt idx="589">
                  <c:v>-20.415636863128718</c:v>
                </c:pt>
                <c:pt idx="590">
                  <c:v>-20.195396523128522</c:v>
                </c:pt>
                <c:pt idx="591">
                  <c:v>-20.080528809795283</c:v>
                </c:pt>
                <c:pt idx="592">
                  <c:v>-19.760901147383976</c:v>
                </c:pt>
                <c:pt idx="593">
                  <c:v>-19.694017783128675</c:v>
                </c:pt>
                <c:pt idx="594">
                  <c:v>-19.432660063128662</c:v>
                </c:pt>
                <c:pt idx="595">
                  <c:v>-19.091932023128692</c:v>
                </c:pt>
                <c:pt idx="596">
                  <c:v>-18.909563813128507</c:v>
                </c:pt>
                <c:pt idx="597">
                  <c:v>-18.81492403312863</c:v>
                </c:pt>
                <c:pt idx="598">
                  <c:v>-18.692734516324595</c:v>
                </c:pt>
                <c:pt idx="599">
                  <c:v>-18.61909077646196</c:v>
                </c:pt>
                <c:pt idx="600">
                  <c:v>-18.506541858513323</c:v>
                </c:pt>
                <c:pt idx="601">
                  <c:v>-18.636388963128638</c:v>
                </c:pt>
                <c:pt idx="602">
                  <c:v>-18.487185223128719</c:v>
                </c:pt>
                <c:pt idx="603">
                  <c:v>-18.065412203128364</c:v>
                </c:pt>
                <c:pt idx="604">
                  <c:v>-17.714840313128633</c:v>
                </c:pt>
                <c:pt idx="605">
                  <c:v>-17.425034547726394</c:v>
                </c:pt>
                <c:pt idx="606">
                  <c:v>-17.206579794148862</c:v>
                </c:pt>
                <c:pt idx="607">
                  <c:v>-15.706128743128643</c:v>
                </c:pt>
                <c:pt idx="608">
                  <c:v>-15.402600957414331</c:v>
                </c:pt>
                <c:pt idx="609">
                  <c:v>-14.909882393128738</c:v>
                </c:pt>
                <c:pt idx="610">
                  <c:v>-14.58038764312867</c:v>
                </c:pt>
                <c:pt idx="611">
                  <c:v>-14.016609263128572</c:v>
                </c:pt>
                <c:pt idx="612">
                  <c:v>-12.661510477822517</c:v>
                </c:pt>
                <c:pt idx="613">
                  <c:v>-11.469215653128748</c:v>
                </c:pt>
                <c:pt idx="614">
                  <c:v>-9.8406635380004008</c:v>
                </c:pt>
                <c:pt idx="615">
                  <c:v>-5.5126682046671434</c:v>
                </c:pt>
                <c:pt idx="616">
                  <c:v>-4.8697105815126394</c:v>
                </c:pt>
                <c:pt idx="617">
                  <c:v>-3.7980809431286389</c:v>
                </c:pt>
                <c:pt idx="618">
                  <c:v>-2.2470145575616511</c:v>
                </c:pt>
                <c:pt idx="619">
                  <c:v>-0.99731654312884532</c:v>
                </c:pt>
                <c:pt idx="620">
                  <c:v>1.0790550568713706</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5.3259643568711947</c:v>
                </c:pt>
                <c:pt idx="632">
                  <c:v>5.1477991098124525</c:v>
                </c:pt>
                <c:pt idx="633">
                  <c:v>4.3002873174773955</c:v>
                </c:pt>
                <c:pt idx="634">
                  <c:v>3.9838395068711652</c:v>
                </c:pt>
                <c:pt idx="635">
                  <c:v>3.6444503468714013</c:v>
                </c:pt>
                <c:pt idx="636">
                  <c:v>3.1062616439681534</c:v>
                </c:pt>
                <c:pt idx="637">
                  <c:v>2.4640228768714159</c:v>
                </c:pt>
                <c:pt idx="638">
                  <c:v>2.0544295368713552</c:v>
                </c:pt>
                <c:pt idx="639">
                  <c:v>1.6524386768713981</c:v>
                </c:pt>
                <c:pt idx="640">
                  <c:v>1.3229551040935978</c:v>
                </c:pt>
                <c:pt idx="641">
                  <c:v>2.2484105356184642E-2</c:v>
                </c:pt>
                <c:pt idx="642">
                  <c:v>-0.24586542312871984</c:v>
                </c:pt>
                <c:pt idx="643">
                  <c:v>-0.59294456787087313</c:v>
                </c:pt>
                <c:pt idx="644">
                  <c:v>-0.82314581312867863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-6.1851397320174382</c:v>
                </c:pt>
                <c:pt idx="655">
                  <c:v>-6.8630887431286283</c:v>
                </c:pt>
                <c:pt idx="656">
                  <c:v>-6.980185854239835</c:v>
                </c:pt>
                <c:pt idx="657">
                  <c:v>-7.1785661931286429</c:v>
                </c:pt>
                <c:pt idx="658">
                  <c:v>-7.2404191831284974</c:v>
                </c:pt>
                <c:pt idx="659">
                  <c:v>-7.1580252631286356</c:v>
                </c:pt>
                <c:pt idx="660">
                  <c:v>-6.967167205628698</c:v>
                </c:pt>
                <c:pt idx="661">
                  <c:v>-6.6557582631286749</c:v>
                </c:pt>
                <c:pt idx="662">
                  <c:v>-6.4061552309336234</c:v>
                </c:pt>
                <c:pt idx="663">
                  <c:v>-6.1801759031286707</c:v>
                </c:pt>
                <c:pt idx="664">
                  <c:v>-6.1306737931286941</c:v>
                </c:pt>
                <c:pt idx="665">
                  <c:v>-6.2067581631286926</c:v>
                </c:pt>
                <c:pt idx="666">
                  <c:v>-6.4982751512919794</c:v>
                </c:pt>
                <c:pt idx="667">
                  <c:v>-6.9447391931286679</c:v>
                </c:pt>
                <c:pt idx="668">
                  <c:v>-7.2086681431287332</c:v>
                </c:pt>
                <c:pt idx="669">
                  <c:v>-7.455218676461925</c:v>
                </c:pt>
                <c:pt idx="670">
                  <c:v>-7.218185695509618</c:v>
                </c:pt>
                <c:pt idx="671">
                  <c:v>-7.2078158831286965</c:v>
                </c:pt>
                <c:pt idx="672">
                  <c:v>-7.0042196955096312</c:v>
                </c:pt>
                <c:pt idx="673">
                  <c:v>-6.1204859531287319</c:v>
                </c:pt>
                <c:pt idx="674">
                  <c:v>-4.3603028231287455</c:v>
                </c:pt>
                <c:pt idx="675">
                  <c:v>-3.0259505531286948</c:v>
                </c:pt>
                <c:pt idx="676">
                  <c:v>-1.6357477731286849</c:v>
                </c:pt>
                <c:pt idx="677">
                  <c:v>-0.96949683312854684</c:v>
                </c:pt>
                <c:pt idx="678">
                  <c:v>5.5362930068713796</c:v>
                </c:pt>
                <c:pt idx="679">
                  <c:v>6.7453591847063761</c:v>
                </c:pt>
                <c:pt idx="680">
                  <c:v>7.9963968868713335</c:v>
                </c:pt>
                <c:pt idx="681">
                  <c:v>8.7635298968713755</c:v>
                </c:pt>
                <c:pt idx="682">
                  <c:v>9.8778980168713275</c:v>
                </c:pt>
                <c:pt idx="683">
                  <c:v>10.548079359435498</c:v>
                </c:pt>
                <c:pt idx="684">
                  <c:v>13.777706426362869</c:v>
                </c:pt>
                <c:pt idx="685">
                  <c:v>14.135693376871373</c:v>
                </c:pt>
                <c:pt idx="686">
                  <c:v>14.316038706871382</c:v>
                </c:pt>
                <c:pt idx="687">
                  <c:v>14.012884026871312</c:v>
                </c:pt>
                <c:pt idx="688">
                  <c:v>13.240752256871531</c:v>
                </c:pt>
                <c:pt idx="689">
                  <c:v>12.264806573197873</c:v>
                </c:pt>
                <c:pt idx="690">
                  <c:v>11.375606026871392</c:v>
                </c:pt>
                <c:pt idx="691">
                  <c:v>10.710906818274822</c:v>
                </c:pt>
                <c:pt idx="692">
                  <c:v>7.4190815726607866</c:v>
                </c:pt>
                <c:pt idx="693">
                  <c:v>7.1109440568713058</c:v>
                </c:pt>
                <c:pt idx="694">
                  <c:v>6.7467530668712925</c:v>
                </c:pt>
                <c:pt idx="695">
                  <c:v>6.338864218896707</c:v>
                </c:pt>
                <c:pt idx="696">
                  <c:v>5.6274648068713846</c:v>
                </c:pt>
                <c:pt idx="697">
                  <c:v>4.7608249468713852</c:v>
                </c:pt>
                <c:pt idx="698">
                  <c:v>3.6224739068713352</c:v>
                </c:pt>
                <c:pt idx="699">
                  <c:v>2.1568710068713841</c:v>
                </c:pt>
                <c:pt idx="700">
                  <c:v>0.8261855268712992</c:v>
                </c:pt>
                <c:pt idx="701">
                  <c:v>-0.62453550843484662</c:v>
                </c:pt>
                <c:pt idx="702">
                  <c:v>-2.5371677531286281</c:v>
                </c:pt>
                <c:pt idx="703">
                  <c:v>-4.2769583831285276</c:v>
                </c:pt>
                <c:pt idx="704">
                  <c:v>-6.1151176631286646</c:v>
                </c:pt>
                <c:pt idx="705">
                  <c:v>-7.4124058031286211</c:v>
                </c:pt>
                <c:pt idx="706">
                  <c:v>-8.3045816812730759</c:v>
                </c:pt>
                <c:pt idx="707">
                  <c:v>-8.9729259040481697</c:v>
                </c:pt>
                <c:pt idx="708">
                  <c:v>-10.897754609795307</c:v>
                </c:pt>
                <c:pt idx="709">
                  <c:v>-11.270686025956971</c:v>
                </c:pt>
                <c:pt idx="710">
                  <c:v>-11.853938663128638</c:v>
                </c:pt>
                <c:pt idx="711">
                  <c:v>-12.19559818312865</c:v>
                </c:pt>
                <c:pt idx="712">
                  <c:v>-12.675297957414264</c:v>
                </c:pt>
                <c:pt idx="713">
                  <c:v>-13.338453903128709</c:v>
                </c:pt>
                <c:pt idx="714">
                  <c:v>-13.881691973128724</c:v>
                </c:pt>
                <c:pt idx="715">
                  <c:v>-14.346567464647666</c:v>
                </c:pt>
                <c:pt idx="716">
                  <c:v>-14.576552662047552</c:v>
                </c:pt>
                <c:pt idx="717">
                  <c:v>-14.426430864340791</c:v>
                </c:pt>
                <c:pt idx="718">
                  <c:v>-14.471458366658055</c:v>
                </c:pt>
                <c:pt idx="719">
                  <c:v>-14.852270583128623</c:v>
                </c:pt>
                <c:pt idx="720">
                  <c:v>-15.231776323128685</c:v>
                </c:pt>
                <c:pt idx="721">
                  <c:v>-15.479590703128554</c:v>
                </c:pt>
                <c:pt idx="722">
                  <c:v>-15.442014903128594</c:v>
                </c:pt>
                <c:pt idx="723">
                  <c:v>-15.145505263536819</c:v>
                </c:pt>
                <c:pt idx="724">
                  <c:v>-14.807257106765007</c:v>
                </c:pt>
                <c:pt idx="725">
                  <c:v>-12.383542148925674</c:v>
                </c:pt>
                <c:pt idx="726">
                  <c:v>-12.009454883128726</c:v>
                </c:pt>
                <c:pt idx="727">
                  <c:v>-11.713481293128769</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-8.0046754831285458</c:v>
                </c:pt>
                <c:pt idx="737">
                  <c:v>-7.8053057231286544</c:v>
                </c:pt>
                <c:pt idx="738">
                  <c:v>-7.4039252231285388</c:v>
                </c:pt>
                <c:pt idx="739">
                  <c:v>-6.8541121790260719</c:v>
                </c:pt>
                <c:pt idx="740">
                  <c:v>-4.8376466002714693</c:v>
                </c:pt>
                <c:pt idx="741">
                  <c:v>-4.2004977331286923</c:v>
                </c:pt>
                <c:pt idx="742">
                  <c:v>-3.2443893731285698</c:v>
                </c:pt>
                <c:pt idx="743">
                  <c:v>-1.7507168031286966</c:v>
                </c:pt>
                <c:pt idx="744">
                  <c:v>-0.32908744312865806</c:v>
                </c:pt>
                <c:pt idx="745">
                  <c:v>0.76192378812142181</c:v>
                </c:pt>
                <c:pt idx="746">
                  <c:v>1.9698720268713044</c:v>
                </c:pt>
                <c:pt idx="747">
                  <c:v>3.1402007868712212</c:v>
                </c:pt>
                <c:pt idx="748">
                  <c:v>3.912331256871362</c:v>
                </c:pt>
                <c:pt idx="749">
                  <c:v>6.9421191363895218</c:v>
                </c:pt>
                <c:pt idx="750">
                  <c:v>7.5750496468713404</c:v>
                </c:pt>
                <c:pt idx="751">
                  <c:v>8.3368970731978607</c:v>
                </c:pt>
                <c:pt idx="752">
                  <c:v>9.3222428968712912</c:v>
                </c:pt>
                <c:pt idx="753">
                  <c:v>10.186878956871395</c:v>
                </c:pt>
                <c:pt idx="754">
                  <c:v>11.01161691687135</c:v>
                </c:pt>
                <c:pt idx="755">
                  <c:v>11.706735696871394</c:v>
                </c:pt>
                <c:pt idx="756">
                  <c:v>12.073479905520006</c:v>
                </c:pt>
                <c:pt idx="757">
                  <c:v>12.935281256871352</c:v>
                </c:pt>
                <c:pt idx="758">
                  <c:v>13.059530703679854</c:v>
                </c:pt>
                <c:pt idx="759">
                  <c:v>13.333884036871318</c:v>
                </c:pt>
                <c:pt idx="760">
                  <c:v>13.687848956871363</c:v>
                </c:pt>
                <c:pt idx="761">
                  <c:v>14.018233176871318</c:v>
                </c:pt>
                <c:pt idx="762">
                  <c:v>14.228104957902332</c:v>
                </c:pt>
                <c:pt idx="763">
                  <c:v>14.368138056871222</c:v>
                </c:pt>
                <c:pt idx="764">
                  <c:v>14.558853365962321</c:v>
                </c:pt>
                <c:pt idx="765">
                  <c:v>15.075825644371363</c:v>
                </c:pt>
                <c:pt idx="766">
                  <c:v>14.976439716871411</c:v>
                </c:pt>
                <c:pt idx="767">
                  <c:v>14.840189013281668</c:v>
                </c:pt>
                <c:pt idx="768">
                  <c:v>14.606993666871261</c:v>
                </c:pt>
                <c:pt idx="769">
                  <c:v>14.686429956871352</c:v>
                </c:pt>
                <c:pt idx="770">
                  <c:v>14.757369156871269</c:v>
                </c:pt>
                <c:pt idx="771">
                  <c:v>14.606586586871284</c:v>
                </c:pt>
                <c:pt idx="772">
                  <c:v>14.373287062426936</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-1.5702829631286095</c:v>
                </c:pt>
                <c:pt idx="782">
                  <c:v>-2.9964385631287276</c:v>
                </c:pt>
                <c:pt idx="783">
                  <c:v>-4.1655695696592137</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-13.175777633128607</c:v>
                </c:pt>
                <c:pt idx="793">
                  <c:v>-13.443039953128642</c:v>
                </c:pt>
                <c:pt idx="794">
                  <c:v>-13.862213023128566</c:v>
                </c:pt>
                <c:pt idx="795">
                  <c:v>-14.193881714143188</c:v>
                </c:pt>
                <c:pt idx="796">
                  <c:v>-14.420936973897964</c:v>
                </c:pt>
                <c:pt idx="797">
                  <c:v>-14.480896183128696</c:v>
                </c:pt>
                <c:pt idx="798">
                  <c:v>-14.699928403128665</c:v>
                </c:pt>
                <c:pt idx="799">
                  <c:v>-14.794328803128618</c:v>
                </c:pt>
                <c:pt idx="800">
                  <c:v>-14.592338073128635</c:v>
                </c:pt>
                <c:pt idx="801">
                  <c:v>-14.275267253128806</c:v>
                </c:pt>
                <c:pt idx="802">
                  <c:v>-13.722409539046987</c:v>
                </c:pt>
                <c:pt idx="803">
                  <c:v>-13.261026863128636</c:v>
                </c:pt>
                <c:pt idx="804">
                  <c:v>-12.971252493128674</c:v>
                </c:pt>
                <c:pt idx="805">
                  <c:v>-10.048044269444475</c:v>
                </c:pt>
                <c:pt idx="806">
                  <c:v>-8.1501141931287027</c:v>
                </c:pt>
                <c:pt idx="807">
                  <c:v>-6.8773034031286588</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4.6247183968713887</c:v>
                </c:pt>
                <c:pt idx="816">
                  <c:v>6.6127136268713045</c:v>
                </c:pt>
                <c:pt idx="817">
                  <c:v>8.3472174368712615</c:v>
                </c:pt>
                <c:pt idx="818">
                  <c:v>10.04754499913947</c:v>
                </c:pt>
                <c:pt idx="819">
                  <c:v>11.376453396871288</c:v>
                </c:pt>
                <c:pt idx="820">
                  <c:v>12.415684056871346</c:v>
                </c:pt>
                <c:pt idx="821">
                  <c:v>13.393116686871309</c:v>
                </c:pt>
                <c:pt idx="822">
                  <c:v>14.26632885687134</c:v>
                </c:pt>
                <c:pt idx="823">
                  <c:v>15.157892683700652</c:v>
                </c:pt>
                <c:pt idx="824">
                  <c:v>16.081881716871472</c:v>
                </c:pt>
                <c:pt idx="825">
                  <c:v>17.067026606871305</c:v>
                </c:pt>
                <c:pt idx="826">
                  <c:v>18.02585721687143</c:v>
                </c:pt>
                <c:pt idx="827">
                  <c:v>18.753458276871203</c:v>
                </c:pt>
                <c:pt idx="828">
                  <c:v>19.185014370273489</c:v>
                </c:pt>
                <c:pt idx="829">
                  <c:v>19.536251776871325</c:v>
                </c:pt>
                <c:pt idx="830">
                  <c:v>20.324119976871426</c:v>
                </c:pt>
                <c:pt idx="831">
                  <c:v>20.980462626871326</c:v>
                </c:pt>
                <c:pt idx="832">
                  <c:v>21.470626286871344</c:v>
                </c:pt>
                <c:pt idx="833">
                  <c:v>21.810359329036331</c:v>
                </c:pt>
                <c:pt idx="834">
                  <c:v>22.051341876871362</c:v>
                </c:pt>
                <c:pt idx="835">
                  <c:v>22.129726936871311</c:v>
                </c:pt>
                <c:pt idx="836">
                  <c:v>21.992828256871334</c:v>
                </c:pt>
                <c:pt idx="837">
                  <c:v>21.365271746871329</c:v>
                </c:pt>
                <c:pt idx="838">
                  <c:v>20.278833506871198</c:v>
                </c:pt>
                <c:pt idx="839">
                  <c:v>19.22295596394213</c:v>
                </c:pt>
                <c:pt idx="840">
                  <c:v>17.75685873687145</c:v>
                </c:pt>
                <c:pt idx="841">
                  <c:v>17.367286006871527</c:v>
                </c:pt>
                <c:pt idx="842">
                  <c:v>17.235387236871354</c:v>
                </c:pt>
                <c:pt idx="843">
                  <c:v>17.184899396871444</c:v>
                </c:pt>
                <c:pt idx="844">
                  <c:v>17.003063658933172</c:v>
                </c:pt>
                <c:pt idx="845">
                  <c:v>16.688212576871344</c:v>
                </c:pt>
                <c:pt idx="846">
                  <c:v>16.200316036871325</c:v>
                </c:pt>
                <c:pt idx="847">
                  <c:v>15.674599716871427</c:v>
                </c:pt>
                <c:pt idx="848">
                  <c:v>14.782005066871307</c:v>
                </c:pt>
                <c:pt idx="849">
                  <c:v>13.576983081613662</c:v>
                </c:pt>
                <c:pt idx="850">
                  <c:v>12.167802666871353</c:v>
                </c:pt>
                <c:pt idx="851">
                  <c:v>10.660566742982496</c:v>
                </c:pt>
                <c:pt idx="852">
                  <c:v>4.4459512568713375</c:v>
                </c:pt>
                <c:pt idx="853">
                  <c:v>3.2651153968713702</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-10.099109053128627</c:v>
                </c:pt>
                <c:pt idx="864">
                  <c:v>-10.59710733312877</c:v>
                </c:pt>
                <c:pt idx="865">
                  <c:v>-11.313936513128695</c:v>
                </c:pt>
                <c:pt idx="866">
                  <c:v>-11.777480134881309</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-11.582582255323757</c:v>
                </c:pt>
                <c:pt idx="877">
                  <c:v>-12.004818743128618</c:v>
                </c:pt>
                <c:pt idx="878">
                  <c:v>-12.15998593062857</c:v>
                </c:pt>
                <c:pt idx="879">
                  <c:v>-12.733112733128635</c:v>
                </c:pt>
                <c:pt idx="880">
                  <c:v>-13.264743557561705</c:v>
                </c:pt>
                <c:pt idx="881">
                  <c:v>-13.753095463128659</c:v>
                </c:pt>
                <c:pt idx="882">
                  <c:v>-13.973849133128748</c:v>
                </c:pt>
                <c:pt idx="883">
                  <c:v>-14.020896943128655</c:v>
                </c:pt>
                <c:pt idx="884">
                  <c:v>-12.434665882663568</c:v>
                </c:pt>
                <c:pt idx="885">
                  <c:v>-11.028318353128681</c:v>
                </c:pt>
                <c:pt idx="886">
                  <c:v>-9.8233560660453705</c:v>
                </c:pt>
                <c:pt idx="887">
                  <c:v>-8.3520031931287733</c:v>
                </c:pt>
                <c:pt idx="888">
                  <c:v>-6.9263704331286906</c:v>
                </c:pt>
                <c:pt idx="889">
                  <c:v>-5.7625288831285495</c:v>
                </c:pt>
                <c:pt idx="890">
                  <c:v>-5.074401495816824</c:v>
                </c:pt>
                <c:pt idx="891">
                  <c:v>-4.3790295625732325</c:v>
                </c:pt>
                <c:pt idx="892">
                  <c:v>-1.2242322907476908</c:v>
                </c:pt>
                <c:pt idx="893">
                  <c:v>-0.6480538631284688</c:v>
                </c:pt>
                <c:pt idx="894">
                  <c:v>0.18985347687140625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6.5828408068714488</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5.9754789099326446</c:v>
                </c:pt>
                <c:pt idx="17">
                  <c:v>6.6371857373908387</c:v>
                </c:pt>
                <c:pt idx="18">
                  <c:v>5.5513550068713764</c:v>
                </c:pt>
                <c:pt idx="19">
                  <c:v>5.5740877568713465</c:v>
                </c:pt>
                <c:pt idx="20">
                  <c:v>5.4116797568712034</c:v>
                </c:pt>
                <c:pt idx="21">
                  <c:v>5.1154775968711945</c:v>
                </c:pt>
                <c:pt idx="22">
                  <c:v>5.5304538691163287</c:v>
                </c:pt>
                <c:pt idx="23">
                  <c:v>6.1219364083865759</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6.6295244268714422</c:v>
                </c:pt>
                <c:pt idx="36">
                  <c:v>6.2019799968715024</c:v>
                </c:pt>
                <c:pt idx="37">
                  <c:v>6.1385104568712645</c:v>
                </c:pt>
                <c:pt idx="38">
                  <c:v>6.1763563895244884</c:v>
                </c:pt>
                <c:pt idx="39">
                  <c:v>6.0738404768713714</c:v>
                </c:pt>
                <c:pt idx="40">
                  <c:v>5.8554929768713295</c:v>
                </c:pt>
                <c:pt idx="41">
                  <c:v>5.6989162568713372</c:v>
                </c:pt>
                <c:pt idx="42">
                  <c:v>4.3766793193714104</c:v>
                </c:pt>
                <c:pt idx="43">
                  <c:v>3.8122161768713028</c:v>
                </c:pt>
                <c:pt idx="44">
                  <c:v>3.2410953368713842</c:v>
                </c:pt>
                <c:pt idx="45">
                  <c:v>2.9934033968714289</c:v>
                </c:pt>
                <c:pt idx="46">
                  <c:v>2.8316221068712024</c:v>
                </c:pt>
                <c:pt idx="47">
                  <c:v>2.16586165687142</c:v>
                </c:pt>
                <c:pt idx="48">
                  <c:v>0.75332849687119285</c:v>
                </c:pt>
                <c:pt idx="49">
                  <c:v>7.6927226871390531E-2</c:v>
                </c:pt>
                <c:pt idx="50">
                  <c:v>0.16430164148675885</c:v>
                </c:pt>
                <c:pt idx="51">
                  <c:v>-1.6114814557226964E-2</c:v>
                </c:pt>
                <c:pt idx="52">
                  <c:v>0.38908187687124618</c:v>
                </c:pt>
                <c:pt idx="53">
                  <c:v>1.2432476104067831</c:v>
                </c:pt>
                <c:pt idx="54">
                  <c:v>1.1793817826446538</c:v>
                </c:pt>
                <c:pt idx="55">
                  <c:v>0.47035279687142467</c:v>
                </c:pt>
                <c:pt idx="56">
                  <c:v>0.11705597687137016</c:v>
                </c:pt>
                <c:pt idx="57">
                  <c:v>0.5781277568714247</c:v>
                </c:pt>
                <c:pt idx="58">
                  <c:v>1.4666849915652307</c:v>
                </c:pt>
                <c:pt idx="59">
                  <c:v>1.7959512568713618</c:v>
                </c:pt>
                <c:pt idx="60">
                  <c:v>5.4730408837370677</c:v>
                </c:pt>
                <c:pt idx="61">
                  <c:v>7.2684702368713365</c:v>
                </c:pt>
                <c:pt idx="62">
                  <c:v>8.7428937568714939</c:v>
                </c:pt>
                <c:pt idx="63">
                  <c:v>10.605542073197899</c:v>
                </c:pt>
                <c:pt idx="64">
                  <c:v>11.750724624218266</c:v>
                </c:pt>
                <c:pt idx="65">
                  <c:v>12.171575356871418</c:v>
                </c:pt>
                <c:pt idx="66">
                  <c:v>11.962447006871384</c:v>
                </c:pt>
                <c:pt idx="67">
                  <c:v>11.162318106871398</c:v>
                </c:pt>
                <c:pt idx="68">
                  <c:v>10.553160848708076</c:v>
                </c:pt>
                <c:pt idx="69">
                  <c:v>5.9538850346491063</c:v>
                </c:pt>
                <c:pt idx="70">
                  <c:v>5.4187940485381461</c:v>
                </c:pt>
                <c:pt idx="71">
                  <c:v>4.4876209068713724</c:v>
                </c:pt>
                <c:pt idx="72">
                  <c:v>3.20185017687146</c:v>
                </c:pt>
                <c:pt idx="73">
                  <c:v>1.3506549547881002</c:v>
                </c:pt>
                <c:pt idx="74">
                  <c:v>-0.1518967831285494</c:v>
                </c:pt>
                <c:pt idx="75">
                  <c:v>-1.9654287031287083</c:v>
                </c:pt>
                <c:pt idx="76">
                  <c:v>-3.0968019631286769</c:v>
                </c:pt>
                <c:pt idx="77">
                  <c:v>-3.8931643220760472</c:v>
                </c:pt>
                <c:pt idx="78">
                  <c:v>-6.6281118113104842</c:v>
                </c:pt>
                <c:pt idx="79">
                  <c:v>-7.3146382998294746</c:v>
                </c:pt>
                <c:pt idx="80">
                  <c:v>-7.8207030631285477</c:v>
                </c:pt>
                <c:pt idx="81">
                  <c:v>-7.794896163128489</c:v>
                </c:pt>
                <c:pt idx="82">
                  <c:v>-7.4832987431286471</c:v>
                </c:pt>
                <c:pt idx="83">
                  <c:v>-7.1400028049842224</c:v>
                </c:pt>
                <c:pt idx="84">
                  <c:v>-6.7352354431288584</c:v>
                </c:pt>
                <c:pt idx="85">
                  <c:v>-6.4044957980736781</c:v>
                </c:pt>
                <c:pt idx="86">
                  <c:v>-5.4366143113105307</c:v>
                </c:pt>
                <c:pt idx="87">
                  <c:v>-4.8073352077751386</c:v>
                </c:pt>
                <c:pt idx="88">
                  <c:v>-3.7780823631286578</c:v>
                </c:pt>
                <c:pt idx="89">
                  <c:v>-2.5836347031287232</c:v>
                </c:pt>
                <c:pt idx="90">
                  <c:v>-1.4093045631287282</c:v>
                </c:pt>
                <c:pt idx="91">
                  <c:v>-0.60682389206465503</c:v>
                </c:pt>
                <c:pt idx="92">
                  <c:v>0.81040896687129249</c:v>
                </c:pt>
                <c:pt idx="93">
                  <c:v>1.8271520168713546</c:v>
                </c:pt>
                <c:pt idx="94">
                  <c:v>2.4713612568713819</c:v>
                </c:pt>
                <c:pt idx="95">
                  <c:v>5.4198660638889464</c:v>
                </c:pt>
                <c:pt idx="96">
                  <c:v>6.6676543168711939</c:v>
                </c:pt>
                <c:pt idx="97">
                  <c:v>8.5535588868712296</c:v>
                </c:pt>
                <c:pt idx="98">
                  <c:v>10.256183156871444</c:v>
                </c:pt>
                <c:pt idx="99">
                  <c:v>11.462907356871288</c:v>
                </c:pt>
                <c:pt idx="100">
                  <c:v>12.535436194371448</c:v>
                </c:pt>
                <c:pt idx="101">
                  <c:v>13.663049906871302</c:v>
                </c:pt>
                <c:pt idx="102">
                  <c:v>14.054022116871252</c:v>
                </c:pt>
                <c:pt idx="103">
                  <c:v>14.075681256871373</c:v>
                </c:pt>
                <c:pt idx="104">
                  <c:v>13.959381482223463</c:v>
                </c:pt>
                <c:pt idx="105">
                  <c:v>14.398298256871357</c:v>
                </c:pt>
                <c:pt idx="106">
                  <c:v>15.256635715204776</c:v>
                </c:pt>
                <c:pt idx="107">
                  <c:v>16.623572936871206</c:v>
                </c:pt>
                <c:pt idx="108">
                  <c:v>17.148952956871327</c:v>
                </c:pt>
                <c:pt idx="109">
                  <c:v>16.881113746871389</c:v>
                </c:pt>
                <c:pt idx="110">
                  <c:v>16.07911775171673</c:v>
                </c:pt>
                <c:pt idx="111">
                  <c:v>14.5494099968714</c:v>
                </c:pt>
                <c:pt idx="112">
                  <c:v>13.539459576020331</c:v>
                </c:pt>
                <c:pt idx="113">
                  <c:v>6.6794619235379997</c:v>
                </c:pt>
                <c:pt idx="114">
                  <c:v>5.767402056871437</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-8.9750485831286895</c:v>
                </c:pt>
                <c:pt idx="124">
                  <c:v>-9.7721269531286765</c:v>
                </c:pt>
                <c:pt idx="125">
                  <c:v>-10.549376353128551</c:v>
                </c:pt>
                <c:pt idx="126">
                  <c:v>-11.205885783128537</c:v>
                </c:pt>
                <c:pt idx="127">
                  <c:v>-11.407066263128687</c:v>
                </c:pt>
                <c:pt idx="128">
                  <c:v>-11.181109383128813</c:v>
                </c:pt>
                <c:pt idx="129">
                  <c:v>-10.624392453128635</c:v>
                </c:pt>
                <c:pt idx="130">
                  <c:v>-10.186993050820902</c:v>
                </c:pt>
                <c:pt idx="131">
                  <c:v>-8.3441340764620051</c:v>
                </c:pt>
                <c:pt idx="132">
                  <c:v>-8.1940803831287354</c:v>
                </c:pt>
                <c:pt idx="133">
                  <c:v>-7.5495098542397869</c:v>
                </c:pt>
                <c:pt idx="134">
                  <c:v>-6.314104473128749</c:v>
                </c:pt>
                <c:pt idx="135">
                  <c:v>-4.9303574731287814</c:v>
                </c:pt>
                <c:pt idx="136">
                  <c:v>-3.3163069031286692</c:v>
                </c:pt>
                <c:pt idx="137">
                  <c:v>-1.4627130031284992</c:v>
                </c:pt>
                <c:pt idx="138">
                  <c:v>0.41743405687128643</c:v>
                </c:pt>
                <c:pt idx="139">
                  <c:v>1.6950819568713933</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10.380206226871302</c:v>
                </c:pt>
                <c:pt idx="155">
                  <c:v>7.3852091689592925</c:v>
                </c:pt>
                <c:pt idx="156">
                  <c:v>1.8283437290936484</c:v>
                </c:pt>
                <c:pt idx="157">
                  <c:v>0.77564109687114313</c:v>
                </c:pt>
                <c:pt idx="158">
                  <c:v>-0.3709729326024428</c:v>
                </c:pt>
                <c:pt idx="159">
                  <c:v>-2.6816527031286435</c:v>
                </c:pt>
                <c:pt idx="160">
                  <c:v>-4.1771477731286284</c:v>
                </c:pt>
                <c:pt idx="161">
                  <c:v>-6.1357046431287285</c:v>
                </c:pt>
                <c:pt idx="162">
                  <c:v>-7.4645802431287489</c:v>
                </c:pt>
                <c:pt idx="163">
                  <c:v>-7.7764687431289001</c:v>
                </c:pt>
                <c:pt idx="164">
                  <c:v>-9.1787900589180538</c:v>
                </c:pt>
                <c:pt idx="165">
                  <c:v>-10.048490743128639</c:v>
                </c:pt>
                <c:pt idx="166">
                  <c:v>-10.393686213716796</c:v>
                </c:pt>
                <c:pt idx="167">
                  <c:v>-10.306179103128528</c:v>
                </c:pt>
                <c:pt idx="168">
                  <c:v>-10.105523183128399</c:v>
                </c:pt>
                <c:pt idx="169">
                  <c:v>-9.7370170931288982</c:v>
                </c:pt>
                <c:pt idx="170">
                  <c:v>-8.9857528936664419</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-8.4834970531286178</c:v>
                </c:pt>
                <c:pt idx="181">
                  <c:v>-8.2088104097952659</c:v>
                </c:pt>
                <c:pt idx="182">
                  <c:v>-6.7063695097953939</c:v>
                </c:pt>
                <c:pt idx="183">
                  <c:v>-6.2876291831284732</c:v>
                </c:pt>
                <c:pt idx="184">
                  <c:v>-5.5955935431286576</c:v>
                </c:pt>
                <c:pt idx="185">
                  <c:v>-4.8474812531286346</c:v>
                </c:pt>
                <c:pt idx="186">
                  <c:v>-3.854832123128678</c:v>
                </c:pt>
                <c:pt idx="187">
                  <c:v>-3.0653019984478651</c:v>
                </c:pt>
                <c:pt idx="188">
                  <c:v>-2.3256227031286127</c:v>
                </c:pt>
                <c:pt idx="189">
                  <c:v>-1.8060885631288428</c:v>
                </c:pt>
                <c:pt idx="190">
                  <c:v>-1.2876234097953299</c:v>
                </c:pt>
                <c:pt idx="191">
                  <c:v>0.34208125687131025</c:v>
                </c:pt>
                <c:pt idx="192">
                  <c:v>1.1225337768713661</c:v>
                </c:pt>
                <c:pt idx="193">
                  <c:v>2.1432923968714452</c:v>
                </c:pt>
                <c:pt idx="194">
                  <c:v>3.2951303468714119</c:v>
                </c:pt>
                <c:pt idx="195">
                  <c:v>4.2257119068713251</c:v>
                </c:pt>
                <c:pt idx="196">
                  <c:v>5.1344575168713273</c:v>
                </c:pt>
                <c:pt idx="197">
                  <c:v>5.7542821768712908</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10.975944296871271</c:v>
                </c:pt>
                <c:pt idx="211">
                  <c:v>11.028977046871338</c:v>
                </c:pt>
                <c:pt idx="212">
                  <c:v>10.934161796871248</c:v>
                </c:pt>
                <c:pt idx="213">
                  <c:v>10.881084086871256</c:v>
                </c:pt>
                <c:pt idx="214">
                  <c:v>10.859074116871307</c:v>
                </c:pt>
                <c:pt idx="215">
                  <c:v>10.851224776871419</c:v>
                </c:pt>
                <c:pt idx="216">
                  <c:v>10.729899767509778</c:v>
                </c:pt>
                <c:pt idx="217">
                  <c:v>10.56828525687135</c:v>
                </c:pt>
                <c:pt idx="218">
                  <c:v>11.115733245760248</c:v>
                </c:pt>
                <c:pt idx="219">
                  <c:v>11.364006466871501</c:v>
                </c:pt>
                <c:pt idx="220">
                  <c:v>11.602791686871418</c:v>
                </c:pt>
                <c:pt idx="221">
                  <c:v>11.935155456871286</c:v>
                </c:pt>
                <c:pt idx="222">
                  <c:v>12.099507063322966</c:v>
                </c:pt>
                <c:pt idx="223">
                  <c:v>12.119344706871431</c:v>
                </c:pt>
                <c:pt idx="224">
                  <c:v>12.056968012969001</c:v>
                </c:pt>
                <c:pt idx="225">
                  <c:v>11.975590123538224</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c:v>
                </c:pt>
                <c:pt idx="236">
                  <c:v>1.4327027168713471</c:v>
                </c:pt>
                <c:pt idx="237">
                  <c:v>0.54611086325436986</c:v>
                </c:pt>
                <c:pt idx="238">
                  <c:v>-0.27321634312863807</c:v>
                </c:pt>
                <c:pt idx="239">
                  <c:v>-0.92266986312856292</c:v>
                </c:pt>
                <c:pt idx="240">
                  <c:v>-1.4442074931287021</c:v>
                </c:pt>
                <c:pt idx="241">
                  <c:v>-5.7804156741632085</c:v>
                </c:pt>
                <c:pt idx="242">
                  <c:v>-5.966287429997422</c:v>
                </c:pt>
                <c:pt idx="243">
                  <c:v>-5.7510105531286664</c:v>
                </c:pt>
                <c:pt idx="244">
                  <c:v>-5.5895133631285887</c:v>
                </c:pt>
                <c:pt idx="245">
                  <c:v>-5.7119525131286935</c:v>
                </c:pt>
                <c:pt idx="246">
                  <c:v>-6.1469297931287299</c:v>
                </c:pt>
                <c:pt idx="247">
                  <c:v>-6.5622927229264292</c:v>
                </c:pt>
                <c:pt idx="248">
                  <c:v>-6.9385739431286702</c:v>
                </c:pt>
                <c:pt idx="249">
                  <c:v>-7.333570033451295</c:v>
                </c:pt>
                <c:pt idx="250">
                  <c:v>-7.2802899631286984</c:v>
                </c:pt>
                <c:pt idx="251">
                  <c:v>-7.1197766331287875</c:v>
                </c:pt>
                <c:pt idx="252">
                  <c:v>-6.874681113128716</c:v>
                </c:pt>
                <c:pt idx="253">
                  <c:v>-6.5288629452562486</c:v>
                </c:pt>
                <c:pt idx="254">
                  <c:v>-6.3903390931287314</c:v>
                </c:pt>
                <c:pt idx="255">
                  <c:v>-6.3900773831286788</c:v>
                </c:pt>
                <c:pt idx="256">
                  <c:v>-6.3478316131286476</c:v>
                </c:pt>
                <c:pt idx="257">
                  <c:v>-6.312595311756044</c:v>
                </c:pt>
                <c:pt idx="258">
                  <c:v>-7.4913226904970109</c:v>
                </c:pt>
                <c:pt idx="259">
                  <c:v>-7.9746548731285145</c:v>
                </c:pt>
                <c:pt idx="260">
                  <c:v>-8.4325187431285187</c:v>
                </c:pt>
                <c:pt idx="261">
                  <c:v>-8.6592742631286548</c:v>
                </c:pt>
                <c:pt idx="262">
                  <c:v>-8.237817560332692</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6.8583748168712662</c:v>
                </c:pt>
                <c:pt idx="271">
                  <c:v>7.6116895902046853</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16.741515856871299</c:v>
                </c:pt>
                <c:pt idx="281">
                  <c:v>16.13256747308759</c:v>
                </c:pt>
                <c:pt idx="282">
                  <c:v>16.044789496871303</c:v>
                </c:pt>
                <c:pt idx="283">
                  <c:v>16.245025946871486</c:v>
                </c:pt>
                <c:pt idx="284">
                  <c:v>16.729660509396567</c:v>
                </c:pt>
                <c:pt idx="285">
                  <c:v>17.306223116871287</c:v>
                </c:pt>
                <c:pt idx="286">
                  <c:v>17.492514246871302</c:v>
                </c:pt>
                <c:pt idx="287">
                  <c:v>17.524364496871293</c:v>
                </c:pt>
                <c:pt idx="288">
                  <c:v>17.455696311219192</c:v>
                </c:pt>
                <c:pt idx="289">
                  <c:v>17.295248381871303</c:v>
                </c:pt>
                <c:pt idx="290">
                  <c:v>15.836914031064866</c:v>
                </c:pt>
                <c:pt idx="291">
                  <c:v>15.279653676871392</c:v>
                </c:pt>
                <c:pt idx="292">
                  <c:v>14.619067416871431</c:v>
                </c:pt>
                <c:pt idx="293">
                  <c:v>14.280648276871517</c:v>
                </c:pt>
                <c:pt idx="294">
                  <c:v>13.709816696871272</c:v>
                </c:pt>
                <c:pt idx="295">
                  <c:v>13.273381896871355</c:v>
                </c:pt>
                <c:pt idx="296">
                  <c:v>12.144890146871271</c:v>
                </c:pt>
                <c:pt idx="297">
                  <c:v>10.615412516871395</c:v>
                </c:pt>
                <c:pt idx="298">
                  <c:v>9.7769868568713658</c:v>
                </c:pt>
                <c:pt idx="299">
                  <c:v>5.4334452946071927</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-14.382286743128757</c:v>
                </c:pt>
                <c:pt idx="310">
                  <c:v>-15.529531493128559</c:v>
                </c:pt>
                <c:pt idx="311">
                  <c:v>-16.394816143128708</c:v>
                </c:pt>
                <c:pt idx="312">
                  <c:v>-16.867271409795393</c:v>
                </c:pt>
                <c:pt idx="313">
                  <c:v>-17.15581534312863</c:v>
                </c:pt>
                <c:pt idx="314">
                  <c:v>-17.234164629492227</c:v>
                </c:pt>
                <c:pt idx="315">
                  <c:v>-16.862015885985755</c:v>
                </c:pt>
                <c:pt idx="316">
                  <c:v>-16.787123090067489</c:v>
                </c:pt>
                <c:pt idx="317">
                  <c:v>-16.451009611815525</c:v>
                </c:pt>
                <c:pt idx="318">
                  <c:v>-16.093202723128442</c:v>
                </c:pt>
                <c:pt idx="319">
                  <c:v>-15.740966963128642</c:v>
                </c:pt>
                <c:pt idx="320">
                  <c:v>-15.384127863128484</c:v>
                </c:pt>
                <c:pt idx="321">
                  <c:v>-15.317804881059772</c:v>
                </c:pt>
                <c:pt idx="322">
                  <c:v>-15.319602909795234</c:v>
                </c:pt>
                <c:pt idx="323">
                  <c:v>-13.015688743128592</c:v>
                </c:pt>
                <c:pt idx="324">
                  <c:v>-12.459275923128716</c:v>
                </c:pt>
                <c:pt idx="325">
                  <c:v>-11.040809223128766</c:v>
                </c:pt>
                <c:pt idx="326">
                  <c:v>-9.8227958043531771</c:v>
                </c:pt>
                <c:pt idx="327">
                  <c:v>-8.4006385931285568</c:v>
                </c:pt>
                <c:pt idx="328">
                  <c:v>-7.0472324431286824</c:v>
                </c:pt>
                <c:pt idx="329">
                  <c:v>-5.4006977999468235</c:v>
                </c:pt>
                <c:pt idx="330">
                  <c:v>0.19310284197760552</c:v>
                </c:pt>
                <c:pt idx="331">
                  <c:v>1.8803266104067689</c:v>
                </c:pt>
                <c:pt idx="332">
                  <c:v>2.9615391068714181</c:v>
                </c:pt>
                <c:pt idx="333">
                  <c:v>4.1007541868712085</c:v>
                </c:pt>
                <c:pt idx="334">
                  <c:v>5.3476003568713795</c:v>
                </c:pt>
                <c:pt idx="335">
                  <c:v>6.4347650952552389</c:v>
                </c:pt>
                <c:pt idx="336">
                  <c:v>7.3536512168714046</c:v>
                </c:pt>
                <c:pt idx="337">
                  <c:v>8.7321774107174619</c:v>
                </c:pt>
                <c:pt idx="338">
                  <c:v>12.746478494966421</c:v>
                </c:pt>
                <c:pt idx="339">
                  <c:v>14.27233306687144</c:v>
                </c:pt>
                <c:pt idx="340">
                  <c:v>16.411522456871467</c:v>
                </c:pt>
                <c:pt idx="341">
                  <c:v>18.097839676871288</c:v>
                </c:pt>
                <c:pt idx="342">
                  <c:v>19.612504572088792</c:v>
                </c:pt>
                <c:pt idx="343">
                  <c:v>20.883288216871289</c:v>
                </c:pt>
                <c:pt idx="344">
                  <c:v>22.240426026871429</c:v>
                </c:pt>
                <c:pt idx="345">
                  <c:v>23.75593717687147</c:v>
                </c:pt>
                <c:pt idx="346">
                  <c:v>25.753288096871216</c:v>
                </c:pt>
                <c:pt idx="347">
                  <c:v>27.254705545760299</c:v>
                </c:pt>
                <c:pt idx="348">
                  <c:v>28.250493366871289</c:v>
                </c:pt>
                <c:pt idx="349">
                  <c:v>28.351138226871431</c:v>
                </c:pt>
                <c:pt idx="350">
                  <c:v>28.16874176687142</c:v>
                </c:pt>
                <c:pt idx="351">
                  <c:v>28.079610016871442</c:v>
                </c:pt>
                <c:pt idx="352">
                  <c:v>27.980662206871404</c:v>
                </c:pt>
                <c:pt idx="353">
                  <c:v>27.8181346710128</c:v>
                </c:pt>
                <c:pt idx="354">
                  <c:v>27.610720086139679</c:v>
                </c:pt>
                <c:pt idx="355">
                  <c:v>26.491098212915219</c:v>
                </c:pt>
                <c:pt idx="356">
                  <c:v>25.759579266871452</c:v>
                </c:pt>
                <c:pt idx="357">
                  <c:v>24.986882786871348</c:v>
                </c:pt>
                <c:pt idx="358">
                  <c:v>24.118662556871303</c:v>
                </c:pt>
                <c:pt idx="359">
                  <c:v>23.000523428588494</c:v>
                </c:pt>
                <c:pt idx="360">
                  <c:v>21.987503786871237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-11.961484043128769</c:v>
                </c:pt>
                <c:pt idx="379">
                  <c:v>-12.495615823128549</c:v>
                </c:pt>
                <c:pt idx="380">
                  <c:v>-13.056854873128682</c:v>
                </c:pt>
                <c:pt idx="381">
                  <c:v>-13.710840194741365</c:v>
                </c:pt>
                <c:pt idx="382">
                  <c:v>-14.127364003128671</c:v>
                </c:pt>
                <c:pt idx="383">
                  <c:v>-14.4948406431285</c:v>
                </c:pt>
                <c:pt idx="384">
                  <c:v>-14.777262813128772</c:v>
                </c:pt>
                <c:pt idx="385">
                  <c:v>-15.037023643128649</c:v>
                </c:pt>
                <c:pt idx="386">
                  <c:v>-15.147648316299508</c:v>
                </c:pt>
                <c:pt idx="387">
                  <c:v>-15.305671593128706</c:v>
                </c:pt>
                <c:pt idx="388">
                  <c:v>-15.474515293128757</c:v>
                </c:pt>
                <c:pt idx="389">
                  <c:v>-15.487282463128679</c:v>
                </c:pt>
                <c:pt idx="390">
                  <c:v>-15.402674053128761</c:v>
                </c:pt>
                <c:pt idx="391">
                  <c:v>-15.359067693128816</c:v>
                </c:pt>
                <c:pt idx="392">
                  <c:v>-15.209845753229629</c:v>
                </c:pt>
                <c:pt idx="393">
                  <c:v>-15.016686523128891</c:v>
                </c:pt>
                <c:pt idx="394">
                  <c:v>-14.811326643128751</c:v>
                </c:pt>
                <c:pt idx="395">
                  <c:v>-14.57445374312865</c:v>
                </c:pt>
                <c:pt idx="396">
                  <c:v>-14.411936305628734</c:v>
                </c:pt>
                <c:pt idx="397">
                  <c:v>-12.328124743128612</c:v>
                </c:pt>
                <c:pt idx="398">
                  <c:v>-11.837198053128652</c:v>
                </c:pt>
                <c:pt idx="399">
                  <c:v>-11.300984283128534</c:v>
                </c:pt>
                <c:pt idx="400">
                  <c:v>-10.929960863128557</c:v>
                </c:pt>
                <c:pt idx="401">
                  <c:v>-10.268982423128463</c:v>
                </c:pt>
                <c:pt idx="402">
                  <c:v>-9.7096477866068689</c:v>
                </c:pt>
                <c:pt idx="403">
                  <c:v>-9.0471115431285689</c:v>
                </c:pt>
                <c:pt idx="404">
                  <c:v>-8.6514773145572264</c:v>
                </c:pt>
                <c:pt idx="405">
                  <c:v>-5.7072424217001743</c:v>
                </c:pt>
                <c:pt idx="406">
                  <c:v>-5.5719205431285843</c:v>
                </c:pt>
                <c:pt idx="407">
                  <c:v>-5.5630574031286812</c:v>
                </c:pt>
                <c:pt idx="408">
                  <c:v>-5.7912254501992919</c:v>
                </c:pt>
                <c:pt idx="409">
                  <c:v>-6.1282752231287416</c:v>
                </c:pt>
                <c:pt idx="410">
                  <c:v>-6.5602267431286734</c:v>
                </c:pt>
                <c:pt idx="411">
                  <c:v>-6.7448263431286906</c:v>
                </c:pt>
                <c:pt idx="412">
                  <c:v>-6.5703637431286541</c:v>
                </c:pt>
                <c:pt idx="413">
                  <c:v>-3.2123607128255292</c:v>
                </c:pt>
                <c:pt idx="414">
                  <c:v>-1.8010507431286271</c:v>
                </c:pt>
                <c:pt idx="415">
                  <c:v>-0.35993934951144985</c:v>
                </c:pt>
                <c:pt idx="416">
                  <c:v>2.1475890568713649</c:v>
                </c:pt>
                <c:pt idx="417">
                  <c:v>3.8329525968713938</c:v>
                </c:pt>
                <c:pt idx="418">
                  <c:v>5.3928022868711878</c:v>
                </c:pt>
                <c:pt idx="419">
                  <c:v>7.4470830768713228</c:v>
                </c:pt>
                <c:pt idx="420">
                  <c:v>8.6888122676241153</c:v>
                </c:pt>
                <c:pt idx="421">
                  <c:v>9.8544797368714168</c:v>
                </c:pt>
                <c:pt idx="422">
                  <c:v>10.727238406871301</c:v>
                </c:pt>
                <c:pt idx="423">
                  <c:v>11.666916796871405</c:v>
                </c:pt>
                <c:pt idx="424">
                  <c:v>12.782073246871363</c:v>
                </c:pt>
                <c:pt idx="425">
                  <c:v>13.462899094080699</c:v>
                </c:pt>
                <c:pt idx="426">
                  <c:v>13.98348995687126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14.082296542585635</c:v>
                </c:pt>
                <c:pt idx="437">
                  <c:v>13.4140397168714</c:v>
                </c:pt>
                <c:pt idx="438">
                  <c:v>13.306902576020295</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10.075141256871367</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3.5346346568713662</c:v>
                </c:pt>
                <c:pt idx="457">
                  <c:v>2.6625847168712427</c:v>
                </c:pt>
                <c:pt idx="458">
                  <c:v>1.9816717568714211</c:v>
                </c:pt>
                <c:pt idx="459">
                  <c:v>1.4912236003058552</c:v>
                </c:pt>
                <c:pt idx="460">
                  <c:v>1.1414744468714559</c:v>
                </c:pt>
                <c:pt idx="461">
                  <c:v>1.0397545568712445</c:v>
                </c:pt>
                <c:pt idx="462">
                  <c:v>1.0600066968711559</c:v>
                </c:pt>
                <c:pt idx="463">
                  <c:v>1.1467942568714711</c:v>
                </c:pt>
                <c:pt idx="464">
                  <c:v>1.2247418003496455</c:v>
                </c:pt>
                <c:pt idx="465">
                  <c:v>1.1971906568713564</c:v>
                </c:pt>
                <c:pt idx="466">
                  <c:v>0.9937613068715907</c:v>
                </c:pt>
                <c:pt idx="467">
                  <c:v>0.68170360687138065</c:v>
                </c:pt>
                <c:pt idx="468">
                  <c:v>0.23528755687138445</c:v>
                </c:pt>
                <c:pt idx="469">
                  <c:v>-0.12494806965905507</c:v>
                </c:pt>
                <c:pt idx="470">
                  <c:v>-0.37977335312861282</c:v>
                </c:pt>
                <c:pt idx="471">
                  <c:v>-0.52063910312858919</c:v>
                </c:pt>
                <c:pt idx="472">
                  <c:v>-0.6564023731287566</c:v>
                </c:pt>
                <c:pt idx="473">
                  <c:v>-1.0414478231284789</c:v>
                </c:pt>
                <c:pt idx="474">
                  <c:v>-1.6570748655776555</c:v>
                </c:pt>
                <c:pt idx="475">
                  <c:v>-2.3943070231287407</c:v>
                </c:pt>
                <c:pt idx="476">
                  <c:v>-3.1255820631286326</c:v>
                </c:pt>
                <c:pt idx="477">
                  <c:v>-4.2031730431286816</c:v>
                </c:pt>
                <c:pt idx="478">
                  <c:v>-5.1515472131287225</c:v>
                </c:pt>
                <c:pt idx="479">
                  <c:v>-6.0834627027247459</c:v>
                </c:pt>
                <c:pt idx="480">
                  <c:v>-6.7956593731288883</c:v>
                </c:pt>
                <c:pt idx="481">
                  <c:v>-7.4927597431288024</c:v>
                </c:pt>
                <c:pt idx="482">
                  <c:v>-8.3808894431286713</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-15.309779033128567</c:v>
                </c:pt>
                <c:pt idx="492">
                  <c:v>-15.177175843128708</c:v>
                </c:pt>
                <c:pt idx="493">
                  <c:v>-15.019190798684122</c:v>
                </c:pt>
                <c:pt idx="494">
                  <c:v>-14.769136043128707</c:v>
                </c:pt>
                <c:pt idx="495">
                  <c:v>-14.752277373128464</c:v>
                </c:pt>
                <c:pt idx="496">
                  <c:v>-15.057151883128839</c:v>
                </c:pt>
                <c:pt idx="497">
                  <c:v>-15.124487350971862</c:v>
                </c:pt>
                <c:pt idx="498">
                  <c:v>-15.458554743128664</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-14.147003943128558</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-0.54607805312854096</c:v>
                </c:pt>
                <c:pt idx="523">
                  <c:v>0.40417285687136939</c:v>
                </c:pt>
                <c:pt idx="524">
                  <c:v>1.6759799568713447</c:v>
                </c:pt>
                <c:pt idx="525">
                  <c:v>2.9139797868714652</c:v>
                </c:pt>
                <c:pt idx="526">
                  <c:v>3.8015497460017684</c:v>
                </c:pt>
                <c:pt idx="527">
                  <c:v>4.9440782568712756</c:v>
                </c:pt>
                <c:pt idx="528">
                  <c:v>5.2673718282999316</c:v>
                </c:pt>
                <c:pt idx="529">
                  <c:v>8.6382632786104487</c:v>
                </c:pt>
                <c:pt idx="530">
                  <c:v>9.2052756068712789</c:v>
                </c:pt>
                <c:pt idx="531">
                  <c:v>9.7087796668713953</c:v>
                </c:pt>
                <c:pt idx="532">
                  <c:v>10.095682328299931</c:v>
                </c:pt>
                <c:pt idx="533">
                  <c:v>10.452485356871424</c:v>
                </c:pt>
                <c:pt idx="534">
                  <c:v>10.969663456871359</c:v>
                </c:pt>
                <c:pt idx="535">
                  <c:v>11.646595683538019</c:v>
                </c:pt>
                <c:pt idx="536">
                  <c:v>13.069456256871396</c:v>
                </c:pt>
                <c:pt idx="537">
                  <c:v>13.244913357881536</c:v>
                </c:pt>
                <c:pt idx="538">
                  <c:v>13.599586066871403</c:v>
                </c:pt>
                <c:pt idx="539">
                  <c:v>13.858920556871302</c:v>
                </c:pt>
                <c:pt idx="540">
                  <c:v>13.916118406871401</c:v>
                </c:pt>
                <c:pt idx="541">
                  <c:v>14.005512991565173</c:v>
                </c:pt>
                <c:pt idx="542">
                  <c:v>14.206951226871421</c:v>
                </c:pt>
                <c:pt idx="543">
                  <c:v>14.336380456871353</c:v>
                </c:pt>
                <c:pt idx="544">
                  <c:v>14.463101179948218</c:v>
                </c:pt>
                <c:pt idx="545">
                  <c:v>14.6091324841441</c:v>
                </c:pt>
                <c:pt idx="546">
                  <c:v>14.808609566149654</c:v>
                </c:pt>
                <c:pt idx="547">
                  <c:v>14.862021996871377</c:v>
                </c:pt>
                <c:pt idx="548">
                  <c:v>14.859850256871379</c:v>
                </c:pt>
                <c:pt idx="549">
                  <c:v>14.806078496871294</c:v>
                </c:pt>
                <c:pt idx="550">
                  <c:v>14.737048047569003</c:v>
                </c:pt>
                <c:pt idx="551">
                  <c:v>14.659838576871374</c:v>
                </c:pt>
                <c:pt idx="552">
                  <c:v>14.560628353645622</c:v>
                </c:pt>
                <c:pt idx="553">
                  <c:v>13.544906728569487</c:v>
                </c:pt>
                <c:pt idx="554">
                  <c:v>13.261229356871269</c:v>
                </c:pt>
                <c:pt idx="555">
                  <c:v>12.696100848707964</c:v>
                </c:pt>
                <c:pt idx="556">
                  <c:v>12.111165106871168</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2.7531340768714441</c:v>
                </c:pt>
                <c:pt idx="565">
                  <c:v>2.214930246667334</c:v>
                </c:pt>
                <c:pt idx="566">
                  <c:v>1.7058295177408767</c:v>
                </c:pt>
                <c:pt idx="567">
                  <c:v>-2.0182587431286367</c:v>
                </c:pt>
                <c:pt idx="568">
                  <c:v>-2.7825794235409087</c:v>
                </c:pt>
                <c:pt idx="569">
                  <c:v>-4.3392218631285573</c:v>
                </c:pt>
                <c:pt idx="570">
                  <c:v>-5.5144303631284783</c:v>
                </c:pt>
                <c:pt idx="571">
                  <c:v>-7.1506487231286124</c:v>
                </c:pt>
                <c:pt idx="572">
                  <c:v>-8.6383705852338171</c:v>
                </c:pt>
                <c:pt idx="573">
                  <c:v>-10.156609903128679</c:v>
                </c:pt>
                <c:pt idx="574">
                  <c:v>-11.162409443128677</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-19.742093843128437</c:v>
                </c:pt>
                <c:pt idx="587">
                  <c:v>-20.12388490312863</c:v>
                </c:pt>
                <c:pt idx="588">
                  <c:v>-20.368449003128617</c:v>
                </c:pt>
                <c:pt idx="589">
                  <c:v>-20.396307203128586</c:v>
                </c:pt>
                <c:pt idx="590">
                  <c:v>-20.252838633128587</c:v>
                </c:pt>
                <c:pt idx="591">
                  <c:v>-20.165983076462052</c:v>
                </c:pt>
                <c:pt idx="592">
                  <c:v>-19.905499700575263</c:v>
                </c:pt>
                <c:pt idx="593">
                  <c:v>-19.867044993128527</c:v>
                </c:pt>
                <c:pt idx="594">
                  <c:v>-19.592318803128489</c:v>
                </c:pt>
                <c:pt idx="595">
                  <c:v>-19.249819853128614</c:v>
                </c:pt>
                <c:pt idx="596">
                  <c:v>-19.079848893128428</c:v>
                </c:pt>
                <c:pt idx="597">
                  <c:v>-18.970803103128532</c:v>
                </c:pt>
                <c:pt idx="598">
                  <c:v>-18.870691237973933</c:v>
                </c:pt>
                <c:pt idx="599">
                  <c:v>-18.796234076461989</c:v>
                </c:pt>
                <c:pt idx="600">
                  <c:v>-18.885515666205627</c:v>
                </c:pt>
                <c:pt idx="601">
                  <c:v>-19.016939643128723</c:v>
                </c:pt>
                <c:pt idx="602">
                  <c:v>-18.888184043128707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-15.115699063128764</c:v>
                </c:pt>
                <c:pt idx="611">
                  <c:v>-14.42576679312857</c:v>
                </c:pt>
                <c:pt idx="612">
                  <c:v>-13.232586181904026</c:v>
                </c:pt>
                <c:pt idx="613">
                  <c:v>-12.050618483128687</c:v>
                </c:pt>
                <c:pt idx="614">
                  <c:v>-10.498185102103037</c:v>
                </c:pt>
                <c:pt idx="615">
                  <c:v>-6.8581485508209665</c:v>
                </c:pt>
                <c:pt idx="616">
                  <c:v>-6.2354845613104013</c:v>
                </c:pt>
                <c:pt idx="617">
                  <c:v>-4.9892055731286193</c:v>
                </c:pt>
                <c:pt idx="618">
                  <c:v>-3.4432891658088467</c:v>
                </c:pt>
                <c:pt idx="619">
                  <c:v>-2.2093691931287367</c:v>
                </c:pt>
                <c:pt idx="620">
                  <c:v>5.3083436871190888E-2</c:v>
                </c:pt>
                <c:pt idx="621">
                  <c:v>1.5218050568713719</c:v>
                </c:pt>
                <c:pt idx="622">
                  <c:v>2.7636373568713104</c:v>
                </c:pt>
                <c:pt idx="623">
                  <c:v>3.9595020568713442</c:v>
                </c:pt>
                <c:pt idx="624">
                  <c:v>4.6498766673976348</c:v>
                </c:pt>
                <c:pt idx="625">
                  <c:v>5.1248712168713384</c:v>
                </c:pt>
                <c:pt idx="626">
                  <c:v>5.3034517968712578</c:v>
                </c:pt>
                <c:pt idx="627">
                  <c:v>5.3921423768713108</c:v>
                </c:pt>
                <c:pt idx="628">
                  <c:v>5.4301896068713802</c:v>
                </c:pt>
                <c:pt idx="629">
                  <c:v>5.5403002068713079</c:v>
                </c:pt>
                <c:pt idx="630">
                  <c:v>5.4431817621345724</c:v>
                </c:pt>
                <c:pt idx="631">
                  <c:v>5.2354063668711888</c:v>
                </c:pt>
                <c:pt idx="632">
                  <c:v>5.074112374518454</c:v>
                </c:pt>
                <c:pt idx="633">
                  <c:v>4.1968064689925475</c:v>
                </c:pt>
                <c:pt idx="634">
                  <c:v>4.0693216268713428</c:v>
                </c:pt>
                <c:pt idx="635">
                  <c:v>3.8712552068713677</c:v>
                </c:pt>
                <c:pt idx="636">
                  <c:v>3.2519119450433891</c:v>
                </c:pt>
                <c:pt idx="637">
                  <c:v>2.7847922068712498</c:v>
                </c:pt>
                <c:pt idx="638">
                  <c:v>2.4200005068712613</c:v>
                </c:pt>
                <c:pt idx="639">
                  <c:v>2.0624200668713595</c:v>
                </c:pt>
                <c:pt idx="640">
                  <c:v>1.7189280624269678</c:v>
                </c:pt>
                <c:pt idx="641">
                  <c:v>0.38578065081071655</c:v>
                </c:pt>
                <c:pt idx="642">
                  <c:v>9.1350676871300579E-2</c:v>
                </c:pt>
                <c:pt idx="643">
                  <c:v>-0.29100033075755538</c:v>
                </c:pt>
                <c:pt idx="644">
                  <c:v>-0.531555543128718</c:v>
                </c:pt>
                <c:pt idx="645">
                  <c:v>-0.74348434312879874</c:v>
                </c:pt>
                <c:pt idx="646">
                  <c:v>-0.9060813431287047</c:v>
                </c:pt>
                <c:pt idx="647">
                  <c:v>-1.316992943128696</c:v>
                </c:pt>
                <c:pt idx="648">
                  <c:v>-1.7167559880267222</c:v>
                </c:pt>
                <c:pt idx="649">
                  <c:v>-2.1748346085131942</c:v>
                </c:pt>
                <c:pt idx="650">
                  <c:v>-6.0720528969750465</c:v>
                </c:pt>
                <c:pt idx="651">
                  <c:v>-5.7558867731287133</c:v>
                </c:pt>
                <c:pt idx="652">
                  <c:v>-5.5074508331287335</c:v>
                </c:pt>
                <c:pt idx="653">
                  <c:v>-5.3138335131285395</c:v>
                </c:pt>
                <c:pt idx="654">
                  <c:v>-5.2981711320175293</c:v>
                </c:pt>
                <c:pt idx="655">
                  <c:v>-6.1435447431286425</c:v>
                </c:pt>
                <c:pt idx="656">
                  <c:v>-6.2672064805022529</c:v>
                </c:pt>
                <c:pt idx="657">
                  <c:v>-6.5837532831286119</c:v>
                </c:pt>
                <c:pt idx="658">
                  <c:v>-6.7172474831286584</c:v>
                </c:pt>
                <c:pt idx="659">
                  <c:v>-6.7053466931287184</c:v>
                </c:pt>
                <c:pt idx="660">
                  <c:v>-6.5748068056286968</c:v>
                </c:pt>
                <c:pt idx="661">
                  <c:v>-6.3552821431284769</c:v>
                </c:pt>
                <c:pt idx="662">
                  <c:v>-6.1385489138604896</c:v>
                </c:pt>
                <c:pt idx="663">
                  <c:v>-5.9760484031286509</c:v>
                </c:pt>
                <c:pt idx="664">
                  <c:v>-5.940660633128739</c:v>
                </c:pt>
                <c:pt idx="665">
                  <c:v>-6.0379860231285045</c:v>
                </c:pt>
                <c:pt idx="666">
                  <c:v>-6.1650013655775426</c:v>
                </c:pt>
                <c:pt idx="667">
                  <c:v>-6.8521624931287164</c:v>
                </c:pt>
                <c:pt idx="668">
                  <c:v>-7.1399574331286324</c:v>
                </c:pt>
                <c:pt idx="669">
                  <c:v>-7.39959964979532</c:v>
                </c:pt>
                <c:pt idx="670">
                  <c:v>-7.8868768383667769</c:v>
                </c:pt>
                <c:pt idx="671">
                  <c:v>-7.7002588631287381</c:v>
                </c:pt>
                <c:pt idx="672">
                  <c:v>-7.170913635985869</c:v>
                </c:pt>
                <c:pt idx="673">
                  <c:v>-6.4479239331287062</c:v>
                </c:pt>
                <c:pt idx="674">
                  <c:v>-4.9857471831287414</c:v>
                </c:pt>
                <c:pt idx="675">
                  <c:v>-3.597069353128532</c:v>
                </c:pt>
                <c:pt idx="676">
                  <c:v>-2.4011892931284247</c:v>
                </c:pt>
                <c:pt idx="677">
                  <c:v>-1.7973189631287063</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11.375362239327476</c:v>
                </c:pt>
                <c:pt idx="692">
                  <c:v>8.2478623095029633</c:v>
                </c:pt>
                <c:pt idx="693">
                  <c:v>7.9201048568713235</c:v>
                </c:pt>
                <c:pt idx="694">
                  <c:v>7.5860908568713485</c:v>
                </c:pt>
                <c:pt idx="695">
                  <c:v>7.1489067505423378</c:v>
                </c:pt>
                <c:pt idx="696">
                  <c:v>6.4220249468713915</c:v>
                </c:pt>
                <c:pt idx="697">
                  <c:v>5.6539707568713364</c:v>
                </c:pt>
                <c:pt idx="698">
                  <c:v>4.5190849568714544</c:v>
                </c:pt>
                <c:pt idx="699">
                  <c:v>3.0461472568714418</c:v>
                </c:pt>
                <c:pt idx="700">
                  <c:v>1.7723266568712859</c:v>
                </c:pt>
                <c:pt idx="701">
                  <c:v>0.3652967160550844</c:v>
                </c:pt>
                <c:pt idx="702">
                  <c:v>-1.592592003128616</c:v>
                </c:pt>
                <c:pt idx="703">
                  <c:v>-3.1020663431288527</c:v>
                </c:pt>
                <c:pt idx="704">
                  <c:v>-5.108968343128609</c:v>
                </c:pt>
                <c:pt idx="705">
                  <c:v>-6.379992403128651</c:v>
                </c:pt>
                <c:pt idx="706">
                  <c:v>-7.2950395884895158</c:v>
                </c:pt>
                <c:pt idx="707">
                  <c:v>-8.1699304442781937</c:v>
                </c:pt>
                <c:pt idx="708">
                  <c:v>-10.412592076462053</c:v>
                </c:pt>
                <c:pt idx="709">
                  <c:v>-10.818255258280066</c:v>
                </c:pt>
                <c:pt idx="710">
                  <c:v>-11.507007843128804</c:v>
                </c:pt>
                <c:pt idx="711">
                  <c:v>-11.859733163128556</c:v>
                </c:pt>
                <c:pt idx="712">
                  <c:v>-12.384296855373641</c:v>
                </c:pt>
                <c:pt idx="713">
                  <c:v>-13.085585043128738</c:v>
                </c:pt>
                <c:pt idx="714">
                  <c:v>-13.629644803128723</c:v>
                </c:pt>
                <c:pt idx="715">
                  <c:v>-14.101773553255228</c:v>
                </c:pt>
                <c:pt idx="716">
                  <c:v>-14.38952374312875</c:v>
                </c:pt>
                <c:pt idx="717">
                  <c:v>-14.219951924946969</c:v>
                </c:pt>
                <c:pt idx="718">
                  <c:v>-14.25549227254036</c:v>
                </c:pt>
                <c:pt idx="719">
                  <c:v>-14.628063063128469</c:v>
                </c:pt>
                <c:pt idx="720">
                  <c:v>-15.01293159312857</c:v>
                </c:pt>
                <c:pt idx="721">
                  <c:v>-15.345572753128684</c:v>
                </c:pt>
                <c:pt idx="722">
                  <c:v>-15.428019413128737</c:v>
                </c:pt>
                <c:pt idx="723">
                  <c:v>-15.287989498230743</c:v>
                </c:pt>
                <c:pt idx="724">
                  <c:v>-14.938848743128645</c:v>
                </c:pt>
                <c:pt idx="725">
                  <c:v>-12.67801467066495</c:v>
                </c:pt>
                <c:pt idx="726">
                  <c:v>-12.233494543128717</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-5.7516448145571761</c:v>
                </c:pt>
                <c:pt idx="741">
                  <c:v>-5.1174056531286345</c:v>
                </c:pt>
                <c:pt idx="742">
                  <c:v>-4.2289440031288965</c:v>
                </c:pt>
                <c:pt idx="743">
                  <c:v>-2.6151600931287446</c:v>
                </c:pt>
                <c:pt idx="744">
                  <c:v>-1.1641297431287401</c:v>
                </c:pt>
                <c:pt idx="745">
                  <c:v>-0.18530245146196536</c:v>
                </c:pt>
                <c:pt idx="746">
                  <c:v>0.92064477687118695</c:v>
                </c:pt>
                <c:pt idx="747">
                  <c:v>1.9466939268713932</c:v>
                </c:pt>
                <c:pt idx="748">
                  <c:v>2.7948712568713678</c:v>
                </c:pt>
                <c:pt idx="749">
                  <c:v>5.8625358351844739</c:v>
                </c:pt>
                <c:pt idx="750">
                  <c:v>6.5915028268712605</c:v>
                </c:pt>
                <c:pt idx="751">
                  <c:v>7.3934808589121879</c:v>
                </c:pt>
                <c:pt idx="752">
                  <c:v>8.5193278568714259</c:v>
                </c:pt>
                <c:pt idx="753">
                  <c:v>9.4518531168713729</c:v>
                </c:pt>
                <c:pt idx="754">
                  <c:v>10.32566549687127</c:v>
                </c:pt>
                <c:pt idx="755">
                  <c:v>11.139633556871416</c:v>
                </c:pt>
                <c:pt idx="756">
                  <c:v>11.439671256871364</c:v>
                </c:pt>
                <c:pt idx="757">
                  <c:v>12.681291256871361</c:v>
                </c:pt>
                <c:pt idx="758">
                  <c:v>12.83578233133948</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15.055330956871257</c:v>
                </c:pt>
                <c:pt idx="767">
                  <c:v>14.956663641486784</c:v>
                </c:pt>
                <c:pt idx="768">
                  <c:v>14.895347256871394</c:v>
                </c:pt>
                <c:pt idx="769">
                  <c:v>15.068358466871281</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0.60954693868959198</c:v>
                </c:pt>
                <c:pt idx="781">
                  <c:v>-0.43978606312856638</c:v>
                </c:pt>
                <c:pt idx="782">
                  <c:v>-1.8831869031287625</c:v>
                </c:pt>
                <c:pt idx="783">
                  <c:v>-3.0892346002714692</c:v>
                </c:pt>
                <c:pt idx="784">
                  <c:v>-4.3978293331286977</c:v>
                </c:pt>
                <c:pt idx="785">
                  <c:v>-5.5954784331285481</c:v>
                </c:pt>
                <c:pt idx="786">
                  <c:v>-6.8465589431286702</c:v>
                </c:pt>
                <c:pt idx="787">
                  <c:v>-8.2087064097952975</c:v>
                </c:pt>
                <c:pt idx="788">
                  <c:v>-11.486253570714894</c:v>
                </c:pt>
                <c:pt idx="789">
                  <c:v>-11.800101817596662</c:v>
                </c:pt>
                <c:pt idx="790">
                  <c:v>-12.252746543128564</c:v>
                </c:pt>
                <c:pt idx="791">
                  <c:v>-12.491160283128869</c:v>
                </c:pt>
                <c:pt idx="792">
                  <c:v>-12.83021393312859</c:v>
                </c:pt>
                <c:pt idx="793">
                  <c:v>-13.108144543128462</c:v>
                </c:pt>
                <c:pt idx="794">
                  <c:v>-13.626907643128503</c:v>
                </c:pt>
                <c:pt idx="795">
                  <c:v>-14.000128308345893</c:v>
                </c:pt>
                <c:pt idx="796">
                  <c:v>-14.40253643543633</c:v>
                </c:pt>
                <c:pt idx="797">
                  <c:v>-14.505402743128762</c:v>
                </c:pt>
                <c:pt idx="798">
                  <c:v>-14.751965763128748</c:v>
                </c:pt>
                <c:pt idx="799">
                  <c:v>-14.892885553128636</c:v>
                </c:pt>
                <c:pt idx="800">
                  <c:v>-14.754466703128672</c:v>
                </c:pt>
                <c:pt idx="801">
                  <c:v>-14.525416243128594</c:v>
                </c:pt>
                <c:pt idx="802">
                  <c:v>-14.049389151291891</c:v>
                </c:pt>
                <c:pt idx="803">
                  <c:v>-13.648939183128798</c:v>
                </c:pt>
                <c:pt idx="804">
                  <c:v>-13.319859743128653</c:v>
                </c:pt>
                <c:pt idx="805">
                  <c:v>-10.730153743128552</c:v>
                </c:pt>
                <c:pt idx="806">
                  <c:v>-8.926363173128518</c:v>
                </c:pt>
                <c:pt idx="807">
                  <c:v>-7.6472699131287394</c:v>
                </c:pt>
                <c:pt idx="808">
                  <c:v>-7.0384904431285404</c:v>
                </c:pt>
                <c:pt idx="809">
                  <c:v>-5.7436591831286608</c:v>
                </c:pt>
                <c:pt idx="810">
                  <c:v>-4.3197919931287174</c:v>
                </c:pt>
                <c:pt idx="811">
                  <c:v>-3.1671730331286909</c:v>
                </c:pt>
                <c:pt idx="812">
                  <c:v>-1.0554693431285918</c:v>
                </c:pt>
                <c:pt idx="813">
                  <c:v>0.45556606099515368</c:v>
                </c:pt>
                <c:pt idx="814">
                  <c:v>2.1388372168712095</c:v>
                </c:pt>
                <c:pt idx="815">
                  <c:v>3.599626936871303</c:v>
                </c:pt>
                <c:pt idx="816">
                  <c:v>5.6830693268713794</c:v>
                </c:pt>
                <c:pt idx="817">
                  <c:v>7.4465808568714253</c:v>
                </c:pt>
                <c:pt idx="818">
                  <c:v>9.208681545531201</c:v>
                </c:pt>
                <c:pt idx="819">
                  <c:v>10.495339256871482</c:v>
                </c:pt>
                <c:pt idx="820">
                  <c:v>11.50734720687125</c:v>
                </c:pt>
                <c:pt idx="821">
                  <c:v>12.567956386871359</c:v>
                </c:pt>
                <c:pt idx="822">
                  <c:v>13.440492206871454</c:v>
                </c:pt>
                <c:pt idx="823">
                  <c:v>14.377494073944508</c:v>
                </c:pt>
                <c:pt idx="824">
                  <c:v>15.18605889687125</c:v>
                </c:pt>
                <c:pt idx="825">
                  <c:v>16.413697236871489</c:v>
                </c:pt>
                <c:pt idx="826">
                  <c:v>17.404216656871224</c:v>
                </c:pt>
                <c:pt idx="827">
                  <c:v>18.190291716871478</c:v>
                </c:pt>
                <c:pt idx="828">
                  <c:v>18.65673274140741</c:v>
                </c:pt>
                <c:pt idx="829">
                  <c:v>19.155669686871427</c:v>
                </c:pt>
                <c:pt idx="830">
                  <c:v>20.015785196871249</c:v>
                </c:pt>
                <c:pt idx="831">
                  <c:v>20.731264436871399</c:v>
                </c:pt>
                <c:pt idx="832">
                  <c:v>21.281562506871392</c:v>
                </c:pt>
                <c:pt idx="833">
                  <c:v>21.683767689860993</c:v>
                </c:pt>
                <c:pt idx="834">
                  <c:v>21.995493656871197</c:v>
                </c:pt>
                <c:pt idx="835">
                  <c:v>22.106738096871425</c:v>
                </c:pt>
                <c:pt idx="836">
                  <c:v>22.016906826871221</c:v>
                </c:pt>
                <c:pt idx="837">
                  <c:v>21.420825556871407</c:v>
                </c:pt>
                <c:pt idx="838">
                  <c:v>20.330105381871327</c:v>
                </c:pt>
                <c:pt idx="839">
                  <c:v>19.31305283262887</c:v>
                </c:pt>
                <c:pt idx="840">
                  <c:v>18.331827596871392</c:v>
                </c:pt>
                <c:pt idx="841">
                  <c:v>18.08312310687111</c:v>
                </c:pt>
                <c:pt idx="842">
                  <c:v>17.932372696871294</c:v>
                </c:pt>
                <c:pt idx="843">
                  <c:v>17.845335596871365</c:v>
                </c:pt>
                <c:pt idx="844">
                  <c:v>17.625457359964116</c:v>
                </c:pt>
                <c:pt idx="845">
                  <c:v>17.31617895687155</c:v>
                </c:pt>
                <c:pt idx="846">
                  <c:v>16.824516196871286</c:v>
                </c:pt>
                <c:pt idx="847">
                  <c:v>16.277543956871174</c:v>
                </c:pt>
                <c:pt idx="848">
                  <c:v>15.39944601687135</c:v>
                </c:pt>
                <c:pt idx="849">
                  <c:v>14.197604504294006</c:v>
                </c:pt>
                <c:pt idx="850">
                  <c:v>12.880278696871287</c:v>
                </c:pt>
                <c:pt idx="851">
                  <c:v>11.299658701315829</c:v>
                </c:pt>
                <c:pt idx="852">
                  <c:v>5.0885415902046924</c:v>
                </c:pt>
                <c:pt idx="853">
                  <c:v>4.0847898568714278</c:v>
                </c:pt>
                <c:pt idx="854">
                  <c:v>2.3293314268713492</c:v>
                </c:pt>
                <c:pt idx="855">
                  <c:v>0.91152898883005518</c:v>
                </c:pt>
                <c:pt idx="856">
                  <c:v>-1.459146223128613</c:v>
                </c:pt>
                <c:pt idx="857">
                  <c:v>-2.9619067931288567</c:v>
                </c:pt>
                <c:pt idx="858">
                  <c:v>-4.5420834273392359</c:v>
                </c:pt>
                <c:pt idx="859">
                  <c:v>-8.1601828320174867</c:v>
                </c:pt>
                <c:pt idx="860">
                  <c:v>-8.6452729031287259</c:v>
                </c:pt>
                <c:pt idx="861">
                  <c:v>-9.094651597295254</c:v>
                </c:pt>
                <c:pt idx="862">
                  <c:v>-9.3584551331286789</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-11.757484693128667</c:v>
                </c:pt>
                <c:pt idx="873">
                  <c:v>-11.864957418128586</c:v>
                </c:pt>
                <c:pt idx="874">
                  <c:v>-11.923293103128543</c:v>
                </c:pt>
                <c:pt idx="875">
                  <c:v>-11.955782663128504</c:v>
                </c:pt>
                <c:pt idx="876">
                  <c:v>-11.958815938250652</c:v>
                </c:pt>
                <c:pt idx="877">
                  <c:v>-12.467358743128671</c:v>
                </c:pt>
                <c:pt idx="878">
                  <c:v>-12.612751503545127</c:v>
                </c:pt>
                <c:pt idx="879">
                  <c:v>-13.113657223128673</c:v>
                </c:pt>
                <c:pt idx="880">
                  <c:v>-13.614367299829709</c:v>
                </c:pt>
                <c:pt idx="881">
                  <c:v>-14.133397643128632</c:v>
                </c:pt>
                <c:pt idx="882">
                  <c:v>-14.364339673128844</c:v>
                </c:pt>
                <c:pt idx="883">
                  <c:v>-14.415836343128678</c:v>
                </c:pt>
                <c:pt idx="884">
                  <c:v>-12.780419161733221</c:v>
                </c:pt>
                <c:pt idx="885">
                  <c:v>-11.366920703128557</c:v>
                </c:pt>
                <c:pt idx="886">
                  <c:v>-10.220309451461985</c:v>
                </c:pt>
                <c:pt idx="887">
                  <c:v>-8.8966236031284893</c:v>
                </c:pt>
                <c:pt idx="888">
                  <c:v>-7.5681537031285444</c:v>
                </c:pt>
                <c:pt idx="889">
                  <c:v>-6.4821677731288094</c:v>
                </c:pt>
                <c:pt idx="890">
                  <c:v>-5.8363467753866711</c:v>
                </c:pt>
                <c:pt idx="891">
                  <c:v>-5.1805630486843084</c:v>
                </c:pt>
                <c:pt idx="892">
                  <c:v>-1.9209310288428583</c:v>
                </c:pt>
                <c:pt idx="893">
                  <c:v>-1.3014247831285932</c:v>
                </c:pt>
                <c:pt idx="894">
                  <c:v>-0.41548922312866055</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6.5087194856512101</c:v>
                </c:pt>
                <c:pt idx="2">
                  <c:v>6.5104408830495304</c:v>
                </c:pt>
                <c:pt idx="3">
                  <c:v>6.5097426574752415</c:v>
                </c:pt>
                <c:pt idx="4">
                  <c:v>6.5122242928736824</c:v>
                </c:pt>
                <c:pt idx="5">
                  <c:v>6.512377051951745</c:v>
                </c:pt>
                <c:pt idx="6">
                  <c:v>6.5148419533867115</c:v>
                </c:pt>
                <c:pt idx="7">
                  <c:v>6.5115076163022785</c:v>
                </c:pt>
                <c:pt idx="8">
                  <c:v>6.5146943359232807</c:v>
                </c:pt>
                <c:pt idx="9">
                  <c:v>6.0001526690254385</c:v>
                </c:pt>
                <c:pt idx="10">
                  <c:v>5.1601795053692285</c:v>
                </c:pt>
                <c:pt idx="11">
                  <c:v>4.6872253709669245</c:v>
                </c:pt>
                <c:pt idx="12">
                  <c:v>5.5437308462408055</c:v>
                </c:pt>
                <c:pt idx="13">
                  <c:v>6.5342674003275514</c:v>
                </c:pt>
                <c:pt idx="14">
                  <c:v>6.3964245352345017</c:v>
                </c:pt>
                <c:pt idx="15">
                  <c:v>5.9484583348603435</c:v>
                </c:pt>
                <c:pt idx="16">
                  <c:v>5.8719281901580924</c:v>
                </c:pt>
                <c:pt idx="17">
                  <c:v>5.8323251216940584</c:v>
                </c:pt>
                <c:pt idx="18">
                  <c:v>5.4522135589522378</c:v>
                </c:pt>
                <c:pt idx="19">
                  <c:v>5.0428839837336934</c:v>
                </c:pt>
                <c:pt idx="20">
                  <c:v>5.3185328119255368</c:v>
                </c:pt>
                <c:pt idx="21">
                  <c:v>6.0711347459286484</c:v>
                </c:pt>
                <c:pt idx="22">
                  <c:v>6.6630853669013277</c:v>
                </c:pt>
                <c:pt idx="23">
                  <c:v>7.0488999526158294</c:v>
                </c:pt>
                <c:pt idx="24">
                  <c:v>7.2483863599722715</c:v>
                </c:pt>
                <c:pt idx="25">
                  <c:v>7.618194572864712</c:v>
                </c:pt>
                <c:pt idx="26">
                  <c:v>8.3261425988899678</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5.7655257008565899</c:v>
                </c:pt>
                <c:pt idx="36">
                  <c:v>5.6139807268649387</c:v>
                </c:pt>
                <c:pt idx="37">
                  <c:v>5.6294350164449858</c:v>
                </c:pt>
                <c:pt idx="38">
                  <c:v>5.5797513856214396</c:v>
                </c:pt>
                <c:pt idx="39">
                  <c:v>5.3560749846440103</c:v>
                </c:pt>
                <c:pt idx="40">
                  <c:v>5.0542675185138961</c:v>
                </c:pt>
                <c:pt idx="41">
                  <c:v>4.6685840392291595</c:v>
                </c:pt>
                <c:pt idx="42">
                  <c:v>3.44079925163846</c:v>
                </c:pt>
                <c:pt idx="43">
                  <c:v>2.7207992619590247</c:v>
                </c:pt>
                <c:pt idx="44">
                  <c:v>2.2274688898242787</c:v>
                </c:pt>
                <c:pt idx="45">
                  <c:v>1.9894590333096289</c:v>
                </c:pt>
                <c:pt idx="46">
                  <c:v>1.2961538514183268</c:v>
                </c:pt>
                <c:pt idx="47">
                  <c:v>0.10535544887511612</c:v>
                </c:pt>
                <c:pt idx="48">
                  <c:v>-0.87474026934613525</c:v>
                </c:pt>
                <c:pt idx="49">
                  <c:v>-0.9283241658587531</c:v>
                </c:pt>
                <c:pt idx="50">
                  <c:v>-0.47454946826430044</c:v>
                </c:pt>
                <c:pt idx="51">
                  <c:v>0.80813137106957922</c:v>
                </c:pt>
                <c:pt idx="52">
                  <c:v>1.6882466284382105</c:v>
                </c:pt>
                <c:pt idx="53">
                  <c:v>1.8590912885125848</c:v>
                </c:pt>
                <c:pt idx="54">
                  <c:v>1.2711084584237824</c:v>
                </c:pt>
                <c:pt idx="55">
                  <c:v>0.60957686120539734</c:v>
                </c:pt>
                <c:pt idx="56">
                  <c:v>0.80920917492061051</c:v>
                </c:pt>
                <c:pt idx="57">
                  <c:v>1.5976273971890258</c:v>
                </c:pt>
                <c:pt idx="58">
                  <c:v>2.3738845435312332</c:v>
                </c:pt>
                <c:pt idx="59">
                  <c:v>3.3846808995978108</c:v>
                </c:pt>
                <c:pt idx="60">
                  <c:v>6.9484494644692134</c:v>
                </c:pt>
                <c:pt idx="61">
                  <c:v>8.7720869778924175</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4.2312629258358418</c:v>
                </c:pt>
                <c:pt idx="71">
                  <c:v>2.9682293912679589</c:v>
                </c:pt>
                <c:pt idx="72">
                  <c:v>1.2890597892733666</c:v>
                </c:pt>
                <c:pt idx="73">
                  <c:v>-0.53051467228556271</c:v>
                </c:pt>
                <c:pt idx="74">
                  <c:v>-2.1477885687845557</c:v>
                </c:pt>
                <c:pt idx="75">
                  <c:v>-3.5209369332770279</c:v>
                </c:pt>
                <c:pt idx="76">
                  <c:v>-4.7380115289031721</c:v>
                </c:pt>
                <c:pt idx="77">
                  <c:v>-7.8604352400501645</c:v>
                </c:pt>
                <c:pt idx="78">
                  <c:v>-8.5098125915314711</c:v>
                </c:pt>
                <c:pt idx="79">
                  <c:v>-8.6524925112174245</c:v>
                </c:pt>
                <c:pt idx="80">
                  <c:v>-8.4122207237226121</c:v>
                </c:pt>
                <c:pt idx="81">
                  <c:v>-8.0337007468393988</c:v>
                </c:pt>
                <c:pt idx="82">
                  <c:v>-7.6490366353427817</c:v>
                </c:pt>
                <c:pt idx="83">
                  <c:v>-7.2899010388880185</c:v>
                </c:pt>
                <c:pt idx="84">
                  <c:v>-6.9504946715238418</c:v>
                </c:pt>
                <c:pt idx="85">
                  <c:v>-6.7019899257855116</c:v>
                </c:pt>
                <c:pt idx="86">
                  <c:v>-5.7901502611059348</c:v>
                </c:pt>
                <c:pt idx="87">
                  <c:v>-4.8623895772530696</c:v>
                </c:pt>
                <c:pt idx="88">
                  <c:v>-3.6962206850749624</c:v>
                </c:pt>
                <c:pt idx="89">
                  <c:v>-2.4690794530860787</c:v>
                </c:pt>
                <c:pt idx="90">
                  <c:v>-1.3440437814735611</c:v>
                </c:pt>
                <c:pt idx="91">
                  <c:v>-0.21725366193624041</c:v>
                </c:pt>
                <c:pt idx="92">
                  <c:v>0.86983438933958845</c:v>
                </c:pt>
                <c:pt idx="93">
                  <c:v>2.0253595700610991</c:v>
                </c:pt>
                <c:pt idx="94">
                  <c:v>3.2256630915262576</c:v>
                </c:pt>
                <c:pt idx="95">
                  <c:v>5.5154138685247931</c:v>
                </c:pt>
                <c:pt idx="96">
                  <c:v>7.2879921842279032</c:v>
                </c:pt>
                <c:pt idx="97">
                  <c:v>9.1768320732218047</c:v>
                </c:pt>
                <c:pt idx="98">
                  <c:v>10.677665853387802</c:v>
                </c:pt>
                <c:pt idx="99">
                  <c:v>11.942356809248784</c:v>
                </c:pt>
                <c:pt idx="100">
                  <c:v>13.074413308200121</c:v>
                </c:pt>
                <c:pt idx="101">
                  <c:v>13.777465625382987</c:v>
                </c:pt>
                <c:pt idx="102">
                  <c:v>13.907635522367091</c:v>
                </c:pt>
                <c:pt idx="103">
                  <c:v>13.813887685023076</c:v>
                </c:pt>
                <c:pt idx="104">
                  <c:v>14.161154082302147</c:v>
                </c:pt>
                <c:pt idx="105">
                  <c:v>14.945029242189655</c:v>
                </c:pt>
                <c:pt idx="106">
                  <c:v>16.178270440235281</c:v>
                </c:pt>
                <c:pt idx="107">
                  <c:v>17.055904669333326</c:v>
                </c:pt>
                <c:pt idx="108">
                  <c:v>17.069306562958786</c:v>
                </c:pt>
                <c:pt idx="109">
                  <c:v>16.361055712907724</c:v>
                </c:pt>
                <c:pt idx="110">
                  <c:v>15.075256209198791</c:v>
                </c:pt>
                <c:pt idx="111">
                  <c:v>13.277021307663718</c:v>
                </c:pt>
                <c:pt idx="112">
                  <c:v>10.990461500181652</c:v>
                </c:pt>
                <c:pt idx="113">
                  <c:v>5.8364382888855602</c:v>
                </c:pt>
                <c:pt idx="114">
                  <c:v>3.4128963351681332</c:v>
                </c:pt>
                <c:pt idx="115">
                  <c:v>1.0996351932727748</c:v>
                </c:pt>
                <c:pt idx="116">
                  <c:v>-1.0456602891743751</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-6.1947919170149017</c:v>
                </c:pt>
                <c:pt idx="135">
                  <c:v>-4.50562117258269</c:v>
                </c:pt>
                <c:pt idx="136">
                  <c:v>-2.6871294477892085</c:v>
                </c:pt>
                <c:pt idx="137">
                  <c:v>-0.66876878117128069</c:v>
                </c:pt>
                <c:pt idx="138">
                  <c:v>1.6524817847782767</c:v>
                </c:pt>
                <c:pt idx="139">
                  <c:v>3.9554582554944027</c:v>
                </c:pt>
                <c:pt idx="140">
                  <c:v>10.100737836252637</c:v>
                </c:pt>
                <c:pt idx="141">
                  <c:v>11.390505983433286</c:v>
                </c:pt>
                <c:pt idx="142">
                  <c:v>12.239262172720551</c:v>
                </c:pt>
                <c:pt idx="143">
                  <c:v>13.060244915567841</c:v>
                </c:pt>
                <c:pt idx="144">
                  <c:v>14.022199044225619</c:v>
                </c:pt>
                <c:pt idx="145">
                  <c:v>15.054846693266905</c:v>
                </c:pt>
                <c:pt idx="146">
                  <c:v>15.944220651510399</c:v>
                </c:pt>
                <c:pt idx="147">
                  <c:v>16.887230871050129</c:v>
                </c:pt>
                <c:pt idx="148">
                  <c:v>16.636399914662547</c:v>
                </c:pt>
                <c:pt idx="149">
                  <c:v>16.11161158848553</c:v>
                </c:pt>
                <c:pt idx="150">
                  <c:v>15.161395367589364</c:v>
                </c:pt>
                <c:pt idx="151">
                  <c:v>13.343485271349213</c:v>
                </c:pt>
                <c:pt idx="152">
                  <c:v>10.85801942693368</c:v>
                </c:pt>
                <c:pt idx="153">
                  <c:v>8.0854356121369673</c:v>
                </c:pt>
                <c:pt idx="154">
                  <c:v>5.3567723564446315</c:v>
                </c:pt>
                <c:pt idx="155">
                  <c:v>3.2725430814775232</c:v>
                </c:pt>
                <c:pt idx="156">
                  <c:v>1.7767672461194031</c:v>
                </c:pt>
                <c:pt idx="157">
                  <c:v>-1.0527891852840838</c:v>
                </c:pt>
                <c:pt idx="158">
                  <c:v>-2.8629480792901565</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-11.269638255660473</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-10.566814218577919</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-2.4421351157202862</c:v>
                </c:pt>
                <c:pt idx="189">
                  <c:v>-1.6500890764197207</c:v>
                </c:pt>
                <c:pt idx="190">
                  <c:v>-0.83580272692573487</c:v>
                </c:pt>
                <c:pt idx="191">
                  <c:v>0.7165738995014127</c:v>
                </c:pt>
                <c:pt idx="192">
                  <c:v>1.7204530953225399</c:v>
                </c:pt>
                <c:pt idx="193">
                  <c:v>2.9099045845614357</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8.6647562089644694</c:v>
                </c:pt>
                <c:pt idx="203">
                  <c:v>9.245179158006934</c:v>
                </c:pt>
                <c:pt idx="204">
                  <c:v>9.7599374272788282</c:v>
                </c:pt>
                <c:pt idx="205">
                  <c:v>10.129895610255446</c:v>
                </c:pt>
                <c:pt idx="206">
                  <c:v>10.460020129992548</c:v>
                </c:pt>
                <c:pt idx="207">
                  <c:v>10.799063207183906</c:v>
                </c:pt>
                <c:pt idx="208">
                  <c:v>11.111396450170949</c:v>
                </c:pt>
                <c:pt idx="209">
                  <c:v>11.511294312028401</c:v>
                </c:pt>
                <c:pt idx="210">
                  <c:v>11.438654794859346</c:v>
                </c:pt>
                <c:pt idx="211">
                  <c:v>11.409606379774267</c:v>
                </c:pt>
                <c:pt idx="212">
                  <c:v>11.396395124317621</c:v>
                </c:pt>
                <c:pt idx="213">
                  <c:v>11.339749481673067</c:v>
                </c:pt>
                <c:pt idx="214">
                  <c:v>11.062625484402473</c:v>
                </c:pt>
                <c:pt idx="215">
                  <c:v>10.914844627662434</c:v>
                </c:pt>
                <c:pt idx="216">
                  <c:v>11.540913199691138</c:v>
                </c:pt>
                <c:pt idx="217">
                  <c:v>11.790444826425752</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11.996399239127689</c:v>
                </c:pt>
                <c:pt idx="226">
                  <c:v>11.6538317084336</c:v>
                </c:pt>
                <c:pt idx="227">
                  <c:v>11.056863385036678</c:v>
                </c:pt>
                <c:pt idx="228">
                  <c:v>10.315443998011096</c:v>
                </c:pt>
                <c:pt idx="229">
                  <c:v>9.2642170581169978</c:v>
                </c:pt>
                <c:pt idx="230">
                  <c:v>7.8500405061901395</c:v>
                </c:pt>
                <c:pt idx="231">
                  <c:v>6.3906831209068571</c:v>
                </c:pt>
                <c:pt idx="232">
                  <c:v>3.6091131748433742</c:v>
                </c:pt>
                <c:pt idx="233">
                  <c:v>2.5476542700631772</c:v>
                </c:pt>
                <c:pt idx="234">
                  <c:v>1.4506094725792578</c:v>
                </c:pt>
                <c:pt idx="235">
                  <c:v>0.40273110881677998</c:v>
                </c:pt>
                <c:pt idx="236">
                  <c:v>-0.55984198676176788</c:v>
                </c:pt>
                <c:pt idx="237">
                  <c:v>-1.4350190173604702</c:v>
                </c:pt>
                <c:pt idx="238">
                  <c:v>-2.501021971104521</c:v>
                </c:pt>
                <c:pt idx="239">
                  <c:v>-3.9334446903800977</c:v>
                </c:pt>
                <c:pt idx="240">
                  <c:v>-6.4067833821422813</c:v>
                </c:pt>
                <c:pt idx="241">
                  <c:v>-6.9713051954509977</c:v>
                </c:pt>
                <c:pt idx="242">
                  <c:v>-6.9207365997839654</c:v>
                </c:pt>
                <c:pt idx="243">
                  <c:v>-6.7396931771319393</c:v>
                </c:pt>
                <c:pt idx="244">
                  <c:v>-6.8197733506007694</c:v>
                </c:pt>
                <c:pt idx="245">
                  <c:v>-7.1705657950933812</c:v>
                </c:pt>
                <c:pt idx="246">
                  <c:v>-7.7147293947799724</c:v>
                </c:pt>
                <c:pt idx="247">
                  <c:v>-8.1923375062462984</c:v>
                </c:pt>
                <c:pt idx="248">
                  <c:v>-8.4592191036194464</c:v>
                </c:pt>
                <c:pt idx="249">
                  <c:v>-8.2029941191712794</c:v>
                </c:pt>
                <c:pt idx="250">
                  <c:v>-7.9103101920615106</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-10.064646871804007</c:v>
                </c:pt>
                <c:pt idx="259">
                  <c:v>-9.8036158626918137</c:v>
                </c:pt>
                <c:pt idx="260">
                  <c:v>-8.5862785324555198</c:v>
                </c:pt>
                <c:pt idx="261">
                  <c:v>-6.9172829525756754</c:v>
                </c:pt>
                <c:pt idx="262">
                  <c:v>-5.3292833986413326</c:v>
                </c:pt>
                <c:pt idx="263">
                  <c:v>-2.5687712246098044</c:v>
                </c:pt>
                <c:pt idx="264">
                  <c:v>-1.4434975588501946</c:v>
                </c:pt>
                <c:pt idx="265">
                  <c:v>-8.2849503012681694E-2</c:v>
                </c:pt>
                <c:pt idx="266">
                  <c:v>1.6405219717595969</c:v>
                </c:pt>
                <c:pt idx="267">
                  <c:v>3.2448507625066219</c:v>
                </c:pt>
                <c:pt idx="268">
                  <c:v>4.8398492871744594</c:v>
                </c:pt>
                <c:pt idx="269">
                  <c:v>6.4828847599479378</c:v>
                </c:pt>
                <c:pt idx="270">
                  <c:v>7.9171541916204085</c:v>
                </c:pt>
                <c:pt idx="271">
                  <c:v>9.0797101224278123</c:v>
                </c:pt>
                <c:pt idx="272">
                  <c:v>11.58096671913097</c:v>
                </c:pt>
                <c:pt idx="273">
                  <c:v>12.857620827214209</c:v>
                </c:pt>
                <c:pt idx="274">
                  <c:v>14.14458009704417</c:v>
                </c:pt>
                <c:pt idx="275">
                  <c:v>15.454531756786174</c:v>
                </c:pt>
                <c:pt idx="276">
                  <c:v>16.404189268208199</c:v>
                </c:pt>
                <c:pt idx="277">
                  <c:v>16.879513516197939</c:v>
                </c:pt>
                <c:pt idx="278">
                  <c:v>17.14098317523684</c:v>
                </c:pt>
                <c:pt idx="279">
                  <c:v>17.257075141649665</c:v>
                </c:pt>
                <c:pt idx="280">
                  <c:v>17.203208627087378</c:v>
                </c:pt>
                <c:pt idx="281">
                  <c:v>16.569953102341003</c:v>
                </c:pt>
                <c:pt idx="282">
                  <c:v>16.588669338486614</c:v>
                </c:pt>
                <c:pt idx="283">
                  <c:v>17.02017412840129</c:v>
                </c:pt>
                <c:pt idx="284">
                  <c:v>17.593255534777814</c:v>
                </c:pt>
                <c:pt idx="285">
                  <c:v>17.930932194680224</c:v>
                </c:pt>
                <c:pt idx="286">
                  <c:v>18.009055898406892</c:v>
                </c:pt>
                <c:pt idx="287">
                  <c:v>17.896937280707171</c:v>
                </c:pt>
                <c:pt idx="288">
                  <c:v>17.730245147975189</c:v>
                </c:pt>
                <c:pt idx="289">
                  <c:v>17.453080624915557</c:v>
                </c:pt>
                <c:pt idx="290">
                  <c:v>15.916183635659404</c:v>
                </c:pt>
                <c:pt idx="291">
                  <c:v>15.167276464028703</c:v>
                </c:pt>
                <c:pt idx="292">
                  <c:v>14.598941280215348</c:v>
                </c:pt>
                <c:pt idx="293">
                  <c:v>14.142700277202628</c:v>
                </c:pt>
                <c:pt idx="294">
                  <c:v>13.690401052250849</c:v>
                </c:pt>
                <c:pt idx="295">
                  <c:v>12.835236475920311</c:v>
                </c:pt>
                <c:pt idx="296">
                  <c:v>11.447794043314785</c:v>
                </c:pt>
                <c:pt idx="297">
                  <c:v>9.9037248241931497</c:v>
                </c:pt>
                <c:pt idx="298">
                  <c:v>4.7436656146449661</c:v>
                </c:pt>
                <c:pt idx="299">
                  <c:v>2.5682151126306678</c:v>
                </c:pt>
                <c:pt idx="300">
                  <c:v>9.597001004561885E-2</c:v>
                </c:pt>
                <c:pt idx="301">
                  <c:v>-2.4717242541146902</c:v>
                </c:pt>
                <c:pt idx="302">
                  <c:v>-4.9004352487498375</c:v>
                </c:pt>
                <c:pt idx="303">
                  <c:v>-7.0608356186554389</c:v>
                </c:pt>
                <c:pt idx="304">
                  <c:v>-8.9934546438925054</c:v>
                </c:pt>
                <c:pt idx="305">
                  <c:v>-10.675242409177972</c:v>
                </c:pt>
                <c:pt idx="306">
                  <c:v>-15.005560789924672</c:v>
                </c:pt>
                <c:pt idx="307">
                  <c:v>-16.020058197829531</c:v>
                </c:pt>
                <c:pt idx="308">
                  <c:v>-17.017231817487531</c:v>
                </c:pt>
                <c:pt idx="309">
                  <c:v>-17.725626253293139</c:v>
                </c:pt>
                <c:pt idx="310">
                  <c:v>-18.037693650139527</c:v>
                </c:pt>
                <c:pt idx="311">
                  <c:v>-18.152347937623027</c:v>
                </c:pt>
                <c:pt idx="312">
                  <c:v>-18.148442283673614</c:v>
                </c:pt>
                <c:pt idx="313">
                  <c:v>-17.997816273689295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-9.8058579861233479</c:v>
                </c:pt>
                <c:pt idx="325">
                  <c:v>-8.2437175283866697</c:v>
                </c:pt>
                <c:pt idx="326">
                  <c:v>-6.5901870146075225</c:v>
                </c:pt>
                <c:pt idx="327">
                  <c:v>-4.8728931939407225</c:v>
                </c:pt>
                <c:pt idx="328">
                  <c:v>-3.1871169017439827</c:v>
                </c:pt>
                <c:pt idx="329">
                  <c:v>0.91066495663395164</c:v>
                </c:pt>
                <c:pt idx="330">
                  <c:v>2.0131056035621526</c:v>
                </c:pt>
                <c:pt idx="331">
                  <c:v>3.1734535808566311</c:v>
                </c:pt>
                <c:pt idx="332">
                  <c:v>4.4228287481957267</c:v>
                </c:pt>
                <c:pt idx="333">
                  <c:v>5.6950145275511765</c:v>
                </c:pt>
                <c:pt idx="334">
                  <c:v>7.1062308351746797</c:v>
                </c:pt>
                <c:pt idx="335">
                  <c:v>8.7531872752765505</c:v>
                </c:pt>
                <c:pt idx="336">
                  <c:v>10.294474178894262</c:v>
                </c:pt>
                <c:pt idx="337">
                  <c:v>11.16616227297397</c:v>
                </c:pt>
                <c:pt idx="338">
                  <c:v>12.228386462505151</c:v>
                </c:pt>
                <c:pt idx="339">
                  <c:v>13.938943591702612</c:v>
                </c:pt>
                <c:pt idx="340">
                  <c:v>15.903164080845499</c:v>
                </c:pt>
                <c:pt idx="341">
                  <c:v>17.741969395358538</c:v>
                </c:pt>
                <c:pt idx="342">
                  <c:v>19.314549114222601</c:v>
                </c:pt>
                <c:pt idx="343">
                  <c:v>20.722387098817727</c:v>
                </c:pt>
                <c:pt idx="344">
                  <c:v>22.027707283174522</c:v>
                </c:pt>
                <c:pt idx="345">
                  <c:v>23.454309163457488</c:v>
                </c:pt>
                <c:pt idx="346">
                  <c:v>28.757158144900735</c:v>
                </c:pt>
                <c:pt idx="347">
                  <c:v>28.649117909045515</c:v>
                </c:pt>
                <c:pt idx="348">
                  <c:v>28.522299206432184</c:v>
                </c:pt>
                <c:pt idx="349">
                  <c:v>28.443765387791426</c:v>
                </c:pt>
                <c:pt idx="350">
                  <c:v>28.279438929023982</c:v>
                </c:pt>
                <c:pt idx="351">
                  <c:v>28.030864970702055</c:v>
                </c:pt>
                <c:pt idx="352">
                  <c:v>27.704015223107973</c:v>
                </c:pt>
                <c:pt idx="353">
                  <c:v>25.988700943044595</c:v>
                </c:pt>
                <c:pt idx="354">
                  <c:v>25.424154541054893</c:v>
                </c:pt>
                <c:pt idx="355">
                  <c:v>24.617485218523285</c:v>
                </c:pt>
                <c:pt idx="356">
                  <c:v>23.573856902026336</c:v>
                </c:pt>
                <c:pt idx="357">
                  <c:v>22.445013931188448</c:v>
                </c:pt>
                <c:pt idx="358">
                  <c:v>21.324481630968727</c:v>
                </c:pt>
                <c:pt idx="359">
                  <c:v>20.204211913577069</c:v>
                </c:pt>
                <c:pt idx="360">
                  <c:v>19.04225891771863</c:v>
                </c:pt>
                <c:pt idx="361">
                  <c:v>14.360959123912352</c:v>
                </c:pt>
                <c:pt idx="362">
                  <c:v>12.676363088404168</c:v>
                </c:pt>
                <c:pt idx="363">
                  <c:v>10.803589573546892</c:v>
                </c:pt>
                <c:pt idx="364">
                  <c:v>8.7128994613754589</c:v>
                </c:pt>
                <c:pt idx="365">
                  <c:v>6.1457256386571775</c:v>
                </c:pt>
                <c:pt idx="366">
                  <c:v>3.6253270194046081</c:v>
                </c:pt>
                <c:pt idx="367">
                  <c:v>1.4890803612973826</c:v>
                </c:pt>
                <c:pt idx="368">
                  <c:v>-0.36472017819248576</c:v>
                </c:pt>
                <c:pt idx="369">
                  <c:v>-2.0996554667935419</c:v>
                </c:pt>
                <c:pt idx="370">
                  <c:v>-3.6080104615460602</c:v>
                </c:pt>
                <c:pt idx="371">
                  <c:v>-4.9341190096606784</c:v>
                </c:pt>
                <c:pt idx="372">
                  <c:v>-6.2125950327595225</c:v>
                </c:pt>
                <c:pt idx="373">
                  <c:v>-7.5522088380290509</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-14.412571658847225</c:v>
                </c:pt>
                <c:pt idx="382">
                  <c:v>-14.89100364290935</c:v>
                </c:pt>
                <c:pt idx="383">
                  <c:v>-15.269390051648816</c:v>
                </c:pt>
                <c:pt idx="384">
                  <c:v>-15.60516518688627</c:v>
                </c:pt>
                <c:pt idx="385">
                  <c:v>-15.889968289949724</c:v>
                </c:pt>
                <c:pt idx="386">
                  <c:v>-16.09718347968143</c:v>
                </c:pt>
                <c:pt idx="387">
                  <c:v>-16.235317225455759</c:v>
                </c:pt>
                <c:pt idx="388">
                  <c:v>-16.320711589662825</c:v>
                </c:pt>
                <c:pt idx="389">
                  <c:v>-16.220025494377943</c:v>
                </c:pt>
                <c:pt idx="390">
                  <c:v>-16.025476207443081</c:v>
                </c:pt>
                <c:pt idx="391">
                  <c:v>-15.816372849860842</c:v>
                </c:pt>
                <c:pt idx="392">
                  <c:v>-15.579227467622118</c:v>
                </c:pt>
                <c:pt idx="393">
                  <c:v>-15.365385476575687</c:v>
                </c:pt>
                <c:pt idx="394">
                  <c:v>-15.094379962763547</c:v>
                </c:pt>
                <c:pt idx="395">
                  <c:v>-14.637612731620768</c:v>
                </c:pt>
                <c:pt idx="396">
                  <c:v>-12.843384267270864</c:v>
                </c:pt>
                <c:pt idx="397">
                  <c:v>-12.331542033428649</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-6.4132620442430133</c:v>
                </c:pt>
                <c:pt idx="406">
                  <c:v>-6.5662989592223404</c:v>
                </c:pt>
                <c:pt idx="407">
                  <c:v>-6.9323297075352173</c:v>
                </c:pt>
                <c:pt idx="408">
                  <c:v>-7.3102231283985804</c:v>
                </c:pt>
                <c:pt idx="409">
                  <c:v>-7.5771111006150065</c:v>
                </c:pt>
                <c:pt idx="410">
                  <c:v>-7.2484247910441439</c:v>
                </c:pt>
                <c:pt idx="411">
                  <c:v>-6.247476353504851</c:v>
                </c:pt>
                <c:pt idx="412">
                  <c:v>-5.2944169525301845</c:v>
                </c:pt>
                <c:pt idx="413">
                  <c:v>-4.2904941952803419</c:v>
                </c:pt>
                <c:pt idx="414">
                  <c:v>-2.7170511405051911</c:v>
                </c:pt>
                <c:pt idx="415">
                  <c:v>-0.52814019496608466</c:v>
                </c:pt>
                <c:pt idx="416">
                  <c:v>1.5665112561691614</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14.933782804484277</c:v>
                </c:pt>
                <c:pt idx="426">
                  <c:v>15.122420942147444</c:v>
                </c:pt>
                <c:pt idx="427">
                  <c:v>15.320830500219223</c:v>
                </c:pt>
                <c:pt idx="428">
                  <c:v>15.699605015485504</c:v>
                </c:pt>
                <c:pt idx="429">
                  <c:v>15.942327778418445</c:v>
                </c:pt>
                <c:pt idx="430">
                  <c:v>15.35897513356797</c:v>
                </c:pt>
                <c:pt idx="431">
                  <c:v>15.463833108397894</c:v>
                </c:pt>
                <c:pt idx="432">
                  <c:v>15.636120835661927</c:v>
                </c:pt>
                <c:pt idx="433">
                  <c:v>15.507866579067077</c:v>
                </c:pt>
                <c:pt idx="434">
                  <c:v>14.894756014258725</c:v>
                </c:pt>
                <c:pt idx="435">
                  <c:v>14.209651005702909</c:v>
                </c:pt>
                <c:pt idx="436">
                  <c:v>13.894497577607577</c:v>
                </c:pt>
                <c:pt idx="437">
                  <c:v>13.528154006630713</c:v>
                </c:pt>
                <c:pt idx="438">
                  <c:v>13.361246039920978</c:v>
                </c:pt>
                <c:pt idx="439">
                  <c:v>13.311828407020045</c:v>
                </c:pt>
                <c:pt idx="440">
                  <c:v>13.286370167035649</c:v>
                </c:pt>
                <c:pt idx="441">
                  <c:v>13.177474032586456</c:v>
                </c:pt>
                <c:pt idx="442">
                  <c:v>12.965521271864425</c:v>
                </c:pt>
                <c:pt idx="443">
                  <c:v>12.637188158964619</c:v>
                </c:pt>
                <c:pt idx="444">
                  <c:v>12.168525925709266</c:v>
                </c:pt>
                <c:pt idx="445">
                  <c:v>10.343340387856168</c:v>
                </c:pt>
                <c:pt idx="446">
                  <c:v>9.7183225265947382</c:v>
                </c:pt>
                <c:pt idx="447">
                  <c:v>9.1644866201334878</c:v>
                </c:pt>
                <c:pt idx="448">
                  <c:v>8.6441709294979159</c:v>
                </c:pt>
                <c:pt idx="449">
                  <c:v>8.078516424179071</c:v>
                </c:pt>
                <c:pt idx="450">
                  <c:v>7.657442888892362</c:v>
                </c:pt>
                <c:pt idx="451">
                  <c:v>7.3373221013730134</c:v>
                </c:pt>
                <c:pt idx="452">
                  <c:v>6.9322225008458433</c:v>
                </c:pt>
                <c:pt idx="453">
                  <c:v>6.4443180256516781</c:v>
                </c:pt>
                <c:pt idx="454">
                  <c:v>5.7760804870447524</c:v>
                </c:pt>
                <c:pt idx="455">
                  <c:v>5.0958313825066597</c:v>
                </c:pt>
                <c:pt idx="456">
                  <c:v>4.377394633400769</c:v>
                </c:pt>
                <c:pt idx="457">
                  <c:v>3.5368808128398634</c:v>
                </c:pt>
                <c:pt idx="458">
                  <c:v>2.7956241360984961</c:v>
                </c:pt>
                <c:pt idx="459">
                  <c:v>2.2101038168784441</c:v>
                </c:pt>
                <c:pt idx="460">
                  <c:v>1.8361234872815828</c:v>
                </c:pt>
                <c:pt idx="461">
                  <c:v>1.6852222206737246</c:v>
                </c:pt>
                <c:pt idx="462">
                  <c:v>1.7060782791953386</c:v>
                </c:pt>
                <c:pt idx="463">
                  <c:v>1.8017520022123108</c:v>
                </c:pt>
                <c:pt idx="464">
                  <c:v>1.9115393245662371</c:v>
                </c:pt>
                <c:pt idx="465">
                  <c:v>1.9430900932902659</c:v>
                </c:pt>
                <c:pt idx="466">
                  <c:v>1.8125821019422723</c:v>
                </c:pt>
                <c:pt idx="467">
                  <c:v>1.4724477123035342</c:v>
                </c:pt>
                <c:pt idx="468">
                  <c:v>1.086822365517748</c:v>
                </c:pt>
                <c:pt idx="469">
                  <c:v>0.69893971710227765</c:v>
                </c:pt>
                <c:pt idx="470">
                  <c:v>0.33942572816749927</c:v>
                </c:pt>
                <c:pt idx="471">
                  <c:v>0.1350918157916397</c:v>
                </c:pt>
                <c:pt idx="472">
                  <c:v>2.1080326514777495E-3</c:v>
                </c:pt>
                <c:pt idx="473">
                  <c:v>-0.29522619080921764</c:v>
                </c:pt>
                <c:pt idx="474">
                  <c:v>-0.86633048509406752</c:v>
                </c:pt>
                <c:pt idx="475">
                  <c:v>-1.5538345596503258</c:v>
                </c:pt>
                <c:pt idx="476">
                  <c:v>-2.3026820809622657</c:v>
                </c:pt>
                <c:pt idx="477">
                  <c:v>-8.2085010730261239</c:v>
                </c:pt>
                <c:pt idx="478">
                  <c:v>-9.0117817110374485</c:v>
                </c:pt>
                <c:pt idx="479">
                  <c:v>-9.8624137738348505</c:v>
                </c:pt>
                <c:pt idx="480">
                  <c:v>-10.726168299629592</c:v>
                </c:pt>
                <c:pt idx="481">
                  <c:v>-11.584547314765524</c:v>
                </c:pt>
                <c:pt idx="482">
                  <c:v>-12.486017538029184</c:v>
                </c:pt>
                <c:pt idx="483">
                  <c:v>-13.12134928850125</c:v>
                </c:pt>
                <c:pt idx="484">
                  <c:v>-13.77239958098327</c:v>
                </c:pt>
                <c:pt idx="485">
                  <c:v>-14.318237335926472</c:v>
                </c:pt>
                <c:pt idx="486">
                  <c:v>-14.69690241638405</c:v>
                </c:pt>
                <c:pt idx="487">
                  <c:v>-14.850793560355555</c:v>
                </c:pt>
                <c:pt idx="488">
                  <c:v>-15.036695524237254</c:v>
                </c:pt>
                <c:pt idx="489">
                  <c:v>-15.787089855723277</c:v>
                </c:pt>
                <c:pt idx="490">
                  <c:v>-15.690568050884309</c:v>
                </c:pt>
                <c:pt idx="491">
                  <c:v>-15.509447219421686</c:v>
                </c:pt>
                <c:pt idx="492">
                  <c:v>-15.439201911229674</c:v>
                </c:pt>
                <c:pt idx="493">
                  <c:v>-15.735782081806009</c:v>
                </c:pt>
                <c:pt idx="494">
                  <c:v>-15.898795322869077</c:v>
                </c:pt>
                <c:pt idx="495">
                  <c:v>-15.751387698021674</c:v>
                </c:pt>
                <c:pt idx="496">
                  <c:v>-16.106079118056481</c:v>
                </c:pt>
                <c:pt idx="497">
                  <c:v>-16.463386045197399</c:v>
                </c:pt>
                <c:pt idx="498">
                  <c:v>-16.80230853160441</c:v>
                </c:pt>
                <c:pt idx="499">
                  <c:v>-16.892357138493963</c:v>
                </c:pt>
                <c:pt idx="500">
                  <c:v>-16.772805757157531</c:v>
                </c:pt>
                <c:pt idx="501">
                  <c:v>-16.636543179651792</c:v>
                </c:pt>
                <c:pt idx="502">
                  <c:v>-16.593504488089764</c:v>
                </c:pt>
                <c:pt idx="503">
                  <c:v>-16.297970398930346</c:v>
                </c:pt>
                <c:pt idx="504">
                  <c:v>-15.810850414243923</c:v>
                </c:pt>
                <c:pt idx="505">
                  <c:v>-15.278142407833215</c:v>
                </c:pt>
                <c:pt idx="506">
                  <c:v>-14.921503321411098</c:v>
                </c:pt>
                <c:pt idx="507">
                  <c:v>-14.781934932347127</c:v>
                </c:pt>
                <c:pt idx="508">
                  <c:v>-14.731482601677925</c:v>
                </c:pt>
                <c:pt idx="509">
                  <c:v>-14.705880017029118</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-8.0034621333459413</c:v>
                </c:pt>
                <c:pt idx="519">
                  <c:v>-6.6917230889891348</c:v>
                </c:pt>
                <c:pt idx="520">
                  <c:v>-1.7175670955239446</c:v>
                </c:pt>
                <c:pt idx="521">
                  <c:v>-0.38111399823834874</c:v>
                </c:pt>
                <c:pt idx="522">
                  <c:v>0.7920575074408307</c:v>
                </c:pt>
                <c:pt idx="523">
                  <c:v>2.0608247960894652</c:v>
                </c:pt>
                <c:pt idx="524">
                  <c:v>3.3187238877307408</c:v>
                </c:pt>
                <c:pt idx="525">
                  <c:v>4.3626585761574361</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c:v>
                </c:pt>
                <c:pt idx="534">
                  <c:v>11.965948434423984</c:v>
                </c:pt>
                <c:pt idx="535">
                  <c:v>12.426483805040874</c:v>
                </c:pt>
                <c:pt idx="536">
                  <c:v>13.436813431514162</c:v>
                </c:pt>
                <c:pt idx="537">
                  <c:v>13.74310294366866</c:v>
                </c:pt>
                <c:pt idx="538">
                  <c:v>13.89420008492371</c:v>
                </c:pt>
                <c:pt idx="539">
                  <c:v>13.980138132188754</c:v>
                </c:pt>
                <c:pt idx="540">
                  <c:v>14.197177258894699</c:v>
                </c:pt>
                <c:pt idx="541">
                  <c:v>14.426592536594764</c:v>
                </c:pt>
                <c:pt idx="542">
                  <c:v>14.563100242000672</c:v>
                </c:pt>
                <c:pt idx="543">
                  <c:v>14.631595503945302</c:v>
                </c:pt>
                <c:pt idx="544">
                  <c:v>14.938813011135011</c:v>
                </c:pt>
                <c:pt idx="545">
                  <c:v>14.969465837656168</c:v>
                </c:pt>
                <c:pt idx="546">
                  <c:v>14.932509353659038</c:v>
                </c:pt>
                <c:pt idx="547">
                  <c:v>14.881753459026726</c:v>
                </c:pt>
                <c:pt idx="548">
                  <c:v>14.837538912453581</c:v>
                </c:pt>
                <c:pt idx="549">
                  <c:v>14.705993567152632</c:v>
                </c:pt>
                <c:pt idx="550">
                  <c:v>14.499220518333175</c:v>
                </c:pt>
                <c:pt idx="551">
                  <c:v>13.867321924501868</c:v>
                </c:pt>
                <c:pt idx="552">
                  <c:v>13.61355808488463</c:v>
                </c:pt>
                <c:pt idx="553">
                  <c:v>13.148934163030516</c:v>
                </c:pt>
                <c:pt idx="554">
                  <c:v>12.419675927822142</c:v>
                </c:pt>
                <c:pt idx="555">
                  <c:v>11.562469428493706</c:v>
                </c:pt>
                <c:pt idx="556">
                  <c:v>10.690414932710553</c:v>
                </c:pt>
                <c:pt idx="557">
                  <c:v>9.9895733200890504</c:v>
                </c:pt>
                <c:pt idx="558">
                  <c:v>6.7566291321853624</c:v>
                </c:pt>
                <c:pt idx="559">
                  <c:v>5.4971030989701433</c:v>
                </c:pt>
                <c:pt idx="560">
                  <c:v>4.5180361210743794</c:v>
                </c:pt>
                <c:pt idx="561">
                  <c:v>3.7628991339016977</c:v>
                </c:pt>
                <c:pt idx="562">
                  <c:v>3.1528890955215729</c:v>
                </c:pt>
                <c:pt idx="563">
                  <c:v>2.5824386780132587</c:v>
                </c:pt>
                <c:pt idx="564">
                  <c:v>2.0532717452322844</c:v>
                </c:pt>
                <c:pt idx="565">
                  <c:v>1.5313007203058788</c:v>
                </c:pt>
                <c:pt idx="566">
                  <c:v>0.7321649446468117</c:v>
                </c:pt>
                <c:pt idx="567">
                  <c:v>-3.7520152861489464</c:v>
                </c:pt>
                <c:pt idx="568">
                  <c:v>-5.0785040481273676</c:v>
                </c:pt>
                <c:pt idx="569">
                  <c:v>-6.5279582235533891</c:v>
                </c:pt>
                <c:pt idx="570">
                  <c:v>-8.3105598845521627</c:v>
                </c:pt>
                <c:pt idx="571">
                  <c:v>-9.9095669713529233</c:v>
                </c:pt>
                <c:pt idx="572">
                  <c:v>-11.207154470877319</c:v>
                </c:pt>
                <c:pt idx="573">
                  <c:v>-12.342558369649971</c:v>
                </c:pt>
                <c:pt idx="574">
                  <c:v>-14.290004065973321</c:v>
                </c:pt>
                <c:pt idx="575">
                  <c:v>-14.874534690782646</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-20.828699583175517</c:v>
                </c:pt>
                <c:pt idx="586">
                  <c:v>-21.200309837130394</c:v>
                </c:pt>
                <c:pt idx="587">
                  <c:v>-21.32015081848769</c:v>
                </c:pt>
                <c:pt idx="588">
                  <c:v>-21.191599372772924</c:v>
                </c:pt>
                <c:pt idx="589">
                  <c:v>-21.052647825681948</c:v>
                </c:pt>
                <c:pt idx="590">
                  <c:v>-21.052400724616035</c:v>
                </c:pt>
                <c:pt idx="591">
                  <c:v>-20.875376185271588</c:v>
                </c:pt>
                <c:pt idx="592">
                  <c:v>-20.694183105585733</c:v>
                </c:pt>
                <c:pt idx="593">
                  <c:v>-20.419274366335912</c:v>
                </c:pt>
                <c:pt idx="594">
                  <c:v>-20.229888702413639</c:v>
                </c:pt>
                <c:pt idx="595">
                  <c:v>-20.146154833084694</c:v>
                </c:pt>
                <c:pt idx="596">
                  <c:v>-20.099290021331612</c:v>
                </c:pt>
                <c:pt idx="597">
                  <c:v>-19.993989753807455</c:v>
                </c:pt>
                <c:pt idx="598">
                  <c:v>-19.949161856246803</c:v>
                </c:pt>
                <c:pt idx="599">
                  <c:v>-20.14391695954869</c:v>
                </c:pt>
                <c:pt idx="600">
                  <c:v>-20.081513922779681</c:v>
                </c:pt>
                <c:pt idx="601">
                  <c:v>-19.756649483504333</c:v>
                </c:pt>
                <c:pt idx="602">
                  <c:v>-19.403684128163889</c:v>
                </c:pt>
                <c:pt idx="603">
                  <c:v>-19.092313107048867</c:v>
                </c:pt>
                <c:pt idx="604">
                  <c:v>-18.829693851281689</c:v>
                </c:pt>
                <c:pt idx="605">
                  <c:v>-18.619164957328689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-2.3214471909059808</c:v>
                </c:pt>
                <c:pt idx="620">
                  <c:v>-0.44040687042323157</c:v>
                </c:pt>
                <c:pt idx="621">
                  <c:v>1.4994260488331976</c:v>
                </c:pt>
                <c:pt idx="622">
                  <c:v>2.9329847803497677</c:v>
                </c:pt>
                <c:pt idx="623">
                  <c:v>4.0888496112005184</c:v>
                </c:pt>
                <c:pt idx="624">
                  <c:v>5.9040092851256771</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-0.10329939295166947</c:v>
                </c:pt>
                <c:pt idx="643">
                  <c:v>-0.4473100667263738</c:v>
                </c:pt>
                <c:pt idx="644">
                  <c:v>-0.97033316845793927</c:v>
                </c:pt>
                <c:pt idx="645">
                  <c:v>-1.9626696481457202</c:v>
                </c:pt>
                <c:pt idx="646">
                  <c:v>-5.4095766740122713</c:v>
                </c:pt>
                <c:pt idx="647">
                  <c:v>-6.0773952326886729</c:v>
                </c:pt>
                <c:pt idx="648">
                  <c:v>-6.2515140577781843</c:v>
                </c:pt>
                <c:pt idx="649">
                  <c:v>-6.0050110128126164</c:v>
                </c:pt>
                <c:pt idx="650">
                  <c:v>-5.9198315718914216</c:v>
                </c:pt>
                <c:pt idx="651">
                  <c:v>-5.8561696553674238</c:v>
                </c:pt>
                <c:pt idx="652">
                  <c:v>-5.9905267618767226</c:v>
                </c:pt>
                <c:pt idx="653">
                  <c:v>-6.1472926565788795</c:v>
                </c:pt>
                <c:pt idx="654">
                  <c:v>-7.6981693734643324</c:v>
                </c:pt>
                <c:pt idx="655">
                  <c:v>-7.949620207464636</c:v>
                </c:pt>
                <c:pt idx="656">
                  <c:v>-8.0168996957370098</c:v>
                </c:pt>
                <c:pt idx="657">
                  <c:v>-7.9073516576769869</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-5.8331916847436842</c:v>
                </c:pt>
                <c:pt idx="670">
                  <c:v>-4.1366986739571994</c:v>
                </c:pt>
                <c:pt idx="671">
                  <c:v>-2.8313976141300969</c:v>
                </c:pt>
                <c:pt idx="672">
                  <c:v>-1.956501987325197</c:v>
                </c:pt>
                <c:pt idx="673">
                  <c:v>-1.1180325182738806</c:v>
                </c:pt>
                <c:pt idx="674">
                  <c:v>1.7831279902836179E-2</c:v>
                </c:pt>
                <c:pt idx="675">
                  <c:v>3.5355466492219989</c:v>
                </c:pt>
                <c:pt idx="676">
                  <c:v>4.7943701690219545</c:v>
                </c:pt>
                <c:pt idx="677">
                  <c:v>6.2446415730247509</c:v>
                </c:pt>
                <c:pt idx="678">
                  <c:v>7.6809311789972599</c:v>
                </c:pt>
                <c:pt idx="679">
                  <c:v>8.7894826349075519</c:v>
                </c:pt>
                <c:pt idx="680">
                  <c:v>9.7714581350248579</c:v>
                </c:pt>
                <c:pt idx="681">
                  <c:v>11.033077858380025</c:v>
                </c:pt>
                <c:pt idx="682">
                  <c:v>12.413926654033787</c:v>
                </c:pt>
                <c:pt idx="683">
                  <c:v>15.248154858938568</c:v>
                </c:pt>
                <c:pt idx="684">
                  <c:v>15.275644245400152</c:v>
                </c:pt>
                <c:pt idx="685">
                  <c:v>14.718130206179818</c:v>
                </c:pt>
                <c:pt idx="686">
                  <c:v>13.774716246569103</c:v>
                </c:pt>
                <c:pt idx="687">
                  <c:v>12.917898916241356</c:v>
                </c:pt>
                <c:pt idx="688">
                  <c:v>12.06987962847451</c:v>
                </c:pt>
                <c:pt idx="689">
                  <c:v>11.169115343207096</c:v>
                </c:pt>
                <c:pt idx="690">
                  <c:v>10.323780926912002</c:v>
                </c:pt>
                <c:pt idx="691">
                  <c:v>9.595805059720286</c:v>
                </c:pt>
                <c:pt idx="692">
                  <c:v>8.9500140508446808</c:v>
                </c:pt>
                <c:pt idx="693">
                  <c:v>8.4627130281997296</c:v>
                </c:pt>
                <c:pt idx="694">
                  <c:v>8.064830774139125</c:v>
                </c:pt>
                <c:pt idx="695">
                  <c:v>7.6303522431827417</c:v>
                </c:pt>
                <c:pt idx="696">
                  <c:v>7.05273796634809</c:v>
                </c:pt>
                <c:pt idx="697">
                  <c:v>6.237572226441074</c:v>
                </c:pt>
                <c:pt idx="698">
                  <c:v>5.1709791917846433</c:v>
                </c:pt>
                <c:pt idx="699">
                  <c:v>0.84961718117833129</c:v>
                </c:pt>
                <c:pt idx="700">
                  <c:v>-0.93861665381002979</c:v>
                </c:pt>
                <c:pt idx="701">
                  <c:v>-2.9262675756637249</c:v>
                </c:pt>
                <c:pt idx="702">
                  <c:v>-4.8083126928643871</c:v>
                </c:pt>
                <c:pt idx="703">
                  <c:v>-6.3959139708790795</c:v>
                </c:pt>
                <c:pt idx="704">
                  <c:v>-7.5847551447701314</c:v>
                </c:pt>
                <c:pt idx="705">
                  <c:v>-8.418901255858799</c:v>
                </c:pt>
                <c:pt idx="706">
                  <c:v>-9.1306421807938332</c:v>
                </c:pt>
                <c:pt idx="707">
                  <c:v>-11.136584956372754</c:v>
                </c:pt>
                <c:pt idx="708">
                  <c:v>-11.877077334946069</c:v>
                </c:pt>
                <c:pt idx="709">
                  <c:v>-12.405605872712584</c:v>
                </c:pt>
                <c:pt idx="710">
                  <c:v>-12.916701946333461</c:v>
                </c:pt>
                <c:pt idx="711">
                  <c:v>-13.599049986976302</c:v>
                </c:pt>
                <c:pt idx="712">
                  <c:v>-14.304981304785302</c:v>
                </c:pt>
                <c:pt idx="713">
                  <c:v>-14.908612781281501</c:v>
                </c:pt>
                <c:pt idx="714">
                  <c:v>-15.401126490464492</c:v>
                </c:pt>
                <c:pt idx="715">
                  <c:v>-15.662303817406952</c:v>
                </c:pt>
                <c:pt idx="716">
                  <c:v>-15.499962666958197</c:v>
                </c:pt>
                <c:pt idx="717">
                  <c:v>-15.840087873787068</c:v>
                </c:pt>
                <c:pt idx="718">
                  <c:v>-16.345488480332023</c:v>
                </c:pt>
                <c:pt idx="719">
                  <c:v>-16.738572849037386</c:v>
                </c:pt>
                <c:pt idx="720">
                  <c:v>-16.85546015303359</c:v>
                </c:pt>
                <c:pt idx="721">
                  <c:v>-16.665996169608817</c:v>
                </c:pt>
                <c:pt idx="722">
                  <c:v>-16.192596668927006</c:v>
                </c:pt>
                <c:pt idx="723">
                  <c:v>-14.167185122137965</c:v>
                </c:pt>
                <c:pt idx="724">
                  <c:v>-13.708155125214061</c:v>
                </c:pt>
                <c:pt idx="725">
                  <c:v>-13.399003156669469</c:v>
                </c:pt>
                <c:pt idx="726">
                  <c:v>-13.165969548311114</c:v>
                </c:pt>
                <c:pt idx="727">
                  <c:v>-12.875424229321485</c:v>
                </c:pt>
                <c:pt idx="728">
                  <c:v>-12.200274600935918</c:v>
                </c:pt>
                <c:pt idx="729">
                  <c:v>-10.912049317597804</c:v>
                </c:pt>
                <c:pt idx="730">
                  <c:v>-9.7915446416986356</c:v>
                </c:pt>
                <c:pt idx="731">
                  <c:v>-9.483569894202974</c:v>
                </c:pt>
                <c:pt idx="732">
                  <c:v>-9.5844047358297768</c:v>
                </c:pt>
                <c:pt idx="733">
                  <c:v>-9.6385168336382208</c:v>
                </c:pt>
                <c:pt idx="734">
                  <c:v>-9.5950070108054568</c:v>
                </c:pt>
                <c:pt idx="735">
                  <c:v>-9.4767907037787324</c:v>
                </c:pt>
                <c:pt idx="736">
                  <c:v>-9.1313974479340398</c:v>
                </c:pt>
                <c:pt idx="737">
                  <c:v>-8.5722013607941339</c:v>
                </c:pt>
                <c:pt idx="738">
                  <c:v>-7.9354580378936364</c:v>
                </c:pt>
                <c:pt idx="739">
                  <c:v>-7.5099366454738714</c:v>
                </c:pt>
                <c:pt idx="740">
                  <c:v>-5.0404441091243424</c:v>
                </c:pt>
                <c:pt idx="741">
                  <c:v>-3.7934575348290025</c:v>
                </c:pt>
                <c:pt idx="742">
                  <c:v>-2.2346764676901358</c:v>
                </c:pt>
                <c:pt idx="743">
                  <c:v>-0.89262443666889968</c:v>
                </c:pt>
                <c:pt idx="744">
                  <c:v>0.20027064143926054</c:v>
                </c:pt>
                <c:pt idx="745">
                  <c:v>1.4648647603959948</c:v>
                </c:pt>
                <c:pt idx="746">
                  <c:v>2.8998922861480967</c:v>
                </c:pt>
                <c:pt idx="747">
                  <c:v>4.0654142076298161</c:v>
                </c:pt>
                <c:pt idx="748">
                  <c:v>6.6628841549830664</c:v>
                </c:pt>
                <c:pt idx="749">
                  <c:v>7.5654376889377346</c:v>
                </c:pt>
                <c:pt idx="750">
                  <c:v>8.6336124815694539</c:v>
                </c:pt>
                <c:pt idx="751">
                  <c:v>9.7001865529646185</c:v>
                </c:pt>
                <c:pt idx="752">
                  <c:v>10.704402856566809</c:v>
                </c:pt>
                <c:pt idx="753">
                  <c:v>11.573400918587378</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15.965733015320334</c:v>
                </c:pt>
                <c:pt idx="765">
                  <c:v>15.801710879425872</c:v>
                </c:pt>
                <c:pt idx="766">
                  <c:v>15.615060782157069</c:v>
                </c:pt>
                <c:pt idx="767">
                  <c:v>15.621875186000995</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6.9850966855641632</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-8.8311948485859713</c:v>
                </c:pt>
                <c:pt idx="786">
                  <c:v>-10.062167057789354</c:v>
                </c:pt>
                <c:pt idx="787">
                  <c:v>-12.710433269038734</c:v>
                </c:pt>
                <c:pt idx="788">
                  <c:v>-13.176850191440934</c:v>
                </c:pt>
                <c:pt idx="789">
                  <c:v>-13.543240055922169</c:v>
                </c:pt>
                <c:pt idx="790">
                  <c:v>-13.84314091269095</c:v>
                </c:pt>
                <c:pt idx="791">
                  <c:v>-14.198112825827678</c:v>
                </c:pt>
                <c:pt idx="792">
                  <c:v>-14.644793840732129</c:v>
                </c:pt>
                <c:pt idx="793">
                  <c:v>-15.090331026623588</c:v>
                </c:pt>
                <c:pt idx="794">
                  <c:v>-15.421416098630974</c:v>
                </c:pt>
                <c:pt idx="795">
                  <c:v>-15.55759853525042</c:v>
                </c:pt>
                <c:pt idx="796">
                  <c:v>-15.810864985314112</c:v>
                </c:pt>
                <c:pt idx="797">
                  <c:v>-16.002186173065212</c:v>
                </c:pt>
                <c:pt idx="798">
                  <c:v>-15.927794788265119</c:v>
                </c:pt>
                <c:pt idx="799">
                  <c:v>-15.614751736841328</c:v>
                </c:pt>
                <c:pt idx="800">
                  <c:v>-15.158850877249245</c:v>
                </c:pt>
                <c:pt idx="801">
                  <c:v>-14.671049695029614</c:v>
                </c:pt>
                <c:pt idx="802">
                  <c:v>-14.155054099044111</c:v>
                </c:pt>
                <c:pt idx="803">
                  <c:v>-13.558237633519704</c:v>
                </c:pt>
                <c:pt idx="804">
                  <c:v>-12.673141043298401</c:v>
                </c:pt>
                <c:pt idx="805">
                  <c:v>-11.375883517801856</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-4.1072119717369897E-2</c:v>
                </c:pt>
                <c:pt idx="814">
                  <c:v>1.693219385608927</c:v>
                </c:pt>
                <c:pt idx="815">
                  <c:v>3.4150917856403602</c:v>
                </c:pt>
                <c:pt idx="816">
                  <c:v>5.2961464115748909</c:v>
                </c:pt>
                <c:pt idx="817">
                  <c:v>7.204272871739704</c:v>
                </c:pt>
                <c:pt idx="818">
                  <c:v>9.0199348112145543</c:v>
                </c:pt>
                <c:pt idx="819">
                  <c:v>10.549074261338916</c:v>
                </c:pt>
                <c:pt idx="820">
                  <c:v>11.854627886383373</c:v>
                </c:pt>
                <c:pt idx="821">
                  <c:v>12.849369503350868</c:v>
                </c:pt>
                <c:pt idx="822">
                  <c:v>13.741458385898488</c:v>
                </c:pt>
                <c:pt idx="823">
                  <c:v>14.750456884393557</c:v>
                </c:pt>
                <c:pt idx="824">
                  <c:v>15.760522562000952</c:v>
                </c:pt>
                <c:pt idx="825">
                  <c:v>16.734882894485139</c:v>
                </c:pt>
                <c:pt idx="826">
                  <c:v>17.804651103845618</c:v>
                </c:pt>
                <c:pt idx="827">
                  <c:v>18.753238096951687</c:v>
                </c:pt>
                <c:pt idx="828">
                  <c:v>19.349722159936476</c:v>
                </c:pt>
                <c:pt idx="829">
                  <c:v>19.85592994305938</c:v>
                </c:pt>
                <c:pt idx="830">
                  <c:v>20.510783284871234</c:v>
                </c:pt>
                <c:pt idx="831">
                  <c:v>21.294575723578831</c:v>
                </c:pt>
                <c:pt idx="832">
                  <c:v>21.907751251075233</c:v>
                </c:pt>
                <c:pt idx="833">
                  <c:v>22.344016075713512</c:v>
                </c:pt>
                <c:pt idx="834">
                  <c:v>22.653151955368095</c:v>
                </c:pt>
                <c:pt idx="835">
                  <c:v>22.825107887220469</c:v>
                </c:pt>
                <c:pt idx="836">
                  <c:v>22.809154386703057</c:v>
                </c:pt>
                <c:pt idx="837">
                  <c:v>22.414463861068825</c:v>
                </c:pt>
                <c:pt idx="838">
                  <c:v>21.411674004529292</c:v>
                </c:pt>
                <c:pt idx="839">
                  <c:v>20.035752431451826</c:v>
                </c:pt>
                <c:pt idx="840">
                  <c:v>18.865163951534729</c:v>
                </c:pt>
                <c:pt idx="841">
                  <c:v>18.228526268893287</c:v>
                </c:pt>
                <c:pt idx="842">
                  <c:v>18.013497342751126</c:v>
                </c:pt>
                <c:pt idx="843">
                  <c:v>17.079647924708127</c:v>
                </c:pt>
                <c:pt idx="844">
                  <c:v>16.552305563127476</c:v>
                </c:pt>
                <c:pt idx="845">
                  <c:v>15.820786079957912</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0.53574661439108873</c:v>
                </c:pt>
                <c:pt idx="854">
                  <c:v>-1.524285795263012</c:v>
                </c:pt>
                <c:pt idx="855">
                  <c:v>-3.5726891248361961</c:v>
                </c:pt>
                <c:pt idx="856">
                  <c:v>-5.1442368780076748</c:v>
                </c:pt>
                <c:pt idx="857">
                  <c:v>-6.3969460883536815</c:v>
                </c:pt>
                <c:pt idx="858">
                  <c:v>-7.6325036312198478</c:v>
                </c:pt>
                <c:pt idx="859">
                  <c:v>-9.5624822571057777</c:v>
                </c:pt>
                <c:pt idx="860">
                  <c:v>-10.098256866671747</c:v>
                </c:pt>
                <c:pt idx="861">
                  <c:v>-10.439426637097688</c:v>
                </c:pt>
                <c:pt idx="862">
                  <c:v>-10.772846723109371</c:v>
                </c:pt>
                <c:pt idx="863">
                  <c:v>-11.295715917911593</c:v>
                </c:pt>
                <c:pt idx="864">
                  <c:v>-12.00751968058697</c:v>
                </c:pt>
                <c:pt idx="865">
                  <c:v>-12.685984227449756</c:v>
                </c:pt>
                <c:pt idx="866">
                  <c:v>-13.160487790265275</c:v>
                </c:pt>
                <c:pt idx="867">
                  <c:v>-13.460553178702062</c:v>
                </c:pt>
                <c:pt idx="868">
                  <c:v>-12.462460367363795</c:v>
                </c:pt>
                <c:pt idx="869">
                  <c:v>-12.554552870416977</c:v>
                </c:pt>
                <c:pt idx="870">
                  <c:v>-12.716072273217492</c:v>
                </c:pt>
                <c:pt idx="871">
                  <c:v>-12.792943472032292</c:v>
                </c:pt>
                <c:pt idx="872">
                  <c:v>-12.807315707865818</c:v>
                </c:pt>
                <c:pt idx="873">
                  <c:v>-12.774284609475671</c:v>
                </c:pt>
                <c:pt idx="874">
                  <c:v>-12.832672709268522</c:v>
                </c:pt>
                <c:pt idx="875">
                  <c:v>-13.065846867741785</c:v>
                </c:pt>
                <c:pt idx="876">
                  <c:v>-13.248179830109118</c:v>
                </c:pt>
                <c:pt idx="877">
                  <c:v>-13.651762958478727</c:v>
                </c:pt>
                <c:pt idx="878">
                  <c:v>-14.188170498907818</c:v>
                </c:pt>
                <c:pt idx="879">
                  <c:v>-14.67101994576123</c:v>
                </c:pt>
                <c:pt idx="880">
                  <c:v>-14.975404745829177</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-2.8580569049345366</c:v>
                </c:pt>
                <c:pt idx="892">
                  <c:v>-2.0986004302397356</c:v>
                </c:pt>
                <c:pt idx="893">
                  <c:v>-1.4290828240618259</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29586816"/>
        <c:axId val="22958835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29586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9588352"/>
        <c:crosses val="autoZero"/>
        <c:auto val="1"/>
        <c:lblAlgn val="ctr"/>
        <c:lblOffset val="100"/>
        <c:noMultiLvlLbl val="0"/>
      </c:catAx>
      <c:valAx>
        <c:axId val="229588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9586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12.359466222450123</c:v>
                </c:pt>
                <c:pt idx="7">
                  <c:v>12.358555222449858</c:v>
                </c:pt>
                <c:pt idx="8">
                  <c:v>12.355766322449542</c:v>
                </c:pt>
                <c:pt idx="9">
                  <c:v>12.353583822449824</c:v>
                </c:pt>
                <c:pt idx="10">
                  <c:v>12.356253017399066</c:v>
                </c:pt>
                <c:pt idx="11">
                  <c:v>12.313391122449815</c:v>
                </c:pt>
                <c:pt idx="12">
                  <c:v>11.797899822449979</c:v>
                </c:pt>
                <c:pt idx="13">
                  <c:v>11.221973222450053</c:v>
                </c:pt>
                <c:pt idx="14">
                  <c:v>10.930995422450401</c:v>
                </c:pt>
                <c:pt idx="15">
                  <c:v>10.938273322450064</c:v>
                </c:pt>
                <c:pt idx="16">
                  <c:v>10.758840022449904</c:v>
                </c:pt>
                <c:pt idx="17">
                  <c:v>10.208484122450068</c:v>
                </c:pt>
                <c:pt idx="18">
                  <c:v>9.5779899224499268</c:v>
                </c:pt>
                <c:pt idx="19">
                  <c:v>9.2740803591848078</c:v>
                </c:pt>
                <c:pt idx="20">
                  <c:v>9.4926001224497725</c:v>
                </c:pt>
                <c:pt idx="21">
                  <c:v>10.376529222449681</c:v>
                </c:pt>
                <c:pt idx="22">
                  <c:v>10.790335322450018</c:v>
                </c:pt>
                <c:pt idx="23">
                  <c:v>11.078518269924222</c:v>
                </c:pt>
                <c:pt idx="24">
                  <c:v>12.218699622449805</c:v>
                </c:pt>
                <c:pt idx="25">
                  <c:v>13.248364622449998</c:v>
                </c:pt>
                <c:pt idx="26">
                  <c:v>13.783963022450109</c:v>
                </c:pt>
                <c:pt idx="27">
                  <c:v>13.823923422449719</c:v>
                </c:pt>
                <c:pt idx="28">
                  <c:v>13.508393825480168</c:v>
                </c:pt>
                <c:pt idx="29">
                  <c:v>12.95004572245054</c:v>
                </c:pt>
                <c:pt idx="30">
                  <c:v>12.351754022449764</c:v>
                </c:pt>
                <c:pt idx="31">
                  <c:v>11.926509122449859</c:v>
                </c:pt>
                <c:pt idx="32">
                  <c:v>11.868315378120286</c:v>
                </c:pt>
                <c:pt idx="33">
                  <c:v>12.769779422449885</c:v>
                </c:pt>
                <c:pt idx="34">
                  <c:v>14.661927922449394</c:v>
                </c:pt>
                <c:pt idx="35">
                  <c:v>16.748295522449862</c:v>
                </c:pt>
                <c:pt idx="36">
                  <c:v>19.240835122450122</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23.178575322450186</c:v>
                </c:pt>
                <c:pt idx="45">
                  <c:v>21.152611422450459</c:v>
                </c:pt>
                <c:pt idx="46">
                  <c:v>18.147522222449727</c:v>
                </c:pt>
                <c:pt idx="47">
                  <c:v>15.13687692244995</c:v>
                </c:pt>
                <c:pt idx="48">
                  <c:v>11.545975522449538</c:v>
                </c:pt>
                <c:pt idx="49">
                  <c:v>8.0099187265314562</c:v>
                </c:pt>
                <c:pt idx="50">
                  <c:v>4.9255841224501955</c:v>
                </c:pt>
                <c:pt idx="51">
                  <c:v>1.5058053224500156</c:v>
                </c:pt>
                <c:pt idx="52">
                  <c:v>-1.7182062775501916</c:v>
                </c:pt>
                <c:pt idx="53">
                  <c:v>-4.7175346775500868</c:v>
                </c:pt>
                <c:pt idx="54">
                  <c:v>-7.0055511714275269</c:v>
                </c:pt>
                <c:pt idx="55">
                  <c:v>-9.0501339775503595</c:v>
                </c:pt>
                <c:pt idx="56">
                  <c:v>-10.368666777550146</c:v>
                </c:pt>
                <c:pt idx="57">
                  <c:v>-11.355824177550055</c:v>
                </c:pt>
                <c:pt idx="58">
                  <c:v>-12.195191977550023</c:v>
                </c:pt>
                <c:pt idx="59">
                  <c:v>-12.001279777549914</c:v>
                </c:pt>
                <c:pt idx="60">
                  <c:v>-11.145837477550089</c:v>
                </c:pt>
                <c:pt idx="61">
                  <c:v>-9.8597050775501067</c:v>
                </c:pt>
                <c:pt idx="62">
                  <c:v>-8.6383260520185541</c:v>
                </c:pt>
                <c:pt idx="63">
                  <c:v>-6.4658553775505716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20.287474122450089</c:v>
                </c:pt>
                <c:pt idx="78">
                  <c:v>18.234295122449812</c:v>
                </c:pt>
                <c:pt idx="79">
                  <c:v>15.852194656470665</c:v>
                </c:pt>
                <c:pt idx="80">
                  <c:v>12.462418822449939</c:v>
                </c:pt>
                <c:pt idx="81">
                  <c:v>8.5165828224497222</c:v>
                </c:pt>
                <c:pt idx="82">
                  <c:v>5.0296437224496202</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-14.982852477549548</c:v>
                </c:pt>
                <c:pt idx="95">
                  <c:v>-10.386549877550072</c:v>
                </c:pt>
                <c:pt idx="96">
                  <c:v>-8.3145264775501175</c:v>
                </c:pt>
                <c:pt idx="97">
                  <c:v>12.338983522449581</c:v>
                </c:pt>
                <c:pt idx="98">
                  <c:v>16.443442022449837</c:v>
                </c:pt>
                <c:pt idx="99">
                  <c:v>20.673243419357132</c:v>
                </c:pt>
                <c:pt idx="100">
                  <c:v>25.30329382245019</c:v>
                </c:pt>
                <c:pt idx="101">
                  <c:v>29.080024322449532</c:v>
                </c:pt>
                <c:pt idx="102">
                  <c:v>189.98193881306261</c:v>
                </c:pt>
                <c:pt idx="103">
                  <c:v>34.831357073669274</c:v>
                </c:pt>
                <c:pt idx="104">
                  <c:v>33.46093420294995</c:v>
                </c:pt>
                <c:pt idx="105">
                  <c:v>172.42554927270984</c:v>
                </c:pt>
                <c:pt idx="106">
                  <c:v>31.319684422450141</c:v>
                </c:pt>
                <c:pt idx="107">
                  <c:v>31.205585308163879</c:v>
                </c:pt>
                <c:pt idx="108">
                  <c:v>31.199485622449831</c:v>
                </c:pt>
                <c:pt idx="109">
                  <c:v>31.158765422449861</c:v>
                </c:pt>
                <c:pt idx="110">
                  <c:v>30.896294431540781</c:v>
                </c:pt>
                <c:pt idx="111">
                  <c:v>20.581962322450075</c:v>
                </c:pt>
                <c:pt idx="112">
                  <c:v>18.135201122450077</c:v>
                </c:pt>
                <c:pt idx="113">
                  <c:v>13.930297322450155</c:v>
                </c:pt>
                <c:pt idx="114">
                  <c:v>10.643919122449999</c:v>
                </c:pt>
                <c:pt idx="115">
                  <c:v>7.1255326224496365</c:v>
                </c:pt>
                <c:pt idx="116">
                  <c:v>3.9138760487660749</c:v>
                </c:pt>
                <c:pt idx="117">
                  <c:v>1.6939609692587707</c:v>
                </c:pt>
                <c:pt idx="118">
                  <c:v>-11.189710921994418</c:v>
                </c:pt>
                <c:pt idx="119">
                  <c:v>-13.995528777550103</c:v>
                </c:pt>
                <c:pt idx="120">
                  <c:v>-18.624872577550232</c:v>
                </c:pt>
                <c:pt idx="121">
                  <c:v>-22.880016881590603</c:v>
                </c:pt>
                <c:pt idx="122">
                  <c:v>-26.266260977550029</c:v>
                </c:pt>
                <c:pt idx="123">
                  <c:v>-30.846632277550111</c:v>
                </c:pt>
                <c:pt idx="124">
                  <c:v>-35.1566801775502</c:v>
                </c:pt>
                <c:pt idx="125">
                  <c:v>-38.729125048979007</c:v>
                </c:pt>
                <c:pt idx="126">
                  <c:v>-52.142646477550294</c:v>
                </c:pt>
                <c:pt idx="127">
                  <c:v>-55.612858677550122</c:v>
                </c:pt>
                <c:pt idx="128">
                  <c:v>-59.954976777549618</c:v>
                </c:pt>
                <c:pt idx="129">
                  <c:v>-62.196602977550114</c:v>
                </c:pt>
                <c:pt idx="130">
                  <c:v>-64.930966269217194</c:v>
                </c:pt>
                <c:pt idx="131">
                  <c:v>-67.492978977549697</c:v>
                </c:pt>
                <c:pt idx="132">
                  <c:v>-69.136799877549379</c:v>
                </c:pt>
                <c:pt idx="133">
                  <c:v>-70.123123868854378</c:v>
                </c:pt>
                <c:pt idx="134">
                  <c:v>-72.818928528832345</c:v>
                </c:pt>
                <c:pt idx="135">
                  <c:v>-73.021145777550359</c:v>
                </c:pt>
                <c:pt idx="136">
                  <c:v>-73.080310877550076</c:v>
                </c:pt>
                <c:pt idx="137">
                  <c:v>-72.472050177549647</c:v>
                </c:pt>
                <c:pt idx="138">
                  <c:v>-71.530878277550158</c:v>
                </c:pt>
                <c:pt idx="139">
                  <c:v>-70.473821638840533</c:v>
                </c:pt>
                <c:pt idx="140">
                  <c:v>-69.740954477549934</c:v>
                </c:pt>
                <c:pt idx="141">
                  <c:v>-69.217856477550214</c:v>
                </c:pt>
                <c:pt idx="142">
                  <c:v>-65.919443568459172</c:v>
                </c:pt>
                <c:pt idx="143">
                  <c:v>-65.248558497752384</c:v>
                </c:pt>
                <c:pt idx="144">
                  <c:v>-64.035394277549841</c:v>
                </c:pt>
                <c:pt idx="145">
                  <c:v>-62.332589877550021</c:v>
                </c:pt>
                <c:pt idx="146">
                  <c:v>-61.380035577550345</c:v>
                </c:pt>
                <c:pt idx="147">
                  <c:v>-60.775956275530064</c:v>
                </c:pt>
                <c:pt idx="148">
                  <c:v>-60.497185477550175</c:v>
                </c:pt>
                <c:pt idx="149">
                  <c:v>-60.440718144216788</c:v>
                </c:pt>
                <c:pt idx="150">
                  <c:v>-67.749622047170291</c:v>
                </c:pt>
                <c:pt idx="151">
                  <c:v>-70.989295577549811</c:v>
                </c:pt>
                <c:pt idx="152">
                  <c:v>-74.305880945635252</c:v>
                </c:pt>
                <c:pt idx="153">
                  <c:v>-77.417728277550054</c:v>
                </c:pt>
                <c:pt idx="154">
                  <c:v>-79.362436677549937</c:v>
                </c:pt>
                <c:pt idx="155">
                  <c:v>-80.589582781897803</c:v>
                </c:pt>
                <c:pt idx="156">
                  <c:v>-81.115102977549938</c:v>
                </c:pt>
                <c:pt idx="157">
                  <c:v>-80.913072977550158</c:v>
                </c:pt>
                <c:pt idx="158">
                  <c:v>-79.950083077550119</c:v>
                </c:pt>
                <c:pt idx="159">
                  <c:v>-78.102071853893818</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-34.314130151019299</c:v>
                </c:pt>
                <c:pt idx="172">
                  <c:v>-32.891494983296987</c:v>
                </c:pt>
                <c:pt idx="173">
                  <c:v>-30.708570977550306</c:v>
                </c:pt>
                <c:pt idx="174">
                  <c:v>-29.045115177549796</c:v>
                </c:pt>
                <c:pt idx="175">
                  <c:v>-27.504590577550189</c:v>
                </c:pt>
                <c:pt idx="176">
                  <c:v>-25.723584635444887</c:v>
                </c:pt>
                <c:pt idx="177">
                  <c:v>-19.512209554473078</c:v>
                </c:pt>
                <c:pt idx="178">
                  <c:v>-17.965770377550168</c:v>
                </c:pt>
                <c:pt idx="179">
                  <c:v>-16.090060877550485</c:v>
                </c:pt>
                <c:pt idx="180">
                  <c:v>-13.877028577550471</c:v>
                </c:pt>
                <c:pt idx="181">
                  <c:v>-11.833850377549854</c:v>
                </c:pt>
                <c:pt idx="182">
                  <c:v>-9.630481845971099</c:v>
                </c:pt>
                <c:pt idx="183">
                  <c:v>-6.8595542775502265</c:v>
                </c:pt>
                <c:pt idx="184">
                  <c:v>-4.5184153073375484</c:v>
                </c:pt>
                <c:pt idx="185">
                  <c:v>5.3844455914154015</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38.983810459449785</c:v>
                </c:pt>
                <c:pt idx="198">
                  <c:v>41.093988713449882</c:v>
                </c:pt>
                <c:pt idx="199">
                  <c:v>43.640516912449975</c:v>
                </c:pt>
                <c:pt idx="200">
                  <c:v>45.844758585668153</c:v>
                </c:pt>
                <c:pt idx="201">
                  <c:v>51.869890522449893</c:v>
                </c:pt>
                <c:pt idx="202">
                  <c:v>52.125898392450004</c:v>
                </c:pt>
                <c:pt idx="203">
                  <c:v>51.924380582449899</c:v>
                </c:pt>
                <c:pt idx="204">
                  <c:v>51.467015672449861</c:v>
                </c:pt>
                <c:pt idx="205">
                  <c:v>50.679167332449964</c:v>
                </c:pt>
                <c:pt idx="206">
                  <c:v>49.916584171385942</c:v>
                </c:pt>
                <c:pt idx="207">
                  <c:v>49.062986072449888</c:v>
                </c:pt>
                <c:pt idx="208">
                  <c:v>48.465582226153657</c:v>
                </c:pt>
                <c:pt idx="209">
                  <c:v>37.091888320366472</c:v>
                </c:pt>
                <c:pt idx="210">
                  <c:v>35.098379314450021</c:v>
                </c:pt>
                <c:pt idx="211">
                  <c:v>32.469649357249814</c:v>
                </c:pt>
                <c:pt idx="212">
                  <c:v>-6.6949806975498687</c:v>
                </c:pt>
                <c:pt idx="213">
                  <c:v>26.361156334949889</c:v>
                </c:pt>
                <c:pt idx="214">
                  <c:v>14.13730682141906</c:v>
                </c:pt>
                <c:pt idx="215">
                  <c:v>10.336312922449537</c:v>
                </c:pt>
                <c:pt idx="216">
                  <c:v>6.6918976224499405</c:v>
                </c:pt>
                <c:pt idx="217">
                  <c:v>2.8963938224497077</c:v>
                </c:pt>
                <c:pt idx="218">
                  <c:v>-0.38167877754975327</c:v>
                </c:pt>
                <c:pt idx="219">
                  <c:v>-3.4035070151846014</c:v>
                </c:pt>
                <c:pt idx="220">
                  <c:v>-5.6878754775499507</c:v>
                </c:pt>
                <c:pt idx="221">
                  <c:v>-7.3261791091292405</c:v>
                </c:pt>
                <c:pt idx="222">
                  <c:v>-10.57922314421678</c:v>
                </c:pt>
                <c:pt idx="223">
                  <c:v>-10.786559577550006</c:v>
                </c:pt>
                <c:pt idx="224">
                  <c:v>-11.02637117755001</c:v>
                </c:pt>
                <c:pt idx="225">
                  <c:v>-10.850468177549821</c:v>
                </c:pt>
                <c:pt idx="226">
                  <c:v>-10.203680413720322</c:v>
                </c:pt>
                <c:pt idx="227">
                  <c:v>-8.6874897775499562</c:v>
                </c:pt>
                <c:pt idx="228">
                  <c:v>-6.9481159775500778</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19.956105022450128</c:v>
                </c:pt>
                <c:pt idx="237">
                  <c:v>22.056547978971619</c:v>
                </c:pt>
                <c:pt idx="238">
                  <c:v>24.033247338238827</c:v>
                </c:pt>
                <c:pt idx="239">
                  <c:v>32.594481476207299</c:v>
                </c:pt>
                <c:pt idx="240">
                  <c:v>33.156231088449886</c:v>
                </c:pt>
                <c:pt idx="241">
                  <c:v>33.148439230530805</c:v>
                </c:pt>
                <c:pt idx="242">
                  <c:v>33.149859602449887</c:v>
                </c:pt>
                <c:pt idx="243">
                  <c:v>29.903367966894365</c:v>
                </c:pt>
                <c:pt idx="244">
                  <c:v>28.075869622449975</c:v>
                </c:pt>
                <c:pt idx="245">
                  <c:v>24.495491822450077</c:v>
                </c:pt>
                <c:pt idx="246">
                  <c:v>20.657811422449861</c:v>
                </c:pt>
                <c:pt idx="247">
                  <c:v>16.759309822449467</c:v>
                </c:pt>
                <c:pt idx="248">
                  <c:v>12.804678370934795</c:v>
                </c:pt>
                <c:pt idx="249">
                  <c:v>9.4527237224499743</c:v>
                </c:pt>
                <c:pt idx="250">
                  <c:v>6.842137424888648</c:v>
                </c:pt>
                <c:pt idx="251">
                  <c:v>-2.8353238639137666</c:v>
                </c:pt>
                <c:pt idx="252">
                  <c:v>-5.4165038775501841</c:v>
                </c:pt>
                <c:pt idx="253">
                  <c:v>-7.7341663722869205</c:v>
                </c:pt>
                <c:pt idx="254">
                  <c:v>-10.044592177550181</c:v>
                </c:pt>
                <c:pt idx="255">
                  <c:v>-12.008697177550147</c:v>
                </c:pt>
                <c:pt idx="256">
                  <c:v>-13.948951677550049</c:v>
                </c:pt>
                <c:pt idx="257">
                  <c:v>-15.6466029775506</c:v>
                </c:pt>
                <c:pt idx="258">
                  <c:v>-16.603880173202604</c:v>
                </c:pt>
                <c:pt idx="259">
                  <c:v>-19.548816154969231</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1.8925875224500472</c:v>
                </c:pt>
                <c:pt idx="270">
                  <c:v>13.57113264332866</c:v>
                </c:pt>
                <c:pt idx="271">
                  <c:v>16.628387722449691</c:v>
                </c:pt>
                <c:pt idx="272">
                  <c:v>20.03220192244979</c:v>
                </c:pt>
                <c:pt idx="273">
                  <c:v>22.695966422449995</c:v>
                </c:pt>
                <c:pt idx="274">
                  <c:v>26.163634841131586</c:v>
                </c:pt>
                <c:pt idx="275">
                  <c:v>29.03967612244973</c:v>
                </c:pt>
                <c:pt idx="276">
                  <c:v>190.19720667932981</c:v>
                </c:pt>
                <c:pt idx="277">
                  <c:v>35.319300269449876</c:v>
                </c:pt>
                <c:pt idx="278">
                  <c:v>45.391569401021243</c:v>
                </c:pt>
                <c:pt idx="279">
                  <c:v>47.769746277449912</c:v>
                </c:pt>
                <c:pt idx="280">
                  <c:v>50.709258582449912</c:v>
                </c:pt>
                <c:pt idx="281">
                  <c:v>53.603262202449883</c:v>
                </c:pt>
                <c:pt idx="282">
                  <c:v>55.401083292449904</c:v>
                </c:pt>
                <c:pt idx="283">
                  <c:v>56.002999092342286</c:v>
                </c:pt>
                <c:pt idx="284">
                  <c:v>55.654186212449872</c:v>
                </c:pt>
                <c:pt idx="285">
                  <c:v>54.112548782449913</c:v>
                </c:pt>
                <c:pt idx="286">
                  <c:v>52.90502224658794</c:v>
                </c:pt>
                <c:pt idx="287">
                  <c:v>36.875649522449876</c:v>
                </c:pt>
                <c:pt idx="288">
                  <c:v>66.321131537249727</c:v>
                </c:pt>
                <c:pt idx="289">
                  <c:v>30.125258309684231</c:v>
                </c:pt>
                <c:pt idx="290">
                  <c:v>26.220585422450039</c:v>
                </c:pt>
                <c:pt idx="291">
                  <c:v>22.694535222449844</c:v>
                </c:pt>
                <c:pt idx="292">
                  <c:v>19.222999482046106</c:v>
                </c:pt>
                <c:pt idx="293">
                  <c:v>8.3508023459793232</c:v>
                </c:pt>
                <c:pt idx="294">
                  <c:v>5.1728623103287283</c:v>
                </c:pt>
                <c:pt idx="295">
                  <c:v>1.1106596224497309</c:v>
                </c:pt>
                <c:pt idx="296">
                  <c:v>-1.9957877775499639</c:v>
                </c:pt>
                <c:pt idx="297">
                  <c:v>-6.5878345775500522</c:v>
                </c:pt>
                <c:pt idx="298">
                  <c:v>-10.228720777550286</c:v>
                </c:pt>
                <c:pt idx="299">
                  <c:v>-14.470433952297636</c:v>
                </c:pt>
                <c:pt idx="300">
                  <c:v>-18.019024477550591</c:v>
                </c:pt>
                <c:pt idx="301">
                  <c:v>-20.050778877549913</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3.0865948355813995</c:v>
                </c:pt>
                <c:pt idx="310">
                  <c:v>8.6444848224501509</c:v>
                </c:pt>
                <c:pt idx="311">
                  <c:v>13.276318522449998</c:v>
                </c:pt>
                <c:pt idx="312">
                  <c:v>17.076892522450038</c:v>
                </c:pt>
                <c:pt idx="313">
                  <c:v>19.346452108308284</c:v>
                </c:pt>
                <c:pt idx="314">
                  <c:v>20.63197592245</c:v>
                </c:pt>
                <c:pt idx="315">
                  <c:v>26.918578848536292</c:v>
                </c:pt>
                <c:pt idx="316">
                  <c:v>26.886933922449632</c:v>
                </c:pt>
                <c:pt idx="317">
                  <c:v>26.064108922450039</c:v>
                </c:pt>
                <c:pt idx="318">
                  <c:v>24.639281622450337</c:v>
                </c:pt>
                <c:pt idx="319">
                  <c:v>22.234963845030521</c:v>
                </c:pt>
                <c:pt idx="320">
                  <c:v>19.865728722449742</c:v>
                </c:pt>
                <c:pt idx="321">
                  <c:v>17.853157870276132</c:v>
                </c:pt>
                <c:pt idx="322">
                  <c:v>7.8238955224498081</c:v>
                </c:pt>
                <c:pt idx="323">
                  <c:v>6.0910454224503834</c:v>
                </c:pt>
                <c:pt idx="324">
                  <c:v>1.6996019224497161</c:v>
                </c:pt>
                <c:pt idx="325">
                  <c:v>-1.3875401510194638</c:v>
                </c:pt>
                <c:pt idx="326">
                  <c:v>-3.8423315775500884</c:v>
                </c:pt>
                <c:pt idx="327">
                  <c:v>-5.7557242775506268</c:v>
                </c:pt>
                <c:pt idx="328">
                  <c:v>-7.7819364775500866</c:v>
                </c:pt>
                <c:pt idx="329">
                  <c:v>-9.6007126391662556</c:v>
                </c:pt>
                <c:pt idx="330">
                  <c:v>-10.622003750277448</c:v>
                </c:pt>
                <c:pt idx="331">
                  <c:v>-17.758625956716543</c:v>
                </c:pt>
                <c:pt idx="332">
                  <c:v>-18.990873877550026</c:v>
                </c:pt>
                <c:pt idx="333">
                  <c:v>-20.222642577549856</c:v>
                </c:pt>
                <c:pt idx="334">
                  <c:v>-21.380611803637105</c:v>
                </c:pt>
                <c:pt idx="335">
                  <c:v>-22.01849627755011</c:v>
                </c:pt>
                <c:pt idx="336">
                  <c:v>-22.514016477550143</c:v>
                </c:pt>
                <c:pt idx="337">
                  <c:v>-19.633911829662811</c:v>
                </c:pt>
                <c:pt idx="338">
                  <c:v>-17.483163577549952</c:v>
                </c:pt>
                <c:pt idx="339">
                  <c:v>-15.646534939088605</c:v>
                </c:pt>
                <c:pt idx="340">
                  <c:v>-12.434405877550304</c:v>
                </c:pt>
                <c:pt idx="341">
                  <c:v>-9.6428398775507027</c:v>
                </c:pt>
                <c:pt idx="342">
                  <c:v>-7.2600342775496767</c:v>
                </c:pt>
                <c:pt idx="343">
                  <c:v>-4.9321262394549015</c:v>
                </c:pt>
                <c:pt idx="344">
                  <c:v>8.3367520224500424</c:v>
                </c:pt>
                <c:pt idx="345">
                  <c:v>10.675163822450168</c:v>
                </c:pt>
                <c:pt idx="346">
                  <c:v>13.115727722450069</c:v>
                </c:pt>
                <c:pt idx="347">
                  <c:v>16.565443622449767</c:v>
                </c:pt>
                <c:pt idx="348">
                  <c:v>19.354968875985495</c:v>
                </c:pt>
                <c:pt idx="349">
                  <c:v>21.890092423549127</c:v>
                </c:pt>
                <c:pt idx="350">
                  <c:v>30.978205627713088</c:v>
                </c:pt>
                <c:pt idx="351">
                  <c:v>51.086975093649897</c:v>
                </c:pt>
                <c:pt idx="352">
                  <c:v>35.611800255449808</c:v>
                </c:pt>
                <c:pt idx="353">
                  <c:v>38.266762853449883</c:v>
                </c:pt>
                <c:pt idx="354">
                  <c:v>40.497678194449882</c:v>
                </c:pt>
                <c:pt idx="355">
                  <c:v>42.861569767347724</c:v>
                </c:pt>
                <c:pt idx="356">
                  <c:v>45.814150242449912</c:v>
                </c:pt>
                <c:pt idx="357">
                  <c:v>48.410380362449885</c:v>
                </c:pt>
                <c:pt idx="358">
                  <c:v>49.736411522449913</c:v>
                </c:pt>
                <c:pt idx="359">
                  <c:v>54.503945744672109</c:v>
                </c:pt>
                <c:pt idx="360">
                  <c:v>54.222468282449995</c:v>
                </c:pt>
                <c:pt idx="361">
                  <c:v>53.392054782449883</c:v>
                </c:pt>
                <c:pt idx="362">
                  <c:v>52.147221593156871</c:v>
                </c:pt>
                <c:pt idx="363">
                  <c:v>50.131641972449899</c:v>
                </c:pt>
                <c:pt idx="364">
                  <c:v>48.179584372449902</c:v>
                </c:pt>
                <c:pt idx="365">
                  <c:v>46.393252490191813</c:v>
                </c:pt>
                <c:pt idx="366">
                  <c:v>28.525629844288716</c:v>
                </c:pt>
                <c:pt idx="367">
                  <c:v>23.272398624490595</c:v>
                </c:pt>
                <c:pt idx="368">
                  <c:v>18.019297022449891</c:v>
                </c:pt>
                <c:pt idx="369">
                  <c:v>13.669888822449698</c:v>
                </c:pt>
                <c:pt idx="370">
                  <c:v>9.0393411224498639</c:v>
                </c:pt>
                <c:pt idx="371">
                  <c:v>5.4729402224500374</c:v>
                </c:pt>
                <c:pt idx="372">
                  <c:v>3.5707235224498675</c:v>
                </c:pt>
                <c:pt idx="373">
                  <c:v>-8.0743454249185422</c:v>
                </c:pt>
                <c:pt idx="374">
                  <c:v>-10.598208877550263</c:v>
                </c:pt>
                <c:pt idx="375">
                  <c:v>-14.485622977549886</c:v>
                </c:pt>
                <c:pt idx="376">
                  <c:v>-17.052923277550114</c:v>
                </c:pt>
                <c:pt idx="377">
                  <c:v>-20.637080577550233</c:v>
                </c:pt>
                <c:pt idx="378">
                  <c:v>-23.439131877549489</c:v>
                </c:pt>
                <c:pt idx="379">
                  <c:v>-26.781778102550021</c:v>
                </c:pt>
                <c:pt idx="380">
                  <c:v>-36.824974526330507</c:v>
                </c:pt>
                <c:pt idx="381">
                  <c:v>-37.616505877549912</c:v>
                </c:pt>
                <c:pt idx="382">
                  <c:v>-37.774567477549894</c:v>
                </c:pt>
                <c:pt idx="383">
                  <c:v>-37.321020377550241</c:v>
                </c:pt>
                <c:pt idx="384">
                  <c:v>-36.272569977549963</c:v>
                </c:pt>
                <c:pt idx="385">
                  <c:v>-34.91221142491824</c:v>
                </c:pt>
                <c:pt idx="386">
                  <c:v>-32.912620663596478</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3.4950471335609117</c:v>
                </c:pt>
                <c:pt idx="396">
                  <c:v>5.3553091224495404</c:v>
                </c:pt>
                <c:pt idx="397">
                  <c:v>7.6012075224500961</c:v>
                </c:pt>
                <c:pt idx="398">
                  <c:v>9.7407620224501521</c:v>
                </c:pt>
                <c:pt idx="399">
                  <c:v>12.019207222450035</c:v>
                </c:pt>
                <c:pt idx="400">
                  <c:v>13.873174022450286</c:v>
                </c:pt>
                <c:pt idx="401">
                  <c:v>16.431773922449928</c:v>
                </c:pt>
                <c:pt idx="402">
                  <c:v>18.38110438664765</c:v>
                </c:pt>
                <c:pt idx="403">
                  <c:v>20.362650795177416</c:v>
                </c:pt>
                <c:pt idx="404">
                  <c:v>26.24116931192366</c:v>
                </c:pt>
                <c:pt idx="405">
                  <c:v>26.552174622449996</c:v>
                </c:pt>
                <c:pt idx="406">
                  <c:v>26.536161222449831</c:v>
                </c:pt>
                <c:pt idx="407">
                  <c:v>26.03845522244962</c:v>
                </c:pt>
                <c:pt idx="408">
                  <c:v>24.828584533685689</c:v>
                </c:pt>
                <c:pt idx="409">
                  <c:v>23.255564422450135</c:v>
                </c:pt>
                <c:pt idx="410">
                  <c:v>22.019564522449997</c:v>
                </c:pt>
                <c:pt idx="411">
                  <c:v>11.114157560911458</c:v>
                </c:pt>
                <c:pt idx="412">
                  <c:v>8.7763436224501561</c:v>
                </c:pt>
                <c:pt idx="413">
                  <c:v>5.8351123224494756</c:v>
                </c:pt>
                <c:pt idx="414">
                  <c:v>2.668036047702441</c:v>
                </c:pt>
                <c:pt idx="415">
                  <c:v>0.21528482244971769</c:v>
                </c:pt>
                <c:pt idx="416">
                  <c:v>-2.5831195775500437</c:v>
                </c:pt>
                <c:pt idx="417">
                  <c:v>-4.9697890775496214</c:v>
                </c:pt>
                <c:pt idx="418">
                  <c:v>-6.6129908171727836</c:v>
                </c:pt>
                <c:pt idx="419">
                  <c:v>-13.626521412614949</c:v>
                </c:pt>
                <c:pt idx="420">
                  <c:v>-15.166603144216737</c:v>
                </c:pt>
                <c:pt idx="421">
                  <c:v>-16.386413977550081</c:v>
                </c:pt>
                <c:pt idx="422">
                  <c:v>-17.894403577549934</c:v>
                </c:pt>
                <c:pt idx="423">
                  <c:v>-19.371671077550133</c:v>
                </c:pt>
                <c:pt idx="424">
                  <c:v>-20.990199709873089</c:v>
                </c:pt>
                <c:pt idx="425">
                  <c:v>-23.095009477549784</c:v>
                </c:pt>
                <c:pt idx="426">
                  <c:v>-24.405056699772189</c:v>
                </c:pt>
                <c:pt idx="427">
                  <c:v>-33.633581746367575</c:v>
                </c:pt>
                <c:pt idx="428">
                  <c:v>-35.618316577550189</c:v>
                </c:pt>
                <c:pt idx="429">
                  <c:v>-37.948139377549801</c:v>
                </c:pt>
                <c:pt idx="430">
                  <c:v>-40.071637386640454</c:v>
                </c:pt>
                <c:pt idx="431">
                  <c:v>-41.958025977550136</c:v>
                </c:pt>
                <c:pt idx="432">
                  <c:v>-43.149309477550247</c:v>
                </c:pt>
                <c:pt idx="433">
                  <c:v>-43.649759290050113</c:v>
                </c:pt>
                <c:pt idx="434">
                  <c:v>-43.693199503866055</c:v>
                </c:pt>
                <c:pt idx="435">
                  <c:v>-42.928974659368308</c:v>
                </c:pt>
                <c:pt idx="436">
                  <c:v>-41.615244477549794</c:v>
                </c:pt>
                <c:pt idx="437">
                  <c:v>-39.805120877550252</c:v>
                </c:pt>
                <c:pt idx="438">
                  <c:v>-37.511737689671413</c:v>
                </c:pt>
                <c:pt idx="439">
                  <c:v>-35.666011377550021</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-23.134850777549968</c:v>
                </c:pt>
                <c:pt idx="448">
                  <c:v>-21.607225877550491</c:v>
                </c:pt>
                <c:pt idx="449">
                  <c:v>-19.935773177550089</c:v>
                </c:pt>
                <c:pt idx="450">
                  <c:v>-18.812546477550089</c:v>
                </c:pt>
                <c:pt idx="451">
                  <c:v>-10.609176477550108</c:v>
                </c:pt>
                <c:pt idx="452">
                  <c:v>-9.2290800129035517</c:v>
                </c:pt>
                <c:pt idx="453">
                  <c:v>-7.0270162449919695</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15.152470067904337</c:v>
                </c:pt>
                <c:pt idx="468">
                  <c:v>14.545745946692335</c:v>
                </c:pt>
                <c:pt idx="469">
                  <c:v>13.367789474831152</c:v>
                </c:pt>
                <c:pt idx="470">
                  <c:v>10.541515022449488</c:v>
                </c:pt>
                <c:pt idx="471">
                  <c:v>7.4396125123488277</c:v>
                </c:pt>
                <c:pt idx="472">
                  <c:v>4.8859974224497762</c:v>
                </c:pt>
                <c:pt idx="473">
                  <c:v>2.055462422449827</c:v>
                </c:pt>
                <c:pt idx="474">
                  <c:v>0.25671182753487187</c:v>
                </c:pt>
                <c:pt idx="475">
                  <c:v>-14.090767310883479</c:v>
                </c:pt>
                <c:pt idx="476">
                  <c:v>-16.188698177550187</c:v>
                </c:pt>
                <c:pt idx="477">
                  <c:v>-18.441094777550433</c:v>
                </c:pt>
                <c:pt idx="478">
                  <c:v>-20.130329977549913</c:v>
                </c:pt>
                <c:pt idx="479">
                  <c:v>-21.743740661223551</c:v>
                </c:pt>
                <c:pt idx="480">
                  <c:v>-22.619266001359648</c:v>
                </c:pt>
                <c:pt idx="481">
                  <c:v>-27.509993830491485</c:v>
                </c:pt>
                <c:pt idx="482">
                  <c:v>-28.036994777550031</c:v>
                </c:pt>
                <c:pt idx="483">
                  <c:v>-28.328608277550089</c:v>
                </c:pt>
                <c:pt idx="484">
                  <c:v>-29.600770477550014</c:v>
                </c:pt>
                <c:pt idx="485">
                  <c:v>-31.409496707435032</c:v>
                </c:pt>
                <c:pt idx="486">
                  <c:v>-33.33930387755035</c:v>
                </c:pt>
                <c:pt idx="487">
                  <c:v>-35.678230277550071</c:v>
                </c:pt>
                <c:pt idx="488">
                  <c:v>-37.130279496417955</c:v>
                </c:pt>
                <c:pt idx="489">
                  <c:v>-43.110703510517595</c:v>
                </c:pt>
                <c:pt idx="490">
                  <c:v>-44.600214106416246</c:v>
                </c:pt>
                <c:pt idx="491">
                  <c:v>-45.742899277549576</c:v>
                </c:pt>
                <c:pt idx="492">
                  <c:v>-46.917474777550055</c:v>
                </c:pt>
                <c:pt idx="493">
                  <c:v>-48.813895277550394</c:v>
                </c:pt>
                <c:pt idx="494">
                  <c:v>-50.420706477550105</c:v>
                </c:pt>
                <c:pt idx="495">
                  <c:v>-51.639888677549905</c:v>
                </c:pt>
                <c:pt idx="496">
                  <c:v>-52.092236477550131</c:v>
                </c:pt>
                <c:pt idx="497">
                  <c:v>-55.374384372286777</c:v>
                </c:pt>
                <c:pt idx="498">
                  <c:v>-55.775520577550402</c:v>
                </c:pt>
                <c:pt idx="499">
                  <c:v>-56.170666777549997</c:v>
                </c:pt>
                <c:pt idx="500">
                  <c:v>-57.008770588661349</c:v>
                </c:pt>
                <c:pt idx="501">
                  <c:v>-58.201772077550316</c:v>
                </c:pt>
                <c:pt idx="502">
                  <c:v>-59.79371677755023</c:v>
                </c:pt>
                <c:pt idx="503">
                  <c:v>-61.70146077754984</c:v>
                </c:pt>
                <c:pt idx="504">
                  <c:v>-62.670266477550072</c:v>
                </c:pt>
                <c:pt idx="505">
                  <c:v>-67.888409086245787</c:v>
                </c:pt>
                <c:pt idx="506">
                  <c:v>-68.925021987753809</c:v>
                </c:pt>
                <c:pt idx="507">
                  <c:v>-70.546572777550097</c:v>
                </c:pt>
                <c:pt idx="508">
                  <c:v>-71.824963077549981</c:v>
                </c:pt>
                <c:pt idx="509">
                  <c:v>-72.630405377549764</c:v>
                </c:pt>
                <c:pt idx="510">
                  <c:v>-72.942335353954334</c:v>
                </c:pt>
                <c:pt idx="511">
                  <c:v>-72.770009777550058</c:v>
                </c:pt>
                <c:pt idx="512">
                  <c:v>-72.286242347115547</c:v>
                </c:pt>
                <c:pt idx="513">
                  <c:v>-68.606613242255975</c:v>
                </c:pt>
                <c:pt idx="514">
                  <c:v>-67.906879577549589</c:v>
                </c:pt>
                <c:pt idx="515">
                  <c:v>-65.561200435883265</c:v>
                </c:pt>
                <c:pt idx="516">
                  <c:v>-63.077870012903595</c:v>
                </c:pt>
                <c:pt idx="517">
                  <c:v>-60.851168777550249</c:v>
                </c:pt>
                <c:pt idx="518">
                  <c:v>-58.307459177550307</c:v>
                </c:pt>
                <c:pt idx="519">
                  <c:v>-55.742597577550242</c:v>
                </c:pt>
                <c:pt idx="520">
                  <c:v>-53.088997395917644</c:v>
                </c:pt>
                <c:pt idx="521">
                  <c:v>-51.346696477550033</c:v>
                </c:pt>
                <c:pt idx="522">
                  <c:v>-42.382336227550013</c:v>
                </c:pt>
                <c:pt idx="523">
                  <c:v>-39.63231837755027</c:v>
                </c:pt>
                <c:pt idx="524">
                  <c:v>-36.341698977549996</c:v>
                </c:pt>
                <c:pt idx="525">
                  <c:v>-33.626703447247294</c:v>
                </c:pt>
                <c:pt idx="526">
                  <c:v>-30.756682021028581</c:v>
                </c:pt>
                <c:pt idx="527">
                  <c:v>-28.598811977550227</c:v>
                </c:pt>
                <c:pt idx="528">
                  <c:v>-26.715374877550026</c:v>
                </c:pt>
                <c:pt idx="529">
                  <c:v>-24.748739577550104</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-8.3909921593684018</c:v>
                </c:pt>
                <c:pt idx="539">
                  <c:v>-9.8940239285306859</c:v>
                </c:pt>
                <c:pt idx="540">
                  <c:v>-10.571294640815637</c:v>
                </c:pt>
                <c:pt idx="541">
                  <c:v>-11.59885777754992</c:v>
                </c:pt>
                <c:pt idx="542">
                  <c:v>-12.736995277549958</c:v>
                </c:pt>
                <c:pt idx="543">
                  <c:v>-14.452616877550728</c:v>
                </c:pt>
                <c:pt idx="544">
                  <c:v>-17.026223952297556</c:v>
                </c:pt>
                <c:pt idx="545">
                  <c:v>-19.485538477550495</c:v>
                </c:pt>
                <c:pt idx="546">
                  <c:v>-21.971982921994794</c:v>
                </c:pt>
                <c:pt idx="547">
                  <c:v>-31.733283838660789</c:v>
                </c:pt>
                <c:pt idx="548">
                  <c:v>-32.830209742855956</c:v>
                </c:pt>
                <c:pt idx="549">
                  <c:v>-36.904743577550441</c:v>
                </c:pt>
                <c:pt idx="550">
                  <c:v>-39.610318577550551</c:v>
                </c:pt>
                <c:pt idx="551">
                  <c:v>-41.743291877550092</c:v>
                </c:pt>
                <c:pt idx="552">
                  <c:v>-44.590145972499663</c:v>
                </c:pt>
                <c:pt idx="553">
                  <c:v>-47.120269077549807</c:v>
                </c:pt>
                <c:pt idx="554">
                  <c:v>-49.024229377550256</c:v>
                </c:pt>
                <c:pt idx="555">
                  <c:v>-50.309426477549991</c:v>
                </c:pt>
                <c:pt idx="556">
                  <c:v>-55.008404939088422</c:v>
                </c:pt>
                <c:pt idx="557">
                  <c:v>-56.222988416325826</c:v>
                </c:pt>
                <c:pt idx="558">
                  <c:v>-57.937918977550368</c:v>
                </c:pt>
                <c:pt idx="559">
                  <c:v>-59.126972777550222</c:v>
                </c:pt>
                <c:pt idx="560">
                  <c:v>-60.26641577755003</c:v>
                </c:pt>
                <c:pt idx="561">
                  <c:v>-61.148592395917518</c:v>
                </c:pt>
                <c:pt idx="562">
                  <c:v>-61.97485887755019</c:v>
                </c:pt>
                <c:pt idx="563">
                  <c:v>-62.506837466560924</c:v>
                </c:pt>
                <c:pt idx="564">
                  <c:v>-61.930413204822813</c:v>
                </c:pt>
                <c:pt idx="565">
                  <c:v>-61.512738677550232</c:v>
                </c:pt>
                <c:pt idx="566">
                  <c:v>-61.057375559182418</c:v>
                </c:pt>
                <c:pt idx="567">
                  <c:v>-60.384221677549995</c:v>
                </c:pt>
                <c:pt idx="568">
                  <c:v>-59.995872077550217</c:v>
                </c:pt>
                <c:pt idx="569">
                  <c:v>-59.977125277550073</c:v>
                </c:pt>
                <c:pt idx="570">
                  <c:v>-60.22008117142795</c:v>
                </c:pt>
                <c:pt idx="571">
                  <c:v>-60.362360977550431</c:v>
                </c:pt>
                <c:pt idx="572">
                  <c:v>-60.410368651462747</c:v>
                </c:pt>
                <c:pt idx="573">
                  <c:v>-59.380045602550041</c:v>
                </c:pt>
                <c:pt idx="574">
                  <c:v>-58.291050477550051</c:v>
                </c:pt>
                <c:pt idx="575">
                  <c:v>-56.581443777549921</c:v>
                </c:pt>
                <c:pt idx="576">
                  <c:v>-54.748587954822803</c:v>
                </c:pt>
                <c:pt idx="577">
                  <c:v>-52.740781177550005</c:v>
                </c:pt>
                <c:pt idx="578">
                  <c:v>-50.772845477550192</c:v>
                </c:pt>
                <c:pt idx="579">
                  <c:v>-48.556299777550365</c:v>
                </c:pt>
                <c:pt idx="580">
                  <c:v>-47.380016477550058</c:v>
                </c:pt>
                <c:pt idx="581">
                  <c:v>-42.920735688076363</c:v>
                </c:pt>
                <c:pt idx="582">
                  <c:v>-41.833167077549533</c:v>
                </c:pt>
                <c:pt idx="583">
                  <c:v>-39.852605661223492</c:v>
                </c:pt>
                <c:pt idx="584">
                  <c:v>-37.464627177550199</c:v>
                </c:pt>
                <c:pt idx="585">
                  <c:v>-34.977283977550329</c:v>
                </c:pt>
                <c:pt idx="586">
                  <c:v>-32.880787877550155</c:v>
                </c:pt>
                <c:pt idx="587">
                  <c:v>-30.668476577550091</c:v>
                </c:pt>
                <c:pt idx="588">
                  <c:v>-29.046721834693109</c:v>
                </c:pt>
                <c:pt idx="589">
                  <c:v>-27.453169998677222</c:v>
                </c:pt>
                <c:pt idx="590">
                  <c:v>-20.552719124609126</c:v>
                </c:pt>
                <c:pt idx="591">
                  <c:v>-18.817630177549926</c:v>
                </c:pt>
                <c:pt idx="592">
                  <c:v>-17.012443877549863</c:v>
                </c:pt>
                <c:pt idx="593">
                  <c:v>-15.06978987754986</c:v>
                </c:pt>
                <c:pt idx="594">
                  <c:v>-13.224315048978786</c:v>
                </c:pt>
                <c:pt idx="595">
                  <c:v>-11.68316837754989</c:v>
                </c:pt>
                <c:pt idx="596">
                  <c:v>-10.100895477549869</c:v>
                </c:pt>
                <c:pt idx="597">
                  <c:v>-3.9359140160115382</c:v>
                </c:pt>
                <c:pt idx="598">
                  <c:v>-1.99671213411583</c:v>
                </c:pt>
                <c:pt idx="599">
                  <c:v>2.4103822449745852E-2</c:v>
                </c:pt>
                <c:pt idx="600">
                  <c:v>2.8588378081641679</c:v>
                </c:pt>
                <c:pt idx="601">
                  <c:v>5.1210400224501029</c:v>
                </c:pt>
                <c:pt idx="602">
                  <c:v>7.2252823224498854</c:v>
                </c:pt>
                <c:pt idx="603">
                  <c:v>10.235154022449677</c:v>
                </c:pt>
                <c:pt idx="604">
                  <c:v>12.455492322449645</c:v>
                </c:pt>
                <c:pt idx="605">
                  <c:v>13.147353522449871</c:v>
                </c:pt>
                <c:pt idx="606">
                  <c:v>20.738039001901978</c:v>
                </c:pt>
                <c:pt idx="607">
                  <c:v>22.90705602244973</c:v>
                </c:pt>
                <c:pt idx="608">
                  <c:v>24.749368622449737</c:v>
                </c:pt>
                <c:pt idx="609">
                  <c:v>26.730562822449727</c:v>
                </c:pt>
                <c:pt idx="610">
                  <c:v>28.231350822449595</c:v>
                </c:pt>
                <c:pt idx="611">
                  <c:v>29.757014022449908</c:v>
                </c:pt>
                <c:pt idx="612">
                  <c:v>30.900810543726543</c:v>
                </c:pt>
                <c:pt idx="613">
                  <c:v>31.649723522450216</c:v>
                </c:pt>
                <c:pt idx="614">
                  <c:v>31.645411222449887</c:v>
                </c:pt>
                <c:pt idx="615">
                  <c:v>31.538340822449783</c:v>
                </c:pt>
                <c:pt idx="616">
                  <c:v>31.221898722449708</c:v>
                </c:pt>
                <c:pt idx="617">
                  <c:v>30.521773022449093</c:v>
                </c:pt>
                <c:pt idx="618">
                  <c:v>29.051590971429587</c:v>
                </c:pt>
                <c:pt idx="619">
                  <c:v>27.404962722450154</c:v>
                </c:pt>
                <c:pt idx="620">
                  <c:v>25.770134935493207</c:v>
                </c:pt>
                <c:pt idx="621">
                  <c:v>19.102527272450029</c:v>
                </c:pt>
                <c:pt idx="622">
                  <c:v>18.092271522449693</c:v>
                </c:pt>
                <c:pt idx="623">
                  <c:v>15.975078622449672</c:v>
                </c:pt>
                <c:pt idx="624">
                  <c:v>14.086074951021402</c:v>
                </c:pt>
                <c:pt idx="625">
                  <c:v>11.904937022449626</c:v>
                </c:pt>
                <c:pt idx="626">
                  <c:v>9.6855869224502769</c:v>
                </c:pt>
                <c:pt idx="627">
                  <c:v>7.1143601224498294</c:v>
                </c:pt>
                <c:pt idx="628">
                  <c:v>4.7598780224499535</c:v>
                </c:pt>
                <c:pt idx="629">
                  <c:v>3.565566855783378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-20.273619277550008</c:v>
                </c:pt>
                <c:pt idx="638">
                  <c:v>-23.167900277550217</c:v>
                </c:pt>
                <c:pt idx="639">
                  <c:v>-25.748417277550082</c:v>
                </c:pt>
                <c:pt idx="640">
                  <c:v>-28.290674777549828</c:v>
                </c:pt>
                <c:pt idx="641">
                  <c:v>-30.483129334693118</c:v>
                </c:pt>
                <c:pt idx="642">
                  <c:v>-32.728651777550482</c:v>
                </c:pt>
                <c:pt idx="643">
                  <c:v>-34.587145377550229</c:v>
                </c:pt>
                <c:pt idx="644">
                  <c:v>-36.046124277550717</c:v>
                </c:pt>
                <c:pt idx="645">
                  <c:v>-36.645814255327956</c:v>
                </c:pt>
                <c:pt idx="646">
                  <c:v>-38.333634554473136</c:v>
                </c:pt>
                <c:pt idx="647">
                  <c:v>-38.211257466561094</c:v>
                </c:pt>
                <c:pt idx="648">
                  <c:v>-37.861865240436614</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-25.328029077549651</c:v>
                </c:pt>
                <c:pt idx="658">
                  <c:v>-23.767900177550274</c:v>
                </c:pt>
                <c:pt idx="659">
                  <c:v>-21.794724303637082</c:v>
                </c:pt>
                <c:pt idx="660">
                  <c:v>-20.333815390594296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c:v>
                </c:pt>
                <c:pt idx="676">
                  <c:v>16.529061422449743</c:v>
                </c:pt>
                <c:pt idx="677">
                  <c:v>17.665328318368182</c:v>
                </c:pt>
                <c:pt idx="678">
                  <c:v>18.809087322449891</c:v>
                </c:pt>
                <c:pt idx="679">
                  <c:v>20.009419322449816</c:v>
                </c:pt>
                <c:pt idx="680">
                  <c:v>20.743564868603887</c:v>
                </c:pt>
                <c:pt idx="681">
                  <c:v>25.552162972998989</c:v>
                </c:pt>
                <c:pt idx="682">
                  <c:v>26.334040022450225</c:v>
                </c:pt>
                <c:pt idx="683">
                  <c:v>27.250594440816595</c:v>
                </c:pt>
                <c:pt idx="684">
                  <c:v>28.2821057224497</c:v>
                </c:pt>
                <c:pt idx="685">
                  <c:v>29.167319822450025</c:v>
                </c:pt>
                <c:pt idx="686">
                  <c:v>29.999539222450256</c:v>
                </c:pt>
                <c:pt idx="687">
                  <c:v>30.629112158813342</c:v>
                </c:pt>
                <c:pt idx="688">
                  <c:v>32.367894453005277</c:v>
                </c:pt>
                <c:pt idx="689">
                  <c:v>32.855814970747744</c:v>
                </c:pt>
                <c:pt idx="690">
                  <c:v>33.166552055449912</c:v>
                </c:pt>
                <c:pt idx="691">
                  <c:v>32.872701312049912</c:v>
                </c:pt>
                <c:pt idx="692">
                  <c:v>32.415981200849885</c:v>
                </c:pt>
                <c:pt idx="693">
                  <c:v>175.88121807555032</c:v>
                </c:pt>
                <c:pt idx="694">
                  <c:v>31.218982195919153</c:v>
                </c:pt>
                <c:pt idx="695">
                  <c:v>30.618362897449543</c:v>
                </c:pt>
                <c:pt idx="696">
                  <c:v>27.84566892785503</c:v>
                </c:pt>
                <c:pt idx="697">
                  <c:v>26.73859442244979</c:v>
                </c:pt>
                <c:pt idx="698">
                  <c:v>25.198672822449929</c:v>
                </c:pt>
                <c:pt idx="699">
                  <c:v>23.744645893583684</c:v>
                </c:pt>
                <c:pt idx="700">
                  <c:v>22.518185522449954</c:v>
                </c:pt>
                <c:pt idx="701">
                  <c:v>22.077617222449788</c:v>
                </c:pt>
                <c:pt idx="702">
                  <c:v>22.139555422450002</c:v>
                </c:pt>
                <c:pt idx="703">
                  <c:v>22.277844422449991</c:v>
                </c:pt>
                <c:pt idx="704">
                  <c:v>22.31587502244944</c:v>
                </c:pt>
                <c:pt idx="705">
                  <c:v>22.000184392015314</c:v>
                </c:pt>
                <c:pt idx="706">
                  <c:v>21.864230022449732</c:v>
                </c:pt>
                <c:pt idx="707">
                  <c:v>21.706324522449528</c:v>
                </c:pt>
                <c:pt idx="708">
                  <c:v>21.467295971429262</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13.335886022449989</c:v>
                </c:pt>
                <c:pt idx="717">
                  <c:v>13.730342222449593</c:v>
                </c:pt>
                <c:pt idx="718">
                  <c:v>14.639764134694499</c:v>
                </c:pt>
                <c:pt idx="719">
                  <c:v>15.673363122449882</c:v>
                </c:pt>
                <c:pt idx="720">
                  <c:v>16.184849404802861</c:v>
                </c:pt>
                <c:pt idx="721">
                  <c:v>22.466245129592863</c:v>
                </c:pt>
                <c:pt idx="722">
                  <c:v>24.340214922450031</c:v>
                </c:pt>
                <c:pt idx="723">
                  <c:v>26.85862522245019</c:v>
                </c:pt>
                <c:pt idx="724">
                  <c:v>29.06570607347027</c:v>
                </c:pt>
                <c:pt idx="725">
                  <c:v>172.45350769724993</c:v>
                </c:pt>
                <c:pt idx="726">
                  <c:v>34.717769283449876</c:v>
                </c:pt>
                <c:pt idx="727">
                  <c:v>38.005078176449913</c:v>
                </c:pt>
                <c:pt idx="728">
                  <c:v>41.096046338449959</c:v>
                </c:pt>
                <c:pt idx="729">
                  <c:v>43.851191442739747</c:v>
                </c:pt>
                <c:pt idx="730">
                  <c:v>46.874126522449878</c:v>
                </c:pt>
                <c:pt idx="731">
                  <c:v>57.130627334949956</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58.623475032449974</c:v>
                </c:pt>
                <c:pt idx="741">
                  <c:v>55.886874202449896</c:v>
                </c:pt>
                <c:pt idx="742">
                  <c:v>52.351693492449755</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21.694665359184292</c:v>
                </c:pt>
                <c:pt idx="752">
                  <c:v>18.826857022449261</c:v>
                </c:pt>
                <c:pt idx="753">
                  <c:v>16.575502222450012</c:v>
                </c:pt>
                <c:pt idx="754">
                  <c:v>14.466916201021265</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c:v>
                </c:pt>
                <c:pt idx="765">
                  <c:v>13.928472822450232</c:v>
                </c:pt>
                <c:pt idx="766">
                  <c:v>16.726862422449695</c:v>
                </c:pt>
                <c:pt idx="767">
                  <c:v>19.454049722450037</c:v>
                </c:pt>
                <c:pt idx="768">
                  <c:v>21.915139722449766</c:v>
                </c:pt>
                <c:pt idx="769">
                  <c:v>24.22736512244991</c:v>
                </c:pt>
                <c:pt idx="770">
                  <c:v>27.418482373024723</c:v>
                </c:pt>
                <c:pt idx="771">
                  <c:v>36.530449572449875</c:v>
                </c:pt>
                <c:pt idx="772">
                  <c:v>39.046652920449965</c:v>
                </c:pt>
                <c:pt idx="773">
                  <c:v>41.734305192449987</c:v>
                </c:pt>
                <c:pt idx="774">
                  <c:v>43.768663407449893</c:v>
                </c:pt>
                <c:pt idx="775">
                  <c:v>45.304285022449896</c:v>
                </c:pt>
                <c:pt idx="776">
                  <c:v>46.792385349610413</c:v>
                </c:pt>
                <c:pt idx="777">
                  <c:v>47.830286532449875</c:v>
                </c:pt>
                <c:pt idx="778">
                  <c:v>48.746919491199883</c:v>
                </c:pt>
                <c:pt idx="779">
                  <c:v>54.153431732976202</c:v>
                </c:pt>
                <c:pt idx="780">
                  <c:v>54.978867052449829</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56.937283637834383</c:v>
                </c:pt>
                <c:pt idx="789">
                  <c:v>54.598850702449965</c:v>
                </c:pt>
                <c:pt idx="790">
                  <c:v>51.75570299244999</c:v>
                </c:pt>
                <c:pt idx="791">
                  <c:v>48.848837552449844</c:v>
                </c:pt>
                <c:pt idx="792">
                  <c:v>45.269057832449974</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18.455613522449863</c:v>
                </c:pt>
                <c:pt idx="801">
                  <c:v>16.997433087667439</c:v>
                </c:pt>
                <c:pt idx="802">
                  <c:v>12.369357035963835</c:v>
                </c:pt>
                <c:pt idx="803">
                  <c:v>11.613113322449891</c:v>
                </c:pt>
                <c:pt idx="804">
                  <c:v>9.789069848980569</c:v>
                </c:pt>
                <c:pt idx="805">
                  <c:v>8.6246217224500477</c:v>
                </c:pt>
                <c:pt idx="806">
                  <c:v>7.819915022449397</c:v>
                </c:pt>
                <c:pt idx="807">
                  <c:v>6.8057000224497699</c:v>
                </c:pt>
                <c:pt idx="808">
                  <c:v>5.9102904224497301</c:v>
                </c:pt>
                <c:pt idx="809">
                  <c:v>5.317945171934487</c:v>
                </c:pt>
                <c:pt idx="810">
                  <c:v>5.0131185224497772</c:v>
                </c:pt>
                <c:pt idx="811">
                  <c:v>4.9351580679043821</c:v>
                </c:pt>
                <c:pt idx="812">
                  <c:v>5.3272043224494778</c:v>
                </c:pt>
                <c:pt idx="813">
                  <c:v>6.0505781224500481</c:v>
                </c:pt>
                <c:pt idx="814">
                  <c:v>6.8983015224496569</c:v>
                </c:pt>
                <c:pt idx="815">
                  <c:v>7.8865318224501095</c:v>
                </c:pt>
                <c:pt idx="816">
                  <c:v>8.8015898111097037</c:v>
                </c:pt>
                <c:pt idx="817">
                  <c:v>9.7823317224498112</c:v>
                </c:pt>
                <c:pt idx="818">
                  <c:v>10.769158022449885</c:v>
                </c:pt>
                <c:pt idx="819">
                  <c:v>11.452172218102131</c:v>
                </c:pt>
                <c:pt idx="820">
                  <c:v>14.299474452682404</c:v>
                </c:pt>
                <c:pt idx="821">
                  <c:v>14.965416222449639</c:v>
                </c:pt>
                <c:pt idx="822">
                  <c:v>15.953300647450449</c:v>
                </c:pt>
                <c:pt idx="823">
                  <c:v>17.186901722449935</c:v>
                </c:pt>
                <c:pt idx="824">
                  <c:v>18.170814122449737</c:v>
                </c:pt>
                <c:pt idx="825">
                  <c:v>19.406122422449826</c:v>
                </c:pt>
                <c:pt idx="826">
                  <c:v>20.511457622449935</c:v>
                </c:pt>
                <c:pt idx="827">
                  <c:v>21.386434862656444</c:v>
                </c:pt>
                <c:pt idx="828">
                  <c:v>22.100406855783138</c:v>
                </c:pt>
                <c:pt idx="829">
                  <c:v>24.577974772449735</c:v>
                </c:pt>
                <c:pt idx="830">
                  <c:v>25.442830522449782</c:v>
                </c:pt>
                <c:pt idx="831">
                  <c:v>26.523462522449989</c:v>
                </c:pt>
                <c:pt idx="832">
                  <c:v>27.33072342244963</c:v>
                </c:pt>
                <c:pt idx="833">
                  <c:v>28.169494835581272</c:v>
                </c:pt>
                <c:pt idx="834">
                  <c:v>28.823828726531531</c:v>
                </c:pt>
                <c:pt idx="835">
                  <c:v>29.424112122449987</c:v>
                </c:pt>
                <c:pt idx="836">
                  <c:v>29.783626922449884</c:v>
                </c:pt>
                <c:pt idx="837">
                  <c:v>29.963838522449777</c:v>
                </c:pt>
                <c:pt idx="838">
                  <c:v>30.5979279486792</c:v>
                </c:pt>
                <c:pt idx="839">
                  <c:v>30.467090269437989</c:v>
                </c:pt>
                <c:pt idx="840">
                  <c:v>30.177778898794504</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21.219139501830895</c:v>
                </c:pt>
                <c:pt idx="851">
                  <c:v>19.992773722449527</c:v>
                </c:pt>
                <c:pt idx="852">
                  <c:v>18.821005322449931</c:v>
                </c:pt>
                <c:pt idx="853">
                  <c:v>17.825848522449718</c:v>
                </c:pt>
                <c:pt idx="854">
                  <c:v>17.07042608058957</c:v>
                </c:pt>
                <c:pt idx="855">
                  <c:v>9.646576495422801</c:v>
                </c:pt>
                <c:pt idx="856">
                  <c:v>8.6889383224498999</c:v>
                </c:pt>
                <c:pt idx="857">
                  <c:v>7.5078948224497859</c:v>
                </c:pt>
                <c:pt idx="858">
                  <c:v>6.5607581224494709</c:v>
                </c:pt>
                <c:pt idx="859">
                  <c:v>5.9945657951768974</c:v>
                </c:pt>
                <c:pt idx="860">
                  <c:v>2.559262411338771</c:v>
                </c:pt>
                <c:pt idx="861">
                  <c:v>2.7875938224496286</c:v>
                </c:pt>
                <c:pt idx="862">
                  <c:v>3.2027013224498262</c:v>
                </c:pt>
                <c:pt idx="863">
                  <c:v>3.7647615224496813</c:v>
                </c:pt>
                <c:pt idx="864">
                  <c:v>4.6796601891167429</c:v>
                </c:pt>
                <c:pt idx="865">
                  <c:v>5.5221015821510662</c:v>
                </c:pt>
                <c:pt idx="866">
                  <c:v>10.115715397449657</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25.134580522449554</c:v>
                </c:pt>
                <c:pt idx="877">
                  <c:v>25.626937522449992</c:v>
                </c:pt>
                <c:pt idx="878">
                  <c:v>26.165398022449978</c:v>
                </c:pt>
                <c:pt idx="879">
                  <c:v>26.119831607556321</c:v>
                </c:pt>
                <c:pt idx="880">
                  <c:v>16.855048727929287</c:v>
                </c:pt>
                <c:pt idx="881">
                  <c:v>14.678025522449929</c:v>
                </c:pt>
                <c:pt idx="882">
                  <c:v>12.276711822449926</c:v>
                </c:pt>
                <c:pt idx="883">
                  <c:v>9.9755034193572012</c:v>
                </c:pt>
                <c:pt idx="884">
                  <c:v>4.2894402916804015</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-7.1449579061213777</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12.820481522449942</c:v>
                </c:pt>
                <c:pt idx="5">
                  <c:v>12.818057822450168</c:v>
                </c:pt>
                <c:pt idx="6">
                  <c:v>12.817196622450099</c:v>
                </c:pt>
                <c:pt idx="7">
                  <c:v>12.816354522449666</c:v>
                </c:pt>
                <c:pt idx="8">
                  <c:v>12.815628522449829</c:v>
                </c:pt>
                <c:pt idx="9">
                  <c:v>12.813735622449764</c:v>
                </c:pt>
                <c:pt idx="10">
                  <c:v>12.812239886085996</c:v>
                </c:pt>
                <c:pt idx="11">
                  <c:v>12.763870222449984</c:v>
                </c:pt>
                <c:pt idx="12">
                  <c:v>12.289853322450448</c:v>
                </c:pt>
                <c:pt idx="13">
                  <c:v>11.646167522450213</c:v>
                </c:pt>
                <c:pt idx="14">
                  <c:v>11.347358622450429</c:v>
                </c:pt>
                <c:pt idx="15">
                  <c:v>11.337150722450048</c:v>
                </c:pt>
                <c:pt idx="16">
                  <c:v>11.146916622450098</c:v>
                </c:pt>
                <c:pt idx="17">
                  <c:v>10.580229822449866</c:v>
                </c:pt>
                <c:pt idx="18">
                  <c:v>9.9595378224497733</c:v>
                </c:pt>
                <c:pt idx="19">
                  <c:v>9.5564260734702717</c:v>
                </c:pt>
                <c:pt idx="20">
                  <c:v>9.8687042224498676</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c:v>
                </c:pt>
                <c:pt idx="31">
                  <c:v>12.180014622450148</c:v>
                </c:pt>
                <c:pt idx="32">
                  <c:v>12.127282903893169</c:v>
                </c:pt>
                <c:pt idx="33">
                  <c:v>13.024268322449538</c:v>
                </c:pt>
                <c:pt idx="34">
                  <c:v>14.861231122450221</c:v>
                </c:pt>
                <c:pt idx="35">
                  <c:v>16.844365122449929</c:v>
                </c:pt>
                <c:pt idx="36">
                  <c:v>19.451477022450561</c:v>
                </c:pt>
                <c:pt idx="37">
                  <c:v>21.29587202244959</c:v>
                </c:pt>
                <c:pt idx="38">
                  <c:v>23.061509122449849</c:v>
                </c:pt>
                <c:pt idx="39">
                  <c:v>24.341302622449774</c:v>
                </c:pt>
                <c:pt idx="40">
                  <c:v>25.153920322449562</c:v>
                </c:pt>
                <c:pt idx="41">
                  <c:v>25.498733022450089</c:v>
                </c:pt>
                <c:pt idx="42">
                  <c:v>25.495716122449789</c:v>
                </c:pt>
                <c:pt idx="43">
                  <c:v>24.796547622449989</c:v>
                </c:pt>
                <c:pt idx="44">
                  <c:v>23.25351442244969</c:v>
                </c:pt>
                <c:pt idx="45">
                  <c:v>21.096190222449849</c:v>
                </c:pt>
                <c:pt idx="46">
                  <c:v>18.284632922449752</c:v>
                </c:pt>
                <c:pt idx="47">
                  <c:v>15.260740422449629</c:v>
                </c:pt>
                <c:pt idx="48">
                  <c:v>11.776754822449874</c:v>
                </c:pt>
                <c:pt idx="49">
                  <c:v>8.2584143387762694</c:v>
                </c:pt>
                <c:pt idx="50">
                  <c:v>5.003902622449715</c:v>
                </c:pt>
                <c:pt idx="51">
                  <c:v>1.735817422449685</c:v>
                </c:pt>
                <c:pt idx="52">
                  <c:v>-1.5029757775500618</c:v>
                </c:pt>
                <c:pt idx="53">
                  <c:v>-4.5069584775497695</c:v>
                </c:pt>
                <c:pt idx="54">
                  <c:v>-6.7810040285711182</c:v>
                </c:pt>
                <c:pt idx="55">
                  <c:v>-8.916768977549955</c:v>
                </c:pt>
                <c:pt idx="56">
                  <c:v>-10.282875677550038</c:v>
                </c:pt>
                <c:pt idx="57">
                  <c:v>-11.325594577550078</c:v>
                </c:pt>
                <c:pt idx="58">
                  <c:v>-12.231290677550371</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16.345534450285236</c:v>
                </c:pt>
                <c:pt idx="72">
                  <c:v>18.338436022449713</c:v>
                </c:pt>
                <c:pt idx="73">
                  <c:v>20.380337222449946</c:v>
                </c:pt>
                <c:pt idx="74">
                  <c:v>21.441648322449822</c:v>
                </c:pt>
                <c:pt idx="75">
                  <c:v>21.66931609976929</c:v>
                </c:pt>
                <c:pt idx="76">
                  <c:v>21.067913422449472</c:v>
                </c:pt>
                <c:pt idx="77">
                  <c:v>19.981659922449779</c:v>
                </c:pt>
                <c:pt idx="78">
                  <c:v>17.946738622449629</c:v>
                </c:pt>
                <c:pt idx="79">
                  <c:v>15.490508470903052</c:v>
                </c:pt>
                <c:pt idx="80">
                  <c:v>12.336377322449863</c:v>
                </c:pt>
                <c:pt idx="81">
                  <c:v>8.1185972224498926</c:v>
                </c:pt>
                <c:pt idx="82">
                  <c:v>4.6775195224498365</c:v>
                </c:pt>
                <c:pt idx="83">
                  <c:v>1.474531722450164</c:v>
                </c:pt>
                <c:pt idx="84">
                  <c:v>-15.921676477550108</c:v>
                </c:pt>
                <c:pt idx="85">
                  <c:v>-32.794626203577678</c:v>
                </c:pt>
                <c:pt idx="86">
                  <c:v>-35.328212477550132</c:v>
                </c:pt>
                <c:pt idx="87">
                  <c:v>-36.454398477550235</c:v>
                </c:pt>
                <c:pt idx="88">
                  <c:v>-36.897730825376215</c:v>
                </c:pt>
                <c:pt idx="89">
                  <c:v>-33.294533144216388</c:v>
                </c:pt>
                <c:pt idx="90">
                  <c:v>-30.424310077550526</c:v>
                </c:pt>
                <c:pt idx="91">
                  <c:v>-26.399446077550106</c:v>
                </c:pt>
                <c:pt idx="92">
                  <c:v>-22.550097377550316</c:v>
                </c:pt>
                <c:pt idx="93">
                  <c:v>-18.752360577550029</c:v>
                </c:pt>
                <c:pt idx="94">
                  <c:v>-14.995757877550027</c:v>
                </c:pt>
                <c:pt idx="95">
                  <c:v>-10.752447577550178</c:v>
                </c:pt>
                <c:pt idx="96">
                  <c:v>-8.661446477550129</c:v>
                </c:pt>
                <c:pt idx="97">
                  <c:v>11.418120499194018</c:v>
                </c:pt>
                <c:pt idx="98">
                  <c:v>15.037148222449646</c:v>
                </c:pt>
                <c:pt idx="99">
                  <c:v>19.027288264717896</c:v>
                </c:pt>
                <c:pt idx="100">
                  <c:v>23.691120122449561</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30.854664422450114</c:v>
                </c:pt>
                <c:pt idx="109">
                  <c:v>30.805532722449829</c:v>
                </c:pt>
                <c:pt idx="110">
                  <c:v>30.531118067904469</c:v>
                </c:pt>
                <c:pt idx="111">
                  <c:v>20.480052722449869</c:v>
                </c:pt>
                <c:pt idx="112">
                  <c:v>18.117819022450234</c:v>
                </c:pt>
                <c:pt idx="113">
                  <c:v>14.161996522449584</c:v>
                </c:pt>
                <c:pt idx="114">
                  <c:v>10.825957922450002</c:v>
                </c:pt>
                <c:pt idx="115">
                  <c:v>7.4633119224500604</c:v>
                </c:pt>
                <c:pt idx="116">
                  <c:v>4.0349108908710845</c:v>
                </c:pt>
                <c:pt idx="117">
                  <c:v>1.691054799045532</c:v>
                </c:pt>
                <c:pt idx="118">
                  <c:v>-11.154127810883523</c:v>
                </c:pt>
                <c:pt idx="119">
                  <c:v>-12.207042277549467</c:v>
                </c:pt>
                <c:pt idx="120">
                  <c:v>-17.630491377549927</c:v>
                </c:pt>
                <c:pt idx="121">
                  <c:v>-22.71076940684307</c:v>
                </c:pt>
                <c:pt idx="122">
                  <c:v>-26.239032977550256</c:v>
                </c:pt>
                <c:pt idx="123">
                  <c:v>-30.771377477549692</c:v>
                </c:pt>
                <c:pt idx="124">
                  <c:v>-34.819771277550245</c:v>
                </c:pt>
                <c:pt idx="125">
                  <c:v>-38.552466477550077</c:v>
                </c:pt>
                <c:pt idx="126">
                  <c:v>-53.167084949772146</c:v>
                </c:pt>
                <c:pt idx="127">
                  <c:v>-54.829726477550096</c:v>
                </c:pt>
                <c:pt idx="128">
                  <c:v>-55.934080477550069</c:v>
                </c:pt>
                <c:pt idx="129">
                  <c:v>-61.884850577549898</c:v>
                </c:pt>
                <c:pt idx="130">
                  <c:v>-64.370018040049885</c:v>
                </c:pt>
                <c:pt idx="131">
                  <c:v>-66.743339977549979</c:v>
                </c:pt>
                <c:pt idx="132">
                  <c:v>-68.536957677550078</c:v>
                </c:pt>
                <c:pt idx="133">
                  <c:v>-69.671614303637085</c:v>
                </c:pt>
                <c:pt idx="134">
                  <c:v>-73.222223657037446</c:v>
                </c:pt>
                <c:pt idx="135">
                  <c:v>-73.682543777549824</c:v>
                </c:pt>
                <c:pt idx="136">
                  <c:v>-74.159847377549951</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-65.678424577550174</c:v>
                </c:pt>
                <c:pt idx="145">
                  <c:v>-63.854085477550086</c:v>
                </c:pt>
                <c:pt idx="146">
                  <c:v>-62.802125477550391</c:v>
                </c:pt>
                <c:pt idx="147">
                  <c:v>-62.099666174519967</c:v>
                </c:pt>
                <c:pt idx="148">
                  <c:v>-61.756848277549949</c:v>
                </c:pt>
                <c:pt idx="149">
                  <c:v>-61.685296477550104</c:v>
                </c:pt>
                <c:pt idx="150">
                  <c:v>-68.411743692740444</c:v>
                </c:pt>
                <c:pt idx="151">
                  <c:v>-71.500476977549738</c:v>
                </c:pt>
                <c:pt idx="152">
                  <c:v>-74.462141477550148</c:v>
                </c:pt>
                <c:pt idx="153">
                  <c:v>-77.657289477550208</c:v>
                </c:pt>
                <c:pt idx="154">
                  <c:v>-79.596637477550019</c:v>
                </c:pt>
                <c:pt idx="155">
                  <c:v>-81.025324629724054</c:v>
                </c:pt>
                <c:pt idx="156">
                  <c:v>-81.665947177549725</c:v>
                </c:pt>
                <c:pt idx="157">
                  <c:v>-81.891625777550246</c:v>
                </c:pt>
                <c:pt idx="158">
                  <c:v>-81.175445577549752</c:v>
                </c:pt>
                <c:pt idx="159">
                  <c:v>-79.434110778625325</c:v>
                </c:pt>
                <c:pt idx="160">
                  <c:v>-77.145348677549777</c:v>
                </c:pt>
                <c:pt idx="161">
                  <c:v>-74.015517777549718</c:v>
                </c:pt>
                <c:pt idx="162">
                  <c:v>-70.65501865146274</c:v>
                </c:pt>
                <c:pt idx="163">
                  <c:v>-68.726875568458937</c:v>
                </c:pt>
                <c:pt idx="164">
                  <c:v>-57.824196477550025</c:v>
                </c:pt>
                <c:pt idx="165">
                  <c:v>-54.890043177549806</c:v>
                </c:pt>
                <c:pt idx="166">
                  <c:v>-51.48101147754965</c:v>
                </c:pt>
                <c:pt idx="167">
                  <c:v>-48.397622754145942</c:v>
                </c:pt>
                <c:pt idx="168">
                  <c:v>-45.23220047754981</c:v>
                </c:pt>
                <c:pt idx="169">
                  <c:v>-43.611494513264212</c:v>
                </c:pt>
                <c:pt idx="170">
                  <c:v>-35.136238477550165</c:v>
                </c:pt>
                <c:pt idx="171">
                  <c:v>-34.575222191836275</c:v>
                </c:pt>
                <c:pt idx="172">
                  <c:v>-32.634702454561605</c:v>
                </c:pt>
                <c:pt idx="173">
                  <c:v>-30.774744977549776</c:v>
                </c:pt>
                <c:pt idx="174">
                  <c:v>-28.94032887754965</c:v>
                </c:pt>
                <c:pt idx="175">
                  <c:v>-27.352444077549901</c:v>
                </c:pt>
                <c:pt idx="176">
                  <c:v>-25.805228319655299</c:v>
                </c:pt>
                <c:pt idx="177">
                  <c:v>-19.157702246780982</c:v>
                </c:pt>
                <c:pt idx="178">
                  <c:v>-17.495680077549679</c:v>
                </c:pt>
                <c:pt idx="179">
                  <c:v>-15.743571677550648</c:v>
                </c:pt>
                <c:pt idx="180">
                  <c:v>-13.443674677550604</c:v>
                </c:pt>
                <c:pt idx="181">
                  <c:v>-11.518111377549999</c:v>
                </c:pt>
                <c:pt idx="182">
                  <c:v>-9.1483594249187359</c:v>
                </c:pt>
                <c:pt idx="183">
                  <c:v>-6.5546380775503765</c:v>
                </c:pt>
                <c:pt idx="184">
                  <c:v>-4.3970822222305141</c:v>
                </c:pt>
                <c:pt idx="185">
                  <c:v>5.5212131776220019</c:v>
                </c:pt>
                <c:pt idx="186">
                  <c:v>7.2961491224499184</c:v>
                </c:pt>
                <c:pt idx="187">
                  <c:v>10.089460022449654</c:v>
                </c:pt>
                <c:pt idx="188">
                  <c:v>12.147090922450161</c:v>
                </c:pt>
                <c:pt idx="189">
                  <c:v>14.22573884159895</c:v>
                </c:pt>
                <c:pt idx="190">
                  <c:v>16.560045822450064</c:v>
                </c:pt>
                <c:pt idx="191">
                  <c:v>18.846130022449671</c:v>
                </c:pt>
                <c:pt idx="192">
                  <c:v>20.72974956411629</c:v>
                </c:pt>
                <c:pt idx="193">
                  <c:v>29.825453711129427</c:v>
                </c:pt>
                <c:pt idx="194">
                  <c:v>193.92595815769047</c:v>
                </c:pt>
                <c:pt idx="195">
                  <c:v>34.432113051021318</c:v>
                </c:pt>
                <c:pt idx="196">
                  <c:v>36.666632526449973</c:v>
                </c:pt>
                <c:pt idx="197">
                  <c:v>38.956059841449886</c:v>
                </c:pt>
                <c:pt idx="198">
                  <c:v>41.082572202449974</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49.406484150109371</c:v>
                </c:pt>
                <c:pt idx="207">
                  <c:v>48.623307392449988</c:v>
                </c:pt>
                <c:pt idx="208">
                  <c:v>48.028635522449989</c:v>
                </c:pt>
                <c:pt idx="209">
                  <c:v>36.772230426616545</c:v>
                </c:pt>
                <c:pt idx="210">
                  <c:v>34.831378589449884</c:v>
                </c:pt>
                <c:pt idx="211">
                  <c:v>140.08429990825007</c:v>
                </c:pt>
                <c:pt idx="212">
                  <c:v>28.769176422449704</c:v>
                </c:pt>
                <c:pt idx="213">
                  <c:v>26.082635084949924</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-7.4615477933394736</c:v>
                </c:pt>
                <c:pt idx="222">
                  <c:v>-10.656966477550185</c:v>
                </c:pt>
                <c:pt idx="223">
                  <c:v>-10.772932377549861</c:v>
                </c:pt>
                <c:pt idx="224">
                  <c:v>-11.057029177550334</c:v>
                </c:pt>
                <c:pt idx="225">
                  <c:v>-10.89429517755039</c:v>
                </c:pt>
                <c:pt idx="226">
                  <c:v>-10.232002754145553</c:v>
                </c:pt>
                <c:pt idx="227">
                  <c:v>-8.8015119775493993</c:v>
                </c:pt>
                <c:pt idx="228">
                  <c:v>-7.0212519775501789</c:v>
                </c:pt>
                <c:pt idx="229">
                  <c:v>-4.8297553775497759</c:v>
                </c:pt>
                <c:pt idx="230">
                  <c:v>-3.2863015324947202</c:v>
                </c:pt>
                <c:pt idx="231">
                  <c:v>6.8791963795927416</c:v>
                </c:pt>
                <c:pt idx="232">
                  <c:v>8.7400396840660335</c:v>
                </c:pt>
                <c:pt idx="233">
                  <c:v>11.950513122450019</c:v>
                </c:pt>
                <c:pt idx="234">
                  <c:v>14.504878722449469</c:v>
                </c:pt>
                <c:pt idx="235">
                  <c:v>17.298141822450162</c:v>
                </c:pt>
                <c:pt idx="236">
                  <c:v>19.659547622449928</c:v>
                </c:pt>
                <c:pt idx="237">
                  <c:v>22.012018522449893</c:v>
                </c:pt>
                <c:pt idx="238">
                  <c:v>23.859252732976326</c:v>
                </c:pt>
                <c:pt idx="239">
                  <c:v>32.420906359621604</c:v>
                </c:pt>
                <c:pt idx="240">
                  <c:v>33.162363104449966</c:v>
                </c:pt>
                <c:pt idx="241">
                  <c:v>33.442753762853933</c:v>
                </c:pt>
                <c:pt idx="242">
                  <c:v>33.548495049116546</c:v>
                </c:pt>
                <c:pt idx="243">
                  <c:v>30.271062411338647</c:v>
                </c:pt>
                <c:pt idx="244">
                  <c:v>28.358834422450247</c:v>
                </c:pt>
                <c:pt idx="245">
                  <c:v>24.796439622450229</c:v>
                </c:pt>
                <c:pt idx="246">
                  <c:v>20.872452822450015</c:v>
                </c:pt>
                <c:pt idx="247">
                  <c:v>16.803713522449886</c:v>
                </c:pt>
                <c:pt idx="248">
                  <c:v>12.822484936591319</c:v>
                </c:pt>
                <c:pt idx="249">
                  <c:v>9.4118198224496528</c:v>
                </c:pt>
                <c:pt idx="250">
                  <c:v>7.0450903517182395</c:v>
                </c:pt>
                <c:pt idx="251">
                  <c:v>-2.4304753411859972</c:v>
                </c:pt>
                <c:pt idx="252">
                  <c:v>-5.4165455775508065</c:v>
                </c:pt>
                <c:pt idx="253">
                  <c:v>-7.531832793339599</c:v>
                </c:pt>
                <c:pt idx="254">
                  <c:v>-10.095620077549764</c:v>
                </c:pt>
                <c:pt idx="255">
                  <c:v>-11.945243277549814</c:v>
                </c:pt>
                <c:pt idx="256">
                  <c:v>-14.017620877550002</c:v>
                </c:pt>
                <c:pt idx="257">
                  <c:v>-15.293120577550118</c:v>
                </c:pt>
                <c:pt idx="258">
                  <c:v>-17.541645607984286</c:v>
                </c:pt>
                <c:pt idx="259">
                  <c:v>-19.008999058195027</c:v>
                </c:pt>
                <c:pt idx="260">
                  <c:v>-24.308352246780817</c:v>
                </c:pt>
                <c:pt idx="261">
                  <c:v>-23.215757077549871</c:v>
                </c:pt>
                <c:pt idx="262">
                  <c:v>-21.911895177550235</c:v>
                </c:pt>
                <c:pt idx="263">
                  <c:v>-20.998468951777156</c:v>
                </c:pt>
                <c:pt idx="264">
                  <c:v>-11.835491909648901</c:v>
                </c:pt>
                <c:pt idx="265">
                  <c:v>-10.004476677549853</c:v>
                </c:pt>
                <c:pt idx="266">
                  <c:v>-7.5221918775501617</c:v>
                </c:pt>
                <c:pt idx="267">
                  <c:v>-4.5850913775497295</c:v>
                </c:pt>
                <c:pt idx="268">
                  <c:v>-1.6723775775501801</c:v>
                </c:pt>
                <c:pt idx="269">
                  <c:v>1.4938678301423058</c:v>
                </c:pt>
                <c:pt idx="270">
                  <c:v>13.064886709262961</c:v>
                </c:pt>
                <c:pt idx="271">
                  <c:v>16.142794622449827</c:v>
                </c:pt>
                <c:pt idx="272">
                  <c:v>19.48758892244976</c:v>
                </c:pt>
                <c:pt idx="273">
                  <c:v>22.421364222450521</c:v>
                </c:pt>
                <c:pt idx="274">
                  <c:v>25.611681324647723</c:v>
                </c:pt>
                <c:pt idx="275">
                  <c:v>28.431039522450106</c:v>
                </c:pt>
                <c:pt idx="276">
                  <c:v>-119.64646683794975</c:v>
                </c:pt>
                <c:pt idx="277">
                  <c:v>34.862759368449957</c:v>
                </c:pt>
                <c:pt idx="278">
                  <c:v>45.103187122449881</c:v>
                </c:pt>
                <c:pt idx="279">
                  <c:v>47.368240252449858</c:v>
                </c:pt>
                <c:pt idx="280">
                  <c:v>50.394886462449783</c:v>
                </c:pt>
                <c:pt idx="281">
                  <c:v>53.355413782449858</c:v>
                </c:pt>
                <c:pt idx="282">
                  <c:v>55.26484725244989</c:v>
                </c:pt>
                <c:pt idx="283">
                  <c:v>55.997728404170353</c:v>
                </c:pt>
                <c:pt idx="284">
                  <c:v>55.698858852449945</c:v>
                </c:pt>
                <c:pt idx="285">
                  <c:v>54.32944871244986</c:v>
                </c:pt>
                <c:pt idx="286">
                  <c:v>52.734049022449867</c:v>
                </c:pt>
                <c:pt idx="287">
                  <c:v>37.480931146259408</c:v>
                </c:pt>
                <c:pt idx="288">
                  <c:v>34.979943767449875</c:v>
                </c:pt>
                <c:pt idx="289">
                  <c:v>165.6179643763858</c:v>
                </c:pt>
                <c:pt idx="290">
                  <c:v>27.273210922449749</c:v>
                </c:pt>
                <c:pt idx="291">
                  <c:v>24.184126622449828</c:v>
                </c:pt>
                <c:pt idx="292">
                  <c:v>20.420280593156907</c:v>
                </c:pt>
                <c:pt idx="293">
                  <c:v>9.2505335224499259</c:v>
                </c:pt>
                <c:pt idx="294">
                  <c:v>6.8330572598237325</c:v>
                </c:pt>
                <c:pt idx="295">
                  <c:v>2.105554322449938</c:v>
                </c:pt>
                <c:pt idx="296">
                  <c:v>-1.5804681775496476</c:v>
                </c:pt>
                <c:pt idx="297">
                  <c:v>-5.9306126775505561</c:v>
                </c:pt>
                <c:pt idx="298">
                  <c:v>-9.1685926775505493</c:v>
                </c:pt>
                <c:pt idx="299">
                  <c:v>-14.174124558358386</c:v>
                </c:pt>
                <c:pt idx="300">
                  <c:v>-17.985267777549861</c:v>
                </c:pt>
                <c:pt idx="301">
                  <c:v>-19.955174477550116</c:v>
                </c:pt>
                <c:pt idx="302">
                  <c:v>-27.161125839252605</c:v>
                </c:pt>
                <c:pt idx="303">
                  <c:v>-25.560770977550284</c:v>
                </c:pt>
                <c:pt idx="304">
                  <c:v>-23.35741933469243</c:v>
                </c:pt>
                <c:pt idx="305">
                  <c:v>-20.615281477550131</c:v>
                </c:pt>
                <c:pt idx="306">
                  <c:v>-17.614320732869228</c:v>
                </c:pt>
                <c:pt idx="307">
                  <c:v>-6.8373264775501363</c:v>
                </c:pt>
                <c:pt idx="308">
                  <c:v>-3.6540011775501</c:v>
                </c:pt>
                <c:pt idx="309">
                  <c:v>2.5413885729546752</c:v>
                </c:pt>
                <c:pt idx="310">
                  <c:v>7.9014430224500929</c:v>
                </c:pt>
                <c:pt idx="311">
                  <c:v>12.382511722449967</c:v>
                </c:pt>
                <c:pt idx="312">
                  <c:v>16.238257122449731</c:v>
                </c:pt>
                <c:pt idx="313">
                  <c:v>18.227445037601587</c:v>
                </c:pt>
                <c:pt idx="314">
                  <c:v>20.173951122450102</c:v>
                </c:pt>
                <c:pt idx="315">
                  <c:v>26.469680805059205</c:v>
                </c:pt>
                <c:pt idx="316">
                  <c:v>26.466898422449791</c:v>
                </c:pt>
                <c:pt idx="317">
                  <c:v>25.692387122449844</c:v>
                </c:pt>
                <c:pt idx="318">
                  <c:v>24.444477222450047</c:v>
                </c:pt>
                <c:pt idx="319">
                  <c:v>21.922204812772613</c:v>
                </c:pt>
                <c:pt idx="320">
                  <c:v>19.41722512244964</c:v>
                </c:pt>
                <c:pt idx="321">
                  <c:v>17.793316565928222</c:v>
                </c:pt>
                <c:pt idx="322">
                  <c:v>7.8839035224498559</c:v>
                </c:pt>
                <c:pt idx="323">
                  <c:v>6.163783022449735</c:v>
                </c:pt>
                <c:pt idx="324">
                  <c:v>1.6490513224499919</c:v>
                </c:pt>
                <c:pt idx="325">
                  <c:v>-1.201486069387244</c:v>
                </c:pt>
                <c:pt idx="326">
                  <c:v>-3.9000590775500825</c:v>
                </c:pt>
                <c:pt idx="327">
                  <c:v>-5.7421582775500797</c:v>
                </c:pt>
                <c:pt idx="328">
                  <c:v>-7.9202247775499099</c:v>
                </c:pt>
                <c:pt idx="329">
                  <c:v>-9.6785557704797309</c:v>
                </c:pt>
                <c:pt idx="330">
                  <c:v>-10.298039432095559</c:v>
                </c:pt>
                <c:pt idx="331">
                  <c:v>-18.035595540049787</c:v>
                </c:pt>
                <c:pt idx="332">
                  <c:v>-19.292253077550235</c:v>
                </c:pt>
                <c:pt idx="333">
                  <c:v>-20.485380077550317</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-9.5804887775499825</c:v>
                </c:pt>
                <c:pt idx="342">
                  <c:v>-7.6495108775498721</c:v>
                </c:pt>
                <c:pt idx="343">
                  <c:v>-5.0497686204073862</c:v>
                </c:pt>
                <c:pt idx="344">
                  <c:v>8.1595318557832659</c:v>
                </c:pt>
                <c:pt idx="345">
                  <c:v>10.494685922449655</c:v>
                </c:pt>
                <c:pt idx="346">
                  <c:v>12.73194452245</c:v>
                </c:pt>
                <c:pt idx="347">
                  <c:v>16.437496522449827</c:v>
                </c:pt>
                <c:pt idx="348">
                  <c:v>19.195169078005325</c:v>
                </c:pt>
                <c:pt idx="349">
                  <c:v>21.744247148823707</c:v>
                </c:pt>
                <c:pt idx="350">
                  <c:v>30.724093785607927</c:v>
                </c:pt>
                <c:pt idx="351">
                  <c:v>68.82313254004967</c:v>
                </c:pt>
                <c:pt idx="352">
                  <c:v>34.847010010449885</c:v>
                </c:pt>
                <c:pt idx="353">
                  <c:v>38.041131620449889</c:v>
                </c:pt>
                <c:pt idx="354">
                  <c:v>40.208415299449989</c:v>
                </c:pt>
                <c:pt idx="355">
                  <c:v>42.754589456123277</c:v>
                </c:pt>
                <c:pt idx="356">
                  <c:v>45.483432147449882</c:v>
                </c:pt>
                <c:pt idx="357">
                  <c:v>47.985179097449915</c:v>
                </c:pt>
                <c:pt idx="358">
                  <c:v>49.336112122450004</c:v>
                </c:pt>
                <c:pt idx="359">
                  <c:v>52.918181522449885</c:v>
                </c:pt>
                <c:pt idx="360">
                  <c:v>52.646709112449912</c:v>
                </c:pt>
                <c:pt idx="361">
                  <c:v>51.850604902449874</c:v>
                </c:pt>
                <c:pt idx="362">
                  <c:v>50.802737583055929</c:v>
                </c:pt>
                <c:pt idx="363">
                  <c:v>48.993531512449913</c:v>
                </c:pt>
                <c:pt idx="364">
                  <c:v>47.257064552449798</c:v>
                </c:pt>
                <c:pt idx="365">
                  <c:v>45.275100371912238</c:v>
                </c:pt>
                <c:pt idx="366">
                  <c:v>28.217761108656454</c:v>
                </c:pt>
                <c:pt idx="367">
                  <c:v>23.203304644899021</c:v>
                </c:pt>
                <c:pt idx="368">
                  <c:v>17.631792722449891</c:v>
                </c:pt>
                <c:pt idx="369">
                  <c:v>13.26341302244945</c:v>
                </c:pt>
                <c:pt idx="370">
                  <c:v>8.4303076224499307</c:v>
                </c:pt>
                <c:pt idx="371">
                  <c:v>4.8721493224501584</c:v>
                </c:pt>
                <c:pt idx="372">
                  <c:v>2.4942835224499902</c:v>
                </c:pt>
                <c:pt idx="373">
                  <c:v>-8.1955741968483196</c:v>
                </c:pt>
                <c:pt idx="374">
                  <c:v>-11.475312977549429</c:v>
                </c:pt>
                <c:pt idx="375">
                  <c:v>-14.878370777550519</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-37.49788057754985</c:v>
                </c:pt>
                <c:pt idx="384">
                  <c:v>-36.455674677550022</c:v>
                </c:pt>
                <c:pt idx="385">
                  <c:v>-35.212174372286803</c:v>
                </c:pt>
                <c:pt idx="386">
                  <c:v>-33.102241593829177</c:v>
                </c:pt>
                <c:pt idx="387">
                  <c:v>-20.869330287073456</c:v>
                </c:pt>
                <c:pt idx="388">
                  <c:v>-17.873133577549897</c:v>
                </c:pt>
                <c:pt idx="389">
                  <c:v>-14.818252677550419</c:v>
                </c:pt>
                <c:pt idx="390">
                  <c:v>-12.240876926988518</c:v>
                </c:pt>
                <c:pt idx="391">
                  <c:v>-9.6401705775500819</c:v>
                </c:pt>
                <c:pt idx="392">
                  <c:v>-7.0652903775499754</c:v>
                </c:pt>
                <c:pt idx="393">
                  <c:v>-5.5097129775499241</c:v>
                </c:pt>
                <c:pt idx="394">
                  <c:v>-3.4305564775501387</c:v>
                </c:pt>
                <c:pt idx="395">
                  <c:v>3.3397010224497587</c:v>
                </c:pt>
                <c:pt idx="396">
                  <c:v>4.664466622449897</c:v>
                </c:pt>
                <c:pt idx="397">
                  <c:v>6.9596394048031627</c:v>
                </c:pt>
                <c:pt idx="398">
                  <c:v>9.4864130224499768</c:v>
                </c:pt>
                <c:pt idx="399">
                  <c:v>11.717787222450028</c:v>
                </c:pt>
                <c:pt idx="400">
                  <c:v>13.547407922449764</c:v>
                </c:pt>
                <c:pt idx="401">
                  <c:v>16.272302222449689</c:v>
                </c:pt>
                <c:pt idx="402">
                  <c:v>18.258545003930898</c:v>
                </c:pt>
                <c:pt idx="403">
                  <c:v>19.615932613359206</c:v>
                </c:pt>
                <c:pt idx="404">
                  <c:v>26.348600232976509</c:v>
                </c:pt>
                <c:pt idx="405">
                  <c:v>26.746618722450108</c:v>
                </c:pt>
                <c:pt idx="406">
                  <c:v>26.754552822449767</c:v>
                </c:pt>
                <c:pt idx="407">
                  <c:v>26.245856522450225</c:v>
                </c:pt>
                <c:pt idx="408">
                  <c:v>25.050080601101335</c:v>
                </c:pt>
                <c:pt idx="409">
                  <c:v>23.46391052245005</c:v>
                </c:pt>
                <c:pt idx="410">
                  <c:v>22.458942522449878</c:v>
                </c:pt>
                <c:pt idx="411">
                  <c:v>11.304981599372894</c:v>
                </c:pt>
                <c:pt idx="412">
                  <c:v>8.9565125224505948</c:v>
                </c:pt>
                <c:pt idx="413">
                  <c:v>6.8189192224498045</c:v>
                </c:pt>
                <c:pt idx="414">
                  <c:v>2.9140985729549982</c:v>
                </c:pt>
                <c:pt idx="415">
                  <c:v>0.62950012245002562</c:v>
                </c:pt>
                <c:pt idx="416">
                  <c:v>-2.2591506775503092</c:v>
                </c:pt>
                <c:pt idx="417">
                  <c:v>-4.9750493775506293</c:v>
                </c:pt>
                <c:pt idx="418">
                  <c:v>-6.5153608171727626</c:v>
                </c:pt>
                <c:pt idx="419">
                  <c:v>-13.610909334693332</c:v>
                </c:pt>
                <c:pt idx="420">
                  <c:v>-15.246496165049953</c:v>
                </c:pt>
                <c:pt idx="421">
                  <c:v>-16.467117677550156</c:v>
                </c:pt>
                <c:pt idx="422">
                  <c:v>-18.144285577549823</c:v>
                </c:pt>
                <c:pt idx="423">
                  <c:v>-19.61750927755017</c:v>
                </c:pt>
                <c:pt idx="424">
                  <c:v>-21.385337285630971</c:v>
                </c:pt>
                <c:pt idx="425">
                  <c:v>-23.491073877550143</c:v>
                </c:pt>
                <c:pt idx="426">
                  <c:v>-24.690940033105527</c:v>
                </c:pt>
                <c:pt idx="427">
                  <c:v>-33.989293466797108</c:v>
                </c:pt>
                <c:pt idx="428">
                  <c:v>-35.902204677550195</c:v>
                </c:pt>
                <c:pt idx="429">
                  <c:v>-38.31768517754977</c:v>
                </c:pt>
                <c:pt idx="430">
                  <c:v>-39.853567500277173</c:v>
                </c:pt>
                <c:pt idx="431">
                  <c:v>-42.308999577549997</c:v>
                </c:pt>
                <c:pt idx="432">
                  <c:v>-43.315496877550594</c:v>
                </c:pt>
                <c:pt idx="433">
                  <c:v>-43.969213977550062</c:v>
                </c:pt>
                <c:pt idx="434">
                  <c:v>-44.014135161760478</c:v>
                </c:pt>
                <c:pt idx="435">
                  <c:v>-43.249312235126048</c:v>
                </c:pt>
                <c:pt idx="436">
                  <c:v>-42.025891577549906</c:v>
                </c:pt>
                <c:pt idx="437">
                  <c:v>-40.587442877549876</c:v>
                </c:pt>
                <c:pt idx="438">
                  <c:v>-37.782059406843196</c:v>
                </c:pt>
                <c:pt idx="439">
                  <c:v>-35.911025677550505</c:v>
                </c:pt>
                <c:pt idx="440">
                  <c:v>-33.869898699772534</c:v>
                </c:pt>
                <c:pt idx="441">
                  <c:v>-32.998889977550022</c:v>
                </c:pt>
                <c:pt idx="442">
                  <c:v>-28.383634303636928</c:v>
                </c:pt>
                <c:pt idx="443">
                  <c:v>-27.637739477549442</c:v>
                </c:pt>
                <c:pt idx="444">
                  <c:v>-25.939645277549879</c:v>
                </c:pt>
                <c:pt idx="445">
                  <c:v>-24.713107777550327</c:v>
                </c:pt>
                <c:pt idx="446">
                  <c:v>-24.043569640815587</c:v>
                </c:pt>
                <c:pt idx="447">
                  <c:v>-22.828857777549644</c:v>
                </c:pt>
                <c:pt idx="448">
                  <c:v>-21.292850477550274</c:v>
                </c:pt>
                <c:pt idx="449">
                  <c:v>-19.588865977549826</c:v>
                </c:pt>
                <c:pt idx="450">
                  <c:v>-18.48334647755004</c:v>
                </c:pt>
                <c:pt idx="451">
                  <c:v>-9.8987924775501881</c:v>
                </c:pt>
                <c:pt idx="452">
                  <c:v>-8.7606391038129061</c:v>
                </c:pt>
                <c:pt idx="453">
                  <c:v>-6.8659777566201345</c:v>
                </c:pt>
                <c:pt idx="454">
                  <c:v>-4.7690493775502603</c:v>
                </c:pt>
                <c:pt idx="455">
                  <c:v>-2.9921098775498933</c:v>
                </c:pt>
                <c:pt idx="456">
                  <c:v>-1.1272233775501634</c:v>
                </c:pt>
                <c:pt idx="457">
                  <c:v>0.66606622245009972</c:v>
                </c:pt>
                <c:pt idx="458">
                  <c:v>1.7720035224498645</c:v>
                </c:pt>
                <c:pt idx="459">
                  <c:v>7.3944346094062396</c:v>
                </c:pt>
                <c:pt idx="460">
                  <c:v>8.2799336224499367</c:v>
                </c:pt>
                <c:pt idx="461">
                  <c:v>9.3295928224498486</c:v>
                </c:pt>
                <c:pt idx="462">
                  <c:v>10.020382122450281</c:v>
                </c:pt>
                <c:pt idx="463">
                  <c:v>10.697891622449571</c:v>
                </c:pt>
                <c:pt idx="464">
                  <c:v>11.43556678087711</c:v>
                </c:pt>
                <c:pt idx="465">
                  <c:v>12.796496422449927</c:v>
                </c:pt>
                <c:pt idx="466">
                  <c:v>14.396656122449476</c:v>
                </c:pt>
                <c:pt idx="467">
                  <c:v>15.276108067904346</c:v>
                </c:pt>
                <c:pt idx="468">
                  <c:v>14.731203522449647</c:v>
                </c:pt>
                <c:pt idx="469">
                  <c:v>13.486401260545422</c:v>
                </c:pt>
                <c:pt idx="470">
                  <c:v>10.684429422449821</c:v>
                </c:pt>
                <c:pt idx="471">
                  <c:v>7.7947539264903005</c:v>
                </c:pt>
                <c:pt idx="472">
                  <c:v>5.3251008224502998</c:v>
                </c:pt>
                <c:pt idx="473">
                  <c:v>2.3315830224498439</c:v>
                </c:pt>
                <c:pt idx="474">
                  <c:v>0.50278030211089264</c:v>
                </c:pt>
                <c:pt idx="475">
                  <c:v>-14.038161477550371</c:v>
                </c:pt>
                <c:pt idx="476">
                  <c:v>-15.995126977550029</c:v>
                </c:pt>
                <c:pt idx="477">
                  <c:v>-18.34352667755028</c:v>
                </c:pt>
                <c:pt idx="478">
                  <c:v>-20.008855477550231</c:v>
                </c:pt>
                <c:pt idx="479">
                  <c:v>-21.763685457141829</c:v>
                </c:pt>
                <c:pt idx="480">
                  <c:v>-22.694076001359718</c:v>
                </c:pt>
                <c:pt idx="481">
                  <c:v>-27.946548830491235</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-46.27303237755018</c:v>
                </c:pt>
                <c:pt idx="492">
                  <c:v>-47.629116177550209</c:v>
                </c:pt>
                <c:pt idx="493">
                  <c:v>-49.395092577550002</c:v>
                </c:pt>
                <c:pt idx="494">
                  <c:v>-50.897787184620896</c:v>
                </c:pt>
                <c:pt idx="495">
                  <c:v>-52.207209377550299</c:v>
                </c:pt>
                <c:pt idx="496">
                  <c:v>-52.712376477550066</c:v>
                </c:pt>
                <c:pt idx="497">
                  <c:v>-56.095048056497347</c:v>
                </c:pt>
                <c:pt idx="498">
                  <c:v>-56.605874777550206</c:v>
                </c:pt>
                <c:pt idx="499">
                  <c:v>-57.095142777550329</c:v>
                </c:pt>
                <c:pt idx="500">
                  <c:v>-58.115730255327811</c:v>
                </c:pt>
                <c:pt idx="501">
                  <c:v>-59.411291077549933</c:v>
                </c:pt>
                <c:pt idx="502">
                  <c:v>-60.844213377550105</c:v>
                </c:pt>
                <c:pt idx="503">
                  <c:v>-62.812076277550176</c:v>
                </c:pt>
                <c:pt idx="504">
                  <c:v>-63.715734477550114</c:v>
                </c:pt>
                <c:pt idx="505">
                  <c:v>-68.958566912332714</c:v>
                </c:pt>
                <c:pt idx="506">
                  <c:v>-69.941062395917811</c:v>
                </c:pt>
                <c:pt idx="507">
                  <c:v>-71.515042177550043</c:v>
                </c:pt>
                <c:pt idx="508">
                  <c:v>-72.805176577549915</c:v>
                </c:pt>
                <c:pt idx="509">
                  <c:v>-73.628775877549657</c:v>
                </c:pt>
                <c:pt idx="510">
                  <c:v>-74.028332994403726</c:v>
                </c:pt>
                <c:pt idx="511">
                  <c:v>-73.878981677549746</c:v>
                </c:pt>
                <c:pt idx="512">
                  <c:v>-73.406064521028327</c:v>
                </c:pt>
                <c:pt idx="513">
                  <c:v>-69.878036477549927</c:v>
                </c:pt>
                <c:pt idx="514">
                  <c:v>-68.923665877549709</c:v>
                </c:pt>
                <c:pt idx="515">
                  <c:v>-66.598763560883384</c:v>
                </c:pt>
                <c:pt idx="516">
                  <c:v>-63.974586376540024</c:v>
                </c:pt>
                <c:pt idx="517">
                  <c:v>-61.706554477549872</c:v>
                </c:pt>
                <c:pt idx="518">
                  <c:v>-58.969110977550415</c:v>
                </c:pt>
                <c:pt idx="519">
                  <c:v>-56.385213877550058</c:v>
                </c:pt>
                <c:pt idx="520">
                  <c:v>-53.956055457141986</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-25.179799977549958</c:v>
                </c:pt>
                <c:pt idx="530">
                  <c:v>-24.057313352549926</c:v>
                </c:pt>
                <c:pt idx="531">
                  <c:v>-18.143543977550046</c:v>
                </c:pt>
                <c:pt idx="532">
                  <c:v>-17.129633077549599</c:v>
                </c:pt>
                <c:pt idx="533">
                  <c:v>-14.976442077550574</c:v>
                </c:pt>
                <c:pt idx="534">
                  <c:v>-13.103519177549829</c:v>
                </c:pt>
                <c:pt idx="535">
                  <c:v>-11.341247677550228</c:v>
                </c:pt>
                <c:pt idx="536">
                  <c:v>-10.011904861388222</c:v>
                </c:pt>
                <c:pt idx="537">
                  <c:v>-8.9256341775501724</c:v>
                </c:pt>
                <c:pt idx="538">
                  <c:v>-8.0252786366415485</c:v>
                </c:pt>
                <c:pt idx="539">
                  <c:v>-9.3598315755892401</c:v>
                </c:pt>
                <c:pt idx="540">
                  <c:v>-10.231617395917763</c:v>
                </c:pt>
                <c:pt idx="541">
                  <c:v>-11.271159377549878</c:v>
                </c:pt>
                <c:pt idx="542">
                  <c:v>-12.418611677550148</c:v>
                </c:pt>
                <c:pt idx="543">
                  <c:v>-14.0349368775504</c:v>
                </c:pt>
                <c:pt idx="544">
                  <c:v>-16.796539608863345</c:v>
                </c:pt>
                <c:pt idx="545">
                  <c:v>-19.306005477550258</c:v>
                </c:pt>
                <c:pt idx="546">
                  <c:v>-21.387518810883563</c:v>
                </c:pt>
                <c:pt idx="547">
                  <c:v>-31.201983005327889</c:v>
                </c:pt>
                <c:pt idx="548">
                  <c:v>-33.60557341632601</c:v>
                </c:pt>
                <c:pt idx="549">
                  <c:v>-36.69015697755048</c:v>
                </c:pt>
                <c:pt idx="550">
                  <c:v>-39.413898277550075</c:v>
                </c:pt>
                <c:pt idx="551">
                  <c:v>-41.872014577550104</c:v>
                </c:pt>
                <c:pt idx="552">
                  <c:v>-44.463826982600921</c:v>
                </c:pt>
                <c:pt idx="553">
                  <c:v>-46.890725577550505</c:v>
                </c:pt>
                <c:pt idx="554">
                  <c:v>-48.776041277549396</c:v>
                </c:pt>
                <c:pt idx="555">
                  <c:v>-49.901546477550028</c:v>
                </c:pt>
                <c:pt idx="556">
                  <c:v>-55.07366955447322</c:v>
                </c:pt>
                <c:pt idx="557">
                  <c:v>-56.150000048978683</c:v>
                </c:pt>
                <c:pt idx="558">
                  <c:v>-57.976298377549909</c:v>
                </c:pt>
                <c:pt idx="559">
                  <c:v>-59.216996677549815</c:v>
                </c:pt>
                <c:pt idx="560">
                  <c:v>-60.409506077550276</c:v>
                </c:pt>
                <c:pt idx="561">
                  <c:v>-61.357150763263988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-49.899424477550433</c:v>
                </c:pt>
                <c:pt idx="580">
                  <c:v>-48.03166647754999</c:v>
                </c:pt>
                <c:pt idx="581">
                  <c:v>-43.697705951234255</c:v>
                </c:pt>
                <c:pt idx="582">
                  <c:v>-42.3169836775498</c:v>
                </c:pt>
                <c:pt idx="583">
                  <c:v>-40.231494130611075</c:v>
                </c:pt>
                <c:pt idx="584">
                  <c:v>-37.796541877550212</c:v>
                </c:pt>
                <c:pt idx="585">
                  <c:v>-35.317006377549518</c:v>
                </c:pt>
                <c:pt idx="586">
                  <c:v>-33.171804777550285</c:v>
                </c:pt>
                <c:pt idx="587">
                  <c:v>-30.835832877549798</c:v>
                </c:pt>
                <c:pt idx="588">
                  <c:v>-29.388355525168862</c:v>
                </c:pt>
                <c:pt idx="589">
                  <c:v>-28.149961266282073</c:v>
                </c:pt>
                <c:pt idx="590">
                  <c:v>-20.537758830491356</c:v>
                </c:pt>
                <c:pt idx="591">
                  <c:v>-18.623548677550186</c:v>
                </c:pt>
                <c:pt idx="592">
                  <c:v>-16.826960177550184</c:v>
                </c:pt>
                <c:pt idx="593">
                  <c:v>-14.901503677549952</c:v>
                </c:pt>
                <c:pt idx="594">
                  <c:v>-12.987208314285256</c:v>
                </c:pt>
                <c:pt idx="595">
                  <c:v>-11.368524577550023</c:v>
                </c:pt>
                <c:pt idx="596">
                  <c:v>-9.7059719219948306</c:v>
                </c:pt>
                <c:pt idx="597">
                  <c:v>-3.4955490929343966</c:v>
                </c:pt>
                <c:pt idx="598">
                  <c:v>-1.9581883967416363</c:v>
                </c:pt>
                <c:pt idx="599">
                  <c:v>0.59270012244977122</c:v>
                </c:pt>
                <c:pt idx="600">
                  <c:v>3.1499755632663402</c:v>
                </c:pt>
                <c:pt idx="601">
                  <c:v>5.1788295224493774</c:v>
                </c:pt>
                <c:pt idx="602">
                  <c:v>7.2600551224495291</c:v>
                </c:pt>
                <c:pt idx="603">
                  <c:v>10.296444222449788</c:v>
                </c:pt>
                <c:pt idx="604">
                  <c:v>12.702711522449732</c:v>
                </c:pt>
                <c:pt idx="605">
                  <c:v>13.874956855783303</c:v>
                </c:pt>
                <c:pt idx="606">
                  <c:v>20.633887632039439</c:v>
                </c:pt>
                <c:pt idx="607">
                  <c:v>23.180266422449591</c:v>
                </c:pt>
                <c:pt idx="608">
                  <c:v>24.982913222449714</c:v>
                </c:pt>
                <c:pt idx="609">
                  <c:v>27.021920222449893</c:v>
                </c:pt>
                <c:pt idx="610">
                  <c:v>28.535646822449838</c:v>
                </c:pt>
                <c:pt idx="611">
                  <c:v>29.936716422449727</c:v>
                </c:pt>
                <c:pt idx="612">
                  <c:v>31.224736820322121</c:v>
                </c:pt>
                <c:pt idx="613">
                  <c:v>31.928308585988287</c:v>
                </c:pt>
                <c:pt idx="614">
                  <c:v>31.88830206286983</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9.5882773224503293</c:v>
                </c:pt>
                <c:pt idx="627">
                  <c:v>7.0216593224498434</c:v>
                </c:pt>
                <c:pt idx="628">
                  <c:v>5.0337771224502914</c:v>
                </c:pt>
                <c:pt idx="629">
                  <c:v>3.3735696335609431</c:v>
                </c:pt>
                <c:pt idx="630">
                  <c:v>-3.1298976896713682</c:v>
                </c:pt>
                <c:pt idx="631">
                  <c:v>-4.4321516775499665</c:v>
                </c:pt>
                <c:pt idx="632">
                  <c:v>-6.6549524775500268</c:v>
                </c:pt>
                <c:pt idx="633">
                  <c:v>-8.5939815775502968</c:v>
                </c:pt>
                <c:pt idx="634">
                  <c:v>-10.549496177550084</c:v>
                </c:pt>
                <c:pt idx="635">
                  <c:v>-11.968112173752019</c:v>
                </c:pt>
                <c:pt idx="636">
                  <c:v>-14.142412293876923</c:v>
                </c:pt>
                <c:pt idx="637">
                  <c:v>-20.861564677549786</c:v>
                </c:pt>
                <c:pt idx="638">
                  <c:v>-23.016942477550373</c:v>
                </c:pt>
                <c:pt idx="639">
                  <c:v>-25.585999277550151</c:v>
                </c:pt>
                <c:pt idx="640">
                  <c:v>-28.288462277549847</c:v>
                </c:pt>
                <c:pt idx="641">
                  <c:v>-30.552157599999276</c:v>
                </c:pt>
                <c:pt idx="642">
                  <c:v>-32.724578277550044</c:v>
                </c:pt>
                <c:pt idx="643">
                  <c:v>-34.517261377549929</c:v>
                </c:pt>
                <c:pt idx="644">
                  <c:v>-36.034834077550094</c:v>
                </c:pt>
                <c:pt idx="645">
                  <c:v>-36.655096477549954</c:v>
                </c:pt>
                <c:pt idx="646">
                  <c:v>-38.186128016011921</c:v>
                </c:pt>
                <c:pt idx="647">
                  <c:v>-38.050832191835326</c:v>
                </c:pt>
                <c:pt idx="648">
                  <c:v>-37.667694415694299</c:v>
                </c:pt>
                <c:pt idx="649">
                  <c:v>-37.246738577549813</c:v>
                </c:pt>
                <c:pt idx="650">
                  <c:v>-36.896676177550226</c:v>
                </c:pt>
                <c:pt idx="651">
                  <c:v>-36.573562437145803</c:v>
                </c:pt>
                <c:pt idx="652">
                  <c:v>-35.708086177550371</c:v>
                </c:pt>
                <c:pt idx="653">
                  <c:v>-34.715996579591121</c:v>
                </c:pt>
                <c:pt idx="654">
                  <c:v>-33.933266477550092</c:v>
                </c:pt>
                <c:pt idx="655">
                  <c:v>-27.799981843403799</c:v>
                </c:pt>
                <c:pt idx="656">
                  <c:v>-26.605434077550129</c:v>
                </c:pt>
                <c:pt idx="657">
                  <c:v>-24.685205377550187</c:v>
                </c:pt>
                <c:pt idx="658">
                  <c:v>-23.043773277549935</c:v>
                </c:pt>
                <c:pt idx="659">
                  <c:v>-21.117546912332756</c:v>
                </c:pt>
                <c:pt idx="660">
                  <c:v>-19.939662781897788</c:v>
                </c:pt>
                <c:pt idx="661">
                  <c:v>-17.959830877550129</c:v>
                </c:pt>
                <c:pt idx="662">
                  <c:v>-17.089246477550073</c:v>
                </c:pt>
                <c:pt idx="663">
                  <c:v>-12.512800906121226</c:v>
                </c:pt>
                <c:pt idx="664">
                  <c:v>-10.407031677550236</c:v>
                </c:pt>
                <c:pt idx="665">
                  <c:v>-7.4611134775496168</c:v>
                </c:pt>
                <c:pt idx="666">
                  <c:v>-4.4523255591826967</c:v>
                </c:pt>
                <c:pt idx="667">
                  <c:v>-1.4459946775503119</c:v>
                </c:pt>
                <c:pt idx="668">
                  <c:v>0.87942262244971092</c:v>
                </c:pt>
                <c:pt idx="669">
                  <c:v>3.7852785224498287</c:v>
                </c:pt>
                <c:pt idx="670">
                  <c:v>5.8673297224494547</c:v>
                </c:pt>
                <c:pt idx="671">
                  <c:v>6.9683950224500961</c:v>
                </c:pt>
                <c:pt idx="672">
                  <c:v>11.772641983988279</c:v>
                </c:pt>
                <c:pt idx="673">
                  <c:v>12.522309501831471</c:v>
                </c:pt>
                <c:pt idx="674">
                  <c:v>14.086169222450025</c:v>
                </c:pt>
                <c:pt idx="675">
                  <c:v>15.307365622450114</c:v>
                </c:pt>
                <c:pt idx="676">
                  <c:v>16.700436222449905</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28.469747613358759</c:v>
                </c:pt>
                <c:pt idx="688">
                  <c:v>30.137067689116311</c:v>
                </c:pt>
                <c:pt idx="689">
                  <c:v>30.732762777769416</c:v>
                </c:pt>
                <c:pt idx="690">
                  <c:v>31.282143322449755</c:v>
                </c:pt>
                <c:pt idx="691">
                  <c:v>31.424798522449926</c:v>
                </c:pt>
                <c:pt idx="692">
                  <c:v>31.396260022450235</c:v>
                </c:pt>
                <c:pt idx="693">
                  <c:v>31.341994722449698</c:v>
                </c:pt>
                <c:pt idx="694">
                  <c:v>31.288491991837489</c:v>
                </c:pt>
                <c:pt idx="695">
                  <c:v>31.240724980783284</c:v>
                </c:pt>
                <c:pt idx="696">
                  <c:v>30.892293387314332</c:v>
                </c:pt>
                <c:pt idx="697">
                  <c:v>30.54146672244994</c:v>
                </c:pt>
                <c:pt idx="698">
                  <c:v>29.61992052245008</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21.599183624490717</c:v>
                </c:pt>
                <c:pt idx="709">
                  <c:v>20.697533122450231</c:v>
                </c:pt>
                <c:pt idx="710">
                  <c:v>19.745470122450371</c:v>
                </c:pt>
                <c:pt idx="711">
                  <c:v>18.484914905428667</c:v>
                </c:pt>
                <c:pt idx="712">
                  <c:v>14.600201225152398</c:v>
                </c:pt>
                <c:pt idx="713">
                  <c:v>13.645081769872553</c:v>
                </c:pt>
                <c:pt idx="714">
                  <c:v>12.874883522449853</c:v>
                </c:pt>
                <c:pt idx="715">
                  <c:v>12.503864222449836</c:v>
                </c:pt>
                <c:pt idx="716">
                  <c:v>12.465878622449955</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40.670552280449996</c:v>
                </c:pt>
                <c:pt idx="729">
                  <c:v>42.984750609406291</c:v>
                </c:pt>
                <c:pt idx="730">
                  <c:v>45.313305137834504</c:v>
                </c:pt>
                <c:pt idx="731">
                  <c:v>56.878762897449903</c:v>
                </c:pt>
                <c:pt idx="732">
                  <c:v>59.46940128244988</c:v>
                </c:pt>
                <c:pt idx="733">
                  <c:v>61.098996592449907</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49.690952522449969</c:v>
                </c:pt>
                <c:pt idx="744">
                  <c:v>46.995058326573698</c:v>
                </c:pt>
                <c:pt idx="745">
                  <c:v>44.507044897449845</c:v>
                </c:pt>
                <c:pt idx="746">
                  <c:v>34.742483595177156</c:v>
                </c:pt>
                <c:pt idx="747">
                  <c:v>190.40752182444982</c:v>
                </c:pt>
                <c:pt idx="748">
                  <c:v>29.069915022449557</c:v>
                </c:pt>
                <c:pt idx="749">
                  <c:v>26.347601922450124</c:v>
                </c:pt>
                <c:pt idx="750">
                  <c:v>23.998999322449627</c:v>
                </c:pt>
                <c:pt idx="751">
                  <c:v>21.900144542858236</c:v>
                </c:pt>
                <c:pt idx="752">
                  <c:v>19.358164122450123</c:v>
                </c:pt>
                <c:pt idx="753">
                  <c:v>17.100098222450139</c:v>
                </c:pt>
                <c:pt idx="754">
                  <c:v>15.490154058164174</c:v>
                </c:pt>
                <c:pt idx="755">
                  <c:v>10.400730665307124</c:v>
                </c:pt>
                <c:pt idx="756">
                  <c:v>9.5718332224499711</c:v>
                </c:pt>
                <c:pt idx="757">
                  <c:v>8.3902807224499547</c:v>
                </c:pt>
                <c:pt idx="758">
                  <c:v>7.6452550530619545</c:v>
                </c:pt>
                <c:pt idx="759">
                  <c:v>6.8567545224497817</c:v>
                </c:pt>
                <c:pt idx="760">
                  <c:v>6.5211410224497683</c:v>
                </c:pt>
                <c:pt idx="761">
                  <c:v>6.5693823224491164</c:v>
                </c:pt>
                <c:pt idx="762">
                  <c:v>6.9887205116972684</c:v>
                </c:pt>
                <c:pt idx="763">
                  <c:v>10.407086704268401</c:v>
                </c:pt>
                <c:pt idx="764">
                  <c:v>12.703943001616798</c:v>
                </c:pt>
                <c:pt idx="765">
                  <c:v>15.184417222449317</c:v>
                </c:pt>
                <c:pt idx="766">
                  <c:v>17.270922622449547</c:v>
                </c:pt>
                <c:pt idx="767">
                  <c:v>20.040969622449808</c:v>
                </c:pt>
                <c:pt idx="768">
                  <c:v>22.107615622449831</c:v>
                </c:pt>
                <c:pt idx="769">
                  <c:v>24.392999922450606</c:v>
                </c:pt>
                <c:pt idx="770">
                  <c:v>27.700157200610633</c:v>
                </c:pt>
                <c:pt idx="771">
                  <c:v>36.735636884950004</c:v>
                </c:pt>
                <c:pt idx="772">
                  <c:v>39.192758289450005</c:v>
                </c:pt>
                <c:pt idx="773">
                  <c:v>41.878392917449958</c:v>
                </c:pt>
                <c:pt idx="774">
                  <c:v>43.905189837449882</c:v>
                </c:pt>
                <c:pt idx="775">
                  <c:v>45.444290192449877</c:v>
                </c:pt>
                <c:pt idx="776">
                  <c:v>46.957658065659679</c:v>
                </c:pt>
                <c:pt idx="777">
                  <c:v>47.82853570744998</c:v>
                </c:pt>
                <c:pt idx="778">
                  <c:v>48.764308470366544</c:v>
                </c:pt>
                <c:pt idx="779">
                  <c:v>53.977238864555162</c:v>
                </c:pt>
                <c:pt idx="780">
                  <c:v>54.845620802449872</c:v>
                </c:pt>
                <c:pt idx="781">
                  <c:v>55.494887862449815</c:v>
                </c:pt>
                <c:pt idx="782">
                  <c:v>55.977882573996141</c:v>
                </c:pt>
                <c:pt idx="783">
                  <c:v>56.506558432449935</c:v>
                </c:pt>
                <c:pt idx="784">
                  <c:v>56.843871522449874</c:v>
                </c:pt>
                <c:pt idx="785">
                  <c:v>57.444422522449855</c:v>
                </c:pt>
                <c:pt idx="786">
                  <c:v>57.886271572449814</c:v>
                </c:pt>
                <c:pt idx="787">
                  <c:v>58.118041296259392</c:v>
                </c:pt>
                <c:pt idx="788">
                  <c:v>56.001868201937022</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24.150568222449593</c:v>
                </c:pt>
                <c:pt idx="798">
                  <c:v>22.350673522450251</c:v>
                </c:pt>
                <c:pt idx="799">
                  <c:v>21.06886228533612</c:v>
                </c:pt>
                <c:pt idx="800">
                  <c:v>19.361043322449827</c:v>
                </c:pt>
                <c:pt idx="801">
                  <c:v>18.09093015288434</c:v>
                </c:pt>
                <c:pt idx="802">
                  <c:v>14.585358522449525</c:v>
                </c:pt>
                <c:pt idx="803">
                  <c:v>13.599487822450129</c:v>
                </c:pt>
                <c:pt idx="804">
                  <c:v>12.479399134694489</c:v>
                </c:pt>
                <c:pt idx="805">
                  <c:v>11.703177322450525</c:v>
                </c:pt>
                <c:pt idx="806">
                  <c:v>11.220606822449756</c:v>
                </c:pt>
                <c:pt idx="807">
                  <c:v>10.619560222449982</c:v>
                </c:pt>
                <c:pt idx="808">
                  <c:v>10.036547322449877</c:v>
                </c:pt>
                <c:pt idx="809">
                  <c:v>9.7039404296670284</c:v>
                </c:pt>
                <c:pt idx="810">
                  <c:v>9.478670709950018</c:v>
                </c:pt>
                <c:pt idx="811">
                  <c:v>9.7601035224497821</c:v>
                </c:pt>
                <c:pt idx="812">
                  <c:v>10.12017462244998</c:v>
                </c:pt>
                <c:pt idx="813">
                  <c:v>10.851730322450152</c:v>
                </c:pt>
                <c:pt idx="814">
                  <c:v>11.449701222449949</c:v>
                </c:pt>
                <c:pt idx="815">
                  <c:v>12.257235022449407</c:v>
                </c:pt>
                <c:pt idx="816">
                  <c:v>12.993623625542996</c:v>
                </c:pt>
                <c:pt idx="817">
                  <c:v>13.841987722450098</c:v>
                </c:pt>
                <c:pt idx="818">
                  <c:v>14.699497622450195</c:v>
                </c:pt>
                <c:pt idx="819">
                  <c:v>15.335923522449924</c:v>
                </c:pt>
                <c:pt idx="820">
                  <c:v>17.891703987566348</c:v>
                </c:pt>
                <c:pt idx="821">
                  <c:v>18.492827722449505</c:v>
                </c:pt>
                <c:pt idx="822">
                  <c:v>19.304289897450275</c:v>
                </c:pt>
                <c:pt idx="823">
                  <c:v>20.484217922450028</c:v>
                </c:pt>
                <c:pt idx="824">
                  <c:v>21.279135622450564</c:v>
                </c:pt>
                <c:pt idx="825">
                  <c:v>22.26103872244969</c:v>
                </c:pt>
                <c:pt idx="826">
                  <c:v>23.055572322449425</c:v>
                </c:pt>
                <c:pt idx="827">
                  <c:v>23.864635275027844</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31.213675822450124</c:v>
                </c:pt>
                <c:pt idx="836">
                  <c:v>165.03440694780005</c:v>
                </c:pt>
                <c:pt idx="837">
                  <c:v>32.2387569988786</c:v>
                </c:pt>
                <c:pt idx="838">
                  <c:v>33.830918168351523</c:v>
                </c:pt>
                <c:pt idx="839">
                  <c:v>33.96858000076314</c:v>
                </c:pt>
                <c:pt idx="840">
                  <c:v>33.952148955783194</c:v>
                </c:pt>
                <c:pt idx="841">
                  <c:v>33.325018539449957</c:v>
                </c:pt>
                <c:pt idx="842">
                  <c:v>32.789724325449882</c:v>
                </c:pt>
                <c:pt idx="843">
                  <c:v>32.560969568649874</c:v>
                </c:pt>
                <c:pt idx="844">
                  <c:v>139.57600194859424</c:v>
                </c:pt>
                <c:pt idx="845">
                  <c:v>30.968498726531703</c:v>
                </c:pt>
                <c:pt idx="846">
                  <c:v>26.816412728798955</c:v>
                </c:pt>
                <c:pt idx="847">
                  <c:v>25.538334922450218</c:v>
                </c:pt>
                <c:pt idx="848">
                  <c:v>24.271400122449684</c:v>
                </c:pt>
                <c:pt idx="849">
                  <c:v>22.79616102244983</c:v>
                </c:pt>
                <c:pt idx="850">
                  <c:v>21.755619295645413</c:v>
                </c:pt>
                <c:pt idx="851">
                  <c:v>20.485942922449823</c:v>
                </c:pt>
                <c:pt idx="852">
                  <c:v>19.276795022449875</c:v>
                </c:pt>
                <c:pt idx="853">
                  <c:v>18.307892022449622</c:v>
                </c:pt>
                <c:pt idx="854">
                  <c:v>17.434703522450008</c:v>
                </c:pt>
                <c:pt idx="855">
                  <c:v>10.114116090017168</c:v>
                </c:pt>
                <c:pt idx="856">
                  <c:v>9.5843572224497127</c:v>
                </c:pt>
                <c:pt idx="857">
                  <c:v>8.2089518224500431</c:v>
                </c:pt>
                <c:pt idx="858">
                  <c:v>7.3085206224501178</c:v>
                </c:pt>
                <c:pt idx="859">
                  <c:v>6.7085362497225276</c:v>
                </c:pt>
                <c:pt idx="860">
                  <c:v>3.5704535224500376</c:v>
                </c:pt>
                <c:pt idx="861">
                  <c:v>3.8534338224499436</c:v>
                </c:pt>
                <c:pt idx="862">
                  <c:v>4.2784930224499744</c:v>
                </c:pt>
                <c:pt idx="863">
                  <c:v>4.8140767224501495</c:v>
                </c:pt>
                <c:pt idx="864">
                  <c:v>5.735659355783282</c:v>
                </c:pt>
                <c:pt idx="865">
                  <c:v>6.277723223942397</c:v>
                </c:pt>
                <c:pt idx="866">
                  <c:v>11.341751334949922</c:v>
                </c:pt>
                <c:pt idx="867">
                  <c:v>11.834203722450125</c:v>
                </c:pt>
                <c:pt idx="868">
                  <c:v>13.571463422450115</c:v>
                </c:pt>
                <c:pt idx="869">
                  <c:v>15.109309822449832</c:v>
                </c:pt>
                <c:pt idx="870">
                  <c:v>16.572938058532173</c:v>
                </c:pt>
                <c:pt idx="871">
                  <c:v>18.253799583055855</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26.482616075641442</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0.47962222244964975</c:v>
                </c:pt>
                <c:pt idx="888">
                  <c:v>-1.126931282745173</c:v>
                </c:pt>
                <c:pt idx="889">
                  <c:v>-3.6076766775497342</c:v>
                </c:pt>
                <c:pt idx="890">
                  <c:v>-6.2195232775501097</c:v>
                </c:pt>
                <c:pt idx="891">
                  <c:v>-7.0453772775499255</c:v>
                </c:pt>
                <c:pt idx="892">
                  <c:v>-7.8102413346930293</c:v>
                </c:pt>
                <c:pt idx="893">
                  <c:v>-5.8898977275500499</c:v>
                </c:pt>
                <c:pt idx="894">
                  <c:v>-4.5483716354450792</c:v>
                </c:pt>
                <c:pt idx="895">
                  <c:v>-2.1118736775496529</c:v>
                </c:pt>
                <c:pt idx="896">
                  <c:v>0.77948072245007582</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12.281877904472536</c:v>
                </c:pt>
                <c:pt idx="1">
                  <c:v>12.289628067904818</c:v>
                </c:pt>
                <c:pt idx="2">
                  <c:v>12.291419422449533</c:v>
                </c:pt>
                <c:pt idx="3">
                  <c:v>12.292825322449819</c:v>
                </c:pt>
                <c:pt idx="4">
                  <c:v>12.302901922449479</c:v>
                </c:pt>
                <c:pt idx="5">
                  <c:v>12.331492222449803</c:v>
                </c:pt>
                <c:pt idx="6">
                  <c:v>12.36410912245006</c:v>
                </c:pt>
                <c:pt idx="7">
                  <c:v>12.334779122450083</c:v>
                </c:pt>
                <c:pt idx="8">
                  <c:v>12.329790522449395</c:v>
                </c:pt>
                <c:pt idx="9">
                  <c:v>12.356587622449579</c:v>
                </c:pt>
                <c:pt idx="10">
                  <c:v>12.40704897699565</c:v>
                </c:pt>
                <c:pt idx="11">
                  <c:v>12.346260122450085</c:v>
                </c:pt>
                <c:pt idx="12">
                  <c:v>11.869692422450129</c:v>
                </c:pt>
                <c:pt idx="13">
                  <c:v>11.21718492245023</c:v>
                </c:pt>
                <c:pt idx="14">
                  <c:v>10.802425222450315</c:v>
                </c:pt>
                <c:pt idx="15">
                  <c:v>10.87511362244998</c:v>
                </c:pt>
                <c:pt idx="16">
                  <c:v>10.790262922450099</c:v>
                </c:pt>
                <c:pt idx="17">
                  <c:v>10.138603422449901</c:v>
                </c:pt>
                <c:pt idx="18">
                  <c:v>9.418023222449591</c:v>
                </c:pt>
                <c:pt idx="19">
                  <c:v>8.9048713795923682</c:v>
                </c:pt>
                <c:pt idx="20">
                  <c:v>8.6800628224495711</c:v>
                </c:pt>
                <c:pt idx="21">
                  <c:v>8.704759622449755</c:v>
                </c:pt>
                <c:pt idx="22">
                  <c:v>8.8588870224497676</c:v>
                </c:pt>
                <c:pt idx="23">
                  <c:v>8.9292438254798014</c:v>
                </c:pt>
                <c:pt idx="24">
                  <c:v>9.6266901224500536</c:v>
                </c:pt>
                <c:pt idx="25">
                  <c:v>10.319697422449726</c:v>
                </c:pt>
                <c:pt idx="26">
                  <c:v>10.581371022449645</c:v>
                </c:pt>
                <c:pt idx="27">
                  <c:v>10.555833122449522</c:v>
                </c:pt>
                <c:pt idx="28">
                  <c:v>10.440174835580923</c:v>
                </c:pt>
                <c:pt idx="29">
                  <c:v>10.255363922450011</c:v>
                </c:pt>
                <c:pt idx="30">
                  <c:v>10.161073922449617</c:v>
                </c:pt>
                <c:pt idx="31">
                  <c:v>10.112555322449957</c:v>
                </c:pt>
                <c:pt idx="32">
                  <c:v>10.412937336882695</c:v>
                </c:pt>
                <c:pt idx="33">
                  <c:v>11.569145722449804</c:v>
                </c:pt>
                <c:pt idx="34">
                  <c:v>13.703052322449794</c:v>
                </c:pt>
                <c:pt idx="35">
                  <c:v>16.060394022450538</c:v>
                </c:pt>
                <c:pt idx="36">
                  <c:v>18.559135122449796</c:v>
                </c:pt>
                <c:pt idx="37">
                  <c:v>20.324671922449994</c:v>
                </c:pt>
                <c:pt idx="38">
                  <c:v>22.092873622450458</c:v>
                </c:pt>
                <c:pt idx="39">
                  <c:v>23.30560452245043</c:v>
                </c:pt>
                <c:pt idx="40">
                  <c:v>24.181086922450518</c:v>
                </c:pt>
                <c:pt idx="41">
                  <c:v>24.690783422449641</c:v>
                </c:pt>
                <c:pt idx="42">
                  <c:v>25.039229922449927</c:v>
                </c:pt>
                <c:pt idx="43">
                  <c:v>24.749004822449621</c:v>
                </c:pt>
                <c:pt idx="44">
                  <c:v>23.477567422449631</c:v>
                </c:pt>
                <c:pt idx="45">
                  <c:v>21.641456922449617</c:v>
                </c:pt>
                <c:pt idx="46">
                  <c:v>19.036854122450222</c:v>
                </c:pt>
                <c:pt idx="47">
                  <c:v>16.192807222449318</c:v>
                </c:pt>
                <c:pt idx="48">
                  <c:v>12.780368222450136</c:v>
                </c:pt>
                <c:pt idx="49">
                  <c:v>9.3763572979598564</c:v>
                </c:pt>
                <c:pt idx="50">
                  <c:v>6.3422926224500689</c:v>
                </c:pt>
                <c:pt idx="51">
                  <c:v>3.1668775224495982</c:v>
                </c:pt>
                <c:pt idx="52">
                  <c:v>1.3619522450170507E-2</c:v>
                </c:pt>
                <c:pt idx="53">
                  <c:v>-2.9599206775501159</c:v>
                </c:pt>
                <c:pt idx="54">
                  <c:v>-5.2984257632645892</c:v>
                </c:pt>
                <c:pt idx="55">
                  <c:v>-7.3265769775500891</c:v>
                </c:pt>
                <c:pt idx="56">
                  <c:v>-8.7544801775502208</c:v>
                </c:pt>
                <c:pt idx="57">
                  <c:v>-10.173190177550023</c:v>
                </c:pt>
                <c:pt idx="58">
                  <c:v>-11.398863777549964</c:v>
                </c:pt>
                <c:pt idx="59">
                  <c:v>-11.967440277550162</c:v>
                </c:pt>
                <c:pt idx="60">
                  <c:v>-11.856095977549503</c:v>
                </c:pt>
                <c:pt idx="61">
                  <c:v>-11.220193977550048</c:v>
                </c:pt>
                <c:pt idx="62">
                  <c:v>-10.467944562656072</c:v>
                </c:pt>
                <c:pt idx="63">
                  <c:v>-8.9413182775497511</c:v>
                </c:pt>
                <c:pt idx="64">
                  <c:v>-6.8354167775501367</c:v>
                </c:pt>
                <c:pt idx="65">
                  <c:v>31.795703522449841</c:v>
                </c:pt>
                <c:pt idx="66">
                  <c:v>-1.7436019414674018</c:v>
                </c:pt>
                <c:pt idx="67">
                  <c:v>0.83303982244976416</c:v>
                </c:pt>
                <c:pt idx="68">
                  <c:v>3.4557979224497597</c:v>
                </c:pt>
                <c:pt idx="69">
                  <c:v>6.1545045224501278</c:v>
                </c:pt>
                <c:pt idx="70">
                  <c:v>8.7689803224498917</c:v>
                </c:pt>
                <c:pt idx="71">
                  <c:v>11.688503316264224</c:v>
                </c:pt>
                <c:pt idx="72">
                  <c:v>13.75131472245034</c:v>
                </c:pt>
                <c:pt idx="73">
                  <c:v>15.867746622449774</c:v>
                </c:pt>
                <c:pt idx="74">
                  <c:v>17.195314922450031</c:v>
                </c:pt>
                <c:pt idx="75">
                  <c:v>17.93817568739869</c:v>
                </c:pt>
                <c:pt idx="76">
                  <c:v>17.778648822449824</c:v>
                </c:pt>
                <c:pt idx="77">
                  <c:v>17.114504022449928</c:v>
                </c:pt>
                <c:pt idx="78">
                  <c:v>15.361325322450018</c:v>
                </c:pt>
                <c:pt idx="79">
                  <c:v>13.458050945129962</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-35.684038651463027</c:v>
                </c:pt>
                <c:pt idx="89">
                  <c:v>-32.617762129724298</c:v>
                </c:pt>
                <c:pt idx="90">
                  <c:v>-29.83264837754977</c:v>
                </c:pt>
                <c:pt idx="91">
                  <c:v>-26.306038477550175</c:v>
                </c:pt>
                <c:pt idx="92">
                  <c:v>-23.116346877549489</c:v>
                </c:pt>
                <c:pt idx="93">
                  <c:v>-20.005305877550249</c:v>
                </c:pt>
                <c:pt idx="94">
                  <c:v>-17.122936477549526</c:v>
                </c:pt>
                <c:pt idx="95">
                  <c:v>-13.256656677550659</c:v>
                </c:pt>
                <c:pt idx="96">
                  <c:v>-11.513926477550143</c:v>
                </c:pt>
                <c:pt idx="97">
                  <c:v>6.4819239875659784</c:v>
                </c:pt>
                <c:pt idx="98">
                  <c:v>10.830207122449934</c:v>
                </c:pt>
                <c:pt idx="99">
                  <c:v>15.278168264718271</c:v>
                </c:pt>
                <c:pt idx="100">
                  <c:v>19.990531522450226</c:v>
                </c:pt>
                <c:pt idx="101">
                  <c:v>24.269041022449727</c:v>
                </c:pt>
                <c:pt idx="102">
                  <c:v>27.703949440816785</c:v>
                </c:pt>
                <c:pt idx="103">
                  <c:v>32.841448222449884</c:v>
                </c:pt>
                <c:pt idx="104">
                  <c:v>-119.47767598885029</c:v>
                </c:pt>
                <c:pt idx="105">
                  <c:v>30.480314922449026</c:v>
                </c:pt>
                <c:pt idx="106">
                  <c:v>30.038897622449788</c:v>
                </c:pt>
                <c:pt idx="107">
                  <c:v>30.266945546259329</c:v>
                </c:pt>
                <c:pt idx="108">
                  <c:v>30.966690922450169</c:v>
                </c:pt>
                <c:pt idx="109">
                  <c:v>89.587965257349794</c:v>
                </c:pt>
                <c:pt idx="110">
                  <c:v>32.085318545177245</c:v>
                </c:pt>
                <c:pt idx="111">
                  <c:v>23.389869122449696</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-26.428812977550223</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-60.544761060883523</c:v>
                </c:pt>
                <c:pt idx="131">
                  <c:v>-63.309821677549849</c:v>
                </c:pt>
                <c:pt idx="132">
                  <c:v>-65.214301877549858</c:v>
                </c:pt>
                <c:pt idx="133">
                  <c:v>-66.680847781897882</c:v>
                </c:pt>
                <c:pt idx="134">
                  <c:v>-68.32648314421688</c:v>
                </c:pt>
                <c:pt idx="135">
                  <c:v>-67.131617277550049</c:v>
                </c:pt>
                <c:pt idx="136">
                  <c:v>-66.732840077549966</c:v>
                </c:pt>
                <c:pt idx="137">
                  <c:v>-66.525661777550084</c:v>
                </c:pt>
                <c:pt idx="138">
                  <c:v>-66.026639177550365</c:v>
                </c:pt>
                <c:pt idx="139">
                  <c:v>-66.251695509808428</c:v>
                </c:pt>
                <c:pt idx="140">
                  <c:v>-67.670576477549815</c:v>
                </c:pt>
                <c:pt idx="141">
                  <c:v>-67.481798277549828</c:v>
                </c:pt>
                <c:pt idx="142">
                  <c:v>-66.042073386640979</c:v>
                </c:pt>
                <c:pt idx="143">
                  <c:v>-65.423132437145938</c:v>
                </c:pt>
                <c:pt idx="144">
                  <c:v>-64.298434577549841</c:v>
                </c:pt>
                <c:pt idx="145">
                  <c:v>-62.804651577549905</c:v>
                </c:pt>
                <c:pt idx="146">
                  <c:v>-62.031116177549883</c:v>
                </c:pt>
                <c:pt idx="147">
                  <c:v>-61.241165972499957</c:v>
                </c:pt>
                <c:pt idx="148">
                  <c:v>-60.579899277549856</c:v>
                </c:pt>
                <c:pt idx="149">
                  <c:v>-60.343856477550041</c:v>
                </c:pt>
                <c:pt idx="150">
                  <c:v>-64.191443692739909</c:v>
                </c:pt>
                <c:pt idx="151">
                  <c:v>-66.882004777549625</c:v>
                </c:pt>
                <c:pt idx="152">
                  <c:v>-69.662845520103318</c:v>
                </c:pt>
                <c:pt idx="153">
                  <c:v>-72.988139277549919</c:v>
                </c:pt>
                <c:pt idx="154">
                  <c:v>-75.078913677550389</c:v>
                </c:pt>
                <c:pt idx="155">
                  <c:v>-76.463105934072274</c:v>
                </c:pt>
                <c:pt idx="156">
                  <c:v>-77.151136577549607</c:v>
                </c:pt>
                <c:pt idx="157">
                  <c:v>-77.238957777549658</c:v>
                </c:pt>
                <c:pt idx="158">
                  <c:v>-76.442230477550368</c:v>
                </c:pt>
                <c:pt idx="159">
                  <c:v>-74.922946800130958</c:v>
                </c:pt>
                <c:pt idx="160">
                  <c:v>-73.067063277550005</c:v>
                </c:pt>
                <c:pt idx="161">
                  <c:v>-70.461299377550333</c:v>
                </c:pt>
                <c:pt idx="162">
                  <c:v>-67.612592347115338</c:v>
                </c:pt>
                <c:pt idx="163">
                  <c:v>-65.975391932095377</c:v>
                </c:pt>
                <c:pt idx="164">
                  <c:v>-57.018648016011646</c:v>
                </c:pt>
                <c:pt idx="165">
                  <c:v>-55.727939377549937</c:v>
                </c:pt>
                <c:pt idx="166">
                  <c:v>-53.714504277550276</c:v>
                </c:pt>
                <c:pt idx="167">
                  <c:v>-50.500391477550195</c:v>
                </c:pt>
                <c:pt idx="168">
                  <c:v>-47.243072677549634</c:v>
                </c:pt>
                <c:pt idx="169">
                  <c:v>-45.591710406121784</c:v>
                </c:pt>
                <c:pt idx="170">
                  <c:v>-37.063530477550081</c:v>
                </c:pt>
                <c:pt idx="171">
                  <c:v>-36.721395048979197</c:v>
                </c:pt>
                <c:pt idx="172">
                  <c:v>-34.878616477549443</c:v>
                </c:pt>
                <c:pt idx="173">
                  <c:v>-33.420921677550005</c:v>
                </c:pt>
                <c:pt idx="174">
                  <c:v>-32.992430277550433</c:v>
                </c:pt>
                <c:pt idx="175">
                  <c:v>-32.141114177549497</c:v>
                </c:pt>
                <c:pt idx="176">
                  <c:v>-30.996404503866177</c:v>
                </c:pt>
                <c:pt idx="177">
                  <c:v>-23.037438592934532</c:v>
                </c:pt>
                <c:pt idx="178">
                  <c:v>-20.628245377550542</c:v>
                </c:pt>
                <c:pt idx="179">
                  <c:v>-18.598864277550064</c:v>
                </c:pt>
                <c:pt idx="180">
                  <c:v>-15.99177497754993</c:v>
                </c:pt>
                <c:pt idx="181">
                  <c:v>-13.889378277549941</c:v>
                </c:pt>
                <c:pt idx="182">
                  <c:v>-10.963981003865673</c:v>
                </c:pt>
                <c:pt idx="183">
                  <c:v>-8.017128577550368</c:v>
                </c:pt>
                <c:pt idx="184">
                  <c:v>-5.2992013711665624</c:v>
                </c:pt>
                <c:pt idx="185">
                  <c:v>4.3622476603809686</c:v>
                </c:pt>
                <c:pt idx="186">
                  <c:v>6.1340087224497495</c:v>
                </c:pt>
                <c:pt idx="187">
                  <c:v>8.8163749224499668</c:v>
                </c:pt>
                <c:pt idx="188">
                  <c:v>11.179290322449702</c:v>
                </c:pt>
                <c:pt idx="189">
                  <c:v>13.034981182024133</c:v>
                </c:pt>
                <c:pt idx="190">
                  <c:v>15.771146022450321</c:v>
                </c:pt>
                <c:pt idx="191">
                  <c:v>18.284161422449731</c:v>
                </c:pt>
                <c:pt idx="192">
                  <c:v>20.317898105783069</c:v>
                </c:pt>
                <c:pt idx="193">
                  <c:v>29.129741635657233</c:v>
                </c:pt>
                <c:pt idx="194">
                  <c:v>-76.677926208550119</c:v>
                </c:pt>
                <c:pt idx="195">
                  <c:v>33.690975231241111</c:v>
                </c:pt>
                <c:pt idx="196">
                  <c:v>36.482377845449889</c:v>
                </c:pt>
                <c:pt idx="197">
                  <c:v>39.560850462449878</c:v>
                </c:pt>
                <c:pt idx="198">
                  <c:v>41.748644562449876</c:v>
                </c:pt>
                <c:pt idx="199">
                  <c:v>44.313758107449893</c:v>
                </c:pt>
                <c:pt idx="200">
                  <c:v>46.131055493714172</c:v>
                </c:pt>
                <c:pt idx="201">
                  <c:v>53.505626647449887</c:v>
                </c:pt>
                <c:pt idx="202">
                  <c:v>53.438718352449968</c:v>
                </c:pt>
                <c:pt idx="203">
                  <c:v>52.729803192449957</c:v>
                </c:pt>
                <c:pt idx="204">
                  <c:v>52.055921912449882</c:v>
                </c:pt>
                <c:pt idx="205">
                  <c:v>51.388768572449891</c:v>
                </c:pt>
                <c:pt idx="206">
                  <c:v>50.4837275330881</c:v>
                </c:pt>
                <c:pt idx="207">
                  <c:v>49.388124402449854</c:v>
                </c:pt>
                <c:pt idx="208">
                  <c:v>48.51845448541274</c:v>
                </c:pt>
                <c:pt idx="209">
                  <c:v>35.863995303699888</c:v>
                </c:pt>
                <c:pt idx="210">
                  <c:v>33.911406167449783</c:v>
                </c:pt>
                <c:pt idx="211">
                  <c:v>-73.305054245549798</c:v>
                </c:pt>
                <c:pt idx="212">
                  <c:v>27.850953122450154</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-11.140351777550732</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8.9956000224499348</c:v>
                </c:pt>
                <c:pt idx="235">
                  <c:v>12.289525922449883</c:v>
                </c:pt>
                <c:pt idx="236">
                  <c:v>15.079796222449598</c:v>
                </c:pt>
                <c:pt idx="237">
                  <c:v>17.512111674623945</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22.856719222449318</c:v>
                </c:pt>
                <c:pt idx="246">
                  <c:v>19.434851922449784</c:v>
                </c:pt>
                <c:pt idx="247">
                  <c:v>15.853572322449969</c:v>
                </c:pt>
                <c:pt idx="248">
                  <c:v>12.764343825480323</c:v>
                </c:pt>
                <c:pt idx="249">
                  <c:v>10.39695882244942</c:v>
                </c:pt>
                <c:pt idx="250">
                  <c:v>7.9727080346444659</c:v>
                </c:pt>
                <c:pt idx="251">
                  <c:v>-1.5736239775495995</c:v>
                </c:pt>
                <c:pt idx="252">
                  <c:v>-2.5713127775506752</c:v>
                </c:pt>
                <c:pt idx="253">
                  <c:v>-3.646186056497787</c:v>
                </c:pt>
                <c:pt idx="254">
                  <c:v>-6.5001566775499784</c:v>
                </c:pt>
                <c:pt idx="255">
                  <c:v>-10.983321377550068</c:v>
                </c:pt>
                <c:pt idx="256">
                  <c:v>-13.790195877550019</c:v>
                </c:pt>
                <c:pt idx="257">
                  <c:v>-15.129168877550081</c:v>
                </c:pt>
                <c:pt idx="258">
                  <c:v>-16.692699412332527</c:v>
                </c:pt>
                <c:pt idx="259">
                  <c:v>-18.766366638840527</c:v>
                </c:pt>
                <c:pt idx="260">
                  <c:v>-20.973216477550221</c:v>
                </c:pt>
                <c:pt idx="261">
                  <c:v>-19.994858177550057</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10.458039456515955</c:v>
                </c:pt>
                <c:pt idx="271">
                  <c:v>13.754485822449826</c:v>
                </c:pt>
                <c:pt idx="272">
                  <c:v>17.157189922449628</c:v>
                </c:pt>
                <c:pt idx="273">
                  <c:v>19.9724767224495</c:v>
                </c:pt>
                <c:pt idx="274">
                  <c:v>23.593829346625483</c:v>
                </c:pt>
                <c:pt idx="275">
                  <c:v>26.862603322449289</c:v>
                </c:pt>
                <c:pt idx="276">
                  <c:v>-9.5163731625501544</c:v>
                </c:pt>
                <c:pt idx="277">
                  <c:v>34.005434927449883</c:v>
                </c:pt>
                <c:pt idx="278">
                  <c:v>45.501223893878446</c:v>
                </c:pt>
                <c:pt idx="279">
                  <c:v>47.914600927449925</c:v>
                </c:pt>
                <c:pt idx="280">
                  <c:v>51.378009072449899</c:v>
                </c:pt>
                <c:pt idx="281">
                  <c:v>54.854701852449836</c:v>
                </c:pt>
                <c:pt idx="282">
                  <c:v>56.908164442449852</c:v>
                </c:pt>
                <c:pt idx="283">
                  <c:v>58.585327296643385</c:v>
                </c:pt>
                <c:pt idx="284">
                  <c:v>59.416337302449882</c:v>
                </c:pt>
                <c:pt idx="285">
                  <c:v>58.800212272449869</c:v>
                </c:pt>
                <c:pt idx="286">
                  <c:v>57.535619419001584</c:v>
                </c:pt>
                <c:pt idx="287">
                  <c:v>40.735568808164267</c:v>
                </c:pt>
                <c:pt idx="288">
                  <c:v>38.552050565449875</c:v>
                </c:pt>
                <c:pt idx="289">
                  <c:v>34.628084729896614</c:v>
                </c:pt>
                <c:pt idx="290">
                  <c:v>1.2611041128500609</c:v>
                </c:pt>
                <c:pt idx="291">
                  <c:v>26.648651422449184</c:v>
                </c:pt>
                <c:pt idx="292">
                  <c:v>22.841695138611591</c:v>
                </c:pt>
                <c:pt idx="293">
                  <c:v>11.61955352244977</c:v>
                </c:pt>
                <c:pt idx="294">
                  <c:v>7.3931701891163764</c:v>
                </c:pt>
                <c:pt idx="295">
                  <c:v>2.0950548224500087</c:v>
                </c:pt>
                <c:pt idx="296">
                  <c:v>-3.577844677550587</c:v>
                </c:pt>
                <c:pt idx="297">
                  <c:v>-10.042731677550051</c:v>
                </c:pt>
                <c:pt idx="298">
                  <c:v>-14.377091277549765</c:v>
                </c:pt>
                <c:pt idx="299">
                  <c:v>-19.436826780580162</c:v>
                </c:pt>
                <c:pt idx="300">
                  <c:v>-22.686243077549889</c:v>
                </c:pt>
                <c:pt idx="301">
                  <c:v>-24.364660877550087</c:v>
                </c:pt>
                <c:pt idx="302">
                  <c:v>-28.999264030741635</c:v>
                </c:pt>
                <c:pt idx="303">
                  <c:v>-26.967657177549789</c:v>
                </c:pt>
                <c:pt idx="304">
                  <c:v>-24.612753400627554</c:v>
                </c:pt>
                <c:pt idx="305">
                  <c:v>-21.970890077549569</c:v>
                </c:pt>
                <c:pt idx="306">
                  <c:v>-18.806901796699119</c:v>
                </c:pt>
                <c:pt idx="307">
                  <c:v>-7.7903724775501084</c:v>
                </c:pt>
                <c:pt idx="308">
                  <c:v>-4.466170977549865</c:v>
                </c:pt>
                <c:pt idx="309">
                  <c:v>1.3529207951773654</c:v>
                </c:pt>
                <c:pt idx="310">
                  <c:v>6.3829510224496975</c:v>
                </c:pt>
                <c:pt idx="311">
                  <c:v>10.647069722449681</c:v>
                </c:pt>
                <c:pt idx="312">
                  <c:v>14.369126622449926</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19.233515622450124</c:v>
                </c:pt>
                <c:pt idx="321">
                  <c:v>17.700679174623737</c:v>
                </c:pt>
                <c:pt idx="322">
                  <c:v>8.5918435224498637</c:v>
                </c:pt>
                <c:pt idx="323">
                  <c:v>7.0799012224498199</c:v>
                </c:pt>
                <c:pt idx="324">
                  <c:v>2.8344539224501331</c:v>
                </c:pt>
                <c:pt idx="325">
                  <c:v>-4.3708518365718867E-2</c:v>
                </c:pt>
                <c:pt idx="326">
                  <c:v>-2.841609677549878</c:v>
                </c:pt>
                <c:pt idx="327">
                  <c:v>-4.8226546775498056</c:v>
                </c:pt>
                <c:pt idx="328">
                  <c:v>-6.9217091775501904</c:v>
                </c:pt>
                <c:pt idx="329">
                  <c:v>-8.7227968815913357</c:v>
                </c:pt>
                <c:pt idx="330">
                  <c:v>-9.7269671593681686</c:v>
                </c:pt>
                <c:pt idx="331">
                  <c:v>-16.523339290050629</c:v>
                </c:pt>
                <c:pt idx="332">
                  <c:v>-17.942153077550113</c:v>
                </c:pt>
                <c:pt idx="333">
                  <c:v>-20.108801077550233</c:v>
                </c:pt>
                <c:pt idx="334">
                  <c:v>-22.377703868854695</c:v>
                </c:pt>
                <c:pt idx="335">
                  <c:v>-22.940260377550459</c:v>
                </c:pt>
                <c:pt idx="336">
                  <c:v>-23.29891647755008</c:v>
                </c:pt>
                <c:pt idx="337">
                  <c:v>-20.530803519803491</c:v>
                </c:pt>
                <c:pt idx="338">
                  <c:v>-18.304165377550085</c:v>
                </c:pt>
                <c:pt idx="339">
                  <c:v>-16.197151312715285</c:v>
                </c:pt>
                <c:pt idx="340">
                  <c:v>-13.656846477550276</c:v>
                </c:pt>
                <c:pt idx="341">
                  <c:v>-10.640316977550318</c:v>
                </c:pt>
                <c:pt idx="342">
                  <c:v>-8.9494008775502536</c:v>
                </c:pt>
                <c:pt idx="343">
                  <c:v>-6.3677526680261449</c:v>
                </c:pt>
                <c:pt idx="344">
                  <c:v>7.9405086891171424</c:v>
                </c:pt>
                <c:pt idx="345">
                  <c:v>10.977609622450103</c:v>
                </c:pt>
                <c:pt idx="346">
                  <c:v>13.864519122449611</c:v>
                </c:pt>
                <c:pt idx="347">
                  <c:v>17.687305422449295</c:v>
                </c:pt>
                <c:pt idx="348">
                  <c:v>20.947983421439691</c:v>
                </c:pt>
                <c:pt idx="349">
                  <c:v>24.68192462135093</c:v>
                </c:pt>
                <c:pt idx="350">
                  <c:v>33.639461601397123</c:v>
                </c:pt>
                <c:pt idx="351">
                  <c:v>35.798865425449883</c:v>
                </c:pt>
                <c:pt idx="352">
                  <c:v>37.761012931450004</c:v>
                </c:pt>
                <c:pt idx="353">
                  <c:v>39.267138575449913</c:v>
                </c:pt>
                <c:pt idx="354">
                  <c:v>41.997885072449876</c:v>
                </c:pt>
                <c:pt idx="355">
                  <c:v>47.078554522449913</c:v>
                </c:pt>
                <c:pt idx="356">
                  <c:v>52.122743142450012</c:v>
                </c:pt>
                <c:pt idx="357">
                  <c:v>55.444203712449877</c:v>
                </c:pt>
                <c:pt idx="358">
                  <c:v>58.257850522449885</c:v>
                </c:pt>
                <c:pt idx="359">
                  <c:v>61.87567352244988</c:v>
                </c:pt>
                <c:pt idx="360">
                  <c:v>60.799789952449913</c:v>
                </c:pt>
                <c:pt idx="361">
                  <c:v>59.207959932449974</c:v>
                </c:pt>
                <c:pt idx="362">
                  <c:v>57.493648936591313</c:v>
                </c:pt>
                <c:pt idx="363">
                  <c:v>54.653175352449921</c:v>
                </c:pt>
                <c:pt idx="364">
                  <c:v>52.230375502449995</c:v>
                </c:pt>
                <c:pt idx="365">
                  <c:v>49.638701307396097</c:v>
                </c:pt>
                <c:pt idx="366">
                  <c:v>29.26767547647243</c:v>
                </c:pt>
                <c:pt idx="367">
                  <c:v>22.448429951021168</c:v>
                </c:pt>
                <c:pt idx="368">
                  <c:v>13.170956122449956</c:v>
                </c:pt>
                <c:pt idx="369">
                  <c:v>9.1313192224490329</c:v>
                </c:pt>
                <c:pt idx="370">
                  <c:v>4.0748376224498486</c:v>
                </c:pt>
                <c:pt idx="371">
                  <c:v>1.1684601224494884</c:v>
                </c:pt>
                <c:pt idx="372">
                  <c:v>-0.25025416985775512</c:v>
                </c:pt>
                <c:pt idx="373">
                  <c:v>-11.627445600356818</c:v>
                </c:pt>
                <c:pt idx="374">
                  <c:v>-13.932876577549392</c:v>
                </c:pt>
                <c:pt idx="375">
                  <c:v>-18.160715577549784</c:v>
                </c:pt>
                <c:pt idx="376">
                  <c:v>-22.112560577550386</c:v>
                </c:pt>
                <c:pt idx="377">
                  <c:v>-23.554652577550456</c:v>
                </c:pt>
                <c:pt idx="378">
                  <c:v>-26.61475357755009</c:v>
                </c:pt>
                <c:pt idx="379">
                  <c:v>-29.887712102550182</c:v>
                </c:pt>
                <c:pt idx="380">
                  <c:v>-37.005197940965026</c:v>
                </c:pt>
                <c:pt idx="381">
                  <c:v>-37.679335277550244</c:v>
                </c:pt>
                <c:pt idx="382">
                  <c:v>-37.925578777550896</c:v>
                </c:pt>
                <c:pt idx="383">
                  <c:v>-37.675680477549996</c:v>
                </c:pt>
                <c:pt idx="384">
                  <c:v>-37.010242677550295</c:v>
                </c:pt>
                <c:pt idx="385">
                  <c:v>-36.009871740708348</c:v>
                </c:pt>
                <c:pt idx="386">
                  <c:v>-34.128130547317632</c:v>
                </c:pt>
                <c:pt idx="387">
                  <c:v>-22.009639691835766</c:v>
                </c:pt>
                <c:pt idx="388">
                  <c:v>-19.468035877550022</c:v>
                </c:pt>
                <c:pt idx="389">
                  <c:v>-16.334706577550289</c:v>
                </c:pt>
                <c:pt idx="390">
                  <c:v>-14.600832095528167</c:v>
                </c:pt>
                <c:pt idx="391">
                  <c:v>-13.222498777550044</c:v>
                </c:pt>
                <c:pt idx="392">
                  <c:v>-10.351587977550126</c:v>
                </c:pt>
                <c:pt idx="393">
                  <c:v>-8.1309226775502719</c:v>
                </c:pt>
                <c:pt idx="394">
                  <c:v>-6.3897564775500895</c:v>
                </c:pt>
                <c:pt idx="395">
                  <c:v>-0.24616647755041796</c:v>
                </c:pt>
                <c:pt idx="396">
                  <c:v>7.9066422450154134E-2</c:v>
                </c:pt>
                <c:pt idx="397">
                  <c:v>1.7745189342150267</c:v>
                </c:pt>
                <c:pt idx="398">
                  <c:v>4.4989710224498083</c:v>
                </c:pt>
                <c:pt idx="399">
                  <c:v>7.088124422450079</c:v>
                </c:pt>
                <c:pt idx="400">
                  <c:v>9.2519668224503206</c:v>
                </c:pt>
                <c:pt idx="401">
                  <c:v>12.705415322449976</c:v>
                </c:pt>
                <c:pt idx="402">
                  <c:v>14.450648584178484</c:v>
                </c:pt>
                <c:pt idx="403">
                  <c:v>15.68664556790455</c:v>
                </c:pt>
                <c:pt idx="404">
                  <c:v>24.194852864554846</c:v>
                </c:pt>
                <c:pt idx="405">
                  <c:v>25.010075822449789</c:v>
                </c:pt>
                <c:pt idx="406">
                  <c:v>25.265598822449672</c:v>
                </c:pt>
                <c:pt idx="407">
                  <c:v>25.132177122449729</c:v>
                </c:pt>
                <c:pt idx="408">
                  <c:v>24.43843217413491</c:v>
                </c:pt>
                <c:pt idx="409">
                  <c:v>23.412743622449955</c:v>
                </c:pt>
                <c:pt idx="410">
                  <c:v>22.631764522449892</c:v>
                </c:pt>
                <c:pt idx="411">
                  <c:v>12.851261407065266</c:v>
                </c:pt>
                <c:pt idx="412">
                  <c:v>10.408119722450261</c:v>
                </c:pt>
                <c:pt idx="413">
                  <c:v>7.8043308224493675</c:v>
                </c:pt>
                <c:pt idx="414">
                  <c:v>4.1268672598240244</c:v>
                </c:pt>
                <c:pt idx="415">
                  <c:v>1.6024642224492418</c:v>
                </c:pt>
                <c:pt idx="416">
                  <c:v>-0.74908367755003402</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-18.041026275529489</c:v>
                </c:pt>
                <c:pt idx="425">
                  <c:v>-19.772891477550193</c:v>
                </c:pt>
                <c:pt idx="426">
                  <c:v>-20.368260921994732</c:v>
                </c:pt>
                <c:pt idx="427">
                  <c:v>-33.156092821636108</c:v>
                </c:pt>
                <c:pt idx="428">
                  <c:v>-34.726327677550131</c:v>
                </c:pt>
                <c:pt idx="429">
                  <c:v>-37.007883477550038</c:v>
                </c:pt>
                <c:pt idx="430">
                  <c:v>-38.117714432095767</c:v>
                </c:pt>
                <c:pt idx="431">
                  <c:v>-41.223539377550118</c:v>
                </c:pt>
                <c:pt idx="432">
                  <c:v>-42.72452297755045</c:v>
                </c:pt>
                <c:pt idx="433">
                  <c:v>-43.343763977550246</c:v>
                </c:pt>
                <c:pt idx="434">
                  <c:v>-43.660346477550455</c:v>
                </c:pt>
                <c:pt idx="435">
                  <c:v>-42.816024659368111</c:v>
                </c:pt>
                <c:pt idx="436">
                  <c:v>-41.507568877550256</c:v>
                </c:pt>
                <c:pt idx="437">
                  <c:v>-39.834997277549775</c:v>
                </c:pt>
                <c:pt idx="438">
                  <c:v>-38.546565164418446</c:v>
                </c:pt>
                <c:pt idx="439">
                  <c:v>-38.337113177550037</c:v>
                </c:pt>
                <c:pt idx="440">
                  <c:v>-37.893606780580484</c:v>
                </c:pt>
                <c:pt idx="441">
                  <c:v>-37.481028477550005</c:v>
                </c:pt>
                <c:pt idx="442">
                  <c:v>-29.903299955810922</c:v>
                </c:pt>
                <c:pt idx="443">
                  <c:v>-28.720137577550215</c:v>
                </c:pt>
                <c:pt idx="444">
                  <c:v>-26.997530777550132</c:v>
                </c:pt>
                <c:pt idx="445">
                  <c:v>-25.755539377549731</c:v>
                </c:pt>
                <c:pt idx="446">
                  <c:v>-25.136188824488539</c:v>
                </c:pt>
                <c:pt idx="447">
                  <c:v>-23.852159477550092</c:v>
                </c:pt>
                <c:pt idx="448">
                  <c:v>-22.147496977549896</c:v>
                </c:pt>
                <c:pt idx="449">
                  <c:v>-20.465379377549944</c:v>
                </c:pt>
                <c:pt idx="450">
                  <c:v>-19.379776477550109</c:v>
                </c:pt>
                <c:pt idx="451">
                  <c:v>-10.548076477550133</c:v>
                </c:pt>
                <c:pt idx="452">
                  <c:v>-9.8084755684586504</c:v>
                </c:pt>
                <c:pt idx="453">
                  <c:v>-7.9557555473175103</c:v>
                </c:pt>
                <c:pt idx="454">
                  <c:v>-5.7375052775498867</c:v>
                </c:pt>
                <c:pt idx="455">
                  <c:v>-4.8335573775498455</c:v>
                </c:pt>
                <c:pt idx="456">
                  <c:v>-3.1414162775504098</c:v>
                </c:pt>
                <c:pt idx="457">
                  <c:v>-1.1108106775502335</c:v>
                </c:pt>
                <c:pt idx="458">
                  <c:v>0.2492035224499034</c:v>
                </c:pt>
                <c:pt idx="459">
                  <c:v>6.1111083050586501</c:v>
                </c:pt>
                <c:pt idx="460">
                  <c:v>7.2338550224500011</c:v>
                </c:pt>
                <c:pt idx="461">
                  <c:v>8.4082961224492863</c:v>
                </c:pt>
                <c:pt idx="462">
                  <c:v>9.0200719224493184</c:v>
                </c:pt>
                <c:pt idx="463">
                  <c:v>9.5590860224497778</c:v>
                </c:pt>
                <c:pt idx="464">
                  <c:v>10.243172511214151</c:v>
                </c:pt>
                <c:pt idx="465">
                  <c:v>11.921151122449999</c:v>
                </c:pt>
                <c:pt idx="466">
                  <c:v>13.555215422450118</c:v>
                </c:pt>
                <c:pt idx="467">
                  <c:v>14.538068431540413</c:v>
                </c:pt>
                <c:pt idx="468">
                  <c:v>13.798633522449936</c:v>
                </c:pt>
                <c:pt idx="469">
                  <c:v>12.619647927211787</c:v>
                </c:pt>
                <c:pt idx="470">
                  <c:v>10.333288522449259</c:v>
                </c:pt>
                <c:pt idx="471">
                  <c:v>7.298283926490484</c:v>
                </c:pt>
                <c:pt idx="472">
                  <c:v>4.6375640224500465</c:v>
                </c:pt>
                <c:pt idx="473">
                  <c:v>1.8683766224498584</c:v>
                </c:pt>
                <c:pt idx="474">
                  <c:v>-6.5700884329402381E-2</c:v>
                </c:pt>
                <c:pt idx="475">
                  <c:v>-12.814683769216771</c:v>
                </c:pt>
                <c:pt idx="476">
                  <c:v>-14.75424467755025</c:v>
                </c:pt>
                <c:pt idx="477">
                  <c:v>-16.141611577549583</c:v>
                </c:pt>
                <c:pt idx="478">
                  <c:v>-18.24997907754992</c:v>
                </c:pt>
                <c:pt idx="479">
                  <c:v>-20.381964946937984</c:v>
                </c:pt>
                <c:pt idx="480">
                  <c:v>-21.4069950489787</c:v>
                </c:pt>
                <c:pt idx="481">
                  <c:v>-26.932573242255888</c:v>
                </c:pt>
                <c:pt idx="482">
                  <c:v>-27.335487777550071</c:v>
                </c:pt>
                <c:pt idx="483">
                  <c:v>-27.710840577550027</c:v>
                </c:pt>
                <c:pt idx="484">
                  <c:v>-29.159072677550032</c:v>
                </c:pt>
                <c:pt idx="485">
                  <c:v>-30.694058661457778</c:v>
                </c:pt>
                <c:pt idx="486">
                  <c:v>-32.945581977550177</c:v>
                </c:pt>
                <c:pt idx="487">
                  <c:v>-35.399991677549821</c:v>
                </c:pt>
                <c:pt idx="488">
                  <c:v>-36.521241760569154</c:v>
                </c:pt>
                <c:pt idx="489">
                  <c:v>-40.78013823579235</c:v>
                </c:pt>
                <c:pt idx="490">
                  <c:v>-41.740733797138013</c:v>
                </c:pt>
                <c:pt idx="491">
                  <c:v>-43.603142377550043</c:v>
                </c:pt>
                <c:pt idx="492">
                  <c:v>-45.355221877550541</c:v>
                </c:pt>
                <c:pt idx="493">
                  <c:v>-47.544151077549856</c:v>
                </c:pt>
                <c:pt idx="494">
                  <c:v>-49.361070719974322</c:v>
                </c:pt>
                <c:pt idx="495">
                  <c:v>-50.807448277550193</c:v>
                </c:pt>
                <c:pt idx="496">
                  <c:v>-51.391856477550064</c:v>
                </c:pt>
                <c:pt idx="497">
                  <c:v>-53.172207530181922</c:v>
                </c:pt>
                <c:pt idx="498">
                  <c:v>-53.682485677550254</c:v>
                </c:pt>
                <c:pt idx="499">
                  <c:v>-53.79577137754999</c:v>
                </c:pt>
                <c:pt idx="500">
                  <c:v>-54.172212810883636</c:v>
                </c:pt>
                <c:pt idx="501">
                  <c:v>-55.831199477549795</c:v>
                </c:pt>
                <c:pt idx="502">
                  <c:v>-57.54281307754971</c:v>
                </c:pt>
                <c:pt idx="503">
                  <c:v>-59.585351677550051</c:v>
                </c:pt>
                <c:pt idx="504">
                  <c:v>-60.455636477550044</c:v>
                </c:pt>
                <c:pt idx="505">
                  <c:v>-63.492869521028325</c:v>
                </c:pt>
                <c:pt idx="506">
                  <c:v>-64.839290253060511</c:v>
                </c:pt>
                <c:pt idx="507">
                  <c:v>-66.598802577550046</c:v>
                </c:pt>
                <c:pt idx="508">
                  <c:v>-68.036122477550478</c:v>
                </c:pt>
                <c:pt idx="509">
                  <c:v>-68.979827377550308</c:v>
                </c:pt>
                <c:pt idx="510">
                  <c:v>-69.468461533729567</c:v>
                </c:pt>
                <c:pt idx="511">
                  <c:v>-69.635182377549853</c:v>
                </c:pt>
                <c:pt idx="512">
                  <c:v>-69.566002999289552</c:v>
                </c:pt>
                <c:pt idx="513">
                  <c:v>-66.663302948138409</c:v>
                </c:pt>
                <c:pt idx="514">
                  <c:v>-65.616848477549595</c:v>
                </c:pt>
                <c:pt idx="515">
                  <c:v>-64.403652415050232</c:v>
                </c:pt>
                <c:pt idx="516">
                  <c:v>-62.225093346236925</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-36.671077487651154</c:v>
                </c:pt>
                <c:pt idx="526">
                  <c:v>-37.303798325376164</c:v>
                </c:pt>
                <c:pt idx="527">
                  <c:v>-36.011932177550555</c:v>
                </c:pt>
                <c:pt idx="528">
                  <c:v>-34.725863077549917</c:v>
                </c:pt>
                <c:pt idx="529">
                  <c:v>-31.877875977550399</c:v>
                </c:pt>
                <c:pt idx="530">
                  <c:v>-31.065346477549785</c:v>
                </c:pt>
                <c:pt idx="531">
                  <c:v>-21.433516477550089</c:v>
                </c:pt>
                <c:pt idx="532">
                  <c:v>-20.363893277549881</c:v>
                </c:pt>
                <c:pt idx="533">
                  <c:v>-18.433194277549919</c:v>
                </c:pt>
                <c:pt idx="534">
                  <c:v>-17.457503477550027</c:v>
                </c:pt>
                <c:pt idx="535">
                  <c:v>-17.155204977550312</c:v>
                </c:pt>
                <c:pt idx="536">
                  <c:v>-15.348247891691548</c:v>
                </c:pt>
                <c:pt idx="537">
                  <c:v>-13.875626277550019</c:v>
                </c:pt>
                <c:pt idx="538">
                  <c:v>-12.479779091187021</c:v>
                </c:pt>
                <c:pt idx="539">
                  <c:v>-11.746639614804725</c:v>
                </c:pt>
                <c:pt idx="540">
                  <c:v>-10.14043606938673</c:v>
                </c:pt>
                <c:pt idx="541">
                  <c:v>-10.641397977550023</c:v>
                </c:pt>
                <c:pt idx="542">
                  <c:v>-11.798973377550631</c:v>
                </c:pt>
                <c:pt idx="543">
                  <c:v>-12.895499577550378</c:v>
                </c:pt>
                <c:pt idx="544">
                  <c:v>-17.069387992701913</c:v>
                </c:pt>
                <c:pt idx="545">
                  <c:v>-19.677629377550307</c:v>
                </c:pt>
                <c:pt idx="546">
                  <c:v>-22.142914366439157</c:v>
                </c:pt>
                <c:pt idx="547">
                  <c:v>-30.148396755328225</c:v>
                </c:pt>
                <c:pt idx="548">
                  <c:v>-32.590287191836218</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-60.217214436733357</c:v>
                </c:pt>
                <c:pt idx="562">
                  <c:v>-61.357042777550028</c:v>
                </c:pt>
                <c:pt idx="563">
                  <c:v>-62.211574279747502</c:v>
                </c:pt>
                <c:pt idx="564">
                  <c:v>-61.208444659368169</c:v>
                </c:pt>
                <c:pt idx="565">
                  <c:v>-59.797226277550266</c:v>
                </c:pt>
                <c:pt idx="566">
                  <c:v>-59.269759640815884</c:v>
                </c:pt>
                <c:pt idx="567">
                  <c:v>-58.549627777550157</c:v>
                </c:pt>
                <c:pt idx="568">
                  <c:v>-58.471936177550134</c:v>
                </c:pt>
                <c:pt idx="569">
                  <c:v>-58.549191177550171</c:v>
                </c:pt>
                <c:pt idx="570">
                  <c:v>-58.547934538774626</c:v>
                </c:pt>
                <c:pt idx="571">
                  <c:v>-58.326764577550321</c:v>
                </c:pt>
                <c:pt idx="572">
                  <c:v>-58.273720390593638</c:v>
                </c:pt>
                <c:pt idx="573">
                  <c:v>-57.463999102550112</c:v>
                </c:pt>
                <c:pt idx="574">
                  <c:v>-56.340673277550394</c:v>
                </c:pt>
                <c:pt idx="575">
                  <c:v>-54.664115077550363</c:v>
                </c:pt>
                <c:pt idx="576">
                  <c:v>-53.195456591186627</c:v>
                </c:pt>
                <c:pt idx="577">
                  <c:v>-51.211823777549995</c:v>
                </c:pt>
                <c:pt idx="578">
                  <c:v>-49.751623077550548</c:v>
                </c:pt>
                <c:pt idx="579">
                  <c:v>-48.257014477550463</c:v>
                </c:pt>
                <c:pt idx="580">
                  <c:v>-46.873336477550104</c:v>
                </c:pt>
                <c:pt idx="581">
                  <c:v>-43.890150951234496</c:v>
                </c:pt>
                <c:pt idx="582">
                  <c:v>-43.417438177550544</c:v>
                </c:pt>
                <c:pt idx="583">
                  <c:v>-41.26912739591765</c:v>
                </c:pt>
                <c:pt idx="584">
                  <c:v>-38.986855877550475</c:v>
                </c:pt>
                <c:pt idx="585">
                  <c:v>-37.341871577549377</c:v>
                </c:pt>
                <c:pt idx="586">
                  <c:v>-37.230631677550122</c:v>
                </c:pt>
                <c:pt idx="587">
                  <c:v>-35.689358077549883</c:v>
                </c:pt>
                <c:pt idx="588">
                  <c:v>-33.876434572788455</c:v>
                </c:pt>
                <c:pt idx="589">
                  <c:v>-31.690800421211982</c:v>
                </c:pt>
                <c:pt idx="590">
                  <c:v>-22.238448830491258</c:v>
                </c:pt>
                <c:pt idx="591">
                  <c:v>-20.298864177550495</c:v>
                </c:pt>
                <c:pt idx="592">
                  <c:v>-18.139960577550092</c:v>
                </c:pt>
                <c:pt idx="593">
                  <c:v>-16.736766577549851</c:v>
                </c:pt>
                <c:pt idx="594">
                  <c:v>-15.237852089794698</c:v>
                </c:pt>
                <c:pt idx="595">
                  <c:v>-15.092311477550098</c:v>
                </c:pt>
                <c:pt idx="596">
                  <c:v>-12.964358144217055</c:v>
                </c:pt>
                <c:pt idx="597">
                  <c:v>-5.3699357083196073</c:v>
                </c:pt>
                <c:pt idx="598">
                  <c:v>-3.51693112401514</c:v>
                </c:pt>
                <c:pt idx="599">
                  <c:v>-1.6878225775501219</c:v>
                </c:pt>
                <c:pt idx="600">
                  <c:v>0.99256893061303231</c:v>
                </c:pt>
                <c:pt idx="601">
                  <c:v>2.9937484224495563</c:v>
                </c:pt>
                <c:pt idx="602">
                  <c:v>4.7233686224501383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32.146183771219043</c:v>
                </c:pt>
                <c:pt idx="614">
                  <c:v>32.344134408249815</c:v>
                </c:pt>
                <c:pt idx="615">
                  <c:v>32.463533289949957</c:v>
                </c:pt>
                <c:pt idx="616">
                  <c:v>194.04414104034979</c:v>
                </c:pt>
                <c:pt idx="617">
                  <c:v>31.026112822449427</c:v>
                </c:pt>
                <c:pt idx="618">
                  <c:v>29.776455971429929</c:v>
                </c:pt>
                <c:pt idx="619">
                  <c:v>28.332095822449517</c:v>
                </c:pt>
                <c:pt idx="620">
                  <c:v>27.247225696363259</c:v>
                </c:pt>
                <c:pt idx="621">
                  <c:v>21.468625605783309</c:v>
                </c:pt>
                <c:pt idx="622">
                  <c:v>20.356738622450031</c:v>
                </c:pt>
                <c:pt idx="623">
                  <c:v>17.876235822449505</c:v>
                </c:pt>
                <c:pt idx="624">
                  <c:v>15.21741576734766</c:v>
                </c:pt>
                <c:pt idx="625">
                  <c:v>11.319258922450018</c:v>
                </c:pt>
                <c:pt idx="626">
                  <c:v>8.6320142224501719</c:v>
                </c:pt>
                <c:pt idx="627">
                  <c:v>5.4030397224496882</c:v>
                </c:pt>
                <c:pt idx="628">
                  <c:v>4.3897399224502784</c:v>
                </c:pt>
                <c:pt idx="629">
                  <c:v>4.1416874113387792</c:v>
                </c:pt>
                <c:pt idx="630">
                  <c:v>-3.6547817805804139</c:v>
                </c:pt>
                <c:pt idx="631">
                  <c:v>-4.4663889775496557</c:v>
                </c:pt>
                <c:pt idx="632">
                  <c:v>-7.0441858775506168</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-28.843049077550269</c:v>
                </c:pt>
                <c:pt idx="641">
                  <c:v>-31.165243824489032</c:v>
                </c:pt>
                <c:pt idx="642">
                  <c:v>-33.409319277550111</c:v>
                </c:pt>
                <c:pt idx="643">
                  <c:v>-35.057094377549895</c:v>
                </c:pt>
                <c:pt idx="644">
                  <c:v>-36.917165077550194</c:v>
                </c:pt>
                <c:pt idx="645">
                  <c:v>-37.77973647754996</c:v>
                </c:pt>
                <c:pt idx="646">
                  <c:v>-39.386384939088614</c:v>
                </c:pt>
                <c:pt idx="647">
                  <c:v>-39.283574389638275</c:v>
                </c:pt>
                <c:pt idx="648">
                  <c:v>-38.600227920849221</c:v>
                </c:pt>
                <c:pt idx="649">
                  <c:v>-37.99724807755004</c:v>
                </c:pt>
                <c:pt idx="650">
                  <c:v>-38.692124377550265</c:v>
                </c:pt>
                <c:pt idx="651">
                  <c:v>-39.373103144216444</c:v>
                </c:pt>
                <c:pt idx="652">
                  <c:v>-38.451139877550276</c:v>
                </c:pt>
                <c:pt idx="653">
                  <c:v>-37.403685253060203</c:v>
                </c:pt>
                <c:pt idx="654">
                  <c:v>-36.420303144216781</c:v>
                </c:pt>
                <c:pt idx="655">
                  <c:v>-30.186150136086624</c:v>
                </c:pt>
                <c:pt idx="656">
                  <c:v>-29.094249977549925</c:v>
                </c:pt>
                <c:pt idx="657">
                  <c:v>-27.117639177549762</c:v>
                </c:pt>
                <c:pt idx="658">
                  <c:v>-25.47870507754989</c:v>
                </c:pt>
                <c:pt idx="659">
                  <c:v>-24.729888977550193</c:v>
                </c:pt>
                <c:pt idx="660">
                  <c:v>-23.958168216680036</c:v>
                </c:pt>
                <c:pt idx="661">
                  <c:v>-22.400152177550233</c:v>
                </c:pt>
                <c:pt idx="662">
                  <c:v>-21.17609647755009</c:v>
                </c:pt>
                <c:pt idx="663">
                  <c:v>-15.481939334692896</c:v>
                </c:pt>
                <c:pt idx="664">
                  <c:v>-12.608701677550098</c:v>
                </c:pt>
                <c:pt idx="665">
                  <c:v>-9.3962979775501196</c:v>
                </c:pt>
                <c:pt idx="666">
                  <c:v>-6.695289130611485</c:v>
                </c:pt>
                <c:pt idx="667">
                  <c:v>-3.3478290775504198</c:v>
                </c:pt>
                <c:pt idx="668">
                  <c:v>-0.90936787755029513</c:v>
                </c:pt>
                <c:pt idx="669">
                  <c:v>1.9501331224497307</c:v>
                </c:pt>
                <c:pt idx="670">
                  <c:v>4.4773795224497004</c:v>
                </c:pt>
                <c:pt idx="671">
                  <c:v>4.6669675224500455</c:v>
                </c:pt>
                <c:pt idx="672">
                  <c:v>11.824029676296021</c:v>
                </c:pt>
                <c:pt idx="673">
                  <c:v>13.285380120387885</c:v>
                </c:pt>
                <c:pt idx="674">
                  <c:v>13.787139622449654</c:v>
                </c:pt>
                <c:pt idx="675">
                  <c:v>15.895495222450041</c:v>
                </c:pt>
                <c:pt idx="676">
                  <c:v>18.850730622449959</c:v>
                </c:pt>
                <c:pt idx="677">
                  <c:v>18.902467297960996</c:v>
                </c:pt>
                <c:pt idx="678">
                  <c:v>21.245347822450029</c:v>
                </c:pt>
                <c:pt idx="679">
                  <c:v>22.393469722450305</c:v>
                </c:pt>
                <c:pt idx="680">
                  <c:v>22.710979483988588</c:v>
                </c:pt>
                <c:pt idx="681">
                  <c:v>27.617253632339242</c:v>
                </c:pt>
                <c:pt idx="682">
                  <c:v>28.078445522449627</c:v>
                </c:pt>
                <c:pt idx="683">
                  <c:v>29.412940665307186</c:v>
                </c:pt>
                <c:pt idx="684">
                  <c:v>-18.853724623949887</c:v>
                </c:pt>
                <c:pt idx="685">
                  <c:v>-80.173502083858139</c:v>
                </c:pt>
                <c:pt idx="686">
                  <c:v>32.747178540649912</c:v>
                </c:pt>
                <c:pt idx="687">
                  <c:v>33.576606549722527</c:v>
                </c:pt>
                <c:pt idx="688">
                  <c:v>31.572714078005198</c:v>
                </c:pt>
                <c:pt idx="689">
                  <c:v>30.614178947981831</c:v>
                </c:pt>
                <c:pt idx="690">
                  <c:v>29.566908722450322</c:v>
                </c:pt>
                <c:pt idx="691">
                  <c:v>28.277830822449999</c:v>
                </c:pt>
                <c:pt idx="692">
                  <c:v>27.106228422450233</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c:v>
                </c:pt>
                <c:pt idx="707">
                  <c:v>26.551150722450277</c:v>
                </c:pt>
                <c:pt idx="708">
                  <c:v>26.904943828572556</c:v>
                </c:pt>
                <c:pt idx="709">
                  <c:v>25.319631622450331</c:v>
                </c:pt>
                <c:pt idx="710">
                  <c:v>22.654978022450045</c:v>
                </c:pt>
                <c:pt idx="711">
                  <c:v>19.952586075641104</c:v>
                </c:pt>
                <c:pt idx="712">
                  <c:v>16.079270144071558</c:v>
                </c:pt>
                <c:pt idx="713">
                  <c:v>16.519870429666266</c:v>
                </c:pt>
                <c:pt idx="714">
                  <c:v>16.583011222449699</c:v>
                </c:pt>
                <c:pt idx="715">
                  <c:v>15.318529722450219</c:v>
                </c:pt>
                <c:pt idx="716">
                  <c:v>14.870327422449606</c:v>
                </c:pt>
                <c:pt idx="717">
                  <c:v>15.193052122450535</c:v>
                </c:pt>
                <c:pt idx="718">
                  <c:v>16.040614951021432</c:v>
                </c:pt>
                <c:pt idx="719">
                  <c:v>17.152384322450768</c:v>
                </c:pt>
                <c:pt idx="720">
                  <c:v>17.334803522449931</c:v>
                </c:pt>
                <c:pt idx="721">
                  <c:v>23.749140486735474</c:v>
                </c:pt>
                <c:pt idx="722">
                  <c:v>25.565277622450111</c:v>
                </c:pt>
                <c:pt idx="723">
                  <c:v>28.157469122449996</c:v>
                </c:pt>
                <c:pt idx="724">
                  <c:v>-46.629907346427842</c:v>
                </c:pt>
                <c:pt idx="725">
                  <c:v>33.706735710649966</c:v>
                </c:pt>
                <c:pt idx="726">
                  <c:v>35.811439112449875</c:v>
                </c:pt>
                <c:pt idx="727">
                  <c:v>40.265281061449876</c:v>
                </c:pt>
                <c:pt idx="728">
                  <c:v>44.232518752450019</c:v>
                </c:pt>
                <c:pt idx="729">
                  <c:v>45.899263573174494</c:v>
                </c:pt>
                <c:pt idx="730">
                  <c:v>49.995233522449972</c:v>
                </c:pt>
                <c:pt idx="731">
                  <c:v>58.871217747449855</c:v>
                </c:pt>
                <c:pt idx="732">
                  <c:v>61.664379132449959</c:v>
                </c:pt>
                <c:pt idx="733">
                  <c:v>65.075371442449523</c:v>
                </c:pt>
                <c:pt idx="734">
                  <c:v>71.425660859799308</c:v>
                </c:pt>
                <c:pt idx="735">
                  <c:v>74.099440635851849</c:v>
                </c:pt>
                <c:pt idx="736">
                  <c:v>74.87046032679757</c:v>
                </c:pt>
                <c:pt idx="737">
                  <c:v>70.946003672449905</c:v>
                </c:pt>
                <c:pt idx="738">
                  <c:v>68.730355232449639</c:v>
                </c:pt>
                <c:pt idx="739">
                  <c:v>66.211789675511127</c:v>
                </c:pt>
                <c:pt idx="740">
                  <c:v>64.278197522449673</c:v>
                </c:pt>
                <c:pt idx="741">
                  <c:v>61.557374452449842</c:v>
                </c:pt>
                <c:pt idx="742">
                  <c:v>57.443539132449963</c:v>
                </c:pt>
                <c:pt idx="743">
                  <c:v>53.622020442449944</c:v>
                </c:pt>
                <c:pt idx="744">
                  <c:v>50.430332182243646</c:v>
                </c:pt>
                <c:pt idx="745">
                  <c:v>46.547509522449886</c:v>
                </c:pt>
                <c:pt idx="746">
                  <c:v>34.941717749722535</c:v>
                </c:pt>
                <c:pt idx="747">
                  <c:v>193.92569675235001</c:v>
                </c:pt>
                <c:pt idx="748">
                  <c:v>28.686905122449701</c:v>
                </c:pt>
                <c:pt idx="749">
                  <c:v>25.423095722449595</c:v>
                </c:pt>
                <c:pt idx="750">
                  <c:v>22.547793322449621</c:v>
                </c:pt>
                <c:pt idx="751">
                  <c:v>19.362488930613409</c:v>
                </c:pt>
                <c:pt idx="752">
                  <c:v>12.306150722449871</c:v>
                </c:pt>
                <c:pt idx="753">
                  <c:v>9.625327222450446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0.93231482244951414</c:v>
                </c:pt>
                <c:pt idx="762">
                  <c:v>1.4652386837400662</c:v>
                </c:pt>
                <c:pt idx="763">
                  <c:v>5.8228486739654564</c:v>
                </c:pt>
                <c:pt idx="764">
                  <c:v>8.1267535224497749</c:v>
                </c:pt>
                <c:pt idx="765">
                  <c:v>10.825897722449715</c:v>
                </c:pt>
                <c:pt idx="766">
                  <c:v>12.45931132244985</c:v>
                </c:pt>
                <c:pt idx="767">
                  <c:v>15.291158422450046</c:v>
                </c:pt>
                <c:pt idx="768">
                  <c:v>17.661657322449468</c:v>
                </c:pt>
                <c:pt idx="769">
                  <c:v>20.118333822449443</c:v>
                </c:pt>
                <c:pt idx="770">
                  <c:v>26.008596855783157</c:v>
                </c:pt>
                <c:pt idx="771">
                  <c:v>35.266195389116561</c:v>
                </c:pt>
                <c:pt idx="772">
                  <c:v>37.841565681449808</c:v>
                </c:pt>
                <c:pt idx="773">
                  <c:v>40.572029802449883</c:v>
                </c:pt>
                <c:pt idx="774">
                  <c:v>43.014767322449885</c:v>
                </c:pt>
                <c:pt idx="775">
                  <c:v>45.275429572449887</c:v>
                </c:pt>
                <c:pt idx="776">
                  <c:v>47.697436022449942</c:v>
                </c:pt>
                <c:pt idx="777">
                  <c:v>48.955349072449891</c:v>
                </c:pt>
                <c:pt idx="778">
                  <c:v>49.914379147449878</c:v>
                </c:pt>
                <c:pt idx="779">
                  <c:v>54.670289482976145</c:v>
                </c:pt>
                <c:pt idx="780">
                  <c:v>55.579415302449974</c:v>
                </c:pt>
                <c:pt idx="781">
                  <c:v>56.479644422449894</c:v>
                </c:pt>
                <c:pt idx="782">
                  <c:v>58.029774573996178</c:v>
                </c:pt>
                <c:pt idx="783">
                  <c:v>58.378228702449931</c:v>
                </c:pt>
                <c:pt idx="784">
                  <c:v>59.759486732449858</c:v>
                </c:pt>
                <c:pt idx="785">
                  <c:v>64.41809476244984</c:v>
                </c:pt>
                <c:pt idx="786">
                  <c:v>66.000852282449742</c:v>
                </c:pt>
                <c:pt idx="787">
                  <c:v>65.338680522449664</c:v>
                </c:pt>
                <c:pt idx="788">
                  <c:v>56.253000368603708</c:v>
                </c:pt>
                <c:pt idx="789">
                  <c:v>54.185937002449911</c:v>
                </c:pt>
                <c:pt idx="790">
                  <c:v>51.369767812449901</c:v>
                </c:pt>
                <c:pt idx="791">
                  <c:v>48.278039892449996</c:v>
                </c:pt>
                <c:pt idx="792">
                  <c:v>45.114365812449911</c:v>
                </c:pt>
                <c:pt idx="793">
                  <c:v>42.447726757143684</c:v>
                </c:pt>
                <c:pt idx="794">
                  <c:v>38.56355574853697</c:v>
                </c:pt>
                <c:pt idx="795">
                  <c:v>24.986020154028523</c:v>
                </c:pt>
                <c:pt idx="796">
                  <c:v>20.480707922449806</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0.31059432244987367</c:v>
                </c:pt>
                <c:pt idx="808">
                  <c:v>0.77336842244997839</c:v>
                </c:pt>
                <c:pt idx="809">
                  <c:v>-0.46750472497294127</c:v>
                </c:pt>
                <c:pt idx="810">
                  <c:v>-0.95488741505008201</c:v>
                </c:pt>
                <c:pt idx="811">
                  <c:v>-0.7885264775502776</c:v>
                </c:pt>
                <c:pt idx="812">
                  <c:v>0.41467672244945747</c:v>
                </c:pt>
                <c:pt idx="813">
                  <c:v>4.8134995224491774</c:v>
                </c:pt>
                <c:pt idx="814">
                  <c:v>6.6105022224502648</c:v>
                </c:pt>
                <c:pt idx="815">
                  <c:v>7.7610768224492688</c:v>
                </c:pt>
                <c:pt idx="816">
                  <c:v>8.0910335224502035</c:v>
                </c:pt>
                <c:pt idx="817">
                  <c:v>9.1748535224498085</c:v>
                </c:pt>
                <c:pt idx="818">
                  <c:v>9.6880689224504355</c:v>
                </c:pt>
                <c:pt idx="819">
                  <c:v>10.83211352244977</c:v>
                </c:pt>
                <c:pt idx="820">
                  <c:v>12.642738406170935</c:v>
                </c:pt>
                <c:pt idx="821">
                  <c:v>14.598943122449562</c:v>
                </c:pt>
                <c:pt idx="822">
                  <c:v>15.099202147449649</c:v>
                </c:pt>
                <c:pt idx="823">
                  <c:v>17.914649722449866</c:v>
                </c:pt>
                <c:pt idx="824">
                  <c:v>19.3837480224493</c:v>
                </c:pt>
                <c:pt idx="825">
                  <c:v>22.65988462244972</c:v>
                </c:pt>
                <c:pt idx="826">
                  <c:v>22.414758522450214</c:v>
                </c:pt>
                <c:pt idx="827">
                  <c:v>23.747366512140836</c:v>
                </c:pt>
                <c:pt idx="828">
                  <c:v>25.958453522449886</c:v>
                </c:pt>
                <c:pt idx="829">
                  <c:v>26.32262637959299</c:v>
                </c:pt>
                <c:pt idx="830">
                  <c:v>28.471390822450104</c:v>
                </c:pt>
                <c:pt idx="831">
                  <c:v>27.299634322449972</c:v>
                </c:pt>
                <c:pt idx="832">
                  <c:v>26.122887822450501</c:v>
                </c:pt>
                <c:pt idx="833">
                  <c:v>25.512237966894393</c:v>
                </c:pt>
                <c:pt idx="834">
                  <c:v>25.175921175511206</c:v>
                </c:pt>
                <c:pt idx="835">
                  <c:v>24.82838842244983</c:v>
                </c:pt>
                <c:pt idx="836">
                  <c:v>24.536994322450695</c:v>
                </c:pt>
                <c:pt idx="837">
                  <c:v>24.291802808164096</c:v>
                </c:pt>
                <c:pt idx="838">
                  <c:v>22.702558932286109</c:v>
                </c:pt>
                <c:pt idx="839">
                  <c:v>22.815484365823664</c:v>
                </c:pt>
                <c:pt idx="840">
                  <c:v>24.555448791267526</c:v>
                </c:pt>
                <c:pt idx="841">
                  <c:v>26.231755222450218</c:v>
                </c:pt>
                <c:pt idx="842">
                  <c:v>30.202107522449609</c:v>
                </c:pt>
                <c:pt idx="843">
                  <c:v>-58.255686747525232</c:v>
                </c:pt>
                <c:pt idx="844">
                  <c:v>33.364689120387958</c:v>
                </c:pt>
                <c:pt idx="845">
                  <c:v>32.889119395919273</c:v>
                </c:pt>
                <c:pt idx="846">
                  <c:v>30.981157173243187</c:v>
                </c:pt>
                <c:pt idx="847">
                  <c:v>28.939615222450101</c:v>
                </c:pt>
                <c:pt idx="848">
                  <c:v>27.772693222450272</c:v>
                </c:pt>
                <c:pt idx="849">
                  <c:v>24.419467322450103</c:v>
                </c:pt>
                <c:pt idx="850">
                  <c:v>22.920046409047529</c:v>
                </c:pt>
                <c:pt idx="851">
                  <c:v>20.615674822449904</c:v>
                </c:pt>
                <c:pt idx="852">
                  <c:v>19.431862422449814</c:v>
                </c:pt>
                <c:pt idx="853">
                  <c:v>18.797473522449678</c:v>
                </c:pt>
                <c:pt idx="854">
                  <c:v>18.468509568961249</c:v>
                </c:pt>
                <c:pt idx="855">
                  <c:v>6.832340144071253</c:v>
                </c:pt>
                <c:pt idx="856">
                  <c:v>6.3874869224503845</c:v>
                </c:pt>
                <c:pt idx="857">
                  <c:v>6.341022822450137</c:v>
                </c:pt>
                <c:pt idx="858">
                  <c:v>4.5077946224498362</c:v>
                </c:pt>
                <c:pt idx="859">
                  <c:v>4.493693976995047</c:v>
                </c:pt>
                <c:pt idx="860">
                  <c:v>1.7145779668943271</c:v>
                </c:pt>
                <c:pt idx="861">
                  <c:v>1.8009262224495308</c:v>
                </c:pt>
                <c:pt idx="862">
                  <c:v>1.867782922449948</c:v>
                </c:pt>
                <c:pt idx="863">
                  <c:v>1.7549481224502039</c:v>
                </c:pt>
                <c:pt idx="864">
                  <c:v>2.7453006057832283</c:v>
                </c:pt>
                <c:pt idx="865">
                  <c:v>3.4504788955842041</c:v>
                </c:pt>
                <c:pt idx="866">
                  <c:v>6.1076375849497415</c:v>
                </c:pt>
                <c:pt idx="867">
                  <c:v>6.0941318224497119</c:v>
                </c:pt>
                <c:pt idx="868">
                  <c:v>7.7881343224500768</c:v>
                </c:pt>
                <c:pt idx="869">
                  <c:v>10.372327822450387</c:v>
                </c:pt>
                <c:pt idx="870">
                  <c:v>12.887537439976319</c:v>
                </c:pt>
                <c:pt idx="871">
                  <c:v>15.713380492146912</c:v>
                </c:pt>
                <c:pt idx="872">
                  <c:v>21.294310539993759</c:v>
                </c:pt>
                <c:pt idx="873">
                  <c:v>24.68678212245009</c:v>
                </c:pt>
                <c:pt idx="874">
                  <c:v>26.428686922449586</c:v>
                </c:pt>
                <c:pt idx="875">
                  <c:v>25.070748264717189</c:v>
                </c:pt>
                <c:pt idx="876">
                  <c:v>27.386278222450045</c:v>
                </c:pt>
                <c:pt idx="877">
                  <c:v>28.98153732244986</c:v>
                </c:pt>
                <c:pt idx="878">
                  <c:v>29.655180622449933</c:v>
                </c:pt>
                <c:pt idx="879">
                  <c:v>29.320930011811793</c:v>
                </c:pt>
                <c:pt idx="880">
                  <c:v>18.148929412860269</c:v>
                </c:pt>
                <c:pt idx="881">
                  <c:v>17.409169322449515</c:v>
                </c:pt>
                <c:pt idx="882">
                  <c:v>15.21991592245065</c:v>
                </c:pt>
                <c:pt idx="883">
                  <c:v>12.618999708016826</c:v>
                </c:pt>
                <c:pt idx="884">
                  <c:v>7.028304753218805</c:v>
                </c:pt>
                <c:pt idx="885">
                  <c:v>5.8120539224500165</c:v>
                </c:pt>
                <c:pt idx="886">
                  <c:v>4.7396435224498958</c:v>
                </c:pt>
                <c:pt idx="887">
                  <c:v>3.5863352224501752</c:v>
                </c:pt>
                <c:pt idx="888">
                  <c:v>2.1514145614114852</c:v>
                </c:pt>
                <c:pt idx="889">
                  <c:v>2.0965522449643011E-2</c:v>
                </c:pt>
                <c:pt idx="890">
                  <c:v>-2.9054911775504353</c:v>
                </c:pt>
                <c:pt idx="891">
                  <c:v>-3.9305315775493814</c:v>
                </c:pt>
                <c:pt idx="892">
                  <c:v>-4.4305433346930112</c:v>
                </c:pt>
                <c:pt idx="893">
                  <c:v>-3.787516477550446</c:v>
                </c:pt>
                <c:pt idx="894">
                  <c:v>-2.4762282670236813</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-28.351254675698915</c:v>
                </c:pt>
                <c:pt idx="17">
                  <c:v>-28.378235440740383</c:v>
                </c:pt>
                <c:pt idx="18">
                  <c:v>-28.433508367143617</c:v>
                </c:pt>
                <c:pt idx="19">
                  <c:v>-28.823585631230372</c:v>
                </c:pt>
                <c:pt idx="20">
                  <c:v>-29.477107845064126</c:v>
                </c:pt>
                <c:pt idx="21">
                  <c:v>-29.989052683526072</c:v>
                </c:pt>
                <c:pt idx="22">
                  <c:v>-29.96145993353483</c:v>
                </c:pt>
                <c:pt idx="23">
                  <c:v>-29.139403864405125</c:v>
                </c:pt>
                <c:pt idx="24">
                  <c:v>-28.279132735086886</c:v>
                </c:pt>
                <c:pt idx="25">
                  <c:v>-27.855508010309126</c:v>
                </c:pt>
                <c:pt idx="26">
                  <c:v>-26.77715167286809</c:v>
                </c:pt>
                <c:pt idx="27">
                  <c:v>-25.393492557934589</c:v>
                </c:pt>
                <c:pt idx="28">
                  <c:v>-24.353409564963076</c:v>
                </c:pt>
                <c:pt idx="29">
                  <c:v>-23.846724882854129</c:v>
                </c:pt>
                <c:pt idx="30">
                  <c:v>-23.751920642918634</c:v>
                </c:pt>
                <c:pt idx="31">
                  <c:v>-23.98828768715579</c:v>
                </c:pt>
                <c:pt idx="32">
                  <c:v>-24.352642155264313</c:v>
                </c:pt>
                <c:pt idx="33">
                  <c:v>-24.565923767235127</c:v>
                </c:pt>
                <c:pt idx="34">
                  <c:v>-24.580174273919098</c:v>
                </c:pt>
                <c:pt idx="35">
                  <c:v>-24.004267294173829</c:v>
                </c:pt>
                <c:pt idx="36">
                  <c:v>-22.302288579009829</c:v>
                </c:pt>
                <c:pt idx="37">
                  <c:v>-19.988320057189302</c:v>
                </c:pt>
                <c:pt idx="38">
                  <c:v>-17.716466785355379</c:v>
                </c:pt>
                <c:pt idx="39">
                  <c:v>-15.711511806912618</c:v>
                </c:pt>
                <c:pt idx="40">
                  <c:v>-13.905291655327829</c:v>
                </c:pt>
                <c:pt idx="41">
                  <c:v>-12.337556210187184</c:v>
                </c:pt>
                <c:pt idx="42">
                  <c:v>-11.296798090961403</c:v>
                </c:pt>
                <c:pt idx="43">
                  <c:v>-10.722285076934867</c:v>
                </c:pt>
                <c:pt idx="44">
                  <c:v>-10.513379643056121</c:v>
                </c:pt>
                <c:pt idx="45">
                  <c:v>-10.867986065181118</c:v>
                </c:pt>
                <c:pt idx="46">
                  <c:v>-12.053682619978657</c:v>
                </c:pt>
                <c:pt idx="47">
                  <c:v>-14.039549496421134</c:v>
                </c:pt>
                <c:pt idx="48">
                  <c:v>-16.636614484704097</c:v>
                </c:pt>
                <c:pt idx="49">
                  <c:v>-19.710245752932593</c:v>
                </c:pt>
                <c:pt idx="50">
                  <c:v>-23.183333197451617</c:v>
                </c:pt>
                <c:pt idx="51">
                  <c:v>-26.791411893599321</c:v>
                </c:pt>
                <c:pt idx="52">
                  <c:v>-30.121838846525886</c:v>
                </c:pt>
                <c:pt idx="53">
                  <c:v>-33.359783216707292</c:v>
                </c:pt>
                <c:pt idx="54">
                  <c:v>-36.942037119385105</c:v>
                </c:pt>
                <c:pt idx="55">
                  <c:v>-40.092967915179976</c:v>
                </c:pt>
                <c:pt idx="56">
                  <c:v>-42.836316734518974</c:v>
                </c:pt>
                <c:pt idx="57">
                  <c:v>-45.109908820734113</c:v>
                </c:pt>
                <c:pt idx="58">
                  <c:v>-46.790914908814216</c:v>
                </c:pt>
                <c:pt idx="59">
                  <c:v>-47.982541889194891</c:v>
                </c:pt>
                <c:pt idx="60">
                  <c:v>-49.038551061927166</c:v>
                </c:pt>
                <c:pt idx="61">
                  <c:v>-49.290625719871663</c:v>
                </c:pt>
                <c:pt idx="62">
                  <c:v>-48.543955511085102</c:v>
                </c:pt>
                <c:pt idx="63">
                  <c:v>-47.326800015662492</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-24.795709544752039</c:v>
                </c:pt>
                <c:pt idx="72">
                  <c:v>-21.200161969001357</c:v>
                </c:pt>
                <c:pt idx="73">
                  <c:v>-17.870011866409101</c:v>
                </c:pt>
                <c:pt idx="74">
                  <c:v>-15.024524701785111</c:v>
                </c:pt>
                <c:pt idx="75">
                  <c:v>-12.638958797881118</c:v>
                </c:pt>
                <c:pt idx="76">
                  <c:v>-10.910018745769861</c:v>
                </c:pt>
                <c:pt idx="77">
                  <c:v>-10.70914197158792</c:v>
                </c:pt>
                <c:pt idx="78">
                  <c:v>-19.99143340919532</c:v>
                </c:pt>
                <c:pt idx="79">
                  <c:v>-23.858153458937096</c:v>
                </c:pt>
                <c:pt idx="80">
                  <c:v>-28.143986058709885</c:v>
                </c:pt>
                <c:pt idx="81">
                  <c:v>-32.694754714416177</c:v>
                </c:pt>
                <c:pt idx="82">
                  <c:v>-49.064079576969078</c:v>
                </c:pt>
                <c:pt idx="83">
                  <c:v>-54.049454687383033</c:v>
                </c:pt>
                <c:pt idx="84">
                  <c:v>-58.465999501159651</c:v>
                </c:pt>
                <c:pt idx="85">
                  <c:v>-61.856891538515086</c:v>
                </c:pt>
                <c:pt idx="86">
                  <c:v>-64.251496362984426</c:v>
                </c:pt>
                <c:pt idx="87">
                  <c:v>-65.759004717844348</c:v>
                </c:pt>
                <c:pt idx="88">
                  <c:v>-66.57613576523633</c:v>
                </c:pt>
                <c:pt idx="89">
                  <c:v>-66.784234933228873</c:v>
                </c:pt>
                <c:pt idx="90">
                  <c:v>-55.787219951030295</c:v>
                </c:pt>
                <c:pt idx="91">
                  <c:v>-51.83645396820512</c:v>
                </c:pt>
                <c:pt idx="92">
                  <c:v>-47.993669329826574</c:v>
                </c:pt>
                <c:pt idx="93">
                  <c:v>-44.127255272559424</c:v>
                </c:pt>
                <c:pt idx="94">
                  <c:v>-39.757775015623878</c:v>
                </c:pt>
                <c:pt idx="95">
                  <c:v>-35.146138142546022</c:v>
                </c:pt>
                <c:pt idx="96">
                  <c:v>-16.161068179675631</c:v>
                </c:pt>
                <c:pt idx="97">
                  <c:v>-11.210080795003108</c:v>
                </c:pt>
                <c:pt idx="98">
                  <c:v>-6.1989634605170885</c:v>
                </c:pt>
                <c:pt idx="99">
                  <c:v>-1.3387975565840691</c:v>
                </c:pt>
                <c:pt idx="100">
                  <c:v>3.0553466652263808</c:v>
                </c:pt>
                <c:pt idx="101">
                  <c:v>6.7710181439476695</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6.7363584248953829</c:v>
                </c:pt>
                <c:pt idx="111">
                  <c:v>-0.87620979001283672</c:v>
                </c:pt>
                <c:pt idx="112">
                  <c:v>-4.7866867636533765</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-42.421667789001972</c:v>
                </c:pt>
                <c:pt idx="121">
                  <c:v>-46.190645099645579</c:v>
                </c:pt>
                <c:pt idx="122">
                  <c:v>-49.805518771543376</c:v>
                </c:pt>
                <c:pt idx="123">
                  <c:v>-53.622813751067355</c:v>
                </c:pt>
                <c:pt idx="124">
                  <c:v>-58.174189534699877</c:v>
                </c:pt>
                <c:pt idx="125">
                  <c:v>-63.253863754614478</c:v>
                </c:pt>
                <c:pt idx="126">
                  <c:v>-68.534594458577786</c:v>
                </c:pt>
                <c:pt idx="127">
                  <c:v>-80.743252214628342</c:v>
                </c:pt>
                <c:pt idx="128">
                  <c:v>-83.477863248853367</c:v>
                </c:pt>
                <c:pt idx="129">
                  <c:v>-85.748414838414078</c:v>
                </c:pt>
                <c:pt idx="130">
                  <c:v>-88.108287088479699</c:v>
                </c:pt>
                <c:pt idx="131">
                  <c:v>-90.576475817607616</c:v>
                </c:pt>
                <c:pt idx="132">
                  <c:v>-92.726932646338099</c:v>
                </c:pt>
                <c:pt idx="133">
                  <c:v>-94.526629815483588</c:v>
                </c:pt>
                <c:pt idx="134">
                  <c:v>-96.091999890223605</c:v>
                </c:pt>
                <c:pt idx="135">
                  <c:v>-98.700449741379515</c:v>
                </c:pt>
                <c:pt idx="136">
                  <c:v>-99.372797777949145</c:v>
                </c:pt>
                <c:pt idx="137">
                  <c:v>-99.679470236043144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-102.31041781963324</c:v>
                </c:pt>
                <c:pt idx="155">
                  <c:v>-105.83255148654473</c:v>
                </c:pt>
                <c:pt idx="156">
                  <c:v>-108.62869129332462</c:v>
                </c:pt>
                <c:pt idx="157">
                  <c:v>-112.08049040423887</c:v>
                </c:pt>
                <c:pt idx="158">
                  <c:v>-111.71172575887412</c:v>
                </c:pt>
                <c:pt idx="159">
                  <c:v>-110.5931629816474</c:v>
                </c:pt>
                <c:pt idx="160">
                  <c:v>-108.76777701568722</c:v>
                </c:pt>
                <c:pt idx="161">
                  <c:v>-106.25956641366287</c:v>
                </c:pt>
                <c:pt idx="162">
                  <c:v>-103.36622299738239</c:v>
                </c:pt>
                <c:pt idx="163">
                  <c:v>-91.492180155101849</c:v>
                </c:pt>
                <c:pt idx="164">
                  <c:v>-87.987420060928031</c:v>
                </c:pt>
                <c:pt idx="165">
                  <c:v>-84.804345484206891</c:v>
                </c:pt>
                <c:pt idx="166">
                  <c:v>-81.577941401647124</c:v>
                </c:pt>
                <c:pt idx="167">
                  <c:v>-78.109832406122635</c:v>
                </c:pt>
                <c:pt idx="168">
                  <c:v>-75.189979356072058</c:v>
                </c:pt>
                <c:pt idx="169">
                  <c:v>-73.122431916946823</c:v>
                </c:pt>
                <c:pt idx="170">
                  <c:v>-67.23545726502131</c:v>
                </c:pt>
                <c:pt idx="171">
                  <c:v>-64.677748737427251</c:v>
                </c:pt>
                <c:pt idx="172">
                  <c:v>-62.465175436309984</c:v>
                </c:pt>
                <c:pt idx="173">
                  <c:v>-60.55720550131344</c:v>
                </c:pt>
                <c:pt idx="174">
                  <c:v>-58.588241066336991</c:v>
                </c:pt>
                <c:pt idx="175">
                  <c:v>-56.325431572091851</c:v>
                </c:pt>
                <c:pt idx="176">
                  <c:v>-53.893087675728239</c:v>
                </c:pt>
                <c:pt idx="177">
                  <c:v>-51.554814608765291</c:v>
                </c:pt>
                <c:pt idx="178">
                  <c:v>-44.813703248088103</c:v>
                </c:pt>
                <c:pt idx="179">
                  <c:v>-42.631345489602793</c:v>
                </c:pt>
                <c:pt idx="180">
                  <c:v>-40.431653014567594</c:v>
                </c:pt>
                <c:pt idx="181">
                  <c:v>-38.121506970170962</c:v>
                </c:pt>
                <c:pt idx="182">
                  <c:v>-35.790412583807637</c:v>
                </c:pt>
                <c:pt idx="183">
                  <c:v>-33.284387642317263</c:v>
                </c:pt>
                <c:pt idx="184">
                  <c:v>-30.616206117267865</c:v>
                </c:pt>
                <c:pt idx="185">
                  <c:v>-27.932613256939305</c:v>
                </c:pt>
                <c:pt idx="186">
                  <c:v>-19.296179650224829</c:v>
                </c:pt>
                <c:pt idx="187">
                  <c:v>-16.511944407822178</c:v>
                </c:pt>
                <c:pt idx="188">
                  <c:v>-13.994422891920896</c:v>
                </c:pt>
                <c:pt idx="189">
                  <c:v>-11.91210038758337</c:v>
                </c:pt>
                <c:pt idx="190">
                  <c:v>-9.8872898974411161</c:v>
                </c:pt>
                <c:pt idx="191">
                  <c:v>-7.5578177568965677</c:v>
                </c:pt>
                <c:pt idx="192">
                  <c:v>-5.0729840085433855</c:v>
                </c:pt>
                <c:pt idx="193">
                  <c:v>-2.5693632936413779</c:v>
                </c:pt>
                <c:pt idx="194">
                  <c:v>5.3293953116418322</c:v>
                </c:pt>
                <c:pt idx="195">
                  <c:v>7.9097861385593831</c:v>
                </c:pt>
                <c:pt idx="196">
                  <c:v>10.233638703018613</c:v>
                </c:pt>
                <c:pt idx="197">
                  <c:v>12.241716747514097</c:v>
                </c:pt>
                <c:pt idx="198">
                  <c:v>14.213609967606402</c:v>
                </c:pt>
                <c:pt idx="199">
                  <c:v>16.349204304702681</c:v>
                </c:pt>
                <c:pt idx="200">
                  <c:v>18.740870630009425</c:v>
                </c:pt>
                <c:pt idx="201">
                  <c:v>20.977597908544084</c:v>
                </c:pt>
                <c:pt idx="202">
                  <c:v>22.850038717297885</c:v>
                </c:pt>
                <c:pt idx="203">
                  <c:v>22.025685276094826</c:v>
                </c:pt>
                <c:pt idx="204">
                  <c:v>21.138209958659193</c:v>
                </c:pt>
                <c:pt idx="205">
                  <c:v>20.230733418821092</c:v>
                </c:pt>
                <c:pt idx="206">
                  <c:v>19.332747502726047</c:v>
                </c:pt>
                <c:pt idx="207">
                  <c:v>16.393228364888891</c:v>
                </c:pt>
                <c:pt idx="208">
                  <c:v>13.819889935962411</c:v>
                </c:pt>
                <c:pt idx="209">
                  <c:v>10.80192987005708</c:v>
                </c:pt>
                <c:pt idx="210">
                  <c:v>8.4678289862036706</c:v>
                </c:pt>
                <c:pt idx="211">
                  <c:v>5.9353186960596362</c:v>
                </c:pt>
                <c:pt idx="212">
                  <c:v>2.9750212120754052</c:v>
                </c:pt>
                <c:pt idx="213">
                  <c:v>-0.52963202758385863</c:v>
                </c:pt>
                <c:pt idx="214">
                  <c:v>-4.2709971601428594</c:v>
                </c:pt>
                <c:pt idx="215">
                  <c:v>-11.550723274825122</c:v>
                </c:pt>
                <c:pt idx="216">
                  <c:v>-15.127823875664848</c:v>
                </c:pt>
                <c:pt idx="217">
                  <c:v>-18.703394514130355</c:v>
                </c:pt>
                <c:pt idx="218">
                  <c:v>-22.188556518846585</c:v>
                </c:pt>
                <c:pt idx="219">
                  <c:v>-25.477295639847085</c:v>
                </c:pt>
                <c:pt idx="220">
                  <c:v>-28.389751443245103</c:v>
                </c:pt>
                <c:pt idx="221">
                  <c:v>-30.86740165397531</c:v>
                </c:pt>
                <c:pt idx="222">
                  <c:v>-32.96092931131912</c:v>
                </c:pt>
                <c:pt idx="223">
                  <c:v>-34.563960745578939</c:v>
                </c:pt>
                <c:pt idx="224">
                  <c:v>-36.458826431415467</c:v>
                </c:pt>
                <c:pt idx="225">
                  <c:v>-36.482951266691501</c:v>
                </c:pt>
                <c:pt idx="226">
                  <c:v>-36.088114119663594</c:v>
                </c:pt>
                <c:pt idx="227">
                  <c:v>-34.945110800638389</c:v>
                </c:pt>
                <c:pt idx="228">
                  <c:v>-32.971964468505995</c:v>
                </c:pt>
                <c:pt idx="229">
                  <c:v>-31.010207856269602</c:v>
                </c:pt>
                <c:pt idx="230">
                  <c:v>-29.077471958907125</c:v>
                </c:pt>
                <c:pt idx="231">
                  <c:v>-26.757976144446118</c:v>
                </c:pt>
                <c:pt idx="232">
                  <c:v>-3.9681374654256012</c:v>
                </c:pt>
                <c:pt idx="233">
                  <c:v>-1.250924289054377</c:v>
                </c:pt>
                <c:pt idx="234">
                  <c:v>1.328344565455126</c:v>
                </c:pt>
                <c:pt idx="235">
                  <c:v>3.2573308407458845</c:v>
                </c:pt>
                <c:pt idx="236">
                  <c:v>5.9626928799971495</c:v>
                </c:pt>
                <c:pt idx="237">
                  <c:v>7.145426650514338</c:v>
                </c:pt>
                <c:pt idx="238">
                  <c:v>9.4906209758366646</c:v>
                </c:pt>
                <c:pt idx="239">
                  <c:v>11.307400296313848</c:v>
                </c:pt>
                <c:pt idx="240">
                  <c:v>12.256637523429159</c:v>
                </c:pt>
                <c:pt idx="241">
                  <c:v>12.627646113608929</c:v>
                </c:pt>
                <c:pt idx="242">
                  <c:v>12.939059026551121</c:v>
                </c:pt>
                <c:pt idx="243">
                  <c:v>13.176198337510385</c:v>
                </c:pt>
                <c:pt idx="244">
                  <c:v>9.9053136345638961</c:v>
                </c:pt>
                <c:pt idx="245">
                  <c:v>6.8371125185081096</c:v>
                </c:pt>
                <c:pt idx="246">
                  <c:v>3.269735678534381</c:v>
                </c:pt>
                <c:pt idx="247">
                  <c:v>-0.37412956609611581</c:v>
                </c:pt>
                <c:pt idx="248">
                  <c:v>-4.1402509469745885</c:v>
                </c:pt>
                <c:pt idx="249">
                  <c:v>-7.8790515711731723</c:v>
                </c:pt>
                <c:pt idx="250">
                  <c:v>-11.340807580077151</c:v>
                </c:pt>
                <c:pt idx="251">
                  <c:v>-14.522478477032868</c:v>
                </c:pt>
                <c:pt idx="252">
                  <c:v>-17.609685125691168</c:v>
                </c:pt>
                <c:pt idx="253">
                  <c:v>-33.008100722674968</c:v>
                </c:pt>
                <c:pt idx="254">
                  <c:v>-34.771137079123179</c:v>
                </c:pt>
                <c:pt idx="255">
                  <c:v>-36.904196049999342</c:v>
                </c:pt>
                <c:pt idx="256">
                  <c:v>-39.182863725677308</c:v>
                </c:pt>
                <c:pt idx="257">
                  <c:v>-45.786837030379083</c:v>
                </c:pt>
                <c:pt idx="258">
                  <c:v>-45.300240997092999</c:v>
                </c:pt>
                <c:pt idx="259">
                  <c:v>-44.055555892984223</c:v>
                </c:pt>
                <c:pt idx="260">
                  <c:v>-42.946886872442491</c:v>
                </c:pt>
                <c:pt idx="261">
                  <c:v>-42.034742733108402</c:v>
                </c:pt>
                <c:pt idx="262">
                  <c:v>-41.155432072024162</c:v>
                </c:pt>
                <c:pt idx="263">
                  <c:v>-36.949269227241771</c:v>
                </c:pt>
                <c:pt idx="264">
                  <c:v>-35.210872550551606</c:v>
                </c:pt>
                <c:pt idx="265">
                  <c:v>-33.413482467525874</c:v>
                </c:pt>
                <c:pt idx="266">
                  <c:v>-31.46405298070383</c:v>
                </c:pt>
                <c:pt idx="267">
                  <c:v>-29.055921346037877</c:v>
                </c:pt>
                <c:pt idx="268">
                  <c:v>-26.186945616204131</c:v>
                </c:pt>
                <c:pt idx="269">
                  <c:v>-23.053825525253117</c:v>
                </c:pt>
                <c:pt idx="270">
                  <c:v>-19.499548077416087</c:v>
                </c:pt>
                <c:pt idx="271">
                  <c:v>-8.3088155735411249</c:v>
                </c:pt>
                <c:pt idx="272">
                  <c:v>-4.8125698414043825</c:v>
                </c:pt>
                <c:pt idx="273">
                  <c:v>-1.4160387998701078</c:v>
                </c:pt>
                <c:pt idx="274">
                  <c:v>1.7356448345533693</c:v>
                </c:pt>
                <c:pt idx="275">
                  <c:v>4.8835497047639134</c:v>
                </c:pt>
                <c:pt idx="276">
                  <c:v>8.1499562321266623</c:v>
                </c:pt>
                <c:pt idx="277">
                  <c:v>11.092894714444174</c:v>
                </c:pt>
                <c:pt idx="278">
                  <c:v>14.309885885635641</c:v>
                </c:pt>
                <c:pt idx="279">
                  <c:v>17.64207593806006</c:v>
                </c:pt>
                <c:pt idx="280">
                  <c:v>29.335913497790678</c:v>
                </c:pt>
                <c:pt idx="281">
                  <c:v>211.56116566186765</c:v>
                </c:pt>
                <c:pt idx="282">
                  <c:v>32.401386294481348</c:v>
                </c:pt>
                <c:pt idx="283">
                  <c:v>122.05592885864962</c:v>
                </c:pt>
                <c:pt idx="284">
                  <c:v>30.667573320098896</c:v>
                </c:pt>
                <c:pt idx="285">
                  <c:v>28.043391570118629</c:v>
                </c:pt>
                <c:pt idx="286">
                  <c:v>16.133756460291391</c:v>
                </c:pt>
                <c:pt idx="287">
                  <c:v>11.822322490125853</c:v>
                </c:pt>
                <c:pt idx="288">
                  <c:v>7.7406257272433834</c:v>
                </c:pt>
                <c:pt idx="289">
                  <c:v>3.4646285998755673</c:v>
                </c:pt>
                <c:pt idx="290">
                  <c:v>-0.81591470140361366</c:v>
                </c:pt>
                <c:pt idx="291">
                  <c:v>-4.4886500931821631</c:v>
                </c:pt>
                <c:pt idx="292">
                  <c:v>-8.1993091237441433</c:v>
                </c:pt>
                <c:pt idx="293">
                  <c:v>-12.266638811380886</c:v>
                </c:pt>
                <c:pt idx="294">
                  <c:v>-16.122629696410588</c:v>
                </c:pt>
                <c:pt idx="295">
                  <c:v>-34.494413027374122</c:v>
                </c:pt>
                <c:pt idx="296">
                  <c:v>-38.081013966003326</c:v>
                </c:pt>
                <c:pt idx="297">
                  <c:v>-41.526158954846011</c:v>
                </c:pt>
                <c:pt idx="298">
                  <c:v>-44.765045587568906</c:v>
                </c:pt>
                <c:pt idx="299">
                  <c:v>-47.830361631719043</c:v>
                </c:pt>
                <c:pt idx="300">
                  <c:v>-53.631464109759989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-3.4710599756210971</c:v>
                </c:pt>
                <c:pt idx="314">
                  <c:v>-1.2573209888851398</c:v>
                </c:pt>
                <c:pt idx="315">
                  <c:v>2.1775562524696044</c:v>
                </c:pt>
                <c:pt idx="316">
                  <c:v>3.2155507253748667</c:v>
                </c:pt>
                <c:pt idx="317">
                  <c:v>3.5833245379641645</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-28.476721304420817</c:v>
                </c:pt>
                <c:pt idx="326">
                  <c:v>-30.478771782864584</c:v>
                </c:pt>
                <c:pt idx="327">
                  <c:v>-32.529674202764085</c:v>
                </c:pt>
                <c:pt idx="328">
                  <c:v>-34.206304112752626</c:v>
                </c:pt>
                <c:pt idx="329">
                  <c:v>-35.782714201703101</c:v>
                </c:pt>
                <c:pt idx="330">
                  <c:v>-41.34265575340109</c:v>
                </c:pt>
                <c:pt idx="331">
                  <c:v>-42.599323134261965</c:v>
                </c:pt>
                <c:pt idx="332">
                  <c:v>-43.904973596210439</c:v>
                </c:pt>
                <c:pt idx="333">
                  <c:v>-45.076468214557366</c:v>
                </c:pt>
                <c:pt idx="334">
                  <c:v>-45.880480441720024</c:v>
                </c:pt>
                <c:pt idx="335">
                  <c:v>-46.491945689848265</c:v>
                </c:pt>
                <c:pt idx="336">
                  <c:v>-46.847508945585133</c:v>
                </c:pt>
                <c:pt idx="337">
                  <c:v>-41.982102313392858</c:v>
                </c:pt>
                <c:pt idx="338">
                  <c:v>-39.570313340099688</c:v>
                </c:pt>
                <c:pt idx="339">
                  <c:v>-36.881810029103875</c:v>
                </c:pt>
                <c:pt idx="340">
                  <c:v>-33.893584660512794</c:v>
                </c:pt>
                <c:pt idx="341">
                  <c:v>-30.888825984235829</c:v>
                </c:pt>
                <c:pt idx="342">
                  <c:v>-27.968433804586557</c:v>
                </c:pt>
                <c:pt idx="343">
                  <c:v>-19.054513593447069</c:v>
                </c:pt>
                <c:pt idx="344">
                  <c:v>-16.16934454756559</c:v>
                </c:pt>
                <c:pt idx="345">
                  <c:v>-13.261162924768627</c:v>
                </c:pt>
                <c:pt idx="346">
                  <c:v>-10.37464362637915</c:v>
                </c:pt>
                <c:pt idx="347">
                  <c:v>-7.6208522067088467</c:v>
                </c:pt>
                <c:pt idx="348">
                  <c:v>-4.985086455896095</c:v>
                </c:pt>
                <c:pt idx="349">
                  <c:v>-2.5372486548554027</c:v>
                </c:pt>
                <c:pt idx="350">
                  <c:v>-0.17409791398759494</c:v>
                </c:pt>
                <c:pt idx="351">
                  <c:v>2.2374044949249026</c:v>
                </c:pt>
                <c:pt idx="352">
                  <c:v>9.4437604139786515</c:v>
                </c:pt>
                <c:pt idx="353">
                  <c:v>11.727231685809167</c:v>
                </c:pt>
                <c:pt idx="354">
                  <c:v>13.942490920872416</c:v>
                </c:pt>
                <c:pt idx="355">
                  <c:v>16.151980012124891</c:v>
                </c:pt>
                <c:pt idx="356">
                  <c:v>18.346237477964095</c:v>
                </c:pt>
                <c:pt idx="357">
                  <c:v>20.428870831799866</c:v>
                </c:pt>
                <c:pt idx="358">
                  <c:v>22.293744398081099</c:v>
                </c:pt>
                <c:pt idx="359">
                  <c:v>21.888979495203074</c:v>
                </c:pt>
                <c:pt idx="360">
                  <c:v>20.135768897112911</c:v>
                </c:pt>
                <c:pt idx="361">
                  <c:v>17.969371317551889</c:v>
                </c:pt>
                <c:pt idx="362">
                  <c:v>15.563308774858598</c:v>
                </c:pt>
                <c:pt idx="363">
                  <c:v>13.058085242231101</c:v>
                </c:pt>
                <c:pt idx="364">
                  <c:v>10.351120385254632</c:v>
                </c:pt>
                <c:pt idx="365">
                  <c:v>7.4131652089553954</c:v>
                </c:pt>
                <c:pt idx="366">
                  <c:v>-4.7973382159908384</c:v>
                </c:pt>
                <c:pt idx="367">
                  <c:v>-9.6822943674075947</c:v>
                </c:pt>
                <c:pt idx="368">
                  <c:v>-14.481509484571371</c:v>
                </c:pt>
                <c:pt idx="369">
                  <c:v>-18.870864681299917</c:v>
                </c:pt>
                <c:pt idx="370">
                  <c:v>-22.739425542914329</c:v>
                </c:pt>
                <c:pt idx="371">
                  <c:v>-26.228682018364598</c:v>
                </c:pt>
                <c:pt idx="372">
                  <c:v>-29.48521907415881</c:v>
                </c:pt>
                <c:pt idx="373">
                  <c:v>-40.742929930854004</c:v>
                </c:pt>
                <c:pt idx="374">
                  <c:v>-43.398536622295609</c:v>
                </c:pt>
                <c:pt idx="375">
                  <c:v>-45.977018639012854</c:v>
                </c:pt>
                <c:pt idx="376">
                  <c:v>-48.593414580467105</c:v>
                </c:pt>
                <c:pt idx="377">
                  <c:v>-51.296197540287913</c:v>
                </c:pt>
                <c:pt idx="378">
                  <c:v>-54.114232808599382</c:v>
                </c:pt>
                <c:pt idx="379">
                  <c:v>-57.071144947266895</c:v>
                </c:pt>
                <c:pt idx="380">
                  <c:v>-65.187391346793106</c:v>
                </c:pt>
                <c:pt idx="381">
                  <c:v>-65.551716672761358</c:v>
                </c:pt>
                <c:pt idx="382">
                  <c:v>-65.199397908662078</c:v>
                </c:pt>
                <c:pt idx="383">
                  <c:v>-64.295704990060898</c:v>
                </c:pt>
                <c:pt idx="384">
                  <c:v>-62.837961697057793</c:v>
                </c:pt>
                <c:pt idx="385">
                  <c:v>-60.846042969446728</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-25.569919076271603</c:v>
                </c:pt>
                <c:pt idx="397">
                  <c:v>-14.38761350801335</c:v>
                </c:pt>
                <c:pt idx="398">
                  <c:v>-11.722579334133371</c:v>
                </c:pt>
                <c:pt idx="399">
                  <c:v>-9.1041920130810752</c:v>
                </c:pt>
                <c:pt idx="400">
                  <c:v>-6.5438752639163615</c:v>
                </c:pt>
                <c:pt idx="401">
                  <c:v>-3.9608276451935751</c:v>
                </c:pt>
                <c:pt idx="402">
                  <c:v>-1.4321932597311218</c:v>
                </c:pt>
                <c:pt idx="403">
                  <c:v>0.9267950120748506</c:v>
                </c:pt>
                <c:pt idx="404">
                  <c:v>5.502062493859893</c:v>
                </c:pt>
                <c:pt idx="405">
                  <c:v>6.1097829769391545</c:v>
                </c:pt>
                <c:pt idx="406">
                  <c:v>6.3732376407328761</c:v>
                </c:pt>
                <c:pt idx="407">
                  <c:v>6.1453558163926445</c:v>
                </c:pt>
                <c:pt idx="408">
                  <c:v>5.3553318166501356</c:v>
                </c:pt>
                <c:pt idx="409">
                  <c:v>3.9751017602441436</c:v>
                </c:pt>
                <c:pt idx="410">
                  <c:v>1.9387946956908571</c:v>
                </c:pt>
                <c:pt idx="411">
                  <c:v>-0.73659950912159056</c:v>
                </c:pt>
                <c:pt idx="412">
                  <c:v>-10.572295337017152</c:v>
                </c:pt>
                <c:pt idx="413">
                  <c:v>-13.779412179616646</c:v>
                </c:pt>
                <c:pt idx="414">
                  <c:v>-16.868668492153603</c:v>
                </c:pt>
                <c:pt idx="415">
                  <c:v>-19.716341317311642</c:v>
                </c:pt>
                <c:pt idx="416">
                  <c:v>-22.463920604040826</c:v>
                </c:pt>
                <c:pt idx="417">
                  <c:v>-25.333824025345365</c:v>
                </c:pt>
                <c:pt idx="418">
                  <c:v>-28.192726288627071</c:v>
                </c:pt>
                <c:pt idx="419">
                  <c:v>-30.898540031055269</c:v>
                </c:pt>
                <c:pt idx="420">
                  <c:v>-38.426659179937374</c:v>
                </c:pt>
                <c:pt idx="421">
                  <c:v>-40.111089469521474</c:v>
                </c:pt>
                <c:pt idx="422">
                  <c:v>-41.940084203874875</c:v>
                </c:pt>
                <c:pt idx="423">
                  <c:v>-43.834260192387504</c:v>
                </c:pt>
                <c:pt idx="424">
                  <c:v>-46.03359810471332</c:v>
                </c:pt>
                <c:pt idx="425">
                  <c:v>-48.474684643214744</c:v>
                </c:pt>
                <c:pt idx="426">
                  <c:v>-51.007632065465344</c:v>
                </c:pt>
                <c:pt idx="427">
                  <c:v>-57.687200082517514</c:v>
                </c:pt>
                <c:pt idx="428">
                  <c:v>-59.765894390367912</c:v>
                </c:pt>
                <c:pt idx="429">
                  <c:v>-61.987458041817042</c:v>
                </c:pt>
                <c:pt idx="430">
                  <c:v>-64.334090046068383</c:v>
                </c:pt>
                <c:pt idx="431">
                  <c:v>-66.316756144083229</c:v>
                </c:pt>
                <c:pt idx="432">
                  <c:v>-67.706520537442856</c:v>
                </c:pt>
                <c:pt idx="433">
                  <c:v>-68.514559237012548</c:v>
                </c:pt>
                <c:pt idx="434">
                  <c:v>-68.671494520405659</c:v>
                </c:pt>
                <c:pt idx="435">
                  <c:v>-68.381603078192867</c:v>
                </c:pt>
                <c:pt idx="436">
                  <c:v>-67.783664640260838</c:v>
                </c:pt>
                <c:pt idx="437">
                  <c:v>-66.590886545332097</c:v>
                </c:pt>
                <c:pt idx="438">
                  <c:v>-64.806090724007873</c:v>
                </c:pt>
                <c:pt idx="439">
                  <c:v>-62.728489246424999</c:v>
                </c:pt>
                <c:pt idx="440">
                  <c:v>-60.470920480438878</c:v>
                </c:pt>
                <c:pt idx="441">
                  <c:v>-58.24912854888921</c:v>
                </c:pt>
                <c:pt idx="442">
                  <c:v>-56.259623761912792</c:v>
                </c:pt>
                <c:pt idx="443">
                  <c:v>-54.424552891273862</c:v>
                </c:pt>
                <c:pt idx="444">
                  <c:v>-49.158966386302595</c:v>
                </c:pt>
                <c:pt idx="445">
                  <c:v>-47.873234577357493</c:v>
                </c:pt>
                <c:pt idx="446">
                  <c:v>-47.01818960522855</c:v>
                </c:pt>
                <c:pt idx="447">
                  <c:v>-46.092810077102371</c:v>
                </c:pt>
                <c:pt idx="448">
                  <c:v>-44.722808911997589</c:v>
                </c:pt>
                <c:pt idx="449">
                  <c:v>-42.978651805543095</c:v>
                </c:pt>
                <c:pt idx="450">
                  <c:v>-40.943792133965914</c:v>
                </c:pt>
                <c:pt idx="451">
                  <c:v>-38.693878036874004</c:v>
                </c:pt>
                <c:pt idx="452">
                  <c:v>-34.244456031636041</c:v>
                </c:pt>
                <c:pt idx="453">
                  <c:v>-32.142049735499114</c:v>
                </c:pt>
                <c:pt idx="454">
                  <c:v>-30.062447164271067</c:v>
                </c:pt>
                <c:pt idx="455">
                  <c:v>-28.111487715074947</c:v>
                </c:pt>
                <c:pt idx="456">
                  <c:v>-26.286315458145083</c:v>
                </c:pt>
                <c:pt idx="457">
                  <c:v>-24.340771590050593</c:v>
                </c:pt>
                <c:pt idx="458">
                  <c:v>-22.23955526464934</c:v>
                </c:pt>
                <c:pt idx="459">
                  <c:v>-20.032718108178386</c:v>
                </c:pt>
                <c:pt idx="460">
                  <c:v>-17.749970532836102</c:v>
                </c:pt>
                <c:pt idx="461">
                  <c:v>-12.141789024631871</c:v>
                </c:pt>
                <c:pt idx="462">
                  <c:v>-11.46303943120818</c:v>
                </c:pt>
                <c:pt idx="463">
                  <c:v>-10.740183208199625</c:v>
                </c:pt>
                <c:pt idx="464">
                  <c:v>-9.6488391901608619</c:v>
                </c:pt>
                <c:pt idx="465">
                  <c:v>-8.0651435660958271</c:v>
                </c:pt>
                <c:pt idx="466">
                  <c:v>-6.4389489871949008</c:v>
                </c:pt>
                <c:pt idx="467">
                  <c:v>-5.2586922986163529</c:v>
                </c:pt>
                <c:pt idx="468">
                  <c:v>-10.068743435007406</c:v>
                </c:pt>
                <c:pt idx="469">
                  <c:v>-12.636641997715145</c:v>
                </c:pt>
                <c:pt idx="470">
                  <c:v>-15.31609181707487</c:v>
                </c:pt>
                <c:pt idx="471">
                  <c:v>-17.946437129761787</c:v>
                </c:pt>
                <c:pt idx="472">
                  <c:v>-20.41489299517761</c:v>
                </c:pt>
                <c:pt idx="473">
                  <c:v>-22.902048400720552</c:v>
                </c:pt>
                <c:pt idx="474">
                  <c:v>-30.99535507868282</c:v>
                </c:pt>
                <c:pt idx="475">
                  <c:v>-33.725347083644834</c:v>
                </c:pt>
                <c:pt idx="476">
                  <c:v>-36.551556722355116</c:v>
                </c:pt>
                <c:pt idx="477">
                  <c:v>-39.059592471537144</c:v>
                </c:pt>
                <c:pt idx="478">
                  <c:v>-41.158550281053103</c:v>
                </c:pt>
                <c:pt idx="479">
                  <c:v>-42.929319018769633</c:v>
                </c:pt>
                <c:pt idx="480">
                  <c:v>-44.559039796666021</c:v>
                </c:pt>
                <c:pt idx="481">
                  <c:v>-46.01318403532202</c:v>
                </c:pt>
                <c:pt idx="482">
                  <c:v>-50.143319892670632</c:v>
                </c:pt>
                <c:pt idx="483">
                  <c:v>-50.623519226126056</c:v>
                </c:pt>
                <c:pt idx="484">
                  <c:v>-51.545377412280146</c:v>
                </c:pt>
                <c:pt idx="485">
                  <c:v>-53.319536352336875</c:v>
                </c:pt>
                <c:pt idx="486">
                  <c:v>-55.423074334928188</c:v>
                </c:pt>
                <c:pt idx="487">
                  <c:v>-57.572117769845853</c:v>
                </c:pt>
                <c:pt idx="488">
                  <c:v>-59.601625001625351</c:v>
                </c:pt>
                <c:pt idx="489">
                  <c:v>-61.727092444912131</c:v>
                </c:pt>
                <c:pt idx="490">
                  <c:v>-67.388001799252578</c:v>
                </c:pt>
                <c:pt idx="491">
                  <c:v>-68.865076045425909</c:v>
                </c:pt>
                <c:pt idx="492">
                  <c:v>-70.342912844275105</c:v>
                </c:pt>
                <c:pt idx="493">
                  <c:v>-71.956216883046835</c:v>
                </c:pt>
                <c:pt idx="494">
                  <c:v>-73.681266459407126</c:v>
                </c:pt>
                <c:pt idx="495">
                  <c:v>-75.023087174688087</c:v>
                </c:pt>
                <c:pt idx="496">
                  <c:v>-75.950030664352624</c:v>
                </c:pt>
                <c:pt idx="497">
                  <c:v>-76.642710200916113</c:v>
                </c:pt>
                <c:pt idx="498">
                  <c:v>-78.628863641739628</c:v>
                </c:pt>
                <c:pt idx="499">
                  <c:v>-79.440885100505113</c:v>
                </c:pt>
                <c:pt idx="500">
                  <c:v>-79.925630607871611</c:v>
                </c:pt>
                <c:pt idx="501">
                  <c:v>-80.748318090045103</c:v>
                </c:pt>
                <c:pt idx="502">
                  <c:v>-81.956264669082671</c:v>
                </c:pt>
                <c:pt idx="503">
                  <c:v>-83.476916129288611</c:v>
                </c:pt>
                <c:pt idx="504">
                  <c:v>-85.306629703106623</c:v>
                </c:pt>
                <c:pt idx="505">
                  <c:v>-87.303483166501337</c:v>
                </c:pt>
                <c:pt idx="506">
                  <c:v>-93.769254727101625</c:v>
                </c:pt>
                <c:pt idx="507">
                  <c:v>-95.756651565918304</c:v>
                </c:pt>
                <c:pt idx="508">
                  <c:v>-97.505529699127337</c:v>
                </c:pt>
                <c:pt idx="509">
                  <c:v>-98.928166426924079</c:v>
                </c:pt>
                <c:pt idx="510">
                  <c:v>-99.749921360602514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-50.675484519587329</c:v>
                </c:pt>
                <c:pt idx="531">
                  <c:v>-48.08820643347488</c:v>
                </c:pt>
                <c:pt idx="532">
                  <c:v>-41.176836974190863</c:v>
                </c:pt>
                <c:pt idx="533">
                  <c:v>-38.934077272581391</c:v>
                </c:pt>
                <c:pt idx="534">
                  <c:v>-36.618457362801365</c:v>
                </c:pt>
                <c:pt idx="535">
                  <c:v>-34.46395949059459</c:v>
                </c:pt>
                <c:pt idx="536">
                  <c:v>-32.716402467753028</c:v>
                </c:pt>
                <c:pt idx="537">
                  <c:v>-31.143018304386857</c:v>
                </c:pt>
                <c:pt idx="538">
                  <c:v>-29.693434810712827</c:v>
                </c:pt>
                <c:pt idx="539">
                  <c:v>-28.969000055096132</c:v>
                </c:pt>
                <c:pt idx="540">
                  <c:v>-30.119920322279398</c:v>
                </c:pt>
                <c:pt idx="541">
                  <c:v>-31.071440350396887</c:v>
                </c:pt>
                <c:pt idx="542">
                  <c:v>-32.41025456818754</c:v>
                </c:pt>
                <c:pt idx="543">
                  <c:v>-34.025127425520139</c:v>
                </c:pt>
                <c:pt idx="544">
                  <c:v>-36.084286785216179</c:v>
                </c:pt>
                <c:pt idx="545">
                  <c:v>-38.500787071217417</c:v>
                </c:pt>
                <c:pt idx="546">
                  <c:v>-41.071366710847272</c:v>
                </c:pt>
                <c:pt idx="547">
                  <c:v>-43.827620641386027</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-80.669857733882878</c:v>
                </c:pt>
                <c:pt idx="561">
                  <c:v>-81.616651878223138</c:v>
                </c:pt>
                <c:pt idx="562">
                  <c:v>-82.47266825503435</c:v>
                </c:pt>
                <c:pt idx="563">
                  <c:v>-83.081777846808635</c:v>
                </c:pt>
                <c:pt idx="564">
                  <c:v>-83.322516212115119</c:v>
                </c:pt>
                <c:pt idx="565">
                  <c:v>-83.153501511500863</c:v>
                </c:pt>
                <c:pt idx="566">
                  <c:v>-82.014082675752604</c:v>
                </c:pt>
                <c:pt idx="567">
                  <c:v>-81.600006858997858</c:v>
                </c:pt>
                <c:pt idx="568">
                  <c:v>-81.25271025710417</c:v>
                </c:pt>
                <c:pt idx="569">
                  <c:v>-81.203222045582123</c:v>
                </c:pt>
                <c:pt idx="570">
                  <c:v>-81.52061881136467</c:v>
                </c:pt>
                <c:pt idx="571">
                  <c:v>-81.888679188335374</c:v>
                </c:pt>
                <c:pt idx="572">
                  <c:v>-82.15694716232764</c:v>
                </c:pt>
                <c:pt idx="573">
                  <c:v>-82.365483462427079</c:v>
                </c:pt>
                <c:pt idx="574">
                  <c:v>-82.057548178246549</c:v>
                </c:pt>
                <c:pt idx="575">
                  <c:v>-81.329120949387288</c:v>
                </c:pt>
                <c:pt idx="576">
                  <c:v>-80.079360255815104</c:v>
                </c:pt>
                <c:pt idx="577">
                  <c:v>-78.450445743804579</c:v>
                </c:pt>
                <c:pt idx="578">
                  <c:v>-76.721670830488634</c:v>
                </c:pt>
                <c:pt idx="579">
                  <c:v>-74.912837600309871</c:v>
                </c:pt>
                <c:pt idx="580">
                  <c:v>-72.824720667044375</c:v>
                </c:pt>
                <c:pt idx="581">
                  <c:v>-70.748542297320142</c:v>
                </c:pt>
                <c:pt idx="582">
                  <c:v>-68.990115256087876</c:v>
                </c:pt>
                <c:pt idx="583">
                  <c:v>-64.049449046161357</c:v>
                </c:pt>
                <c:pt idx="584">
                  <c:v>-61.746578822832014</c:v>
                </c:pt>
                <c:pt idx="585">
                  <c:v>-59.074307684071911</c:v>
                </c:pt>
                <c:pt idx="586">
                  <c:v>-56.445472905665071</c:v>
                </c:pt>
                <c:pt idx="587">
                  <c:v>-53.942959592100102</c:v>
                </c:pt>
                <c:pt idx="588">
                  <c:v>-51.516361554430034</c:v>
                </c:pt>
                <c:pt idx="589">
                  <c:v>-49.11625372243688</c:v>
                </c:pt>
                <c:pt idx="590">
                  <c:v>-42.33216741863005</c:v>
                </c:pt>
                <c:pt idx="591">
                  <c:v>-40.245235599076608</c:v>
                </c:pt>
                <c:pt idx="592">
                  <c:v>-38.298642613925665</c:v>
                </c:pt>
                <c:pt idx="593">
                  <c:v>-36.365663865391994</c:v>
                </c:pt>
                <c:pt idx="594">
                  <c:v>-34.415996384422868</c:v>
                </c:pt>
                <c:pt idx="595">
                  <c:v>-32.539854523830876</c:v>
                </c:pt>
                <c:pt idx="596">
                  <c:v>-30.694826755201831</c:v>
                </c:pt>
                <c:pt idx="597">
                  <c:v>-28.809111701469561</c:v>
                </c:pt>
                <c:pt idx="598">
                  <c:v>-26.829937803285617</c:v>
                </c:pt>
                <c:pt idx="599">
                  <c:v>-19.721815182694648</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14.073144850595664</c:v>
                </c:pt>
                <c:pt idx="615">
                  <c:v>13.953545506153137</c:v>
                </c:pt>
                <c:pt idx="616">
                  <c:v>13.636527588196401</c:v>
                </c:pt>
                <c:pt idx="617">
                  <c:v>12.954310080057848</c:v>
                </c:pt>
                <c:pt idx="618">
                  <c:v>11.688968055386653</c:v>
                </c:pt>
                <c:pt idx="619">
                  <c:v>10.078699656246378</c:v>
                </c:pt>
                <c:pt idx="620">
                  <c:v>8.2023829428116812</c:v>
                </c:pt>
                <c:pt idx="621">
                  <c:v>6.1088601424914089</c:v>
                </c:pt>
                <c:pt idx="622">
                  <c:v>3.9359444375143937</c:v>
                </c:pt>
                <c:pt idx="623">
                  <c:v>-2.6002539625273813</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-23.26129813722536</c:v>
                </c:pt>
                <c:pt idx="632">
                  <c:v>-25.084581012048858</c:v>
                </c:pt>
                <c:pt idx="633">
                  <c:v>-26.993323213767262</c:v>
                </c:pt>
                <c:pt idx="634">
                  <c:v>-28.858182208978338</c:v>
                </c:pt>
                <c:pt idx="635">
                  <c:v>-30.747025185787123</c:v>
                </c:pt>
                <c:pt idx="636">
                  <c:v>-32.723406295510387</c:v>
                </c:pt>
                <c:pt idx="637">
                  <c:v>-34.515919927032861</c:v>
                </c:pt>
                <c:pt idx="638">
                  <c:v>-36.316860494170854</c:v>
                </c:pt>
                <c:pt idx="639">
                  <c:v>-41.13621283039123</c:v>
                </c:pt>
                <c:pt idx="640">
                  <c:v>-43.676552642272021</c:v>
                </c:pt>
                <c:pt idx="641">
                  <c:v>-46.159681575408008</c:v>
                </c:pt>
                <c:pt idx="642">
                  <c:v>-48.457218787033291</c:v>
                </c:pt>
                <c:pt idx="643">
                  <c:v>-50.579398025471662</c:v>
                </c:pt>
                <c:pt idx="644">
                  <c:v>-52.519589453767921</c:v>
                </c:pt>
                <c:pt idx="645">
                  <c:v>-54.08334699673614</c:v>
                </c:pt>
                <c:pt idx="646">
                  <c:v>-55.271034931131368</c:v>
                </c:pt>
                <c:pt idx="647">
                  <c:v>-56.066047093915842</c:v>
                </c:pt>
                <c:pt idx="648">
                  <c:v>-55.971879124046794</c:v>
                </c:pt>
                <c:pt idx="649">
                  <c:v>-55.480897198621562</c:v>
                </c:pt>
                <c:pt idx="650">
                  <c:v>-55.049933511471323</c:v>
                </c:pt>
                <c:pt idx="651">
                  <c:v>-54.618333554254349</c:v>
                </c:pt>
                <c:pt idx="652">
                  <c:v>-53.877851193291441</c:v>
                </c:pt>
                <c:pt idx="653">
                  <c:v>-52.738563497175207</c:v>
                </c:pt>
                <c:pt idx="654">
                  <c:v>-51.342747252646987</c:v>
                </c:pt>
                <c:pt idx="655">
                  <c:v>-49.785619546633626</c:v>
                </c:pt>
                <c:pt idx="656">
                  <c:v>-46.272233378883172</c:v>
                </c:pt>
                <c:pt idx="657">
                  <c:v>-44.273019402110577</c:v>
                </c:pt>
                <c:pt idx="658">
                  <c:v>-42.299955639376662</c:v>
                </c:pt>
                <c:pt idx="659">
                  <c:v>-40.356446864090458</c:v>
                </c:pt>
                <c:pt idx="660">
                  <c:v>-38.409883021080027</c:v>
                </c:pt>
                <c:pt idx="661">
                  <c:v>-36.472576664688596</c:v>
                </c:pt>
                <c:pt idx="662">
                  <c:v>-34.647015845886052</c:v>
                </c:pt>
                <c:pt idx="663">
                  <c:v>-32.868568154158567</c:v>
                </c:pt>
                <c:pt idx="664">
                  <c:v>-30.884425521026884</c:v>
                </c:pt>
                <c:pt idx="665">
                  <c:v>-26.373936160457628</c:v>
                </c:pt>
                <c:pt idx="666">
                  <c:v>-23.63541522238782</c:v>
                </c:pt>
                <c:pt idx="667">
                  <c:v>-20.542351003497146</c:v>
                </c:pt>
                <c:pt idx="668">
                  <c:v>-17.31670947361286</c:v>
                </c:pt>
                <c:pt idx="669">
                  <c:v>-14.268116161062107</c:v>
                </c:pt>
                <c:pt idx="670">
                  <c:v>-11.550485280678156</c:v>
                </c:pt>
                <c:pt idx="671">
                  <c:v>-9.1254803466863947</c:v>
                </c:pt>
                <c:pt idx="672">
                  <c:v>-6.9926496559103697</c:v>
                </c:pt>
                <c:pt idx="673">
                  <c:v>-5.1257361397971026</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9.3526620829049385</c:v>
                </c:pt>
                <c:pt idx="684">
                  <c:v>10.061000662941099</c:v>
                </c:pt>
                <c:pt idx="685">
                  <c:v>10.778936721235448</c:v>
                </c:pt>
                <c:pt idx="686">
                  <c:v>11.39217478290837</c:v>
                </c:pt>
                <c:pt idx="687">
                  <c:v>11.998205021840841</c:v>
                </c:pt>
                <c:pt idx="688">
                  <c:v>12.597814275825952</c:v>
                </c:pt>
                <c:pt idx="689">
                  <c:v>14.300861536139877</c:v>
                </c:pt>
                <c:pt idx="690">
                  <c:v>14.976939766688691</c:v>
                </c:pt>
                <c:pt idx="691">
                  <c:v>15.504111373540383</c:v>
                </c:pt>
                <c:pt idx="692">
                  <c:v>15.84681323128812</c:v>
                </c:pt>
                <c:pt idx="693">
                  <c:v>16.100466421840895</c:v>
                </c:pt>
                <c:pt idx="694">
                  <c:v>16.448549861526075</c:v>
                </c:pt>
                <c:pt idx="695">
                  <c:v>16.876113632289929</c:v>
                </c:pt>
                <c:pt idx="696">
                  <c:v>17.28908690473034</c:v>
                </c:pt>
                <c:pt idx="697">
                  <c:v>17.533414610336386</c:v>
                </c:pt>
                <c:pt idx="698">
                  <c:v>17.145882426516131</c:v>
                </c:pt>
                <c:pt idx="699">
                  <c:v>16.510428339767291</c:v>
                </c:pt>
                <c:pt idx="700">
                  <c:v>15.644090788210349</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7.9052885348818718</c:v>
                </c:pt>
                <c:pt idx="710">
                  <c:v>6.7818687342451511</c:v>
                </c:pt>
                <c:pt idx="711">
                  <c:v>5.4960592129251324</c:v>
                </c:pt>
                <c:pt idx="712">
                  <c:v>4.0960610712416319</c:v>
                </c:pt>
                <c:pt idx="713">
                  <c:v>2.634427302487361</c:v>
                </c:pt>
                <c:pt idx="714">
                  <c:v>0.16051214275935879</c:v>
                </c:pt>
                <c:pt idx="715">
                  <c:v>-0.75212255593962141</c:v>
                </c:pt>
                <c:pt idx="716">
                  <c:v>-1.4072961577323566</c:v>
                </c:pt>
                <c:pt idx="717">
                  <c:v>-1.7301327897340855</c:v>
                </c:pt>
                <c:pt idx="718">
                  <c:v>-1.5881134252321381</c:v>
                </c:pt>
                <c:pt idx="719">
                  <c:v>-1.0513151979826318</c:v>
                </c:pt>
                <c:pt idx="720">
                  <c:v>-0.25048917817687782</c:v>
                </c:pt>
                <c:pt idx="721">
                  <c:v>0.83114079304212463</c:v>
                </c:pt>
                <c:pt idx="722">
                  <c:v>2.4920388042060848</c:v>
                </c:pt>
                <c:pt idx="723">
                  <c:v>4.8650347315256308</c:v>
                </c:pt>
                <c:pt idx="724">
                  <c:v>11.739034252694836</c:v>
                </c:pt>
                <c:pt idx="725">
                  <c:v>14.148156720136349</c:v>
                </c:pt>
                <c:pt idx="726">
                  <c:v>16.694898088870701</c:v>
                </c:pt>
                <c:pt idx="727">
                  <c:v>19.433482168245149</c:v>
                </c:pt>
                <c:pt idx="728">
                  <c:v>22.392817961594091</c:v>
                </c:pt>
                <c:pt idx="729">
                  <c:v>25.565007948853889</c:v>
                </c:pt>
                <c:pt idx="730">
                  <c:v>34.310040272923054</c:v>
                </c:pt>
                <c:pt idx="731">
                  <c:v>36.912853396629863</c:v>
                </c:pt>
                <c:pt idx="732">
                  <c:v>39.14620284305596</c:v>
                </c:pt>
                <c:pt idx="733">
                  <c:v>41.046975428268802</c:v>
                </c:pt>
                <c:pt idx="734">
                  <c:v>42.683534136216295</c:v>
                </c:pt>
                <c:pt idx="735">
                  <c:v>43.889993555398242</c:v>
                </c:pt>
                <c:pt idx="736">
                  <c:v>44.285719841274855</c:v>
                </c:pt>
                <c:pt idx="737">
                  <c:v>43.907157669000583</c:v>
                </c:pt>
                <c:pt idx="738">
                  <c:v>42.746895524416786</c:v>
                </c:pt>
                <c:pt idx="739">
                  <c:v>38.876519350303106</c:v>
                </c:pt>
                <c:pt idx="740">
                  <c:v>36.38722002427037</c:v>
                </c:pt>
                <c:pt idx="741">
                  <c:v>33.622241475704094</c:v>
                </c:pt>
                <c:pt idx="742">
                  <c:v>30.368273823540839</c:v>
                </c:pt>
                <c:pt idx="743">
                  <c:v>26.597290562229404</c:v>
                </c:pt>
                <c:pt idx="744">
                  <c:v>22.753481091911127</c:v>
                </c:pt>
                <c:pt idx="745">
                  <c:v>18.73511020024527</c:v>
                </c:pt>
                <c:pt idx="746">
                  <c:v>14.522944074529386</c:v>
                </c:pt>
                <c:pt idx="747">
                  <c:v>10.493712878519124</c:v>
                </c:pt>
                <c:pt idx="748">
                  <c:v>3.7175143807294035</c:v>
                </c:pt>
                <c:pt idx="749">
                  <c:v>0.73388375628488489</c:v>
                </c:pt>
                <c:pt idx="750">
                  <c:v>-1.9921546316220735</c:v>
                </c:pt>
                <c:pt idx="751">
                  <c:v>-4.3561650656333484</c:v>
                </c:pt>
                <c:pt idx="752">
                  <c:v>-6.4675665691253919</c:v>
                </c:pt>
                <c:pt idx="753">
                  <c:v>-8.4400329179803659</c:v>
                </c:pt>
                <c:pt idx="754">
                  <c:v>-10.277435159855646</c:v>
                </c:pt>
                <c:pt idx="755">
                  <c:v>-12.111146063939849</c:v>
                </c:pt>
                <c:pt idx="756">
                  <c:v>-15.740211958240829</c:v>
                </c:pt>
                <c:pt idx="757">
                  <c:v>-16.53858518122459</c:v>
                </c:pt>
                <c:pt idx="758">
                  <c:v>-17.092902691913295</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7.7466872924586418</c:v>
                </c:pt>
                <c:pt idx="771">
                  <c:v>10.480113212971871</c:v>
                </c:pt>
                <c:pt idx="772">
                  <c:v>19.387068452541115</c:v>
                </c:pt>
                <c:pt idx="773">
                  <c:v>22.337321612113925</c:v>
                </c:pt>
                <c:pt idx="774">
                  <c:v>24.668119720049418</c:v>
                </c:pt>
                <c:pt idx="775">
                  <c:v>26.463576707757845</c:v>
                </c:pt>
                <c:pt idx="776">
                  <c:v>27.845118160484361</c:v>
                </c:pt>
                <c:pt idx="777">
                  <c:v>28.909826262143582</c:v>
                </c:pt>
                <c:pt idx="778">
                  <c:v>29.784313898982113</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37.604240737293082</c:v>
                </c:pt>
                <c:pt idx="787">
                  <c:v>37.383818845564292</c:v>
                </c:pt>
                <c:pt idx="788">
                  <c:v>33.171193759594921</c:v>
                </c:pt>
                <c:pt idx="789">
                  <c:v>30.53445202248335</c:v>
                </c:pt>
                <c:pt idx="790">
                  <c:v>27.374530876356886</c:v>
                </c:pt>
                <c:pt idx="791">
                  <c:v>24.27228202619861</c:v>
                </c:pt>
                <c:pt idx="792">
                  <c:v>21.300317971983791</c:v>
                </c:pt>
                <c:pt idx="793">
                  <c:v>18.456278200336317</c:v>
                </c:pt>
                <c:pt idx="794">
                  <c:v>15.76338899720165</c:v>
                </c:pt>
                <c:pt idx="795">
                  <c:v>8.5803176483741179</c:v>
                </c:pt>
                <c:pt idx="796">
                  <c:v>6.5024733196206403</c:v>
                </c:pt>
                <c:pt idx="797">
                  <c:v>4.7449108285550867</c:v>
                </c:pt>
                <c:pt idx="798">
                  <c:v>3.2895329059526599</c:v>
                </c:pt>
                <c:pt idx="799">
                  <c:v>1.9102645401818281</c:v>
                </c:pt>
                <c:pt idx="800">
                  <c:v>0.67782399208883515</c:v>
                </c:pt>
                <c:pt idx="801">
                  <c:v>-0.45027797911487355</c:v>
                </c:pt>
                <c:pt idx="802">
                  <c:v>-1.4549047011953724</c:v>
                </c:pt>
                <c:pt idx="803">
                  <c:v>-2.3188623112810927</c:v>
                </c:pt>
                <c:pt idx="804">
                  <c:v>-3.978881201208111</c:v>
                </c:pt>
                <c:pt idx="805">
                  <c:v>-4.7428035571461145</c:v>
                </c:pt>
                <c:pt idx="806">
                  <c:v>-5.3460167225011084</c:v>
                </c:pt>
                <c:pt idx="807">
                  <c:v>-5.7709237014596395</c:v>
                </c:pt>
                <c:pt idx="808">
                  <c:v>-6.0584594873190838</c:v>
                </c:pt>
                <c:pt idx="809">
                  <c:v>-6.2810762982831383</c:v>
                </c:pt>
                <c:pt idx="810">
                  <c:v>-6.4269569963958295</c:v>
                </c:pt>
                <c:pt idx="811">
                  <c:v>-6.4043718375403671</c:v>
                </c:pt>
                <c:pt idx="812">
                  <c:v>-6.0579640709311455</c:v>
                </c:pt>
                <c:pt idx="813">
                  <c:v>-4.3911939184646753</c:v>
                </c:pt>
                <c:pt idx="814">
                  <c:v>-3.2988833527676085</c:v>
                </c:pt>
                <c:pt idx="815">
                  <c:v>-2.3446822477276088</c:v>
                </c:pt>
                <c:pt idx="816">
                  <c:v>-1.4695049135651435</c:v>
                </c:pt>
                <c:pt idx="817">
                  <c:v>-0.5413277399548807</c:v>
                </c:pt>
                <c:pt idx="818">
                  <c:v>0.43298144200164818</c:v>
                </c:pt>
                <c:pt idx="819">
                  <c:v>1.4771443346376418</c:v>
                </c:pt>
                <c:pt idx="820">
                  <c:v>2.6378077907808972</c:v>
                </c:pt>
                <c:pt idx="821">
                  <c:v>3.7900394542845959</c:v>
                </c:pt>
                <c:pt idx="822">
                  <c:v>5.8581697362183975</c:v>
                </c:pt>
                <c:pt idx="823">
                  <c:v>6.9336798579414314</c:v>
                </c:pt>
                <c:pt idx="824">
                  <c:v>7.9890041903731692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17.971139274073057</c:v>
                </c:pt>
                <c:pt idx="836">
                  <c:v>18.94342793429135</c:v>
                </c:pt>
                <c:pt idx="837">
                  <c:v>19.851467888844695</c:v>
                </c:pt>
                <c:pt idx="838">
                  <c:v>20.671022590918327</c:v>
                </c:pt>
                <c:pt idx="839">
                  <c:v>23.209031031562098</c:v>
                </c:pt>
                <c:pt idx="840">
                  <c:v>23.558513293989602</c:v>
                </c:pt>
                <c:pt idx="841">
                  <c:v>23.646435131753627</c:v>
                </c:pt>
                <c:pt idx="842">
                  <c:v>23.466462986327304</c:v>
                </c:pt>
                <c:pt idx="843">
                  <c:v>23.262273722180129</c:v>
                </c:pt>
                <c:pt idx="844">
                  <c:v>22.859985901240869</c:v>
                </c:pt>
                <c:pt idx="845">
                  <c:v>21.923104941680627</c:v>
                </c:pt>
                <c:pt idx="846">
                  <c:v>20.726470370164563</c:v>
                </c:pt>
                <c:pt idx="847">
                  <c:v>19.41565689233104</c:v>
                </c:pt>
                <c:pt idx="848">
                  <c:v>10.421022666168113</c:v>
                </c:pt>
                <c:pt idx="849">
                  <c:v>9.2599803621991157</c:v>
                </c:pt>
                <c:pt idx="850">
                  <c:v>8.0131338826731451</c:v>
                </c:pt>
                <c:pt idx="851">
                  <c:v>6.93156219573439</c:v>
                </c:pt>
                <c:pt idx="852">
                  <c:v>5.8180118666663878</c:v>
                </c:pt>
                <c:pt idx="853">
                  <c:v>0.14521251901859955</c:v>
                </c:pt>
                <c:pt idx="854">
                  <c:v>-0.63940075664507634</c:v>
                </c:pt>
                <c:pt idx="855">
                  <c:v>-1.5347541660518427</c:v>
                </c:pt>
                <c:pt idx="856">
                  <c:v>-2.4091252343288527</c:v>
                </c:pt>
                <c:pt idx="857">
                  <c:v>-3.2524939221806597</c:v>
                </c:pt>
                <c:pt idx="858">
                  <c:v>-4.1068054837748882</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c:v>
                </c:pt>
                <c:pt idx="867">
                  <c:v>3.3057359360478529</c:v>
                </c:pt>
                <c:pt idx="868">
                  <c:v>4.9373460960508524</c:v>
                </c:pt>
                <c:pt idx="869">
                  <c:v>6.7956043964478283</c:v>
                </c:pt>
                <c:pt idx="870">
                  <c:v>8.5766068824889317</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6.5439425854931281</c:v>
                </c:pt>
                <c:pt idx="882">
                  <c:v>3.9787056716143931</c:v>
                </c:pt>
                <c:pt idx="883">
                  <c:v>1.2515938815341454</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-18.398810576102839</c:v>
                </c:pt>
                <c:pt idx="892">
                  <c:v>-19.28969066694933</c:v>
                </c:pt>
                <c:pt idx="893">
                  <c:v>-19.762249902580994</c:v>
                </c:pt>
                <c:pt idx="894">
                  <c:v>-17.208014146725326</c:v>
                </c:pt>
                <c:pt idx="895">
                  <c:v>-15.535046432388175</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31023360"/>
        <c:axId val="231024896"/>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31023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024896"/>
        <c:crosses val="autoZero"/>
        <c:auto val="1"/>
        <c:lblAlgn val="ctr"/>
        <c:lblOffset val="100"/>
        <c:noMultiLvlLbl val="0"/>
      </c:catAx>
      <c:valAx>
        <c:axId val="23102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023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-5.2549362793411083</c:v>
                </c:pt>
                <c:pt idx="8">
                  <c:v>-5.249715349341102</c:v>
                </c:pt>
                <c:pt idx="9">
                  <c:v>-5.2508220793410487</c:v>
                </c:pt>
                <c:pt idx="10">
                  <c:v>-5.2570852865128295</c:v>
                </c:pt>
                <c:pt idx="11">
                  <c:v>-5.2227829593410799</c:v>
                </c:pt>
                <c:pt idx="12">
                  <c:v>-5.0736817493411728</c:v>
                </c:pt>
                <c:pt idx="13">
                  <c:v>-4.9892220993411867</c:v>
                </c:pt>
                <c:pt idx="14">
                  <c:v>-5.6459030893412177</c:v>
                </c:pt>
                <c:pt idx="15">
                  <c:v>-6.5814852493410285</c:v>
                </c:pt>
                <c:pt idx="16">
                  <c:v>-6.8143489693410686</c:v>
                </c:pt>
                <c:pt idx="17">
                  <c:v>-7.0834498293410917</c:v>
                </c:pt>
                <c:pt idx="18">
                  <c:v>-7.6813097693410723</c:v>
                </c:pt>
                <c:pt idx="19">
                  <c:v>-7.7001529060758145</c:v>
                </c:pt>
                <c:pt idx="20">
                  <c:v>-6.2863984893410443</c:v>
                </c:pt>
                <c:pt idx="21">
                  <c:v>-5.269875289341087</c:v>
                </c:pt>
                <c:pt idx="22">
                  <c:v>-5.0998062593411788</c:v>
                </c:pt>
                <c:pt idx="23">
                  <c:v>-4.7593851956036577</c:v>
                </c:pt>
                <c:pt idx="24">
                  <c:v>-3.6951207893411366</c:v>
                </c:pt>
                <c:pt idx="25">
                  <c:v>-1.1946987193412066</c:v>
                </c:pt>
                <c:pt idx="26">
                  <c:v>2.5959712406588693</c:v>
                </c:pt>
                <c:pt idx="27">
                  <c:v>6.2408360906588172</c:v>
                </c:pt>
                <c:pt idx="28">
                  <c:v>9.7629786023760659</c:v>
                </c:pt>
                <c:pt idx="29">
                  <c:v>11.176042590659122</c:v>
                </c:pt>
                <c:pt idx="30">
                  <c:v>11.654400180658897</c:v>
                </c:pt>
                <c:pt idx="31">
                  <c:v>11.815423030658796</c:v>
                </c:pt>
                <c:pt idx="32">
                  <c:v>11.772328709009415</c:v>
                </c:pt>
                <c:pt idx="33">
                  <c:v>11.790494950658926</c:v>
                </c:pt>
                <c:pt idx="34">
                  <c:v>11.531630530658974</c:v>
                </c:pt>
                <c:pt idx="35">
                  <c:v>11.80869085065885</c:v>
                </c:pt>
                <c:pt idx="36">
                  <c:v>12.523608620658818</c:v>
                </c:pt>
                <c:pt idx="37">
                  <c:v>12.65188979065895</c:v>
                </c:pt>
                <c:pt idx="38">
                  <c:v>12.045193510658923</c:v>
                </c:pt>
                <c:pt idx="39">
                  <c:v>11.191249470658869</c:v>
                </c:pt>
                <c:pt idx="40">
                  <c:v>10.271495710658783</c:v>
                </c:pt>
                <c:pt idx="41">
                  <c:v>9.2017122406588889</c:v>
                </c:pt>
                <c:pt idx="42">
                  <c:v>7.9965898906589095</c:v>
                </c:pt>
                <c:pt idx="43">
                  <c:v>6.2426577706588384</c:v>
                </c:pt>
                <c:pt idx="44">
                  <c:v>4.1295640506589848</c:v>
                </c:pt>
                <c:pt idx="45">
                  <c:v>2.5062764906589856</c:v>
                </c:pt>
                <c:pt idx="46">
                  <c:v>2.0406783706588767</c:v>
                </c:pt>
                <c:pt idx="47">
                  <c:v>2.0711190706587788</c:v>
                </c:pt>
                <c:pt idx="48">
                  <c:v>1.8708397906588199</c:v>
                </c:pt>
                <c:pt idx="49">
                  <c:v>1.4260716959650752</c:v>
                </c:pt>
                <c:pt idx="50">
                  <c:v>1.1520137706588569</c:v>
                </c:pt>
                <c:pt idx="51">
                  <c:v>0.9258825006589575</c:v>
                </c:pt>
                <c:pt idx="52">
                  <c:v>0.62280305065884789</c:v>
                </c:pt>
                <c:pt idx="53">
                  <c:v>0.39774578065886662</c:v>
                </c:pt>
                <c:pt idx="54">
                  <c:v>-0.40734678362677873</c:v>
                </c:pt>
                <c:pt idx="55">
                  <c:v>-1.4186886893410673</c:v>
                </c:pt>
                <c:pt idx="56">
                  <c:v>-2.0884420893410827</c:v>
                </c:pt>
                <c:pt idx="57">
                  <c:v>-2.7739707593410317</c:v>
                </c:pt>
                <c:pt idx="58">
                  <c:v>-3.5103872693410998</c:v>
                </c:pt>
                <c:pt idx="59">
                  <c:v>-3.4807045493412172</c:v>
                </c:pt>
                <c:pt idx="60">
                  <c:v>-3.5345248693410181</c:v>
                </c:pt>
                <c:pt idx="61">
                  <c:v>-3.7614387793410802</c:v>
                </c:pt>
                <c:pt idx="62">
                  <c:v>-3.6849015055112821</c:v>
                </c:pt>
                <c:pt idx="63">
                  <c:v>-2.8525950193412326</c:v>
                </c:pt>
                <c:pt idx="64">
                  <c:v>-1.5911470293412622</c:v>
                </c:pt>
                <c:pt idx="65">
                  <c:v>-0.41707579934120603</c:v>
                </c:pt>
                <c:pt idx="66">
                  <c:v>0.14797141004038394</c:v>
                </c:pt>
                <c:pt idx="67">
                  <c:v>0.76171068065896463</c:v>
                </c:pt>
                <c:pt idx="68">
                  <c:v>2.4192232906587017</c:v>
                </c:pt>
                <c:pt idx="69">
                  <c:v>3.7224493306589324</c:v>
                </c:pt>
                <c:pt idx="70">
                  <c:v>4.7226110306589018</c:v>
                </c:pt>
                <c:pt idx="71">
                  <c:v>5.4274865131331467</c:v>
                </c:pt>
                <c:pt idx="72">
                  <c:v>5.1492820606587202</c:v>
                </c:pt>
                <c:pt idx="73">
                  <c:v>4.5291358406589346</c:v>
                </c:pt>
                <c:pt idx="74">
                  <c:v>4.1940316006588487</c:v>
                </c:pt>
                <c:pt idx="75">
                  <c:v>3.1671945028239703</c:v>
                </c:pt>
                <c:pt idx="76">
                  <c:v>2.3022122306589377</c:v>
                </c:pt>
                <c:pt idx="77">
                  <c:v>1.5020368706590259</c:v>
                </c:pt>
                <c:pt idx="78">
                  <c:v>-0.29061747934109461</c:v>
                </c:pt>
                <c:pt idx="79">
                  <c:v>-2.3428782291350023</c:v>
                </c:pt>
                <c:pt idx="80">
                  <c:v>-4.1353533093412125</c:v>
                </c:pt>
                <c:pt idx="81">
                  <c:v>-4.9497986893411099</c:v>
                </c:pt>
                <c:pt idx="82">
                  <c:v>-5.0141402093410816</c:v>
                </c:pt>
                <c:pt idx="83">
                  <c:v>-5.0535859893411441</c:v>
                </c:pt>
                <c:pt idx="84">
                  <c:v>-4.6857545693410847</c:v>
                </c:pt>
                <c:pt idx="85">
                  <c:v>-7.7247063275507344E-3</c:v>
                </c:pt>
                <c:pt idx="86">
                  <c:v>0.12995101065889969</c:v>
                </c:pt>
                <c:pt idx="87">
                  <c:v>5.937360658904843E-3</c:v>
                </c:pt>
                <c:pt idx="88">
                  <c:v>0.12339499587632474</c:v>
                </c:pt>
                <c:pt idx="89">
                  <c:v>2.0043482132675772</c:v>
                </c:pt>
                <c:pt idx="90">
                  <c:v>2.1920979206587377</c:v>
                </c:pt>
                <c:pt idx="91">
                  <c:v>2.2395021406589279</c:v>
                </c:pt>
                <c:pt idx="92">
                  <c:v>2.1033591606589157</c:v>
                </c:pt>
                <c:pt idx="93">
                  <c:v>2.2479925306588058</c:v>
                </c:pt>
                <c:pt idx="94">
                  <c:v>2.1586234306589187</c:v>
                </c:pt>
                <c:pt idx="95">
                  <c:v>2.3471063406589692</c:v>
                </c:pt>
                <c:pt idx="96">
                  <c:v>2.4777194306588881</c:v>
                </c:pt>
                <c:pt idx="97">
                  <c:v>5.2672545004263078</c:v>
                </c:pt>
                <c:pt idx="98">
                  <c:v>5.7623424706589361</c:v>
                </c:pt>
                <c:pt idx="99">
                  <c:v>6.0159164822051281</c:v>
                </c:pt>
                <c:pt idx="100">
                  <c:v>6.1818757106588293</c:v>
                </c:pt>
                <c:pt idx="101">
                  <c:v>6.114274170658879</c:v>
                </c:pt>
                <c:pt idx="102">
                  <c:v>6.1327835122916294</c:v>
                </c:pt>
                <c:pt idx="103">
                  <c:v>4.2930451623661838</c:v>
                </c:pt>
                <c:pt idx="104">
                  <c:v>4.2066164806588375</c:v>
                </c:pt>
                <c:pt idx="105">
                  <c:v>4.7369608406588384</c:v>
                </c:pt>
                <c:pt idx="106">
                  <c:v>5.3089210206588859</c:v>
                </c:pt>
                <c:pt idx="107">
                  <c:v>5.3821909544682898</c:v>
                </c:pt>
                <c:pt idx="108">
                  <c:v>5.6305515206587327</c:v>
                </c:pt>
                <c:pt idx="109">
                  <c:v>6.1621405806588898</c:v>
                </c:pt>
                <c:pt idx="110">
                  <c:v>6.2063213397497918</c:v>
                </c:pt>
                <c:pt idx="111">
                  <c:v>2.6361653106589067</c:v>
                </c:pt>
                <c:pt idx="112">
                  <c:v>2.1070607606588254</c:v>
                </c:pt>
                <c:pt idx="113">
                  <c:v>1.1404357006589123</c:v>
                </c:pt>
                <c:pt idx="114">
                  <c:v>0.47523050065886707</c:v>
                </c:pt>
                <c:pt idx="115">
                  <c:v>-0.18115910934103854</c:v>
                </c:pt>
                <c:pt idx="116">
                  <c:v>-0.30599667460438756</c:v>
                </c:pt>
                <c:pt idx="117">
                  <c:v>-0.31517246295816037</c:v>
                </c:pt>
                <c:pt idx="118">
                  <c:v>-6.3087369341147392E-2</c:v>
                </c:pt>
                <c:pt idx="119">
                  <c:v>0.2492611506589813</c:v>
                </c:pt>
                <c:pt idx="120">
                  <c:v>0.89090513065889565</c:v>
                </c:pt>
                <c:pt idx="121">
                  <c:v>1.4429402993457217</c:v>
                </c:pt>
                <c:pt idx="122">
                  <c:v>1.8627781306588698</c:v>
                </c:pt>
                <c:pt idx="123">
                  <c:v>2.0263387006588118</c:v>
                </c:pt>
                <c:pt idx="124">
                  <c:v>2.2479214306587072</c:v>
                </c:pt>
                <c:pt idx="125">
                  <c:v>2.3575325735160391</c:v>
                </c:pt>
                <c:pt idx="126">
                  <c:v>2.0141754306587591</c:v>
                </c:pt>
                <c:pt idx="127">
                  <c:v>2.0019068406589042</c:v>
                </c:pt>
                <c:pt idx="128">
                  <c:v>2.6586262106587526</c:v>
                </c:pt>
                <c:pt idx="129">
                  <c:v>3.3042031606588962</c:v>
                </c:pt>
                <c:pt idx="130">
                  <c:v>3.7179328889922432</c:v>
                </c:pt>
                <c:pt idx="131">
                  <c:v>3.3894228806588127</c:v>
                </c:pt>
                <c:pt idx="132">
                  <c:v>3.0565105506588424</c:v>
                </c:pt>
                <c:pt idx="133">
                  <c:v>2.7358401263110985</c:v>
                </c:pt>
                <c:pt idx="134">
                  <c:v>2.283751840915341</c:v>
                </c:pt>
                <c:pt idx="135">
                  <c:v>2.2946421306587923</c:v>
                </c:pt>
                <c:pt idx="136">
                  <c:v>1.7869722806588726</c:v>
                </c:pt>
                <c:pt idx="137">
                  <c:v>0.67186733065898518</c:v>
                </c:pt>
                <c:pt idx="138">
                  <c:v>3.4066590658724756E-2</c:v>
                </c:pt>
                <c:pt idx="139">
                  <c:v>-0.98505139729812263</c:v>
                </c:pt>
                <c:pt idx="140">
                  <c:v>-1.8489297993410359</c:v>
                </c:pt>
                <c:pt idx="141">
                  <c:v>-2.5757866693410847</c:v>
                </c:pt>
                <c:pt idx="142">
                  <c:v>-5.1260355147955883</c:v>
                </c:pt>
                <c:pt idx="143">
                  <c:v>-5.6638856097452202</c:v>
                </c:pt>
                <c:pt idx="144">
                  <c:v>-5.9773961693411728</c:v>
                </c:pt>
                <c:pt idx="145">
                  <c:v>-5.9896659993410735</c:v>
                </c:pt>
                <c:pt idx="146">
                  <c:v>-5.8769585293410387</c:v>
                </c:pt>
                <c:pt idx="147">
                  <c:v>-6.3824902461088051</c:v>
                </c:pt>
                <c:pt idx="148">
                  <c:v>-6.8914713693410325</c:v>
                </c:pt>
                <c:pt idx="149">
                  <c:v>-6.7402554026744452</c:v>
                </c:pt>
                <c:pt idx="150">
                  <c:v>-10.425387037695559</c:v>
                </c:pt>
                <c:pt idx="151">
                  <c:v>-10.9767887493411</c:v>
                </c:pt>
                <c:pt idx="152">
                  <c:v>-11.545665462958018</c:v>
                </c:pt>
                <c:pt idx="153">
                  <c:v>-12.052581009341175</c:v>
                </c:pt>
                <c:pt idx="154">
                  <c:v>-11.903328359341103</c:v>
                </c:pt>
                <c:pt idx="155">
                  <c:v>-11.945690210645372</c:v>
                </c:pt>
                <c:pt idx="156">
                  <c:v>-12.392869339341086</c:v>
                </c:pt>
                <c:pt idx="157">
                  <c:v>-12.533486149341076</c:v>
                </c:pt>
                <c:pt idx="158">
                  <c:v>-12.344293549341145</c:v>
                </c:pt>
                <c:pt idx="159">
                  <c:v>-11.968894623104621</c:v>
                </c:pt>
                <c:pt idx="160">
                  <c:v>-11.776656779341124</c:v>
                </c:pt>
                <c:pt idx="161">
                  <c:v>-11.517470539341076</c:v>
                </c:pt>
                <c:pt idx="162">
                  <c:v>-11.325008960645505</c:v>
                </c:pt>
                <c:pt idx="163">
                  <c:v>-11.360480932977511</c:v>
                </c:pt>
                <c:pt idx="164">
                  <c:v>-10.426571723187251</c:v>
                </c:pt>
                <c:pt idx="165">
                  <c:v>-10.112574639341245</c:v>
                </c:pt>
                <c:pt idx="166">
                  <c:v>-9.1021859993411027</c:v>
                </c:pt>
                <c:pt idx="167">
                  <c:v>-7.8046811225325712</c:v>
                </c:pt>
                <c:pt idx="168">
                  <c:v>-7.1572744693411146</c:v>
                </c:pt>
                <c:pt idx="169">
                  <c:v>-7.1472701586267675</c:v>
                </c:pt>
                <c:pt idx="170">
                  <c:v>-5.0605945693411067</c:v>
                </c:pt>
                <c:pt idx="171">
                  <c:v>-4.9907401101574473</c:v>
                </c:pt>
                <c:pt idx="172">
                  <c:v>-4.8215679256630324</c:v>
                </c:pt>
                <c:pt idx="173">
                  <c:v>-4.4617613693410716</c:v>
                </c:pt>
                <c:pt idx="174">
                  <c:v>-4.3492006593410935</c:v>
                </c:pt>
                <c:pt idx="175">
                  <c:v>-4.3647425593410745</c:v>
                </c:pt>
                <c:pt idx="176">
                  <c:v>-4.4313941482884633</c:v>
                </c:pt>
                <c:pt idx="177">
                  <c:v>-3.6732125116487988</c:v>
                </c:pt>
                <c:pt idx="178">
                  <c:v>-3.8826654193410319</c:v>
                </c:pt>
                <c:pt idx="179">
                  <c:v>-4.0240872993410068</c:v>
                </c:pt>
                <c:pt idx="180">
                  <c:v>-3.8748719293411624</c:v>
                </c:pt>
                <c:pt idx="181">
                  <c:v>-3.4052315493410412</c:v>
                </c:pt>
                <c:pt idx="182">
                  <c:v>-2.9132261903935968</c:v>
                </c:pt>
                <c:pt idx="183">
                  <c:v>-2.3767724093411084</c:v>
                </c:pt>
                <c:pt idx="184">
                  <c:v>-2.180635579979409</c:v>
                </c:pt>
                <c:pt idx="185">
                  <c:v>-1.03598132796175</c:v>
                </c:pt>
                <c:pt idx="186">
                  <c:v>-0.87109284934093978</c:v>
                </c:pt>
                <c:pt idx="187">
                  <c:v>-0.31544220934115752</c:v>
                </c:pt>
                <c:pt idx="188">
                  <c:v>0.48107247065884573</c:v>
                </c:pt>
                <c:pt idx="189">
                  <c:v>1.5041231647014981</c:v>
                </c:pt>
                <c:pt idx="190">
                  <c:v>3.1705834206588812</c:v>
                </c:pt>
                <c:pt idx="191">
                  <c:v>4.6360157706589336</c:v>
                </c:pt>
                <c:pt idx="192">
                  <c:v>5.8996929306589578</c:v>
                </c:pt>
                <c:pt idx="193">
                  <c:v>13.154362411790913</c:v>
                </c:pt>
                <c:pt idx="194">
                  <c:v>15.16140705065888</c:v>
                </c:pt>
                <c:pt idx="195">
                  <c:v>17.083151518571093</c:v>
                </c:pt>
                <c:pt idx="196">
                  <c:v>20.053252040658947</c:v>
                </c:pt>
                <c:pt idx="197">
                  <c:v>22.639871750658983</c:v>
                </c:pt>
                <c:pt idx="198">
                  <c:v>24.167672250658839</c:v>
                </c:pt>
                <c:pt idx="199">
                  <c:v>25.290082640658952</c:v>
                </c:pt>
                <c:pt idx="200">
                  <c:v>25.954076557095604</c:v>
                </c:pt>
                <c:pt idx="201">
                  <c:v>28.253060780658892</c:v>
                </c:pt>
                <c:pt idx="202">
                  <c:v>28.223759330658929</c:v>
                </c:pt>
                <c:pt idx="203">
                  <c:v>28.061816800659027</c:v>
                </c:pt>
                <c:pt idx="204">
                  <c:v>27.764674920658891</c:v>
                </c:pt>
                <c:pt idx="205">
                  <c:v>27.342098730658861</c:v>
                </c:pt>
                <c:pt idx="206">
                  <c:v>26.711875015765443</c:v>
                </c:pt>
                <c:pt idx="207">
                  <c:v>25.808030820658843</c:v>
                </c:pt>
                <c:pt idx="208">
                  <c:v>25.075943949177436</c:v>
                </c:pt>
                <c:pt idx="209">
                  <c:v>16.440196388992167</c:v>
                </c:pt>
                <c:pt idx="210">
                  <c:v>14.8436952906588</c:v>
                </c:pt>
                <c:pt idx="211">
                  <c:v>12.924955730659018</c:v>
                </c:pt>
                <c:pt idx="212">
                  <c:v>11.395832410658723</c:v>
                </c:pt>
                <c:pt idx="213">
                  <c:v>10.04490805565886</c:v>
                </c:pt>
                <c:pt idx="214">
                  <c:v>7.4285485749888807</c:v>
                </c:pt>
                <c:pt idx="215">
                  <c:v>7.0788182306591096</c:v>
                </c:pt>
                <c:pt idx="216">
                  <c:v>7.0396067906589046</c:v>
                </c:pt>
                <c:pt idx="217">
                  <c:v>7.0640732006589415</c:v>
                </c:pt>
                <c:pt idx="218">
                  <c:v>6.9369811006588424</c:v>
                </c:pt>
                <c:pt idx="219">
                  <c:v>7.1012200435620834</c:v>
                </c:pt>
                <c:pt idx="220">
                  <c:v>7.4369475606589219</c:v>
                </c:pt>
                <c:pt idx="221">
                  <c:v>7.6291296148694556</c:v>
                </c:pt>
                <c:pt idx="222">
                  <c:v>7.9322377639922514</c:v>
                </c:pt>
                <c:pt idx="223">
                  <c:v>7.1611381106588254</c:v>
                </c:pt>
                <c:pt idx="224">
                  <c:v>6.3459888906589761</c:v>
                </c:pt>
                <c:pt idx="225">
                  <c:v>6.2025454206589359</c:v>
                </c:pt>
                <c:pt idx="226">
                  <c:v>5.3242457498078855</c:v>
                </c:pt>
                <c:pt idx="227">
                  <c:v>4.8907563106588441</c:v>
                </c:pt>
                <c:pt idx="228">
                  <c:v>4.1500164306589387</c:v>
                </c:pt>
                <c:pt idx="229">
                  <c:v>3.4885680406590192</c:v>
                </c:pt>
                <c:pt idx="230">
                  <c:v>2.5169739471422474</c:v>
                </c:pt>
                <c:pt idx="231">
                  <c:v>2.7742168592303091</c:v>
                </c:pt>
                <c:pt idx="232">
                  <c:v>3.2483718448003698</c:v>
                </c:pt>
                <c:pt idx="233">
                  <c:v>3.5982664706589387</c:v>
                </c:pt>
                <c:pt idx="234">
                  <c:v>3.8782069506588419</c:v>
                </c:pt>
                <c:pt idx="235">
                  <c:v>3.8775894406588227</c:v>
                </c:pt>
                <c:pt idx="236">
                  <c:v>4.2707214106590463</c:v>
                </c:pt>
                <c:pt idx="237">
                  <c:v>4.9672620719633853</c:v>
                </c:pt>
                <c:pt idx="238">
                  <c:v>4.8587232859219363</c:v>
                </c:pt>
                <c:pt idx="239">
                  <c:v>14.038639743790151</c:v>
                </c:pt>
                <c:pt idx="240">
                  <c:v>14.845542350658965</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13.23327887510346</c:v>
                </c:pt>
                <c:pt idx="249">
                  <c:v>13.474129520658835</c:v>
                </c:pt>
                <c:pt idx="250">
                  <c:v>13.275536735536773</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15.862008430658966</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9.9389614086807665</c:v>
                </c:pt>
                <c:pt idx="275">
                  <c:v>10.908430730658722</c:v>
                </c:pt>
                <c:pt idx="276">
                  <c:v>11.812332800659016</c:v>
                </c:pt>
                <c:pt idx="277">
                  <c:v>13.013281860658848</c:v>
                </c:pt>
                <c:pt idx="278">
                  <c:v>11.251875287801719</c:v>
                </c:pt>
                <c:pt idx="279">
                  <c:v>9.8142667606588159</c:v>
                </c:pt>
                <c:pt idx="280">
                  <c:v>8.0420910406588639</c:v>
                </c:pt>
                <c:pt idx="281">
                  <c:v>7.0547491806589022</c:v>
                </c:pt>
                <c:pt idx="282">
                  <c:v>5.5079529806588425</c:v>
                </c:pt>
                <c:pt idx="283">
                  <c:v>4.2139145166803349</c:v>
                </c:pt>
                <c:pt idx="284">
                  <c:v>3.0527265106588573</c:v>
                </c:pt>
                <c:pt idx="285">
                  <c:v>1.4644343106588578</c:v>
                </c:pt>
                <c:pt idx="286">
                  <c:v>0.71478877548645414</c:v>
                </c:pt>
                <c:pt idx="287">
                  <c:v>-2.0210545693411319</c:v>
                </c:pt>
                <c:pt idx="288">
                  <c:v>-2.1754693193411567</c:v>
                </c:pt>
                <c:pt idx="289">
                  <c:v>-2.4233068778518292</c:v>
                </c:pt>
                <c:pt idx="290">
                  <c:v>-2.4728003893411379</c:v>
                </c:pt>
                <c:pt idx="291">
                  <c:v>-2.1265892793412342</c:v>
                </c:pt>
                <c:pt idx="292">
                  <c:v>-2.2341470945936948</c:v>
                </c:pt>
                <c:pt idx="293">
                  <c:v>-1.8824779811057835</c:v>
                </c:pt>
                <c:pt idx="294">
                  <c:v>-1.4689234683309418</c:v>
                </c:pt>
                <c:pt idx="295">
                  <c:v>-1.0279790393411758</c:v>
                </c:pt>
                <c:pt idx="296">
                  <c:v>-0.79569320934111065</c:v>
                </c:pt>
                <c:pt idx="297">
                  <c:v>-0.37886349934116553</c:v>
                </c:pt>
                <c:pt idx="298">
                  <c:v>-3.7324359341155848E-2</c:v>
                </c:pt>
                <c:pt idx="299">
                  <c:v>0.47116900641648829</c:v>
                </c:pt>
                <c:pt idx="300">
                  <c:v>1.0543955706590111</c:v>
                </c:pt>
                <c:pt idx="301">
                  <c:v>1.135605550658866</c:v>
                </c:pt>
                <c:pt idx="302">
                  <c:v>3.9377813668290291</c:v>
                </c:pt>
                <c:pt idx="303">
                  <c:v>4.4111927606588814</c:v>
                </c:pt>
                <c:pt idx="304">
                  <c:v>5.5202617053843337</c:v>
                </c:pt>
                <c:pt idx="305">
                  <c:v>6.5868643306588126</c:v>
                </c:pt>
                <c:pt idx="306">
                  <c:v>6.8154878774673602</c:v>
                </c:pt>
                <c:pt idx="307">
                  <c:v>17.570535930658863</c:v>
                </c:pt>
                <c:pt idx="308">
                  <c:v>18.234271440659043</c:v>
                </c:pt>
                <c:pt idx="309">
                  <c:v>18.129504471062987</c:v>
                </c:pt>
                <c:pt idx="310">
                  <c:v>16.441594380658987</c:v>
                </c:pt>
                <c:pt idx="311">
                  <c:v>14.652766870658978</c:v>
                </c:pt>
                <c:pt idx="312">
                  <c:v>13.588251410658817</c:v>
                </c:pt>
                <c:pt idx="313">
                  <c:v>13.187708077123446</c:v>
                </c:pt>
                <c:pt idx="314">
                  <c:v>12.797873590658872</c:v>
                </c:pt>
                <c:pt idx="315">
                  <c:v>4.6060786589196567</c:v>
                </c:pt>
                <c:pt idx="316">
                  <c:v>1.8046285106589011</c:v>
                </c:pt>
                <c:pt idx="317">
                  <c:v>-1.4685920193411306</c:v>
                </c:pt>
                <c:pt idx="318">
                  <c:v>-4.1578506893410605</c:v>
                </c:pt>
                <c:pt idx="319">
                  <c:v>-7.3687352252550387</c:v>
                </c:pt>
                <c:pt idx="320">
                  <c:v>-10.110091599341146</c:v>
                </c:pt>
                <c:pt idx="321">
                  <c:v>-11.952545873689024</c:v>
                </c:pt>
                <c:pt idx="322">
                  <c:v>-13.698306569341113</c:v>
                </c:pt>
                <c:pt idx="323">
                  <c:v>-13.734407399341066</c:v>
                </c:pt>
                <c:pt idx="324">
                  <c:v>-13.853040599341174</c:v>
                </c:pt>
                <c:pt idx="325">
                  <c:v>-13.69878714076971</c:v>
                </c:pt>
                <c:pt idx="326">
                  <c:v>-13.575297319341182</c:v>
                </c:pt>
                <c:pt idx="327">
                  <c:v>-12.960452829341248</c:v>
                </c:pt>
                <c:pt idx="328">
                  <c:v>-12.812686049341117</c:v>
                </c:pt>
                <c:pt idx="329">
                  <c:v>-12.896035337017953</c:v>
                </c:pt>
                <c:pt idx="330">
                  <c:v>-12.784135501159227</c:v>
                </c:pt>
                <c:pt idx="331">
                  <c:v>-10.078275486007698</c:v>
                </c:pt>
                <c:pt idx="332">
                  <c:v>-9.3721616293410506</c:v>
                </c:pt>
                <c:pt idx="333">
                  <c:v>-8.8413425993410044</c:v>
                </c:pt>
                <c:pt idx="334">
                  <c:v>-8.2734595149932861</c:v>
                </c:pt>
                <c:pt idx="335">
                  <c:v>-8.2699126993410967</c:v>
                </c:pt>
                <c:pt idx="336">
                  <c:v>-8.6144895693411048</c:v>
                </c:pt>
                <c:pt idx="337">
                  <c:v>-8.9123420763833323</c:v>
                </c:pt>
                <c:pt idx="338">
                  <c:v>-8.6759137893411484</c:v>
                </c:pt>
                <c:pt idx="339">
                  <c:v>-8.4632856902201041</c:v>
                </c:pt>
                <c:pt idx="340">
                  <c:v>-7.8495794093410804</c:v>
                </c:pt>
                <c:pt idx="341">
                  <c:v>-7.2639883093409914</c:v>
                </c:pt>
                <c:pt idx="342">
                  <c:v>-7.0135797293410036</c:v>
                </c:pt>
                <c:pt idx="343">
                  <c:v>-6.7589619502934495</c:v>
                </c:pt>
                <c:pt idx="344">
                  <c:v>-6.0323304360077445</c:v>
                </c:pt>
                <c:pt idx="345">
                  <c:v>-5.7897447193410914</c:v>
                </c:pt>
                <c:pt idx="346">
                  <c:v>-5.636548489341048</c:v>
                </c:pt>
                <c:pt idx="347">
                  <c:v>-5.727612569341038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-7.7128845693410799</c:v>
                </c:pt>
                <c:pt idx="359">
                  <c:v>-10.280325458229981</c:v>
                </c:pt>
                <c:pt idx="360">
                  <c:v>-11.788285919341121</c:v>
                </c:pt>
                <c:pt idx="361">
                  <c:v>-12.711421579340994</c:v>
                </c:pt>
                <c:pt idx="362">
                  <c:v>-13.042269417825922</c:v>
                </c:pt>
                <c:pt idx="363">
                  <c:v>-12.826757049341104</c:v>
                </c:pt>
                <c:pt idx="364">
                  <c:v>-12.634466889341216</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-12.066714569341151</c:v>
                </c:pt>
                <c:pt idx="373">
                  <c:v>-10.382547972849963</c:v>
                </c:pt>
                <c:pt idx="374">
                  <c:v>-9.754519219341125</c:v>
                </c:pt>
                <c:pt idx="375">
                  <c:v>-8.8319084393411487</c:v>
                </c:pt>
                <c:pt idx="376">
                  <c:v>-8.2426846393410393</c:v>
                </c:pt>
                <c:pt idx="377">
                  <c:v>-7.5086802593411619</c:v>
                </c:pt>
                <c:pt idx="378">
                  <c:v>-7.0816789393411295</c:v>
                </c:pt>
                <c:pt idx="379">
                  <c:v>-6.8469668318410726</c:v>
                </c:pt>
                <c:pt idx="380">
                  <c:v>-4.9957574961704125</c:v>
                </c:pt>
                <c:pt idx="381">
                  <c:v>-4.3216674993411779</c:v>
                </c:pt>
                <c:pt idx="382">
                  <c:v>-3.4901634593410904</c:v>
                </c:pt>
                <c:pt idx="383">
                  <c:v>-2.89211287934108</c:v>
                </c:pt>
                <c:pt idx="384">
                  <c:v>-2.5487210693410778</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-4.5559295693410942</c:v>
                </c:pt>
                <c:pt idx="395">
                  <c:v>-5.6361862360077586</c:v>
                </c:pt>
                <c:pt idx="396">
                  <c:v>-5.8399429893411066</c:v>
                </c:pt>
                <c:pt idx="397">
                  <c:v>-5.2460231340470482</c:v>
                </c:pt>
                <c:pt idx="398">
                  <c:v>-4.4303147993410814</c:v>
                </c:pt>
                <c:pt idx="399">
                  <c:v>-4.3715885993411803</c:v>
                </c:pt>
                <c:pt idx="400">
                  <c:v>-4.3787475093409682</c:v>
                </c:pt>
                <c:pt idx="401">
                  <c:v>-4.4147416693411543</c:v>
                </c:pt>
                <c:pt idx="402">
                  <c:v>-4.3104066063780291</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-11.669102357802656</c:v>
                </c:pt>
                <c:pt idx="412">
                  <c:v>-11.198652459341062</c:v>
                </c:pt>
                <c:pt idx="413">
                  <c:v>-10.148419799341118</c:v>
                </c:pt>
                <c:pt idx="414">
                  <c:v>-10.152507559240139</c:v>
                </c:pt>
                <c:pt idx="415">
                  <c:v>-10.013192619341106</c:v>
                </c:pt>
                <c:pt idx="416">
                  <c:v>-9.9799522693411724</c:v>
                </c:pt>
                <c:pt idx="417">
                  <c:v>-9.9476643693410001</c:v>
                </c:pt>
                <c:pt idx="418">
                  <c:v>-9.6960395504732517</c:v>
                </c:pt>
                <c:pt idx="419">
                  <c:v>-8.3846228290814366</c:v>
                </c:pt>
                <c:pt idx="420">
                  <c:v>-7.9417984443412157</c:v>
                </c:pt>
                <c:pt idx="421">
                  <c:v>-7.5149139193410655</c:v>
                </c:pt>
                <c:pt idx="422">
                  <c:v>-7.0076145793411655</c:v>
                </c:pt>
                <c:pt idx="423">
                  <c:v>-6.6951594893411714</c:v>
                </c:pt>
                <c:pt idx="424">
                  <c:v>-6.5920170541895882</c:v>
                </c:pt>
                <c:pt idx="425">
                  <c:v>-6.5691135893410575</c:v>
                </c:pt>
                <c:pt idx="426">
                  <c:v>-6.4153084582299726</c:v>
                </c:pt>
                <c:pt idx="427">
                  <c:v>-5.0332418274056474</c:v>
                </c:pt>
                <c:pt idx="428">
                  <c:v>-4.2761258193411038</c:v>
                </c:pt>
                <c:pt idx="429">
                  <c:v>-3.5681374893411162</c:v>
                </c:pt>
                <c:pt idx="430">
                  <c:v>-3.1940991034320518</c:v>
                </c:pt>
                <c:pt idx="431">
                  <c:v>-2.8317731693410857</c:v>
                </c:pt>
                <c:pt idx="432">
                  <c:v>-2.6052649493411906</c:v>
                </c:pt>
                <c:pt idx="433">
                  <c:v>-2.788451194341107</c:v>
                </c:pt>
                <c:pt idx="434">
                  <c:v>-4.4996736088148195</c:v>
                </c:pt>
                <c:pt idx="435">
                  <c:v>-5.2368523875228972</c:v>
                </c:pt>
                <c:pt idx="436">
                  <c:v>-5.8523033593411213</c:v>
                </c:pt>
                <c:pt idx="437">
                  <c:v>-6.2383775693411314</c:v>
                </c:pt>
                <c:pt idx="438">
                  <c:v>-6.5245793673209258</c:v>
                </c:pt>
                <c:pt idx="439">
                  <c:v>-6.6764364393410744</c:v>
                </c:pt>
                <c:pt idx="440">
                  <c:v>-6.7166076198460729</c:v>
                </c:pt>
                <c:pt idx="441">
                  <c:v>-6.721899569341133</c:v>
                </c:pt>
                <c:pt idx="442">
                  <c:v>-6.253643612819376</c:v>
                </c:pt>
                <c:pt idx="443">
                  <c:v>-6.0317235593410814</c:v>
                </c:pt>
                <c:pt idx="444">
                  <c:v>-4.8683259693411545</c:v>
                </c:pt>
                <c:pt idx="445">
                  <c:v>-4.4066522593411239</c:v>
                </c:pt>
                <c:pt idx="446">
                  <c:v>-4.5918823550554606</c:v>
                </c:pt>
                <c:pt idx="447">
                  <c:v>-4.7777825193411019</c:v>
                </c:pt>
                <c:pt idx="448">
                  <c:v>-4.8332107493410916</c:v>
                </c:pt>
                <c:pt idx="449">
                  <c:v>-4.6123415693411065</c:v>
                </c:pt>
                <c:pt idx="450">
                  <c:v>-4.4842845693410878</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-1.9560945693411069</c:v>
                </c:pt>
                <c:pt idx="459">
                  <c:v>-1.8257853519498326</c:v>
                </c:pt>
                <c:pt idx="460">
                  <c:v>-2.7386302793410096</c:v>
                </c:pt>
                <c:pt idx="461">
                  <c:v>-3.8591335793410479</c:v>
                </c:pt>
                <c:pt idx="462">
                  <c:v>-4.0389649493410476</c:v>
                </c:pt>
                <c:pt idx="463">
                  <c:v>-4.7154941193412157</c:v>
                </c:pt>
                <c:pt idx="464">
                  <c:v>-5.1442782659702715</c:v>
                </c:pt>
                <c:pt idx="465">
                  <c:v>-5.3987699293411797</c:v>
                </c:pt>
                <c:pt idx="466">
                  <c:v>-5.6902421793411353</c:v>
                </c:pt>
                <c:pt idx="467">
                  <c:v>-5.9405080238865384</c:v>
                </c:pt>
                <c:pt idx="468">
                  <c:v>-7.9192814784319836</c:v>
                </c:pt>
                <c:pt idx="469">
                  <c:v>-8.3739569860079222</c:v>
                </c:pt>
                <c:pt idx="470">
                  <c:v>-9.1420068193410717</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-7.6648673393410762</c:v>
                </c:pt>
                <c:pt idx="484">
                  <c:v>-7.9876501393411434</c:v>
                </c:pt>
                <c:pt idx="485">
                  <c:v>-7.7334353509503302</c:v>
                </c:pt>
                <c:pt idx="486">
                  <c:v>-7.6238812793410746</c:v>
                </c:pt>
                <c:pt idx="487">
                  <c:v>-7.6345773993411399</c:v>
                </c:pt>
                <c:pt idx="488">
                  <c:v>-7.4639700221713099</c:v>
                </c:pt>
                <c:pt idx="489">
                  <c:v>-6.4225795143959807</c:v>
                </c:pt>
                <c:pt idx="490">
                  <c:v>-6.2014159610937725</c:v>
                </c:pt>
                <c:pt idx="491">
                  <c:v>-5.8787379793412065</c:v>
                </c:pt>
                <c:pt idx="492">
                  <c:v>-5.4128721593411289</c:v>
                </c:pt>
                <c:pt idx="493">
                  <c:v>-4.7317081293410723</c:v>
                </c:pt>
                <c:pt idx="494">
                  <c:v>-4.3790861551996825</c:v>
                </c:pt>
                <c:pt idx="495">
                  <c:v>-3.3782856793410727</c:v>
                </c:pt>
                <c:pt idx="496">
                  <c:v>-2.8573745693411041</c:v>
                </c:pt>
                <c:pt idx="497">
                  <c:v>-9.6134639516520751E-2</c:v>
                </c:pt>
                <c:pt idx="498">
                  <c:v>0.51780753065892782</c:v>
                </c:pt>
                <c:pt idx="499">
                  <c:v>1.193959360658797</c:v>
                </c:pt>
                <c:pt idx="500">
                  <c:v>1.5931844195479239</c:v>
                </c:pt>
                <c:pt idx="501">
                  <c:v>1.7036536306587919</c:v>
                </c:pt>
                <c:pt idx="502">
                  <c:v>1.4838073806588028</c:v>
                </c:pt>
                <c:pt idx="503">
                  <c:v>1.2609475006588464</c:v>
                </c:pt>
                <c:pt idx="504">
                  <c:v>1.2170154306588901</c:v>
                </c:pt>
                <c:pt idx="505">
                  <c:v>0.17338221326757264</c:v>
                </c:pt>
                <c:pt idx="506">
                  <c:v>-0.27010318158599489</c:v>
                </c:pt>
                <c:pt idx="507">
                  <c:v>-1.0025206493411638</c:v>
                </c:pt>
                <c:pt idx="508">
                  <c:v>-1.3447327693411233</c:v>
                </c:pt>
                <c:pt idx="509">
                  <c:v>-1.3325318793410341</c:v>
                </c:pt>
                <c:pt idx="510">
                  <c:v>-1.3649792772063578</c:v>
                </c:pt>
                <c:pt idx="511">
                  <c:v>-1.7036650493411398</c:v>
                </c:pt>
                <c:pt idx="512">
                  <c:v>-2.3166063628193427</c:v>
                </c:pt>
                <c:pt idx="513">
                  <c:v>-4.5627848046351849</c:v>
                </c:pt>
                <c:pt idx="514">
                  <c:v>-4.8120896893410077</c:v>
                </c:pt>
                <c:pt idx="515">
                  <c:v>-5.0525206839243904</c:v>
                </c:pt>
                <c:pt idx="516">
                  <c:v>-5.1689063471188987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-2.3796339393411263</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-3.6692219877084162</c:v>
                </c:pt>
                <c:pt idx="541">
                  <c:v>-4.5086418493411804</c:v>
                </c:pt>
                <c:pt idx="542">
                  <c:v>-5.1266957793411478</c:v>
                </c:pt>
                <c:pt idx="543">
                  <c:v>-5.8458146393411754</c:v>
                </c:pt>
                <c:pt idx="544">
                  <c:v>-6.941421114795677</c:v>
                </c:pt>
                <c:pt idx="545">
                  <c:v>-8.2515562093411532</c:v>
                </c:pt>
                <c:pt idx="546">
                  <c:v>-9.2728849582300548</c:v>
                </c:pt>
                <c:pt idx="547">
                  <c:v>-12.110049291563326</c:v>
                </c:pt>
                <c:pt idx="548">
                  <c:v>-12.206808426483869</c:v>
                </c:pt>
                <c:pt idx="549">
                  <c:v>-12.661140559341106</c:v>
                </c:pt>
                <c:pt idx="550">
                  <c:v>-12.967083569341122</c:v>
                </c:pt>
                <c:pt idx="551">
                  <c:v>-12.943228639341099</c:v>
                </c:pt>
                <c:pt idx="552">
                  <c:v>-12.76143834711892</c:v>
                </c:pt>
                <c:pt idx="553">
                  <c:v>-12.782529059341076</c:v>
                </c:pt>
                <c:pt idx="554">
                  <c:v>-12.746521149341069</c:v>
                </c:pt>
                <c:pt idx="555">
                  <c:v>-12.604314569341071</c:v>
                </c:pt>
                <c:pt idx="556">
                  <c:v>-12.040975492417994</c:v>
                </c:pt>
                <c:pt idx="557">
                  <c:v>-11.739299181585949</c:v>
                </c:pt>
                <c:pt idx="558">
                  <c:v>-11.059495869341131</c:v>
                </c:pt>
                <c:pt idx="559">
                  <c:v>-10.687342059341304</c:v>
                </c:pt>
                <c:pt idx="560">
                  <c:v>-10.464155519341112</c:v>
                </c:pt>
                <c:pt idx="561">
                  <c:v>-10.180424834647289</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-0.31771001934116383</c:v>
                </c:pt>
                <c:pt idx="575">
                  <c:v>-0.12315641934104349</c:v>
                </c:pt>
                <c:pt idx="576">
                  <c:v>0.36024986247713275</c:v>
                </c:pt>
                <c:pt idx="577">
                  <c:v>1.134296840658948</c:v>
                </c:pt>
                <c:pt idx="578">
                  <c:v>1.612697010658892</c:v>
                </c:pt>
                <c:pt idx="579">
                  <c:v>1.6725590606589007</c:v>
                </c:pt>
                <c:pt idx="580">
                  <c:v>1.7878954306588919</c:v>
                </c:pt>
                <c:pt idx="581">
                  <c:v>2.9918062990799776</c:v>
                </c:pt>
                <c:pt idx="582">
                  <c:v>3.2221592906588787</c:v>
                </c:pt>
                <c:pt idx="583">
                  <c:v>3.4812627571895152</c:v>
                </c:pt>
                <c:pt idx="584">
                  <c:v>3.6678882506588621</c:v>
                </c:pt>
                <c:pt idx="585">
                  <c:v>3.8895338306588467</c:v>
                </c:pt>
                <c:pt idx="586">
                  <c:v>4.20648261065881</c:v>
                </c:pt>
                <c:pt idx="587">
                  <c:v>4.4629609506589007</c:v>
                </c:pt>
                <c:pt idx="588">
                  <c:v>4.4456870378017754</c:v>
                </c:pt>
                <c:pt idx="589">
                  <c:v>4.3592313743207995</c:v>
                </c:pt>
                <c:pt idx="590">
                  <c:v>4.6959863865412066</c:v>
                </c:pt>
                <c:pt idx="591">
                  <c:v>4.8330811906588824</c:v>
                </c:pt>
                <c:pt idx="592">
                  <c:v>5.0862320106587804</c:v>
                </c:pt>
                <c:pt idx="593">
                  <c:v>5.2113762506589385</c:v>
                </c:pt>
                <c:pt idx="594">
                  <c:v>5.2486371857609697</c:v>
                </c:pt>
                <c:pt idx="595">
                  <c:v>5.2822169106589305</c:v>
                </c:pt>
                <c:pt idx="596">
                  <c:v>5.2467830973255332</c:v>
                </c:pt>
                <c:pt idx="597">
                  <c:v>3.6446470921974052</c:v>
                </c:pt>
                <c:pt idx="598">
                  <c:v>2.9205253498507489</c:v>
                </c:pt>
                <c:pt idx="599">
                  <c:v>2.1102451006589229</c:v>
                </c:pt>
                <c:pt idx="600">
                  <c:v>0.94556765514887864</c:v>
                </c:pt>
                <c:pt idx="601">
                  <c:v>0.32434394065887839</c:v>
                </c:pt>
                <c:pt idx="602">
                  <c:v>4.760791065884018E-2</c:v>
                </c:pt>
                <c:pt idx="603">
                  <c:v>-0.18904936934106395</c:v>
                </c:pt>
                <c:pt idx="604">
                  <c:v>-0.49488188934120247</c:v>
                </c:pt>
                <c:pt idx="605">
                  <c:v>-0.65964456934108451</c:v>
                </c:pt>
                <c:pt idx="606">
                  <c:v>-1.9447334871492075</c:v>
                </c:pt>
                <c:pt idx="607">
                  <c:v>-2.1414219293411207</c:v>
                </c:pt>
                <c:pt idx="608">
                  <c:v>-2.060217919341099</c:v>
                </c:pt>
                <c:pt idx="609">
                  <c:v>-1.9762076893410836</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-3.4485302326063669</c:v>
                </c:pt>
                <c:pt idx="625">
                  <c:v>-3.3102896593410227</c:v>
                </c:pt>
                <c:pt idx="626">
                  <c:v>-3.3948062893411852</c:v>
                </c:pt>
                <c:pt idx="627">
                  <c:v>-3.6213878993411202</c:v>
                </c:pt>
                <c:pt idx="628">
                  <c:v>-3.7128380893410862</c:v>
                </c:pt>
                <c:pt idx="629">
                  <c:v>-3.7435262360077872</c:v>
                </c:pt>
                <c:pt idx="630">
                  <c:v>-4.8147189481289789</c:v>
                </c:pt>
                <c:pt idx="631">
                  <c:v>-5.1395119693411395</c:v>
                </c:pt>
                <c:pt idx="632">
                  <c:v>-5.5362068093411114</c:v>
                </c:pt>
                <c:pt idx="633">
                  <c:v>-5.8436611793411499</c:v>
                </c:pt>
                <c:pt idx="634">
                  <c:v>-6.2955750493410445</c:v>
                </c:pt>
                <c:pt idx="635">
                  <c:v>-6.6832974680752386</c:v>
                </c:pt>
                <c:pt idx="636">
                  <c:v>-7.0526948958718094</c:v>
                </c:pt>
                <c:pt idx="637">
                  <c:v>-7.2661933693411394</c:v>
                </c:pt>
                <c:pt idx="638">
                  <c:v>-7.5807541693410627</c:v>
                </c:pt>
                <c:pt idx="639">
                  <c:v>-7.7835259193411872</c:v>
                </c:pt>
                <c:pt idx="640">
                  <c:v>-7.9696937593411254</c:v>
                </c:pt>
                <c:pt idx="641">
                  <c:v>-7.9954339775043621</c:v>
                </c:pt>
                <c:pt idx="642">
                  <c:v>-8.1974809093411007</c:v>
                </c:pt>
                <c:pt idx="643">
                  <c:v>-8.3904850393411419</c:v>
                </c:pt>
                <c:pt idx="644">
                  <c:v>-8.4738441493412395</c:v>
                </c:pt>
                <c:pt idx="645">
                  <c:v>-8.3980906063781333</c:v>
                </c:pt>
                <c:pt idx="646">
                  <c:v>-6.8333280308795574</c:v>
                </c:pt>
                <c:pt idx="647">
                  <c:v>-6.3560270748357475</c:v>
                </c:pt>
                <c:pt idx="648">
                  <c:v>-5.8271911363514217</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-4.8609185693410932</c:v>
                </c:pt>
                <c:pt idx="663">
                  <c:v>-4.6679079693411616</c:v>
                </c:pt>
                <c:pt idx="664">
                  <c:v>-4.5721169193410685</c:v>
                </c:pt>
                <c:pt idx="665">
                  <c:v>-4.7189184493411025</c:v>
                </c:pt>
                <c:pt idx="666">
                  <c:v>-4.770640191790009</c:v>
                </c:pt>
                <c:pt idx="667">
                  <c:v>-4.6327898293411351</c:v>
                </c:pt>
                <c:pt idx="668">
                  <c:v>-4.500445539341186</c:v>
                </c:pt>
                <c:pt idx="669">
                  <c:v>-4.5311488493410792</c:v>
                </c:pt>
                <c:pt idx="670">
                  <c:v>-4.5509296893410038</c:v>
                </c:pt>
                <c:pt idx="671">
                  <c:v>-4.5838646193411314</c:v>
                </c:pt>
                <c:pt idx="672">
                  <c:v>-4.724623030879556</c:v>
                </c:pt>
                <c:pt idx="673">
                  <c:v>-4.8616413734649715</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-7.0644302511592754</c:v>
                </c:pt>
                <c:pt idx="688">
                  <c:v>-6.6243325693410746</c:v>
                </c:pt>
                <c:pt idx="689">
                  <c:v>-6.4662347289156505</c:v>
                </c:pt>
                <c:pt idx="690">
                  <c:v>-6.3248391893410627</c:v>
                </c:pt>
                <c:pt idx="691">
                  <c:v>-6.2932138293411324</c:v>
                </c:pt>
                <c:pt idx="692">
                  <c:v>-6.309637419340973</c:v>
                </c:pt>
                <c:pt idx="693">
                  <c:v>-6.3152183993410773</c:v>
                </c:pt>
                <c:pt idx="694">
                  <c:v>-6.276321018320739</c:v>
                </c:pt>
                <c:pt idx="695">
                  <c:v>-6.2083986943410858</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-2.6653252568411356</c:v>
                </c:pt>
                <c:pt idx="705">
                  <c:v>-2.6543909932541667</c:v>
                </c:pt>
                <c:pt idx="706">
                  <c:v>-2.7705485293410987</c:v>
                </c:pt>
                <c:pt idx="707">
                  <c:v>-2.9429436493410464</c:v>
                </c:pt>
                <c:pt idx="708">
                  <c:v>-3.1452838244431667</c:v>
                </c:pt>
                <c:pt idx="709">
                  <c:v>-3.3545483293409641</c:v>
                </c:pt>
                <c:pt idx="710">
                  <c:v>-3.5717766593411824</c:v>
                </c:pt>
                <c:pt idx="711">
                  <c:v>-3.6909971650857352</c:v>
                </c:pt>
                <c:pt idx="712">
                  <c:v>-3.351523204476095</c:v>
                </c:pt>
                <c:pt idx="713">
                  <c:v>-3.1794448167637999</c:v>
                </c:pt>
                <c:pt idx="714">
                  <c:v>-2.6565835293410913</c:v>
                </c:pt>
                <c:pt idx="715">
                  <c:v>-2.438620619341104</c:v>
                </c:pt>
                <c:pt idx="716">
                  <c:v>-2.8180218093410607</c:v>
                </c:pt>
                <c:pt idx="717">
                  <c:v>-2.8392555193410876</c:v>
                </c:pt>
                <c:pt idx="718">
                  <c:v>-2.7401313652594252</c:v>
                </c:pt>
                <c:pt idx="719">
                  <c:v>-2.4315151893411358</c:v>
                </c:pt>
                <c:pt idx="720">
                  <c:v>-2.2840896281646512</c:v>
                </c:pt>
                <c:pt idx="721">
                  <c:v>-1.8310919443410967</c:v>
                </c:pt>
                <c:pt idx="722">
                  <c:v>-0.81652532934117561</c:v>
                </c:pt>
                <c:pt idx="723">
                  <c:v>1.4297470706589479</c:v>
                </c:pt>
                <c:pt idx="724">
                  <c:v>4.084334675556808</c:v>
                </c:pt>
                <c:pt idx="725">
                  <c:v>6.2947534006589478</c:v>
                </c:pt>
                <c:pt idx="726">
                  <c:v>7.2914256406588995</c:v>
                </c:pt>
                <c:pt idx="727">
                  <c:v>8.233714180658918</c:v>
                </c:pt>
                <c:pt idx="728">
                  <c:v>9.0612257706587176</c:v>
                </c:pt>
                <c:pt idx="729">
                  <c:v>9.3383812712385819</c:v>
                </c:pt>
                <c:pt idx="730">
                  <c:v>9.5753254306588609</c:v>
                </c:pt>
                <c:pt idx="731">
                  <c:v>10.707209955658897</c:v>
                </c:pt>
                <c:pt idx="732">
                  <c:v>10.543052690658881</c:v>
                </c:pt>
                <c:pt idx="733">
                  <c:v>10.303269880658775</c:v>
                </c:pt>
                <c:pt idx="734">
                  <c:v>10.354088406562624</c:v>
                </c:pt>
                <c:pt idx="735">
                  <c:v>10.736978915195076</c:v>
                </c:pt>
                <c:pt idx="736">
                  <c:v>10.574102843702336</c:v>
                </c:pt>
                <c:pt idx="737">
                  <c:v>5.6309093556588152</c:v>
                </c:pt>
                <c:pt idx="738">
                  <c:v>4.1312422306589554</c:v>
                </c:pt>
                <c:pt idx="739">
                  <c:v>3.0507835735160995</c:v>
                </c:pt>
                <c:pt idx="740">
                  <c:v>1.5226661706588231</c:v>
                </c:pt>
                <c:pt idx="741">
                  <c:v>0.16376915065892236</c:v>
                </c:pt>
                <c:pt idx="742">
                  <c:v>-0.95999843934120688</c:v>
                </c:pt>
                <c:pt idx="743">
                  <c:v>-1.2198993893409762</c:v>
                </c:pt>
                <c:pt idx="744">
                  <c:v>-1.3511389198565265</c:v>
                </c:pt>
                <c:pt idx="745">
                  <c:v>-1.3726985693411133</c:v>
                </c:pt>
                <c:pt idx="746">
                  <c:v>0.61867106702257746</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6.2956197163731762</c:v>
                </c:pt>
                <c:pt idx="756">
                  <c:v>6.3634985006588876</c:v>
                </c:pt>
                <c:pt idx="757">
                  <c:v>6.8407693906588589</c:v>
                </c:pt>
                <c:pt idx="758">
                  <c:v>6.9229893286181685</c:v>
                </c:pt>
                <c:pt idx="759">
                  <c:v>6.891450020658823</c:v>
                </c:pt>
                <c:pt idx="760">
                  <c:v>7.1989827306589413</c:v>
                </c:pt>
                <c:pt idx="761">
                  <c:v>7.5729675406587775</c:v>
                </c:pt>
                <c:pt idx="762">
                  <c:v>7.6415702156051708</c:v>
                </c:pt>
                <c:pt idx="763">
                  <c:v>8.4747753700527539</c:v>
                </c:pt>
                <c:pt idx="764">
                  <c:v>8.4132941806590509</c:v>
                </c:pt>
                <c:pt idx="765">
                  <c:v>8.2518173806588422</c:v>
                </c:pt>
                <c:pt idx="766">
                  <c:v>8.2356383106588549</c:v>
                </c:pt>
                <c:pt idx="767">
                  <c:v>8.4375065906589324</c:v>
                </c:pt>
                <c:pt idx="768">
                  <c:v>8.5067299906588136</c:v>
                </c:pt>
                <c:pt idx="769">
                  <c:v>8.5432091906588319</c:v>
                </c:pt>
                <c:pt idx="770">
                  <c:v>8.65532853410717</c:v>
                </c:pt>
                <c:pt idx="771">
                  <c:v>8.1068118889922971</c:v>
                </c:pt>
                <c:pt idx="772">
                  <c:v>7.5056425606589556</c:v>
                </c:pt>
                <c:pt idx="773">
                  <c:v>7.2716913906588925</c:v>
                </c:pt>
                <c:pt idx="774">
                  <c:v>7.1699362306587746</c:v>
                </c:pt>
                <c:pt idx="775">
                  <c:v>7.0493131106588924</c:v>
                </c:pt>
                <c:pt idx="776">
                  <c:v>7.0455732948564105</c:v>
                </c:pt>
                <c:pt idx="777">
                  <c:v>6.9895957506588307</c:v>
                </c:pt>
                <c:pt idx="778">
                  <c:v>7.3599522431590287</c:v>
                </c:pt>
                <c:pt idx="779">
                  <c:v>7.936171956974718</c:v>
                </c:pt>
                <c:pt idx="780">
                  <c:v>7.6536602306589545</c:v>
                </c:pt>
                <c:pt idx="781">
                  <c:v>7.1762137306589722</c:v>
                </c:pt>
                <c:pt idx="782">
                  <c:v>6.5925302554011296</c:v>
                </c:pt>
                <c:pt idx="783">
                  <c:v>6.0156404106588708</c:v>
                </c:pt>
                <c:pt idx="784">
                  <c:v>5.5561202506588785</c:v>
                </c:pt>
                <c:pt idx="785">
                  <c:v>4.6640080306589455</c:v>
                </c:pt>
                <c:pt idx="786">
                  <c:v>3.8045826206588429</c:v>
                </c:pt>
                <c:pt idx="787">
                  <c:v>3.1003913473256643</c:v>
                </c:pt>
                <c:pt idx="788">
                  <c:v>0.6663245332230926</c:v>
                </c:pt>
                <c:pt idx="789">
                  <c:v>-4.4442639341127882E-2</c:v>
                </c:pt>
                <c:pt idx="790">
                  <c:v>-1.0084194593411269</c:v>
                </c:pt>
                <c:pt idx="791">
                  <c:v>-1.7223188393411861</c:v>
                </c:pt>
                <c:pt idx="792">
                  <c:v>-2.1967947693411682</c:v>
                </c:pt>
                <c:pt idx="793">
                  <c:v>-2.5918168142390527</c:v>
                </c:pt>
                <c:pt idx="794">
                  <c:v>-3.0737518519497558</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-1.3435175693410502</c:v>
                </c:pt>
                <c:pt idx="804">
                  <c:v>-1.2271787938308734</c:v>
                </c:pt>
                <c:pt idx="805">
                  <c:v>-1.053122829340964</c:v>
                </c:pt>
                <c:pt idx="806">
                  <c:v>-0.93466106934099003</c:v>
                </c:pt>
                <c:pt idx="807">
                  <c:v>-0.74205712934093526</c:v>
                </c:pt>
                <c:pt idx="808">
                  <c:v>-0.38990055934103007</c:v>
                </c:pt>
                <c:pt idx="809">
                  <c:v>-3.7098775526630011E-2</c:v>
                </c:pt>
                <c:pt idx="810">
                  <c:v>0.16596730565888151</c:v>
                </c:pt>
                <c:pt idx="811">
                  <c:v>1.9370654306589061</c:v>
                </c:pt>
                <c:pt idx="812">
                  <c:v>2.1480564606588595</c:v>
                </c:pt>
                <c:pt idx="813">
                  <c:v>2.3750312206589541</c:v>
                </c:pt>
                <c:pt idx="814">
                  <c:v>2.4985433006588185</c:v>
                </c:pt>
                <c:pt idx="815">
                  <c:v>2.6920332706589676</c:v>
                </c:pt>
                <c:pt idx="816">
                  <c:v>2.8944310904527555</c:v>
                </c:pt>
                <c:pt idx="817">
                  <c:v>3.1976483706589787</c:v>
                </c:pt>
                <c:pt idx="818">
                  <c:v>3.3881283406590654</c:v>
                </c:pt>
                <c:pt idx="819">
                  <c:v>3.5434058219632587</c:v>
                </c:pt>
                <c:pt idx="820">
                  <c:v>4.2347346167054072</c:v>
                </c:pt>
                <c:pt idx="821">
                  <c:v>4.3051510306588465</c:v>
                </c:pt>
                <c:pt idx="822">
                  <c:v>4.3857066056589264</c:v>
                </c:pt>
                <c:pt idx="823">
                  <c:v>4.4004938906587512</c:v>
                </c:pt>
                <c:pt idx="824">
                  <c:v>4.5160922306589795</c:v>
                </c:pt>
                <c:pt idx="825">
                  <c:v>4.6658751506587679</c:v>
                </c:pt>
                <c:pt idx="826">
                  <c:v>4.8883069906589895</c:v>
                </c:pt>
                <c:pt idx="827">
                  <c:v>4.9551596574628149</c:v>
                </c:pt>
                <c:pt idx="828">
                  <c:v>4.9309420973255564</c:v>
                </c:pt>
                <c:pt idx="829">
                  <c:v>5.0619850020874297</c:v>
                </c:pt>
                <c:pt idx="830">
                  <c:v>5.1049554706589619</c:v>
                </c:pt>
                <c:pt idx="831">
                  <c:v>5.0352704506587997</c:v>
                </c:pt>
                <c:pt idx="832">
                  <c:v>4.9802450006588499</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3.0946547424868149</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-2.3162227593411826</c:v>
                </c:pt>
                <c:pt idx="850">
                  <c:v>-1.9105099507843306</c:v>
                </c:pt>
                <c:pt idx="851">
                  <c:v>-1.3504198593410601</c:v>
                </c:pt>
                <c:pt idx="852">
                  <c:v>-0.8991975693410541</c:v>
                </c:pt>
                <c:pt idx="853">
                  <c:v>-1.0178515493411453</c:v>
                </c:pt>
                <c:pt idx="854">
                  <c:v>-1.2166731739922341</c:v>
                </c:pt>
                <c:pt idx="855">
                  <c:v>-0.24791792069237381</c:v>
                </c:pt>
                <c:pt idx="856">
                  <c:v>-0.29130155934110746</c:v>
                </c:pt>
                <c:pt idx="857">
                  <c:v>-0.37313161934105232</c:v>
                </c:pt>
                <c:pt idx="858">
                  <c:v>-0.21626536934115878</c:v>
                </c:pt>
                <c:pt idx="859">
                  <c:v>-0.10654256934110162</c:v>
                </c:pt>
                <c:pt idx="860">
                  <c:v>-0.27919327304473995</c:v>
                </c:pt>
                <c:pt idx="861">
                  <c:v>-7.1954039341093803E-2</c:v>
                </c:pt>
                <c:pt idx="862">
                  <c:v>0.23581416065893279</c:v>
                </c:pt>
                <c:pt idx="863">
                  <c:v>0.33011965065884463</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6.8648820468205107</c:v>
                </c:pt>
                <c:pt idx="872">
                  <c:v>6.3904652201325547</c:v>
                </c:pt>
                <c:pt idx="873">
                  <c:v>5.9813209806588921</c:v>
                </c:pt>
                <c:pt idx="874">
                  <c:v>5.7016883406588716</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5.7527859306589448</c:v>
                </c:pt>
                <c:pt idx="887">
                  <c:v>6.0576515806589395</c:v>
                </c:pt>
                <c:pt idx="888">
                  <c:v>6.7527368592302697</c:v>
                </c:pt>
                <c:pt idx="889">
                  <c:v>6.7472592506587858</c:v>
                </c:pt>
                <c:pt idx="890">
                  <c:v>6.3128760306589173</c:v>
                </c:pt>
                <c:pt idx="891">
                  <c:v>6.3765715106587475</c:v>
                </c:pt>
                <c:pt idx="892">
                  <c:v>6.4215674592302889</c:v>
                </c:pt>
                <c:pt idx="893">
                  <c:v>8.3201281806588128</c:v>
                </c:pt>
                <c:pt idx="894">
                  <c:v>8.2497586517113675</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-5.4853490293410783</c:v>
                </c:pt>
                <c:pt idx="13">
                  <c:v>-5.3613495193410614</c:v>
                </c:pt>
                <c:pt idx="14">
                  <c:v>-6.0106758493409869</c:v>
                </c:pt>
                <c:pt idx="15">
                  <c:v>-6.9791459493411194</c:v>
                </c:pt>
                <c:pt idx="16">
                  <c:v>-7.1971543093410615</c:v>
                </c:pt>
                <c:pt idx="17">
                  <c:v>-7.4819508793411416</c:v>
                </c:pt>
                <c:pt idx="18">
                  <c:v>-8.0968100393410705</c:v>
                </c:pt>
                <c:pt idx="19">
                  <c:v>-8.2488742836269449</c:v>
                </c:pt>
                <c:pt idx="20">
                  <c:v>-6.8623101493411545</c:v>
                </c:pt>
                <c:pt idx="21">
                  <c:v>-5.8652570493411957</c:v>
                </c:pt>
                <c:pt idx="22">
                  <c:v>-5.7312711893410802</c:v>
                </c:pt>
                <c:pt idx="23">
                  <c:v>-5.4101370945935763</c:v>
                </c:pt>
                <c:pt idx="24">
                  <c:v>-4.3314262393411704</c:v>
                </c:pt>
                <c:pt idx="25">
                  <c:v>-1.761435669341296</c:v>
                </c:pt>
                <c:pt idx="26">
                  <c:v>1.9507542106588573</c:v>
                </c:pt>
                <c:pt idx="27">
                  <c:v>5.7559919006588416</c:v>
                </c:pt>
                <c:pt idx="28">
                  <c:v>9.1851021074264505</c:v>
                </c:pt>
                <c:pt idx="29">
                  <c:v>10.846491170658979</c:v>
                </c:pt>
                <c:pt idx="30">
                  <c:v>11.342896690658968</c:v>
                </c:pt>
                <c:pt idx="31">
                  <c:v>11.541081250658975</c:v>
                </c:pt>
                <c:pt idx="32">
                  <c:v>11.53900600797842</c:v>
                </c:pt>
                <c:pt idx="33">
                  <c:v>11.588181280658928</c:v>
                </c:pt>
                <c:pt idx="34">
                  <c:v>11.339389160658939</c:v>
                </c:pt>
                <c:pt idx="35">
                  <c:v>11.597628480658743</c:v>
                </c:pt>
                <c:pt idx="36">
                  <c:v>12.369752760658855</c:v>
                </c:pt>
                <c:pt idx="37">
                  <c:v>12.527721600658715</c:v>
                </c:pt>
                <c:pt idx="38">
                  <c:v>11.937665900658942</c:v>
                </c:pt>
                <c:pt idx="39">
                  <c:v>11.084558330658922</c:v>
                </c:pt>
                <c:pt idx="40">
                  <c:v>10.180935470658909</c:v>
                </c:pt>
                <c:pt idx="41">
                  <c:v>9.1222781806588404</c:v>
                </c:pt>
                <c:pt idx="42">
                  <c:v>7.9282731506588124</c:v>
                </c:pt>
                <c:pt idx="43">
                  <c:v>6.1785560706588898</c:v>
                </c:pt>
                <c:pt idx="44">
                  <c:v>4.0689116206588665</c:v>
                </c:pt>
                <c:pt idx="45">
                  <c:v>2.3949598806589427</c:v>
                </c:pt>
                <c:pt idx="46">
                  <c:v>1.9629608406587546</c:v>
                </c:pt>
                <c:pt idx="47">
                  <c:v>1.981948100659068</c:v>
                </c:pt>
                <c:pt idx="48">
                  <c:v>1.7857320106589598</c:v>
                </c:pt>
                <c:pt idx="49">
                  <c:v>1.3302579714752534</c:v>
                </c:pt>
                <c:pt idx="50">
                  <c:v>1.0479393206588978</c:v>
                </c:pt>
                <c:pt idx="51">
                  <c:v>0.83385838065885365</c:v>
                </c:pt>
                <c:pt idx="52">
                  <c:v>0.52305106065883089</c:v>
                </c:pt>
                <c:pt idx="53">
                  <c:v>0.30849675065887538</c:v>
                </c:pt>
                <c:pt idx="54">
                  <c:v>-0.46868959995326598</c:v>
                </c:pt>
                <c:pt idx="55">
                  <c:v>-1.5260402693411521</c:v>
                </c:pt>
                <c:pt idx="56">
                  <c:v>-2.2310754193410767</c:v>
                </c:pt>
                <c:pt idx="57">
                  <c:v>-2.9591839893410987</c:v>
                </c:pt>
                <c:pt idx="58">
                  <c:v>-3.786944789340998</c:v>
                </c:pt>
                <c:pt idx="59">
                  <c:v>-3.844556289341071</c:v>
                </c:pt>
                <c:pt idx="60">
                  <c:v>-3.8883060493412391</c:v>
                </c:pt>
                <c:pt idx="61">
                  <c:v>-4.0825384693411308</c:v>
                </c:pt>
                <c:pt idx="62">
                  <c:v>-3.931862143809175</c:v>
                </c:pt>
                <c:pt idx="63">
                  <c:v>-3.1500719893412423</c:v>
                </c:pt>
                <c:pt idx="64">
                  <c:v>-1.800501579340974</c:v>
                </c:pt>
                <c:pt idx="65">
                  <c:v>-0.64427718934102529</c:v>
                </c:pt>
                <c:pt idx="66">
                  <c:v>6.259736880332413E-2</c:v>
                </c:pt>
                <c:pt idx="67">
                  <c:v>0.67664543065898353</c:v>
                </c:pt>
                <c:pt idx="68">
                  <c:v>2.3097283206588153</c:v>
                </c:pt>
                <c:pt idx="69">
                  <c:v>3.6315182206588577</c:v>
                </c:pt>
                <c:pt idx="70">
                  <c:v>4.5845042206590296</c:v>
                </c:pt>
                <c:pt idx="71">
                  <c:v>5.3245363069475724</c:v>
                </c:pt>
                <c:pt idx="72">
                  <c:v>5.1246404706589255</c:v>
                </c:pt>
                <c:pt idx="73">
                  <c:v>4.4483924306588527</c:v>
                </c:pt>
                <c:pt idx="74">
                  <c:v>4.0635511506589008</c:v>
                </c:pt>
                <c:pt idx="75">
                  <c:v>3.1278769770506898</c:v>
                </c:pt>
                <c:pt idx="76">
                  <c:v>2.2848080206586867</c:v>
                </c:pt>
                <c:pt idx="77">
                  <c:v>1.4333858706588671</c:v>
                </c:pt>
                <c:pt idx="78">
                  <c:v>-0.32595852934105218</c:v>
                </c:pt>
                <c:pt idx="79">
                  <c:v>-2.4087630126400654</c:v>
                </c:pt>
                <c:pt idx="80">
                  <c:v>-4.0918809193410475</c:v>
                </c:pt>
                <c:pt idx="81">
                  <c:v>-5.0797517493412014</c:v>
                </c:pt>
                <c:pt idx="82">
                  <c:v>-5.1596181893412334</c:v>
                </c:pt>
                <c:pt idx="83">
                  <c:v>-5.2144645493411073</c:v>
                </c:pt>
                <c:pt idx="84">
                  <c:v>-4.9349995693411017</c:v>
                </c:pt>
                <c:pt idx="85">
                  <c:v>-0.45146976112197096</c:v>
                </c:pt>
                <c:pt idx="86">
                  <c:v>-0.14848293934103693</c:v>
                </c:pt>
                <c:pt idx="87">
                  <c:v>-0.28966336934115638</c:v>
                </c:pt>
                <c:pt idx="88">
                  <c:v>-0.22496109108023224</c:v>
                </c:pt>
                <c:pt idx="89">
                  <c:v>1.7920693147168407</c:v>
                </c:pt>
                <c:pt idx="90">
                  <c:v>1.9953325106588857</c:v>
                </c:pt>
                <c:pt idx="91">
                  <c:v>2.1610311606588795</c:v>
                </c:pt>
                <c:pt idx="92">
                  <c:v>2.0868208206589429</c:v>
                </c:pt>
                <c:pt idx="93">
                  <c:v>2.2855075006590422</c:v>
                </c:pt>
                <c:pt idx="94">
                  <c:v>2.2404919706589812</c:v>
                </c:pt>
                <c:pt idx="95">
                  <c:v>2.4683801106588135</c:v>
                </c:pt>
                <c:pt idx="96">
                  <c:v>2.6192354306588794</c:v>
                </c:pt>
                <c:pt idx="97">
                  <c:v>5.4778284539147073</c:v>
                </c:pt>
                <c:pt idx="98">
                  <c:v>5.9097428906588902</c:v>
                </c:pt>
                <c:pt idx="99">
                  <c:v>6.1570349151949015</c:v>
                </c:pt>
                <c:pt idx="100">
                  <c:v>6.3123333706589255</c:v>
                </c:pt>
                <c:pt idx="101">
                  <c:v>6.2266097506589704</c:v>
                </c:pt>
                <c:pt idx="102">
                  <c:v>6.2163499000466462</c:v>
                </c:pt>
                <c:pt idx="103">
                  <c:v>4.5449899062687686</c:v>
                </c:pt>
                <c:pt idx="104">
                  <c:v>4.4512471206589872</c:v>
                </c:pt>
                <c:pt idx="105">
                  <c:v>4.9255378806590056</c:v>
                </c:pt>
                <c:pt idx="106">
                  <c:v>5.5951013706589645</c:v>
                </c:pt>
                <c:pt idx="107">
                  <c:v>5.6578242758969539</c:v>
                </c:pt>
                <c:pt idx="108">
                  <c:v>5.7875918906590442</c:v>
                </c:pt>
                <c:pt idx="109">
                  <c:v>6.2332820006587903</c:v>
                </c:pt>
                <c:pt idx="110">
                  <c:v>6.2454194306589095</c:v>
                </c:pt>
                <c:pt idx="111">
                  <c:v>2.732250630658962</c:v>
                </c:pt>
                <c:pt idx="112">
                  <c:v>2.1817387706587832</c:v>
                </c:pt>
                <c:pt idx="113">
                  <c:v>1.2183440606588931</c:v>
                </c:pt>
                <c:pt idx="114">
                  <c:v>0.50307765065876764</c:v>
                </c:pt>
                <c:pt idx="115">
                  <c:v>-0.15342422934107022</c:v>
                </c:pt>
                <c:pt idx="116">
                  <c:v>-0.2956836640779279</c:v>
                </c:pt>
                <c:pt idx="117">
                  <c:v>-0.30946788849000545</c:v>
                </c:pt>
                <c:pt idx="118">
                  <c:v>-8.0462582300384628E-3</c:v>
                </c:pt>
                <c:pt idx="119">
                  <c:v>9.3549330659001867E-2</c:v>
                </c:pt>
                <c:pt idx="120">
                  <c:v>0.83215911065870962</c:v>
                </c:pt>
                <c:pt idx="121">
                  <c:v>1.5087502791437282</c:v>
                </c:pt>
                <c:pt idx="122">
                  <c:v>1.9398245606588063</c:v>
                </c:pt>
                <c:pt idx="123">
                  <c:v>2.1362360506589382</c:v>
                </c:pt>
                <c:pt idx="124">
                  <c:v>2.3762678606588632</c:v>
                </c:pt>
                <c:pt idx="125">
                  <c:v>2.5155750735160467</c:v>
                </c:pt>
                <c:pt idx="126">
                  <c:v>2.2136793612144885</c:v>
                </c:pt>
                <c:pt idx="127">
                  <c:v>2.2164554306587982</c:v>
                </c:pt>
                <c:pt idx="128">
                  <c:v>2.4051119006589232</c:v>
                </c:pt>
                <c:pt idx="129">
                  <c:v>3.7922664806589377</c:v>
                </c:pt>
                <c:pt idx="130">
                  <c:v>3.9873107952422013</c:v>
                </c:pt>
                <c:pt idx="131">
                  <c:v>3.6230944806587932</c:v>
                </c:pt>
                <c:pt idx="132">
                  <c:v>3.2334559706588335</c:v>
                </c:pt>
                <c:pt idx="133">
                  <c:v>2.8545620828327571</c:v>
                </c:pt>
                <c:pt idx="134">
                  <c:v>2.225603148607552</c:v>
                </c:pt>
                <c:pt idx="135">
                  <c:v>2.2300612406588556</c:v>
                </c:pt>
                <c:pt idx="136">
                  <c:v>1.6508974406588961</c:v>
                </c:pt>
                <c:pt idx="137">
                  <c:v>0.64455635065883254</c:v>
                </c:pt>
                <c:pt idx="138">
                  <c:v>1.7789730658890342E-2</c:v>
                </c:pt>
                <c:pt idx="139">
                  <c:v>-0.94696797794317544</c:v>
                </c:pt>
                <c:pt idx="140">
                  <c:v>-1.9342425493411257</c:v>
                </c:pt>
                <c:pt idx="141">
                  <c:v>-2.6733976093411562</c:v>
                </c:pt>
                <c:pt idx="142">
                  <c:v>-5.5282074784319946</c:v>
                </c:pt>
                <c:pt idx="143">
                  <c:v>-6.0218095188360445</c:v>
                </c:pt>
                <c:pt idx="144">
                  <c:v>-6.3681609193410855</c:v>
                </c:pt>
                <c:pt idx="145">
                  <c:v>-6.3939472093411354</c:v>
                </c:pt>
                <c:pt idx="146">
                  <c:v>-6.2774370093410283</c:v>
                </c:pt>
                <c:pt idx="147">
                  <c:v>-6.7434217309572384</c:v>
                </c:pt>
                <c:pt idx="148">
                  <c:v>-7.1457142693410578</c:v>
                </c:pt>
                <c:pt idx="149">
                  <c:v>-6.8625585693410862</c:v>
                </c:pt>
                <c:pt idx="150">
                  <c:v>-10.334149683265224</c:v>
                </c:pt>
                <c:pt idx="151">
                  <c:v>-10.968231209340956</c:v>
                </c:pt>
                <c:pt idx="152">
                  <c:v>-11.582090399128296</c:v>
                </c:pt>
                <c:pt idx="153">
                  <c:v>-12.173051769341098</c:v>
                </c:pt>
                <c:pt idx="154">
                  <c:v>-12.043028409341247</c:v>
                </c:pt>
                <c:pt idx="155">
                  <c:v>-12.057895612819404</c:v>
                </c:pt>
                <c:pt idx="156">
                  <c:v>-12.435066889341076</c:v>
                </c:pt>
                <c:pt idx="157">
                  <c:v>-12.705600729341086</c:v>
                </c:pt>
                <c:pt idx="158">
                  <c:v>-12.554510069341077</c:v>
                </c:pt>
                <c:pt idx="159">
                  <c:v>-12.186515504824916</c:v>
                </c:pt>
                <c:pt idx="160">
                  <c:v>-11.984706619341109</c:v>
                </c:pt>
                <c:pt idx="161">
                  <c:v>-11.696958759341229</c:v>
                </c:pt>
                <c:pt idx="162">
                  <c:v>-11.481002362819439</c:v>
                </c:pt>
                <c:pt idx="163">
                  <c:v>-11.509494114795684</c:v>
                </c:pt>
                <c:pt idx="164">
                  <c:v>-10.635920569341081</c:v>
                </c:pt>
                <c:pt idx="165">
                  <c:v>-10.189890989341123</c:v>
                </c:pt>
                <c:pt idx="166">
                  <c:v>-9.1605109093410277</c:v>
                </c:pt>
                <c:pt idx="167">
                  <c:v>-7.7551364097666067</c:v>
                </c:pt>
                <c:pt idx="168">
                  <c:v>-7.1526252593410815</c:v>
                </c:pt>
                <c:pt idx="169">
                  <c:v>-7.1558202836267863</c:v>
                </c:pt>
                <c:pt idx="170">
                  <c:v>-5.0520625693410866</c:v>
                </c:pt>
                <c:pt idx="171">
                  <c:v>-4.9896956713817824</c:v>
                </c:pt>
                <c:pt idx="172">
                  <c:v>-4.7278683509501604</c:v>
                </c:pt>
                <c:pt idx="173">
                  <c:v>-4.4541687393411564</c:v>
                </c:pt>
                <c:pt idx="174">
                  <c:v>-4.3320818593411285</c:v>
                </c:pt>
                <c:pt idx="175">
                  <c:v>-4.3196233993410225</c:v>
                </c:pt>
                <c:pt idx="176">
                  <c:v>-4.3809476219727088</c:v>
                </c:pt>
                <c:pt idx="177">
                  <c:v>-3.6508979347256769</c:v>
                </c:pt>
                <c:pt idx="178">
                  <c:v>-3.8723033393410544</c:v>
                </c:pt>
                <c:pt idx="179">
                  <c:v>-4.015749129341172</c:v>
                </c:pt>
                <c:pt idx="180">
                  <c:v>-3.8722601793411595</c:v>
                </c:pt>
                <c:pt idx="181">
                  <c:v>-3.4305032593411795</c:v>
                </c:pt>
                <c:pt idx="182">
                  <c:v>-2.8928075693411257</c:v>
                </c:pt>
                <c:pt idx="183">
                  <c:v>-2.3891810193410952</c:v>
                </c:pt>
                <c:pt idx="184">
                  <c:v>-2.1925747821071484</c:v>
                </c:pt>
                <c:pt idx="185">
                  <c:v>-1.0491550520997208</c:v>
                </c:pt>
                <c:pt idx="186">
                  <c:v>-0.85630353934095638</c:v>
                </c:pt>
                <c:pt idx="187">
                  <c:v>-0.32855429934115066</c:v>
                </c:pt>
                <c:pt idx="188">
                  <c:v>0.31265993065903785</c:v>
                </c:pt>
                <c:pt idx="189">
                  <c:v>1.6288356221482729</c:v>
                </c:pt>
                <c:pt idx="190">
                  <c:v>3.1342217506590013</c:v>
                </c:pt>
                <c:pt idx="191">
                  <c:v>4.5738813506590077</c:v>
                </c:pt>
                <c:pt idx="192">
                  <c:v>5.8573330556588115</c:v>
                </c:pt>
                <c:pt idx="193">
                  <c:v>13.338116072168322</c:v>
                </c:pt>
                <c:pt idx="194">
                  <c:v>15.141886420658949</c:v>
                </c:pt>
                <c:pt idx="195">
                  <c:v>17.45067282626329</c:v>
                </c:pt>
                <c:pt idx="196">
                  <c:v>20.071617280658842</c:v>
                </c:pt>
                <c:pt idx="197">
                  <c:v>22.636610080659025</c:v>
                </c:pt>
                <c:pt idx="198">
                  <c:v>24.196979860658995</c:v>
                </c:pt>
                <c:pt idx="199">
                  <c:v>25.310480720659037</c:v>
                </c:pt>
                <c:pt idx="200">
                  <c:v>25.843087890429139</c:v>
                </c:pt>
                <c:pt idx="201">
                  <c:v>28.394261430658929</c:v>
                </c:pt>
                <c:pt idx="202">
                  <c:v>28.403970880658974</c:v>
                </c:pt>
                <c:pt idx="203">
                  <c:v>28.280543910658917</c:v>
                </c:pt>
                <c:pt idx="204">
                  <c:v>28.019467930658848</c:v>
                </c:pt>
                <c:pt idx="205">
                  <c:v>27.569137470658816</c:v>
                </c:pt>
                <c:pt idx="206">
                  <c:v>26.925488441297162</c:v>
                </c:pt>
                <c:pt idx="207">
                  <c:v>26.039987540658991</c:v>
                </c:pt>
                <c:pt idx="208">
                  <c:v>25.273717652881096</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7.1164039360352431</c:v>
                </c:pt>
                <c:pt idx="220">
                  <c:v>7.4107058106589676</c:v>
                </c:pt>
                <c:pt idx="221">
                  <c:v>7.6259024306589414</c:v>
                </c:pt>
                <c:pt idx="222">
                  <c:v>7.8208754306588926</c:v>
                </c:pt>
                <c:pt idx="223">
                  <c:v>7.2615688706589605</c:v>
                </c:pt>
                <c:pt idx="224">
                  <c:v>6.3162563606589259</c:v>
                </c:pt>
                <c:pt idx="225">
                  <c:v>6.2086263706589335</c:v>
                </c:pt>
                <c:pt idx="226">
                  <c:v>5.2662160476802296</c:v>
                </c:pt>
                <c:pt idx="227">
                  <c:v>4.86350225065876</c:v>
                </c:pt>
                <c:pt idx="228">
                  <c:v>4.0682801606589845</c:v>
                </c:pt>
                <c:pt idx="229">
                  <c:v>3.421642710658837</c:v>
                </c:pt>
                <c:pt idx="230">
                  <c:v>2.5225398372521832</c:v>
                </c:pt>
                <c:pt idx="231">
                  <c:v>2.8677561449446074</c:v>
                </c:pt>
                <c:pt idx="232">
                  <c:v>3.2346857740933075</c:v>
                </c:pt>
                <c:pt idx="233">
                  <c:v>3.6005520706587504</c:v>
                </c:pt>
                <c:pt idx="234">
                  <c:v>3.8816557606587399</c:v>
                </c:pt>
                <c:pt idx="235">
                  <c:v>3.8801840006590189</c:v>
                </c:pt>
                <c:pt idx="236">
                  <c:v>4.2689359106589366</c:v>
                </c:pt>
                <c:pt idx="237">
                  <c:v>5.045349593702384</c:v>
                </c:pt>
                <c:pt idx="238">
                  <c:v>4.8362749306588464</c:v>
                </c:pt>
                <c:pt idx="239">
                  <c:v>13.816750905406536</c:v>
                </c:pt>
                <c:pt idx="240">
                  <c:v>14.719252770658798</c:v>
                </c:pt>
                <c:pt idx="241">
                  <c:v>15.170263450860848</c:v>
                </c:pt>
                <c:pt idx="242">
                  <c:v>15.173625430658888</c:v>
                </c:pt>
                <c:pt idx="243">
                  <c:v>15.974361541770005</c:v>
                </c:pt>
                <c:pt idx="244">
                  <c:v>14.902866760658753</c:v>
                </c:pt>
                <c:pt idx="245">
                  <c:v>13.239794390659085</c:v>
                </c:pt>
                <c:pt idx="246">
                  <c:v>12.521098000658805</c:v>
                </c:pt>
                <c:pt idx="247">
                  <c:v>12.667630270658972</c:v>
                </c:pt>
                <c:pt idx="248">
                  <c:v>13.093052955911432</c:v>
                </c:pt>
                <c:pt idx="249">
                  <c:v>13.309797470658967</c:v>
                </c:pt>
                <c:pt idx="250">
                  <c:v>13.13620206480519</c:v>
                </c:pt>
                <c:pt idx="251">
                  <c:v>12.247570748840655</c:v>
                </c:pt>
                <c:pt idx="252">
                  <c:v>12.540900850659085</c:v>
                </c:pt>
                <c:pt idx="253">
                  <c:v>12.573212399080052</c:v>
                </c:pt>
                <c:pt idx="254">
                  <c:v>12.30613119065886</c:v>
                </c:pt>
                <c:pt idx="255">
                  <c:v>12.198180620658945</c:v>
                </c:pt>
                <c:pt idx="256">
                  <c:v>12.779457510658872</c:v>
                </c:pt>
                <c:pt idx="257">
                  <c:v>13.933558100658971</c:v>
                </c:pt>
                <c:pt idx="258">
                  <c:v>15.242161093702556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8.5476211406589098</c:v>
                </c:pt>
                <c:pt idx="269">
                  <c:v>8.877432092197445</c:v>
                </c:pt>
                <c:pt idx="270">
                  <c:v>8.6707838372523725</c:v>
                </c:pt>
                <c:pt idx="271">
                  <c:v>8.9654327406590664</c:v>
                </c:pt>
                <c:pt idx="272">
                  <c:v>9.0265472406590508</c:v>
                </c:pt>
                <c:pt idx="273">
                  <c:v>9.0821012806589749</c:v>
                </c:pt>
                <c:pt idx="274">
                  <c:v>9.8718847383511701</c:v>
                </c:pt>
                <c:pt idx="275">
                  <c:v>10.83519658065882</c:v>
                </c:pt>
                <c:pt idx="276">
                  <c:v>11.815445860658972</c:v>
                </c:pt>
                <c:pt idx="277">
                  <c:v>12.956757290658905</c:v>
                </c:pt>
                <c:pt idx="278">
                  <c:v>11.197098673516038</c:v>
                </c:pt>
                <c:pt idx="279">
                  <c:v>9.8288989406589859</c:v>
                </c:pt>
                <c:pt idx="280">
                  <c:v>8.0656932706589242</c:v>
                </c:pt>
                <c:pt idx="281">
                  <c:v>7.1105834806588319</c:v>
                </c:pt>
                <c:pt idx="282">
                  <c:v>5.6249372006589358</c:v>
                </c:pt>
                <c:pt idx="283">
                  <c:v>4.2450229145297564</c:v>
                </c:pt>
                <c:pt idx="284">
                  <c:v>3.1384450006589431</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-2.4112532158057665</c:v>
                </c:pt>
                <c:pt idx="293">
                  <c:v>-1.9769695693411389</c:v>
                </c:pt>
                <c:pt idx="294">
                  <c:v>-1.6593137511591738</c:v>
                </c:pt>
                <c:pt idx="295">
                  <c:v>-1.1169125193412313</c:v>
                </c:pt>
                <c:pt idx="296">
                  <c:v>-0.85208383934113385</c:v>
                </c:pt>
                <c:pt idx="297">
                  <c:v>-0.43364848934115297</c:v>
                </c:pt>
                <c:pt idx="298">
                  <c:v>-0.12494432934099109</c:v>
                </c:pt>
                <c:pt idx="299">
                  <c:v>0.44934320843680076</c:v>
                </c:pt>
                <c:pt idx="300">
                  <c:v>1.0552693006588778</c:v>
                </c:pt>
                <c:pt idx="301">
                  <c:v>1.1529733906589428</c:v>
                </c:pt>
                <c:pt idx="302">
                  <c:v>4.0845611753397577</c:v>
                </c:pt>
                <c:pt idx="303">
                  <c:v>4.5347757906588981</c:v>
                </c:pt>
                <c:pt idx="304">
                  <c:v>5.5638482658238306</c:v>
                </c:pt>
                <c:pt idx="305">
                  <c:v>6.7456302206588106</c:v>
                </c:pt>
                <c:pt idx="306">
                  <c:v>6.9802416859780489</c:v>
                </c:pt>
                <c:pt idx="307">
                  <c:v>16.783805430658845</c:v>
                </c:pt>
                <c:pt idx="308">
                  <c:v>18.334792460658807</c:v>
                </c:pt>
                <c:pt idx="309">
                  <c:v>18.137090460962035</c:v>
                </c:pt>
                <c:pt idx="310">
                  <c:v>16.467421650659119</c:v>
                </c:pt>
                <c:pt idx="311">
                  <c:v>14.679326610658952</c:v>
                </c:pt>
                <c:pt idx="312">
                  <c:v>13.579745850659114</c:v>
                </c:pt>
                <c:pt idx="313">
                  <c:v>13.283782713487129</c:v>
                </c:pt>
                <c:pt idx="314">
                  <c:v>12.693067430658868</c:v>
                </c:pt>
                <c:pt idx="315">
                  <c:v>4.9863282023979014</c:v>
                </c:pt>
                <c:pt idx="316">
                  <c:v>2.8099072906590132</c:v>
                </c:pt>
                <c:pt idx="317">
                  <c:v>-1.4348770493410541</c:v>
                </c:pt>
                <c:pt idx="318">
                  <c:v>-3.8559583293409001</c:v>
                </c:pt>
                <c:pt idx="319">
                  <c:v>-7.2954091929968934</c:v>
                </c:pt>
                <c:pt idx="320">
                  <c:v>-10.180510739341159</c:v>
                </c:pt>
                <c:pt idx="321">
                  <c:v>-11.709584917167231</c:v>
                </c:pt>
                <c:pt idx="322">
                  <c:v>-13.679274569341104</c:v>
                </c:pt>
                <c:pt idx="323">
                  <c:v>-13.725120699341034</c:v>
                </c:pt>
                <c:pt idx="324">
                  <c:v>-13.903782639341065</c:v>
                </c:pt>
                <c:pt idx="325">
                  <c:v>-13.752950140769569</c:v>
                </c:pt>
                <c:pt idx="326">
                  <c:v>-13.642998199341065</c:v>
                </c:pt>
                <c:pt idx="327">
                  <c:v>-13.05936211934112</c:v>
                </c:pt>
                <c:pt idx="328">
                  <c:v>-12.877524369341149</c:v>
                </c:pt>
                <c:pt idx="329">
                  <c:v>-12.966939629947314</c:v>
                </c:pt>
                <c:pt idx="330">
                  <c:v>-12.918620728432018</c:v>
                </c:pt>
                <c:pt idx="331">
                  <c:v>-10.166383173507796</c:v>
                </c:pt>
                <c:pt idx="332">
                  <c:v>-9.4672815293411503</c:v>
                </c:pt>
                <c:pt idx="333">
                  <c:v>-8.964447149341126</c:v>
                </c:pt>
                <c:pt idx="334">
                  <c:v>-8.3725387323846743</c:v>
                </c:pt>
                <c:pt idx="335">
                  <c:v>-8.3848425693412576</c:v>
                </c:pt>
                <c:pt idx="336">
                  <c:v>-8.6759922360078008</c:v>
                </c:pt>
                <c:pt idx="337">
                  <c:v>-8.9877095130029918</c:v>
                </c:pt>
                <c:pt idx="338">
                  <c:v>-8.7392210093410458</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-5.6649459893410086</c:v>
                </c:pt>
                <c:pt idx="347">
                  <c:v>-5.7144882993411965</c:v>
                </c:pt>
                <c:pt idx="348">
                  <c:v>-5.6915145895432362</c:v>
                </c:pt>
                <c:pt idx="349">
                  <c:v>-5.4784233715389394</c:v>
                </c:pt>
                <c:pt idx="350">
                  <c:v>-6.1134738061832055</c:v>
                </c:pt>
                <c:pt idx="351">
                  <c:v>-6.1911302393411045</c:v>
                </c:pt>
                <c:pt idx="352">
                  <c:v>-6.208483189341119</c:v>
                </c:pt>
                <c:pt idx="353">
                  <c:v>-6.2456042793409745</c:v>
                </c:pt>
                <c:pt idx="354">
                  <c:v>-6.4193797193410802</c:v>
                </c:pt>
                <c:pt idx="355">
                  <c:v>-6.6795215387288778</c:v>
                </c:pt>
                <c:pt idx="356">
                  <c:v>-6.9806741793410083</c:v>
                </c:pt>
                <c:pt idx="357">
                  <c:v>-7.4391315593412202</c:v>
                </c:pt>
                <c:pt idx="358">
                  <c:v>-7.7424765693411217</c:v>
                </c:pt>
                <c:pt idx="359">
                  <c:v>-11.167044569341147</c:v>
                </c:pt>
                <c:pt idx="360">
                  <c:v>-11.757967169341068</c:v>
                </c:pt>
                <c:pt idx="361">
                  <c:v>-12.722350419341216</c:v>
                </c:pt>
                <c:pt idx="362">
                  <c:v>-13.073974761260217</c:v>
                </c:pt>
                <c:pt idx="363">
                  <c:v>-12.846648279341268</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-6.867844969341049</c:v>
                </c:pt>
                <c:pt idx="380">
                  <c:v>-4.8964440815362877</c:v>
                </c:pt>
                <c:pt idx="381">
                  <c:v>-4.3547834393410056</c:v>
                </c:pt>
                <c:pt idx="382">
                  <c:v>-3.6112156393409967</c:v>
                </c:pt>
                <c:pt idx="383">
                  <c:v>-2.9315524693410784</c:v>
                </c:pt>
                <c:pt idx="384">
                  <c:v>-2.5953349293410497</c:v>
                </c:pt>
                <c:pt idx="385">
                  <c:v>-2.706438337762151</c:v>
                </c:pt>
                <c:pt idx="386">
                  <c:v>-3.3010743716666582</c:v>
                </c:pt>
                <c:pt idx="387">
                  <c:v>-4.1239896050553897</c:v>
                </c:pt>
                <c:pt idx="388">
                  <c:v>-4.3431327493410095</c:v>
                </c:pt>
                <c:pt idx="389">
                  <c:v>-4.1207447393410845</c:v>
                </c:pt>
                <c:pt idx="390">
                  <c:v>-3.8798418727117627</c:v>
                </c:pt>
                <c:pt idx="391">
                  <c:v>-4.134570299341064</c:v>
                </c:pt>
                <c:pt idx="392">
                  <c:v>-4.5508665893411564</c:v>
                </c:pt>
                <c:pt idx="393">
                  <c:v>-4.6088111293410865</c:v>
                </c:pt>
                <c:pt idx="394">
                  <c:v>-4.5690845693410846</c:v>
                </c:pt>
                <c:pt idx="395">
                  <c:v>-5.6508029026743714</c:v>
                </c:pt>
                <c:pt idx="396">
                  <c:v>-5.7826985693410222</c:v>
                </c:pt>
                <c:pt idx="397">
                  <c:v>-5.5382775693412469</c:v>
                </c:pt>
                <c:pt idx="398">
                  <c:v>-4.4002924193410706</c:v>
                </c:pt>
                <c:pt idx="399">
                  <c:v>-4.3821040993410465</c:v>
                </c:pt>
                <c:pt idx="400">
                  <c:v>-4.3986532993409782</c:v>
                </c:pt>
                <c:pt idx="401">
                  <c:v>-4.4361932593411773</c:v>
                </c:pt>
                <c:pt idx="402">
                  <c:v>-4.3270735446497408</c:v>
                </c:pt>
                <c:pt idx="403">
                  <c:v>-4.0710987057047321</c:v>
                </c:pt>
                <c:pt idx="404">
                  <c:v>-5.1592574377623084</c:v>
                </c:pt>
                <c:pt idx="405">
                  <c:v>-5.3654673993411324</c:v>
                </c:pt>
                <c:pt idx="406">
                  <c:v>-6.0268049493410452</c:v>
                </c:pt>
                <c:pt idx="407">
                  <c:v>-7.0765270293409674</c:v>
                </c:pt>
                <c:pt idx="408">
                  <c:v>-7.9881042884422158</c:v>
                </c:pt>
                <c:pt idx="409">
                  <c:v>-8.0148434693411019</c:v>
                </c:pt>
                <c:pt idx="410">
                  <c:v>-8.0673890193411228</c:v>
                </c:pt>
                <c:pt idx="411">
                  <c:v>-11.652410338571856</c:v>
                </c:pt>
                <c:pt idx="412">
                  <c:v>-11.169311689341143</c:v>
                </c:pt>
                <c:pt idx="413">
                  <c:v>-10.469966269341121</c:v>
                </c:pt>
                <c:pt idx="414">
                  <c:v>-10.148172700654268</c:v>
                </c:pt>
                <c:pt idx="415">
                  <c:v>-10.019619669340926</c:v>
                </c:pt>
                <c:pt idx="416">
                  <c:v>-9.9824575393410893</c:v>
                </c:pt>
                <c:pt idx="417">
                  <c:v>-9.9221993593410289</c:v>
                </c:pt>
                <c:pt idx="418">
                  <c:v>-9.6772519278315823</c:v>
                </c:pt>
                <c:pt idx="419">
                  <c:v>-8.4118743485617813</c:v>
                </c:pt>
                <c:pt idx="420">
                  <c:v>-7.9818370276744588</c:v>
                </c:pt>
                <c:pt idx="421">
                  <c:v>-7.6122758093409848</c:v>
                </c:pt>
                <c:pt idx="422">
                  <c:v>-7.0620236793411237</c:v>
                </c:pt>
                <c:pt idx="423">
                  <c:v>-6.7495615993410114</c:v>
                </c:pt>
                <c:pt idx="424">
                  <c:v>-6.6370049430784981</c:v>
                </c:pt>
                <c:pt idx="425">
                  <c:v>-6.6259514393411205</c:v>
                </c:pt>
                <c:pt idx="426">
                  <c:v>-6.4959564360077779</c:v>
                </c:pt>
                <c:pt idx="427">
                  <c:v>-5.0868467198787783</c:v>
                </c:pt>
                <c:pt idx="428">
                  <c:v>-4.3596049093411304</c:v>
                </c:pt>
                <c:pt idx="429">
                  <c:v>-3.6214482993411963</c:v>
                </c:pt>
                <c:pt idx="430">
                  <c:v>-3.3282459329774237</c:v>
                </c:pt>
                <c:pt idx="431">
                  <c:v>-2.9066209293410261</c:v>
                </c:pt>
                <c:pt idx="432">
                  <c:v>-2.6793227193412581</c:v>
                </c:pt>
                <c:pt idx="433">
                  <c:v>-2.8814398193411388</c:v>
                </c:pt>
                <c:pt idx="434">
                  <c:v>-4.6834957798675276</c:v>
                </c:pt>
                <c:pt idx="435">
                  <c:v>-5.4034283976240403</c:v>
                </c:pt>
                <c:pt idx="436">
                  <c:v>-5.9970112693411375</c:v>
                </c:pt>
                <c:pt idx="437">
                  <c:v>-6.2855582193410395</c:v>
                </c:pt>
                <c:pt idx="438">
                  <c:v>-6.6679339733814347</c:v>
                </c:pt>
                <c:pt idx="439">
                  <c:v>-6.8080582893411332</c:v>
                </c:pt>
                <c:pt idx="440">
                  <c:v>-6.8281332966137898</c:v>
                </c:pt>
                <c:pt idx="441">
                  <c:v>-6.82389331934111</c:v>
                </c:pt>
                <c:pt idx="442">
                  <c:v>-6.3201363084715059</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-2.4554038393409834</c:v>
                </c:pt>
                <c:pt idx="457">
                  <c:v>-2.1635102493411806</c:v>
                </c:pt>
                <c:pt idx="458">
                  <c:v>-1.9185945693411122</c:v>
                </c:pt>
                <c:pt idx="459">
                  <c:v>-1.8151259823845858</c:v>
                </c:pt>
                <c:pt idx="460">
                  <c:v>-2.6819535593411392</c:v>
                </c:pt>
                <c:pt idx="461">
                  <c:v>-3.8401533793411597</c:v>
                </c:pt>
                <c:pt idx="462">
                  <c:v>-4.0198436393411514</c:v>
                </c:pt>
                <c:pt idx="463">
                  <c:v>-4.7225360293411685</c:v>
                </c:pt>
                <c:pt idx="464">
                  <c:v>-5.1636152210264283</c:v>
                </c:pt>
                <c:pt idx="465">
                  <c:v>-5.4806300793411324</c:v>
                </c:pt>
                <c:pt idx="466">
                  <c:v>-5.7831596993410983</c:v>
                </c:pt>
                <c:pt idx="467">
                  <c:v>-6.0107113147956426</c:v>
                </c:pt>
                <c:pt idx="468">
                  <c:v>-8.0417345693410596</c:v>
                </c:pt>
                <c:pt idx="469">
                  <c:v>-8.4260359502934534</c:v>
                </c:pt>
                <c:pt idx="470">
                  <c:v>-9.2016499193410706</c:v>
                </c:pt>
                <c:pt idx="471">
                  <c:v>-9.3984928319673244</c:v>
                </c:pt>
                <c:pt idx="472">
                  <c:v>-9.543002239341055</c:v>
                </c:pt>
                <c:pt idx="473">
                  <c:v>-9.4565742293410295</c:v>
                </c:pt>
                <c:pt idx="474">
                  <c:v>-9.4490441795106648</c:v>
                </c:pt>
                <c:pt idx="475">
                  <c:v>-9.347298423507798</c:v>
                </c:pt>
                <c:pt idx="476">
                  <c:v>-9.3034558693411569</c:v>
                </c:pt>
                <c:pt idx="477">
                  <c:v>-9.1792357693411475</c:v>
                </c:pt>
                <c:pt idx="478">
                  <c:v>-9.1326016893412856</c:v>
                </c:pt>
                <c:pt idx="479">
                  <c:v>-9.0876235489330099</c:v>
                </c:pt>
                <c:pt idx="480">
                  <c:v>-9.1484159979124939</c:v>
                </c:pt>
                <c:pt idx="481">
                  <c:v>-8.0200041281645849</c:v>
                </c:pt>
                <c:pt idx="482">
                  <c:v>-7.6265013393409777</c:v>
                </c:pt>
                <c:pt idx="483">
                  <c:v>-7.6886765393409942</c:v>
                </c:pt>
                <c:pt idx="484">
                  <c:v>-8.0336222593412234</c:v>
                </c:pt>
                <c:pt idx="485">
                  <c:v>-7.8193103509503965</c:v>
                </c:pt>
                <c:pt idx="486">
                  <c:v>-7.6960145393411086</c:v>
                </c:pt>
                <c:pt idx="487">
                  <c:v>-7.6695076593409963</c:v>
                </c:pt>
                <c:pt idx="488">
                  <c:v>-7.5270229655674861</c:v>
                </c:pt>
                <c:pt idx="489">
                  <c:v>-6.5001292836267774</c:v>
                </c:pt>
                <c:pt idx="490">
                  <c:v>-6.2715836621245362</c:v>
                </c:pt>
                <c:pt idx="491">
                  <c:v>-5.9412337993411102</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1.4686662528810617</c:v>
                </c:pt>
                <c:pt idx="501">
                  <c:v>1.5403648106588577</c:v>
                </c:pt>
                <c:pt idx="502">
                  <c:v>1.3472017306588384</c:v>
                </c:pt>
                <c:pt idx="503">
                  <c:v>1.0967194206588879</c:v>
                </c:pt>
                <c:pt idx="504">
                  <c:v>1.0599034306588919</c:v>
                </c:pt>
                <c:pt idx="505">
                  <c:v>2.1323865441530646E-2</c:v>
                </c:pt>
                <c:pt idx="506">
                  <c:v>-0.40527094689213072</c:v>
                </c:pt>
                <c:pt idx="507">
                  <c:v>-1.1216867593411877</c:v>
                </c:pt>
                <c:pt idx="508">
                  <c:v>-1.4716314893409757</c:v>
                </c:pt>
                <c:pt idx="509">
                  <c:v>-1.4700727293411004</c:v>
                </c:pt>
                <c:pt idx="510">
                  <c:v>-1.4969304682174418</c:v>
                </c:pt>
                <c:pt idx="511">
                  <c:v>-1.8397957293409917</c:v>
                </c:pt>
                <c:pt idx="512">
                  <c:v>-2.4630077867325251</c:v>
                </c:pt>
                <c:pt idx="513">
                  <c:v>-4.6529745693411355</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-4.1421445693410801</c:v>
                </c:pt>
                <c:pt idx="522">
                  <c:v>-3.4826165193411187</c:v>
                </c:pt>
                <c:pt idx="523">
                  <c:v>-2.9926849193412108</c:v>
                </c:pt>
                <c:pt idx="524">
                  <c:v>-2.3560008493411386</c:v>
                </c:pt>
                <c:pt idx="525">
                  <c:v>-1.9770161754016606</c:v>
                </c:pt>
                <c:pt idx="526">
                  <c:v>-1.4373611019498038</c:v>
                </c:pt>
                <c:pt idx="527">
                  <c:v>-0.92966687934099923</c:v>
                </c:pt>
                <c:pt idx="528">
                  <c:v>-0.53575035934110815</c:v>
                </c:pt>
                <c:pt idx="529">
                  <c:v>-0.10699777934108583</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-2.5649156477724855</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-12.935292819341138</c:v>
                </c:pt>
                <c:pt idx="552">
                  <c:v>-12.754462468330999</c:v>
                </c:pt>
                <c:pt idx="553">
                  <c:v>-12.772648069341187</c:v>
                </c:pt>
                <c:pt idx="554">
                  <c:v>-12.736410129341023</c:v>
                </c:pt>
                <c:pt idx="555">
                  <c:v>-12.630142669341097</c:v>
                </c:pt>
                <c:pt idx="556">
                  <c:v>-12.023429107802656</c:v>
                </c:pt>
                <c:pt idx="557">
                  <c:v>-11.759499028524912</c:v>
                </c:pt>
                <c:pt idx="558">
                  <c:v>-11.066415639341153</c:v>
                </c:pt>
                <c:pt idx="559">
                  <c:v>-10.696255499341092</c:v>
                </c:pt>
                <c:pt idx="560">
                  <c:v>-10.479060229341147</c:v>
                </c:pt>
                <c:pt idx="561">
                  <c:v>-10.202529344851328</c:v>
                </c:pt>
                <c:pt idx="562">
                  <c:v>-10.110121309341148</c:v>
                </c:pt>
                <c:pt idx="563">
                  <c:v>-9.9791468440663156</c:v>
                </c:pt>
                <c:pt idx="564">
                  <c:v>-7.0939924602501492</c:v>
                </c:pt>
                <c:pt idx="565">
                  <c:v>-6.4061102193410715</c:v>
                </c:pt>
                <c:pt idx="566">
                  <c:v>-5.9241415285247845</c:v>
                </c:pt>
                <c:pt idx="567">
                  <c:v>-5.2020483093411114</c:v>
                </c:pt>
                <c:pt idx="568">
                  <c:v>-3.6579663393409589</c:v>
                </c:pt>
                <c:pt idx="569">
                  <c:v>-2.8908754293411403</c:v>
                </c:pt>
                <c:pt idx="570">
                  <c:v>-1.9818309979126099</c:v>
                </c:pt>
                <c:pt idx="571">
                  <c:v>-1.2224637793410125</c:v>
                </c:pt>
                <c:pt idx="572">
                  <c:v>-0.85731788818178245</c:v>
                </c:pt>
                <c:pt idx="573">
                  <c:v>-0.18415906934117743</c:v>
                </c:pt>
                <c:pt idx="574">
                  <c:v>-0.35324031934108291</c:v>
                </c:pt>
                <c:pt idx="575">
                  <c:v>-0.15905689934109582</c:v>
                </c:pt>
                <c:pt idx="576">
                  <c:v>0.24980936247699562</c:v>
                </c:pt>
                <c:pt idx="577">
                  <c:v>1.1002505706588055</c:v>
                </c:pt>
                <c:pt idx="578">
                  <c:v>1.5892009906590658</c:v>
                </c:pt>
                <c:pt idx="579">
                  <c:v>1.6640847206588238</c:v>
                </c:pt>
                <c:pt idx="580">
                  <c:v>1.7843554306588942</c:v>
                </c:pt>
                <c:pt idx="581">
                  <c:v>2.9171312201326232</c:v>
                </c:pt>
                <c:pt idx="582">
                  <c:v>3.2342525306588734</c:v>
                </c:pt>
                <c:pt idx="583">
                  <c:v>3.5029273694343885</c:v>
                </c:pt>
                <c:pt idx="584">
                  <c:v>3.6949055706588325</c:v>
                </c:pt>
                <c:pt idx="585">
                  <c:v>3.9142124806589407</c:v>
                </c:pt>
                <c:pt idx="586">
                  <c:v>4.2309403506589085</c:v>
                </c:pt>
                <c:pt idx="587">
                  <c:v>4.4956194606588582</c:v>
                </c:pt>
                <c:pt idx="588">
                  <c:v>4.4871867639923408</c:v>
                </c:pt>
                <c:pt idx="589">
                  <c:v>4.4275575010814396</c:v>
                </c:pt>
                <c:pt idx="590">
                  <c:v>4.7059182836000986</c:v>
                </c:pt>
                <c:pt idx="591">
                  <c:v>4.8422228406588772</c:v>
                </c:pt>
                <c:pt idx="592">
                  <c:v>5.0868198106588673</c:v>
                </c:pt>
                <c:pt idx="593">
                  <c:v>5.205841840658934</c:v>
                </c:pt>
                <c:pt idx="594">
                  <c:v>5.2446186449446337</c:v>
                </c:pt>
                <c:pt idx="595">
                  <c:v>5.2762274306589934</c:v>
                </c:pt>
                <c:pt idx="596">
                  <c:v>5.2387524084366994</c:v>
                </c:pt>
                <c:pt idx="597">
                  <c:v>3.6068716306589437</c:v>
                </c:pt>
                <c:pt idx="598">
                  <c:v>3.0173455417700001</c:v>
                </c:pt>
                <c:pt idx="599">
                  <c:v>1.9835956406588053</c:v>
                </c:pt>
                <c:pt idx="600">
                  <c:v>0.9253445020874127</c:v>
                </c:pt>
                <c:pt idx="601">
                  <c:v>0.33183693065895248</c:v>
                </c:pt>
                <c:pt idx="602">
                  <c:v>1.4660170659027524E-2</c:v>
                </c:pt>
                <c:pt idx="603">
                  <c:v>-0.21514087934113491</c:v>
                </c:pt>
                <c:pt idx="604">
                  <c:v>-0.51967408934106629</c:v>
                </c:pt>
                <c:pt idx="605">
                  <c:v>-0.79955123600777389</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-5.8252585793409821</c:v>
                </c:pt>
                <c:pt idx="616">
                  <c:v>-6.0156180493410565</c:v>
                </c:pt>
                <c:pt idx="617">
                  <c:v>-6.2542603093410394</c:v>
                </c:pt>
                <c:pt idx="618">
                  <c:v>-6.3942220591370358</c:v>
                </c:pt>
                <c:pt idx="619">
                  <c:v>-6.2330441893411566</c:v>
                </c:pt>
                <c:pt idx="620">
                  <c:v>-6.0422656780368271</c:v>
                </c:pt>
                <c:pt idx="621">
                  <c:v>-4.5094145693411605</c:v>
                </c:pt>
                <c:pt idx="622">
                  <c:v>-4.1555612193410365</c:v>
                </c:pt>
                <c:pt idx="623">
                  <c:v>-3.7353228993411847</c:v>
                </c:pt>
                <c:pt idx="624">
                  <c:v>-3.4466961101573332</c:v>
                </c:pt>
                <c:pt idx="625">
                  <c:v>-3.2653865693410946</c:v>
                </c:pt>
                <c:pt idx="626">
                  <c:v>-3.342648099341111</c:v>
                </c:pt>
                <c:pt idx="627">
                  <c:v>-3.5613937393411419</c:v>
                </c:pt>
                <c:pt idx="628">
                  <c:v>-3.6573852393409982</c:v>
                </c:pt>
                <c:pt idx="629">
                  <c:v>-3.6975204582299654</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-7.3846445693410532</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-8.4226945693411572</c:v>
                </c:pt>
                <c:pt idx="646">
                  <c:v>-6.9251045308795645</c:v>
                </c:pt>
                <c:pt idx="647">
                  <c:v>-6.4820424704401134</c:v>
                </c:pt>
                <c:pt idx="648">
                  <c:v>-5.9050352291348958</c:v>
                </c:pt>
                <c:pt idx="649">
                  <c:v>-5.7790775893411102</c:v>
                </c:pt>
                <c:pt idx="650">
                  <c:v>-5.6654778793410561</c:v>
                </c:pt>
                <c:pt idx="651">
                  <c:v>-5.6863037511591914</c:v>
                </c:pt>
                <c:pt idx="652">
                  <c:v>-5.6057478793410853</c:v>
                </c:pt>
                <c:pt idx="653">
                  <c:v>-5.5828871305655854</c:v>
                </c:pt>
                <c:pt idx="654">
                  <c:v>-5.4735545693411041</c:v>
                </c:pt>
                <c:pt idx="655">
                  <c:v>-4.1561931547069406</c:v>
                </c:pt>
                <c:pt idx="656">
                  <c:v>-4.2311405493410632</c:v>
                </c:pt>
                <c:pt idx="657">
                  <c:v>-4.373878299340987</c:v>
                </c:pt>
                <c:pt idx="658">
                  <c:v>-4.4893381993411401</c:v>
                </c:pt>
                <c:pt idx="659">
                  <c:v>-4.6138211345584885</c:v>
                </c:pt>
                <c:pt idx="660">
                  <c:v>-4.6382281019498794</c:v>
                </c:pt>
                <c:pt idx="661">
                  <c:v>-4.7842499393410964</c:v>
                </c:pt>
                <c:pt idx="662">
                  <c:v>-4.8593395693411026</c:v>
                </c:pt>
                <c:pt idx="663">
                  <c:v>-4.6689129264839124</c:v>
                </c:pt>
                <c:pt idx="664">
                  <c:v>-4.5800674693410031</c:v>
                </c:pt>
                <c:pt idx="665">
                  <c:v>-4.7079034693410762</c:v>
                </c:pt>
                <c:pt idx="666">
                  <c:v>-4.7478544162798455</c:v>
                </c:pt>
                <c:pt idx="667">
                  <c:v>-4.6020870793412021</c:v>
                </c:pt>
                <c:pt idx="668">
                  <c:v>-4.466538289341301</c:v>
                </c:pt>
                <c:pt idx="669">
                  <c:v>-4.4865650693410304</c:v>
                </c:pt>
                <c:pt idx="670">
                  <c:v>-4.5125172993409732</c:v>
                </c:pt>
                <c:pt idx="671">
                  <c:v>-4.5328147193411175</c:v>
                </c:pt>
                <c:pt idx="672">
                  <c:v>-4.7131874154949314</c:v>
                </c:pt>
                <c:pt idx="673">
                  <c:v>-4.8070829714029086</c:v>
                </c:pt>
                <c:pt idx="674">
                  <c:v>-5.0863377293411434</c:v>
                </c:pt>
                <c:pt idx="675">
                  <c:v>-5.3131636693410798</c:v>
                </c:pt>
                <c:pt idx="676">
                  <c:v>-5.4798568593411119</c:v>
                </c:pt>
                <c:pt idx="677">
                  <c:v>-5.6094672632186331</c:v>
                </c:pt>
                <c:pt idx="678">
                  <c:v>-5.7207519393411701</c:v>
                </c:pt>
                <c:pt idx="679">
                  <c:v>-5.7776210293411445</c:v>
                </c:pt>
                <c:pt idx="680">
                  <c:v>-5.7950796654949528</c:v>
                </c:pt>
                <c:pt idx="681">
                  <c:v>-6.1909898001102865</c:v>
                </c:pt>
                <c:pt idx="682">
                  <c:v>-6.4259754593411458</c:v>
                </c:pt>
                <c:pt idx="683">
                  <c:v>-6.6909238856676154</c:v>
                </c:pt>
                <c:pt idx="684">
                  <c:v>-6.9453728493410125</c:v>
                </c:pt>
                <c:pt idx="685">
                  <c:v>-7.1041908593410303</c:v>
                </c:pt>
                <c:pt idx="686">
                  <c:v>-7.1712270393411748</c:v>
                </c:pt>
                <c:pt idx="687">
                  <c:v>-7.1649049329774677</c:v>
                </c:pt>
                <c:pt idx="688">
                  <c:v>-6.7556505693410545</c:v>
                </c:pt>
                <c:pt idx="689">
                  <c:v>-6.5944819948729885</c:v>
                </c:pt>
                <c:pt idx="690">
                  <c:v>-6.4731852593409656</c:v>
                </c:pt>
                <c:pt idx="691">
                  <c:v>-6.4503712993411515</c:v>
                </c:pt>
                <c:pt idx="692">
                  <c:v>-6.4528983493410408</c:v>
                </c:pt>
                <c:pt idx="693">
                  <c:v>-6.4429753993410941</c:v>
                </c:pt>
                <c:pt idx="694">
                  <c:v>-6.4035755081165373</c:v>
                </c:pt>
                <c:pt idx="695">
                  <c:v>-6.3565349860077438</c:v>
                </c:pt>
                <c:pt idx="696">
                  <c:v>-6.0099815963681067</c:v>
                </c:pt>
                <c:pt idx="697">
                  <c:v>-5.7449820493410515</c:v>
                </c:pt>
                <c:pt idx="698">
                  <c:v>-4.9865341593410051</c:v>
                </c:pt>
                <c:pt idx="699">
                  <c:v>-4.5283086724338704</c:v>
                </c:pt>
                <c:pt idx="700">
                  <c:v>-4.0664704493411525</c:v>
                </c:pt>
                <c:pt idx="701">
                  <c:v>-3.7172284593411717</c:v>
                </c:pt>
                <c:pt idx="702">
                  <c:v>-3.4361829993412356</c:v>
                </c:pt>
                <c:pt idx="703">
                  <c:v>-3.233043839341093</c:v>
                </c:pt>
                <c:pt idx="704">
                  <c:v>-3.0468541568409222</c:v>
                </c:pt>
                <c:pt idx="705">
                  <c:v>-3.1970553193410587</c:v>
                </c:pt>
                <c:pt idx="706">
                  <c:v>-3.3522524993411085</c:v>
                </c:pt>
                <c:pt idx="707">
                  <c:v>-3.5381132493411251</c:v>
                </c:pt>
                <c:pt idx="708">
                  <c:v>-3.7700336203614357</c:v>
                </c:pt>
                <c:pt idx="709">
                  <c:v>-3.9976300393411037</c:v>
                </c:pt>
                <c:pt idx="710">
                  <c:v>-4.2230405293410627</c:v>
                </c:pt>
                <c:pt idx="711">
                  <c:v>-4.3449770587027645</c:v>
                </c:pt>
                <c:pt idx="712">
                  <c:v>-4.0083681098816752</c:v>
                </c:pt>
                <c:pt idx="713">
                  <c:v>-3.7419030744956672</c:v>
                </c:pt>
                <c:pt idx="714">
                  <c:v>-3.2281250993410002</c:v>
                </c:pt>
                <c:pt idx="715">
                  <c:v>-2.9873730193411205</c:v>
                </c:pt>
                <c:pt idx="716">
                  <c:v>-3.3641054593411326</c:v>
                </c:pt>
                <c:pt idx="717">
                  <c:v>-3.3933146593411752</c:v>
                </c:pt>
                <c:pt idx="718">
                  <c:v>-3.2657270081166496</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8.0482710906588011</c:v>
                </c:pt>
                <c:pt idx="728">
                  <c:v>8.8635159706589768</c:v>
                </c:pt>
                <c:pt idx="729">
                  <c:v>9.1162841263109851</c:v>
                </c:pt>
                <c:pt idx="730">
                  <c:v>9.3426008152742916</c:v>
                </c:pt>
                <c:pt idx="731">
                  <c:v>10.624823993158856</c:v>
                </c:pt>
                <c:pt idx="732">
                  <c:v>10.474485550658958</c:v>
                </c:pt>
                <c:pt idx="733">
                  <c:v>10.272811580658939</c:v>
                </c:pt>
                <c:pt idx="734">
                  <c:v>10.314667358369755</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2.5168738906588763</c:v>
                </c:pt>
                <c:pt idx="750">
                  <c:v>2.7978559406588439</c:v>
                </c:pt>
                <c:pt idx="751">
                  <c:v>2.8255838592303641</c:v>
                </c:pt>
                <c:pt idx="752">
                  <c:v>2.9121199606588624</c:v>
                </c:pt>
                <c:pt idx="753">
                  <c:v>3.1229225306589825</c:v>
                </c:pt>
                <c:pt idx="754">
                  <c:v>3.3450053056588223</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8.3682724609618404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7.1833265506589798</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6.7426091110713147</c:v>
                </c:pt>
                <c:pt idx="783">
                  <c:v>6.1397701906589424</c:v>
                </c:pt>
                <c:pt idx="784">
                  <c:v>5.6531171806589242</c:v>
                </c:pt>
                <c:pt idx="785">
                  <c:v>4.7666885806589505</c:v>
                </c:pt>
                <c:pt idx="786">
                  <c:v>3.9719126906589377</c:v>
                </c:pt>
                <c:pt idx="787">
                  <c:v>2.9292337044683592</c:v>
                </c:pt>
                <c:pt idx="788">
                  <c:v>0.66349135373580892</c:v>
                </c:pt>
                <c:pt idx="789">
                  <c:v>2.4496330658919929E-2</c:v>
                </c:pt>
                <c:pt idx="790">
                  <c:v>-0.94544201934114369</c:v>
                </c:pt>
                <c:pt idx="791">
                  <c:v>-1.7278624493410035</c:v>
                </c:pt>
                <c:pt idx="792">
                  <c:v>-2.1474201993410582</c:v>
                </c:pt>
                <c:pt idx="793">
                  <c:v>-2.5158830897493067</c:v>
                </c:pt>
                <c:pt idx="794">
                  <c:v>-3.0190110041237537</c:v>
                </c:pt>
                <c:pt idx="795">
                  <c:v>-2.8235640535515802</c:v>
                </c:pt>
                <c:pt idx="796">
                  <c:v>-2.4566599893410692</c:v>
                </c:pt>
                <c:pt idx="797">
                  <c:v>-2.296173179341082</c:v>
                </c:pt>
                <c:pt idx="798">
                  <c:v>-2.3309541893411656</c:v>
                </c:pt>
                <c:pt idx="799">
                  <c:v>-2.5100759301658333</c:v>
                </c:pt>
                <c:pt idx="800">
                  <c:v>-2.6720579793410009</c:v>
                </c:pt>
                <c:pt idx="801">
                  <c:v>-2.6482588954278867</c:v>
                </c:pt>
                <c:pt idx="802">
                  <c:v>-1.5712245558276945</c:v>
                </c:pt>
                <c:pt idx="803">
                  <c:v>-1.3561868493410323</c:v>
                </c:pt>
                <c:pt idx="804">
                  <c:v>-1.3158818652595414</c:v>
                </c:pt>
                <c:pt idx="805">
                  <c:v>-1.1555979193410644</c:v>
                </c:pt>
                <c:pt idx="806">
                  <c:v>-1.0524558093410725</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2.3068705306588484</c:v>
                </c:pt>
                <c:pt idx="815">
                  <c:v>2.5061786306589369</c:v>
                </c:pt>
                <c:pt idx="816">
                  <c:v>2.7157333894216742</c:v>
                </c:pt>
                <c:pt idx="817">
                  <c:v>3.0326672406589807</c:v>
                </c:pt>
                <c:pt idx="818">
                  <c:v>3.2351378806587689</c:v>
                </c:pt>
                <c:pt idx="819">
                  <c:v>3.4060496045719177</c:v>
                </c:pt>
                <c:pt idx="820">
                  <c:v>4.1473356632170502</c:v>
                </c:pt>
                <c:pt idx="821">
                  <c:v>4.2157663906589304</c:v>
                </c:pt>
                <c:pt idx="822">
                  <c:v>4.2907557806589693</c:v>
                </c:pt>
                <c:pt idx="823">
                  <c:v>4.3255976706587527</c:v>
                </c:pt>
                <c:pt idx="824">
                  <c:v>4.4561039606589787</c:v>
                </c:pt>
                <c:pt idx="825">
                  <c:v>4.6326129706587045</c:v>
                </c:pt>
                <c:pt idx="826">
                  <c:v>4.8696584106589853</c:v>
                </c:pt>
                <c:pt idx="827">
                  <c:v>4.9775481213806358</c:v>
                </c:pt>
                <c:pt idx="828">
                  <c:v>4.9650929306588978</c:v>
                </c:pt>
                <c:pt idx="829">
                  <c:v>5.1301037163731564</c:v>
                </c:pt>
                <c:pt idx="830">
                  <c:v>5.185416280658746</c:v>
                </c:pt>
                <c:pt idx="831">
                  <c:v>5.1064394206589441</c:v>
                </c:pt>
                <c:pt idx="832">
                  <c:v>5.0184395806589635</c:v>
                </c:pt>
                <c:pt idx="833">
                  <c:v>4.9552058953053724</c:v>
                </c:pt>
                <c:pt idx="834">
                  <c:v>4.9087575633119664</c:v>
                </c:pt>
                <c:pt idx="835">
                  <c:v>4.82877707065885</c:v>
                </c:pt>
                <c:pt idx="836">
                  <c:v>4.7139996006588953</c:v>
                </c:pt>
                <c:pt idx="837">
                  <c:v>4.6626735735160665</c:v>
                </c:pt>
                <c:pt idx="838">
                  <c:v>4.0907696109865981</c:v>
                </c:pt>
                <c:pt idx="839">
                  <c:v>3.8397032017432435</c:v>
                </c:pt>
                <c:pt idx="840">
                  <c:v>3.3259223123793475</c:v>
                </c:pt>
                <c:pt idx="841">
                  <c:v>1.4770868106589599</c:v>
                </c:pt>
                <c:pt idx="842">
                  <c:v>0.19498048065878493</c:v>
                </c:pt>
                <c:pt idx="843">
                  <c:v>-0.60399088934112055</c:v>
                </c:pt>
                <c:pt idx="844">
                  <c:v>-1.2922423012997521</c:v>
                </c:pt>
                <c:pt idx="845">
                  <c:v>-1.6987388448512815</c:v>
                </c:pt>
                <c:pt idx="846">
                  <c:v>-2.3355804423569184</c:v>
                </c:pt>
                <c:pt idx="847">
                  <c:v>-2.4273991993410391</c:v>
                </c:pt>
                <c:pt idx="848">
                  <c:v>-2.4235568893411847</c:v>
                </c:pt>
                <c:pt idx="849">
                  <c:v>-2.1437243393410959</c:v>
                </c:pt>
                <c:pt idx="850">
                  <c:v>-1.7078717755265962</c:v>
                </c:pt>
                <c:pt idx="851">
                  <c:v>-1.1705033193410521</c:v>
                </c:pt>
                <c:pt idx="852">
                  <c:v>-0.70872459934113863</c:v>
                </c:pt>
                <c:pt idx="853">
                  <c:v>-0.80428476934122128</c:v>
                </c:pt>
                <c:pt idx="854">
                  <c:v>-1.0301325460852433</c:v>
                </c:pt>
                <c:pt idx="855">
                  <c:v>-0.10411813690868163</c:v>
                </c:pt>
                <c:pt idx="856">
                  <c:v>-0.11318704934113556</c:v>
                </c:pt>
                <c:pt idx="857">
                  <c:v>-0.26995060934122306</c:v>
                </c:pt>
                <c:pt idx="858">
                  <c:v>-0.11613458934115801</c:v>
                </c:pt>
                <c:pt idx="859">
                  <c:v>-1.0632455704822541E-2</c:v>
                </c:pt>
                <c:pt idx="860">
                  <c:v>-0.35602056934119797</c:v>
                </c:pt>
                <c:pt idx="861">
                  <c:v>-0.20759197934110321</c:v>
                </c:pt>
                <c:pt idx="862">
                  <c:v>5.359603065898013E-2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4.8688329406588933</c:v>
                </c:pt>
                <c:pt idx="877">
                  <c:v>4.3260740006588962</c:v>
                </c:pt>
                <c:pt idx="878">
                  <c:v>3.8036754906587813</c:v>
                </c:pt>
                <c:pt idx="879">
                  <c:v>3.6132726859781727</c:v>
                </c:pt>
                <c:pt idx="880">
                  <c:v>3.0442434580562288</c:v>
                </c:pt>
                <c:pt idx="881">
                  <c:v>2.6999498306587753</c:v>
                </c:pt>
                <c:pt idx="882">
                  <c:v>2.2581554206587184</c:v>
                </c:pt>
                <c:pt idx="883">
                  <c:v>2.6324874100402935</c:v>
                </c:pt>
                <c:pt idx="884">
                  <c:v>4.6048079075818897</c:v>
                </c:pt>
                <c:pt idx="885">
                  <c:v>5.4867173006590724</c:v>
                </c:pt>
                <c:pt idx="886">
                  <c:v>5.8455413906588802</c:v>
                </c:pt>
                <c:pt idx="887">
                  <c:v>6.0904988806588989</c:v>
                </c:pt>
                <c:pt idx="888">
                  <c:v>6.8299340800096981</c:v>
                </c:pt>
                <c:pt idx="889">
                  <c:v>6.8337891306588334</c:v>
                </c:pt>
                <c:pt idx="890">
                  <c:v>6.4087217106588534</c:v>
                </c:pt>
                <c:pt idx="891">
                  <c:v>6.4255573606588845</c:v>
                </c:pt>
                <c:pt idx="892">
                  <c:v>6.4510748020874757</c:v>
                </c:pt>
                <c:pt idx="893">
                  <c:v>8.230881080658941</c:v>
                </c:pt>
                <c:pt idx="894">
                  <c:v>8.1474426096063706</c:v>
                </c:pt>
                <c:pt idx="895">
                  <c:v>8.4995968506590849</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-5.1861515390380113</c:v>
                </c:pt>
                <c:pt idx="2">
                  <c:v>-5.1897265493410165</c:v>
                </c:pt>
                <c:pt idx="3">
                  <c:v>-5.1970373093410744</c:v>
                </c:pt>
                <c:pt idx="4">
                  <c:v>-5.2037856093411108</c:v>
                </c:pt>
                <c:pt idx="5">
                  <c:v>-5.2232954793411324</c:v>
                </c:pt>
                <c:pt idx="6">
                  <c:v>-5.2266828093413409</c:v>
                </c:pt>
                <c:pt idx="7">
                  <c:v>-5.2311329693410613</c:v>
                </c:pt>
                <c:pt idx="8">
                  <c:v>-5.2426180293411324</c:v>
                </c:pt>
                <c:pt idx="9">
                  <c:v>-5.2873017293410811</c:v>
                </c:pt>
                <c:pt idx="10">
                  <c:v>-5.3354690137856791</c:v>
                </c:pt>
                <c:pt idx="11">
                  <c:v>-5.2581719193411232</c:v>
                </c:pt>
                <c:pt idx="12">
                  <c:v>-5.117150369341064</c:v>
                </c:pt>
                <c:pt idx="13">
                  <c:v>-5.0126231693412109</c:v>
                </c:pt>
                <c:pt idx="14">
                  <c:v>-5.4579335193411396</c:v>
                </c:pt>
                <c:pt idx="15">
                  <c:v>-6.0826886393410575</c:v>
                </c:pt>
                <c:pt idx="16">
                  <c:v>-6.2872605093412091</c:v>
                </c:pt>
                <c:pt idx="17">
                  <c:v>-6.5595611093410708</c:v>
                </c:pt>
                <c:pt idx="18">
                  <c:v>-6.645514369341174</c:v>
                </c:pt>
                <c:pt idx="19">
                  <c:v>-6.4037551203614314</c:v>
                </c:pt>
                <c:pt idx="20">
                  <c:v>-5.0315706693410664</c:v>
                </c:pt>
                <c:pt idx="21">
                  <c:v>-4.1435850493410307</c:v>
                </c:pt>
                <c:pt idx="22">
                  <c:v>-4.3100680193410739</c:v>
                </c:pt>
                <c:pt idx="23">
                  <c:v>-4.6459211147955557</c:v>
                </c:pt>
                <c:pt idx="24">
                  <c:v>-3.7500150093410838</c:v>
                </c:pt>
                <c:pt idx="25">
                  <c:v>-1.5029329093410981</c:v>
                </c:pt>
                <c:pt idx="26">
                  <c:v>1.8135439306587551</c:v>
                </c:pt>
                <c:pt idx="27">
                  <c:v>5.0970713306589346</c:v>
                </c:pt>
                <c:pt idx="28">
                  <c:v>8.3907410266184286</c:v>
                </c:pt>
                <c:pt idx="29">
                  <c:v>9.9626490706587152</c:v>
                </c:pt>
                <c:pt idx="30">
                  <c:v>10.515900430658959</c:v>
                </c:pt>
                <c:pt idx="31">
                  <c:v>10.869156800659054</c:v>
                </c:pt>
                <c:pt idx="32">
                  <c:v>10.995000647153649</c:v>
                </c:pt>
                <c:pt idx="33">
                  <c:v>11.349381330658868</c:v>
                </c:pt>
                <c:pt idx="34">
                  <c:v>11.366602900659055</c:v>
                </c:pt>
                <c:pt idx="35">
                  <c:v>11.612531670658853</c:v>
                </c:pt>
                <c:pt idx="36">
                  <c:v>12.171644280658882</c:v>
                </c:pt>
                <c:pt idx="37">
                  <c:v>12.248257160658946</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2.375446380658651</c:v>
                </c:pt>
                <c:pt idx="46">
                  <c:v>1.7640483306588821</c:v>
                </c:pt>
                <c:pt idx="47">
                  <c:v>1.7512667806589071</c:v>
                </c:pt>
                <c:pt idx="48">
                  <c:v>1.6052849306588841</c:v>
                </c:pt>
                <c:pt idx="49">
                  <c:v>1.2644748082099098</c:v>
                </c:pt>
                <c:pt idx="50">
                  <c:v>1.0380487306588175</c:v>
                </c:pt>
                <c:pt idx="51">
                  <c:v>0.84708774065889403</c:v>
                </c:pt>
                <c:pt idx="52">
                  <c:v>0.63518849065879379</c:v>
                </c:pt>
                <c:pt idx="53">
                  <c:v>0.81128738065891048</c:v>
                </c:pt>
                <c:pt idx="54">
                  <c:v>0.49815665514877638</c:v>
                </c:pt>
                <c:pt idx="55">
                  <c:v>-0.16520053934094392</c:v>
                </c:pt>
                <c:pt idx="56">
                  <c:v>-0.72613116934097377</c:v>
                </c:pt>
                <c:pt idx="57">
                  <c:v>-1.3097055093412164</c:v>
                </c:pt>
                <c:pt idx="58">
                  <c:v>-2.0111399493410431</c:v>
                </c:pt>
                <c:pt idx="59">
                  <c:v>-1.9187414893411161</c:v>
                </c:pt>
                <c:pt idx="60">
                  <c:v>-1.9336023693412618</c:v>
                </c:pt>
                <c:pt idx="61">
                  <c:v>-2.4097990093410289</c:v>
                </c:pt>
                <c:pt idx="62">
                  <c:v>-2.5544160161496428</c:v>
                </c:pt>
                <c:pt idx="63">
                  <c:v>-2.0065456093410177</c:v>
                </c:pt>
                <c:pt idx="64">
                  <c:v>-0.87964864934112286</c:v>
                </c:pt>
                <c:pt idx="65">
                  <c:v>-4.1243479341034096E-2</c:v>
                </c:pt>
                <c:pt idx="66">
                  <c:v>0.50271833787535058</c:v>
                </c:pt>
                <c:pt idx="67">
                  <c:v>0.7721878306590092</c:v>
                </c:pt>
                <c:pt idx="68">
                  <c:v>2.1830967006588402</c:v>
                </c:pt>
                <c:pt idx="69">
                  <c:v>3.3629968606590097</c:v>
                </c:pt>
                <c:pt idx="70">
                  <c:v>4.2066368306589368</c:v>
                </c:pt>
                <c:pt idx="71">
                  <c:v>4.6957142657104347</c:v>
                </c:pt>
                <c:pt idx="72">
                  <c:v>4.3854622406589465</c:v>
                </c:pt>
                <c:pt idx="73">
                  <c:v>3.5996518506588258</c:v>
                </c:pt>
                <c:pt idx="74">
                  <c:v>3.0275672506588642</c:v>
                </c:pt>
                <c:pt idx="75">
                  <c:v>1.9393269358134404</c:v>
                </c:pt>
                <c:pt idx="76">
                  <c:v>0.93990537065887991</c:v>
                </c:pt>
                <c:pt idx="77">
                  <c:v>0.10102785065866725</c:v>
                </c:pt>
                <c:pt idx="78">
                  <c:v>-1.4330205093411479</c:v>
                </c:pt>
                <c:pt idx="79">
                  <c:v>-3.1036656002690108</c:v>
                </c:pt>
                <c:pt idx="80">
                  <c:v>-4.7819700793410789</c:v>
                </c:pt>
                <c:pt idx="81">
                  <c:v>-5.6246064493410488</c:v>
                </c:pt>
                <c:pt idx="82">
                  <c:v>-5.5795791293411821</c:v>
                </c:pt>
                <c:pt idx="83">
                  <c:v>-5.5184249293411485</c:v>
                </c:pt>
                <c:pt idx="84">
                  <c:v>-5.2657495693411107</c:v>
                </c:pt>
                <c:pt idx="85">
                  <c:v>0.27489277312450716</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3.3621454306588885</c:v>
                </c:pt>
                <c:pt idx="97">
                  <c:v>5.5111338027519281</c:v>
                </c:pt>
                <c:pt idx="98">
                  <c:v>6.1001359006589144</c:v>
                </c:pt>
                <c:pt idx="99">
                  <c:v>6.2510331213803534</c:v>
                </c:pt>
                <c:pt idx="100">
                  <c:v>6.2507021706589398</c:v>
                </c:pt>
                <c:pt idx="101">
                  <c:v>5.9685796906589283</c:v>
                </c:pt>
                <c:pt idx="102">
                  <c:v>5.6498072265773045</c:v>
                </c:pt>
                <c:pt idx="103">
                  <c:v>3.3689704306588295</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0.79622543065893714</c:v>
                </c:pt>
                <c:pt idx="120">
                  <c:v>1.2302810606588963</c:v>
                </c:pt>
                <c:pt idx="121">
                  <c:v>2.333416662982259</c:v>
                </c:pt>
                <c:pt idx="122">
                  <c:v>2.8140706906589767</c:v>
                </c:pt>
                <c:pt idx="123">
                  <c:v>2.9169116906587589</c:v>
                </c:pt>
                <c:pt idx="124">
                  <c:v>3.0622816706589049</c:v>
                </c:pt>
                <c:pt idx="125">
                  <c:v>3.1536679306589122</c:v>
                </c:pt>
                <c:pt idx="126">
                  <c:v>3.7300695973255245</c:v>
                </c:pt>
                <c:pt idx="127">
                  <c:v>4.1462059406590868</c:v>
                </c:pt>
                <c:pt idx="128">
                  <c:v>4.585867990658878</c:v>
                </c:pt>
                <c:pt idx="129">
                  <c:v>5.3784316306588495</c:v>
                </c:pt>
                <c:pt idx="130">
                  <c:v>5.4955136910756437</c:v>
                </c:pt>
                <c:pt idx="131">
                  <c:v>4.9676635706588304</c:v>
                </c:pt>
                <c:pt idx="132">
                  <c:v>4.5192023906590437</c:v>
                </c:pt>
                <c:pt idx="133">
                  <c:v>4.0766743871806721</c:v>
                </c:pt>
                <c:pt idx="134">
                  <c:v>2.6423806870691209</c:v>
                </c:pt>
                <c:pt idx="135">
                  <c:v>2.2328862506588365</c:v>
                </c:pt>
                <c:pt idx="136">
                  <c:v>1.54804448065886</c:v>
                </c:pt>
                <c:pt idx="137">
                  <c:v>0.64189892065883469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-9.8424405693411288</c:v>
                </c:pt>
                <c:pt idx="150">
                  <c:v>-12.388947657948698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-10.526005743254112</c:v>
                </c:pt>
                <c:pt idx="163">
                  <c:v>-10.552309114795674</c:v>
                </c:pt>
                <c:pt idx="164">
                  <c:v>-9.8352018770334269</c:v>
                </c:pt>
                <c:pt idx="165">
                  <c:v>-9.5236522193411268</c:v>
                </c:pt>
                <c:pt idx="166">
                  <c:v>-8.8829097093411775</c:v>
                </c:pt>
                <c:pt idx="167">
                  <c:v>-7.6560829735964413</c:v>
                </c:pt>
                <c:pt idx="168">
                  <c:v>-7.1434661693411101</c:v>
                </c:pt>
                <c:pt idx="169">
                  <c:v>-7.219679390769647</c:v>
                </c:pt>
                <c:pt idx="170">
                  <c:v>-4.9972465693411294</c:v>
                </c:pt>
                <c:pt idx="171">
                  <c:v>-4.9867308856674839</c:v>
                </c:pt>
                <c:pt idx="172">
                  <c:v>-4.7777885693412259</c:v>
                </c:pt>
                <c:pt idx="173">
                  <c:v>-4.4639386993409715</c:v>
                </c:pt>
                <c:pt idx="174">
                  <c:v>-4.3134164693409387</c:v>
                </c:pt>
                <c:pt idx="175">
                  <c:v>-4.31987906934107</c:v>
                </c:pt>
                <c:pt idx="176">
                  <c:v>-4.3528695035514886</c:v>
                </c:pt>
                <c:pt idx="177">
                  <c:v>-3.5869186847256307</c:v>
                </c:pt>
                <c:pt idx="178">
                  <c:v>-3.7149521693411867</c:v>
                </c:pt>
                <c:pt idx="179">
                  <c:v>-3.756362999341273</c:v>
                </c:pt>
                <c:pt idx="180">
                  <c:v>-3.4080249193411305</c:v>
                </c:pt>
                <c:pt idx="181">
                  <c:v>-2.8881188993411797</c:v>
                </c:pt>
                <c:pt idx="182">
                  <c:v>-2.3922933061830864</c:v>
                </c:pt>
                <c:pt idx="183">
                  <c:v>-1.7689963293409499</c:v>
                </c:pt>
                <c:pt idx="184">
                  <c:v>-1.4747980267879512</c:v>
                </c:pt>
                <c:pt idx="185">
                  <c:v>-0.13495063830659149</c:v>
                </c:pt>
                <c:pt idx="186">
                  <c:v>4.5141840658828855E-2</c:v>
                </c:pt>
                <c:pt idx="187">
                  <c:v>0.53868833065895672</c:v>
                </c:pt>
                <c:pt idx="188">
                  <c:v>1.2505955806591218</c:v>
                </c:pt>
                <c:pt idx="189">
                  <c:v>2.2739429944887304</c:v>
                </c:pt>
                <c:pt idx="190">
                  <c:v>3.8216428006589167</c:v>
                </c:pt>
                <c:pt idx="191">
                  <c:v>5.2166521006589717</c:v>
                </c:pt>
                <c:pt idx="192">
                  <c:v>6.3907565764923273</c:v>
                </c:pt>
                <c:pt idx="193">
                  <c:v>13.225234864621186</c:v>
                </c:pt>
                <c:pt idx="194">
                  <c:v>14.899009350658979</c:v>
                </c:pt>
                <c:pt idx="195">
                  <c:v>16.960837485604088</c:v>
                </c:pt>
                <c:pt idx="196">
                  <c:v>19.310984630658883</c:v>
                </c:pt>
                <c:pt idx="197">
                  <c:v>21.804644630658927</c:v>
                </c:pt>
                <c:pt idx="198">
                  <c:v>23.285541880658766</c:v>
                </c:pt>
                <c:pt idx="199">
                  <c:v>24.439425080658808</c:v>
                </c:pt>
                <c:pt idx="200">
                  <c:v>24.98468262606098</c:v>
                </c:pt>
                <c:pt idx="201">
                  <c:v>27.436944180658831</c:v>
                </c:pt>
                <c:pt idx="202">
                  <c:v>27.480558370658926</c:v>
                </c:pt>
                <c:pt idx="203">
                  <c:v>27.507295920658962</c:v>
                </c:pt>
                <c:pt idx="204">
                  <c:v>27.55967313065889</c:v>
                </c:pt>
                <c:pt idx="205">
                  <c:v>27.274924130658995</c:v>
                </c:pt>
                <c:pt idx="206">
                  <c:v>26.728109154062889</c:v>
                </c:pt>
                <c:pt idx="207">
                  <c:v>25.931099330658988</c:v>
                </c:pt>
                <c:pt idx="208">
                  <c:v>25.266249875103298</c:v>
                </c:pt>
                <c:pt idx="209">
                  <c:v>17.092653180658832</c:v>
                </c:pt>
                <c:pt idx="210">
                  <c:v>15.810552880659024</c:v>
                </c:pt>
                <c:pt idx="211">
                  <c:v>13.725219350659017</c:v>
                </c:pt>
                <c:pt idx="212">
                  <c:v>11.981199590658953</c:v>
                </c:pt>
                <c:pt idx="213">
                  <c:v>10.65144068065892</c:v>
                </c:pt>
                <c:pt idx="214">
                  <c:v>7.689378451277463</c:v>
                </c:pt>
                <c:pt idx="215">
                  <c:v>7.3210428306589055</c:v>
                </c:pt>
                <c:pt idx="216">
                  <c:v>7.2345888406587759</c:v>
                </c:pt>
                <c:pt idx="217">
                  <c:v>7.2505060806589086</c:v>
                </c:pt>
                <c:pt idx="218">
                  <c:v>7.189559330658696</c:v>
                </c:pt>
                <c:pt idx="219">
                  <c:v>7.3675113446372746</c:v>
                </c:pt>
                <c:pt idx="220">
                  <c:v>7.7747663806587184</c:v>
                </c:pt>
                <c:pt idx="221">
                  <c:v>8.0734496938167748</c:v>
                </c:pt>
                <c:pt idx="222">
                  <c:v>8.7679154306589009</c:v>
                </c:pt>
                <c:pt idx="223">
                  <c:v>8.1857967106587068</c:v>
                </c:pt>
                <c:pt idx="224">
                  <c:v>7.4316690306590276</c:v>
                </c:pt>
                <c:pt idx="225">
                  <c:v>7.2569357606590845</c:v>
                </c:pt>
                <c:pt idx="226">
                  <c:v>6.3549492710845215</c:v>
                </c:pt>
                <c:pt idx="227">
                  <c:v>6.0527591906589464</c:v>
                </c:pt>
                <c:pt idx="228">
                  <c:v>5.1519338806588975</c:v>
                </c:pt>
                <c:pt idx="229">
                  <c:v>4.3808284006588574</c:v>
                </c:pt>
                <c:pt idx="230">
                  <c:v>3.2939848812082788</c:v>
                </c:pt>
                <c:pt idx="231">
                  <c:v>3.1023297878017555</c:v>
                </c:pt>
                <c:pt idx="232">
                  <c:v>3.4479812993457992</c:v>
                </c:pt>
                <c:pt idx="233">
                  <c:v>3.7971673206590282</c:v>
                </c:pt>
                <c:pt idx="234">
                  <c:v>3.9650280306589138</c:v>
                </c:pt>
                <c:pt idx="235">
                  <c:v>3.8374808106588727</c:v>
                </c:pt>
                <c:pt idx="236">
                  <c:v>4.0577919206587545</c:v>
                </c:pt>
                <c:pt idx="237">
                  <c:v>4.7610820719633864</c:v>
                </c:pt>
                <c:pt idx="238">
                  <c:v>4.6386034832904643</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13.065855410659001</c:v>
                </c:pt>
                <c:pt idx="250">
                  <c:v>13.130768723341738</c:v>
                </c:pt>
                <c:pt idx="251">
                  <c:v>12.776075771568069</c:v>
                </c:pt>
                <c:pt idx="252">
                  <c:v>13.073624950658974</c:v>
                </c:pt>
                <c:pt idx="253">
                  <c:v>13.146378778027081</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15.091021980658647</c:v>
                </c:pt>
                <c:pt idx="263">
                  <c:v>14.483444245091821</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12.666482340658638</c:v>
                </c:pt>
                <c:pt idx="278">
                  <c:v>11.091897330658909</c:v>
                </c:pt>
                <c:pt idx="279">
                  <c:v>9.6991750306589353</c:v>
                </c:pt>
                <c:pt idx="280">
                  <c:v>7.9800181906590471</c:v>
                </c:pt>
                <c:pt idx="281">
                  <c:v>7.0976363306589469</c:v>
                </c:pt>
                <c:pt idx="282">
                  <c:v>5.7142142906589459</c:v>
                </c:pt>
                <c:pt idx="283">
                  <c:v>4.1639476994761395</c:v>
                </c:pt>
                <c:pt idx="284">
                  <c:v>2.8400709106588757</c:v>
                </c:pt>
                <c:pt idx="285">
                  <c:v>1.0960110506589302</c:v>
                </c:pt>
                <c:pt idx="286">
                  <c:v>5.1034327210658162E-2</c:v>
                </c:pt>
                <c:pt idx="287">
                  <c:v>-2.2865670455315463</c:v>
                </c:pt>
                <c:pt idx="288">
                  <c:v>-2.3192657293410766</c:v>
                </c:pt>
                <c:pt idx="289">
                  <c:v>-2.4496569629579881</c:v>
                </c:pt>
                <c:pt idx="290">
                  <c:v>-2.4235543993409872</c:v>
                </c:pt>
                <c:pt idx="291">
                  <c:v>-1.9647929693410804</c:v>
                </c:pt>
                <c:pt idx="292">
                  <c:v>-1.9980821653006915</c:v>
                </c:pt>
                <c:pt idx="293">
                  <c:v>-1.7436145693411049</c:v>
                </c:pt>
                <c:pt idx="294">
                  <c:v>-1.1985904683311213</c:v>
                </c:pt>
                <c:pt idx="295">
                  <c:v>-0.64522211934109963</c:v>
                </c:pt>
                <c:pt idx="296">
                  <c:v>-0.34483256934108025</c:v>
                </c:pt>
                <c:pt idx="297">
                  <c:v>7.6787720658771444E-2</c:v>
                </c:pt>
                <c:pt idx="298">
                  <c:v>0.43126943065885831</c:v>
                </c:pt>
                <c:pt idx="299">
                  <c:v>0.95752629934580114</c:v>
                </c:pt>
                <c:pt idx="300">
                  <c:v>1.6199060906587022</c:v>
                </c:pt>
                <c:pt idx="301">
                  <c:v>1.7887227106588879</c:v>
                </c:pt>
                <c:pt idx="302">
                  <c:v>5.364779143424812</c:v>
                </c:pt>
                <c:pt idx="303">
                  <c:v>5.9615671306590494</c:v>
                </c:pt>
                <c:pt idx="304">
                  <c:v>6.6970042438456288</c:v>
                </c:pt>
                <c:pt idx="305">
                  <c:v>7.644554970658934</c:v>
                </c:pt>
                <c:pt idx="306">
                  <c:v>7.585309962573902</c:v>
                </c:pt>
                <c:pt idx="307">
                  <c:v>16.762551430658874</c:v>
                </c:pt>
                <c:pt idx="308">
                  <c:v>18.373036170659127</c:v>
                </c:pt>
                <c:pt idx="309">
                  <c:v>18.132058955911507</c:v>
                </c:pt>
                <c:pt idx="310">
                  <c:v>16.484223670658981</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c:v>
                </c:pt>
                <c:pt idx="324">
                  <c:v>-14.353852639341103</c:v>
                </c:pt>
                <c:pt idx="325">
                  <c:v>-14.041525620361618</c:v>
                </c:pt>
                <c:pt idx="326">
                  <c:v>-13.713640009341272</c:v>
                </c:pt>
                <c:pt idx="327">
                  <c:v>-13.044696749341142</c:v>
                </c:pt>
                <c:pt idx="328">
                  <c:v>-12.835876239341223</c:v>
                </c:pt>
                <c:pt idx="329">
                  <c:v>-12.899981650149311</c:v>
                </c:pt>
                <c:pt idx="330">
                  <c:v>-12.769298592068409</c:v>
                </c:pt>
                <c:pt idx="331">
                  <c:v>-10.009318558924519</c:v>
                </c:pt>
                <c:pt idx="332">
                  <c:v>-9.2388945293410814</c:v>
                </c:pt>
                <c:pt idx="333">
                  <c:v>-8.6964304393410519</c:v>
                </c:pt>
                <c:pt idx="334">
                  <c:v>-8.0399368084715377</c:v>
                </c:pt>
                <c:pt idx="335">
                  <c:v>-7.9460423893413337</c:v>
                </c:pt>
                <c:pt idx="336">
                  <c:v>-8.1377245693411009</c:v>
                </c:pt>
                <c:pt idx="337">
                  <c:v>-8.1651562031438996</c:v>
                </c:pt>
                <c:pt idx="338">
                  <c:v>-8.0080033893409421</c:v>
                </c:pt>
                <c:pt idx="339">
                  <c:v>-7.8501805034067749</c:v>
                </c:pt>
                <c:pt idx="340">
                  <c:v>-7.4375143593411766</c:v>
                </c:pt>
                <c:pt idx="341">
                  <c:v>-6.902263919341153</c:v>
                </c:pt>
                <c:pt idx="342">
                  <c:v>-6.7572847793410826</c:v>
                </c:pt>
                <c:pt idx="343">
                  <c:v>-6.5523950455315116</c:v>
                </c:pt>
                <c:pt idx="344">
                  <c:v>-6.0701155026743825</c:v>
                </c:pt>
                <c:pt idx="345">
                  <c:v>-5.8203208193410205</c:v>
                </c:pt>
                <c:pt idx="346">
                  <c:v>-5.6770765293412264</c:v>
                </c:pt>
                <c:pt idx="347">
                  <c:v>-5.752688589341048</c:v>
                </c:pt>
                <c:pt idx="348">
                  <c:v>-5.7237529531794555</c:v>
                </c:pt>
                <c:pt idx="349">
                  <c:v>-5.4862051957147839</c:v>
                </c:pt>
                <c:pt idx="350">
                  <c:v>-5.9880264114464552</c:v>
                </c:pt>
                <c:pt idx="351">
                  <c:v>-6.0595751693411586</c:v>
                </c:pt>
                <c:pt idx="352">
                  <c:v>-6.0675542693411399</c:v>
                </c:pt>
                <c:pt idx="353">
                  <c:v>-6.0936013593410374</c:v>
                </c:pt>
                <c:pt idx="354">
                  <c:v>-6.2234753693412488</c:v>
                </c:pt>
                <c:pt idx="355">
                  <c:v>-6.4432180897492461</c:v>
                </c:pt>
                <c:pt idx="356">
                  <c:v>-6.7215313193411674</c:v>
                </c:pt>
                <c:pt idx="357">
                  <c:v>-7.1690989093412005</c:v>
                </c:pt>
                <c:pt idx="358">
                  <c:v>-7.4903245693410945</c:v>
                </c:pt>
                <c:pt idx="359">
                  <c:v>-10.322464569341161</c:v>
                </c:pt>
                <c:pt idx="360">
                  <c:v>-11.59513608934116</c:v>
                </c:pt>
                <c:pt idx="361">
                  <c:v>-12.768523089341098</c:v>
                </c:pt>
                <c:pt idx="362">
                  <c:v>-13.22562436732092</c:v>
                </c:pt>
                <c:pt idx="363">
                  <c:v>-13.153716869341224</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-12.152064549341292</c:v>
                </c:pt>
                <c:pt idx="372">
                  <c:v>-12.095738415494957</c:v>
                </c:pt>
                <c:pt idx="373">
                  <c:v>-10.317928253551548</c:v>
                </c:pt>
                <c:pt idx="374">
                  <c:v>-9.793485039340986</c:v>
                </c:pt>
                <c:pt idx="375">
                  <c:v>-8.7901619493412184</c:v>
                </c:pt>
                <c:pt idx="376">
                  <c:v>-8.1814119093410369</c:v>
                </c:pt>
                <c:pt idx="377">
                  <c:v>-7.4551694993411433</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-4.0245244293411462</c:v>
                </c:pt>
                <c:pt idx="389">
                  <c:v>-3.9029276393409873</c:v>
                </c:pt>
                <c:pt idx="390">
                  <c:v>-3.7128019401277044</c:v>
                </c:pt>
                <c:pt idx="391">
                  <c:v>-3.987971659341218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-4.2333911993411171</c:v>
                </c:pt>
                <c:pt idx="401">
                  <c:v>-4.2665648293411875</c:v>
                </c:pt>
                <c:pt idx="402">
                  <c:v>-4.1789604952669404</c:v>
                </c:pt>
                <c:pt idx="403">
                  <c:v>-3.9793536147956527</c:v>
                </c:pt>
                <c:pt idx="404">
                  <c:v>-5.2169205167094397</c:v>
                </c:pt>
                <c:pt idx="405">
                  <c:v>-5.4154401093411311</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-9.8057898523599611</c:v>
                </c:pt>
                <c:pt idx="419">
                  <c:v>-8.2949491147955019</c:v>
                </c:pt>
                <c:pt idx="420">
                  <c:v>-7.7865058193411301</c:v>
                </c:pt>
                <c:pt idx="421">
                  <c:v>-7.3562849593410355</c:v>
                </c:pt>
                <c:pt idx="422">
                  <c:v>-6.8479985093411671</c:v>
                </c:pt>
                <c:pt idx="423">
                  <c:v>-6.5462855193409464</c:v>
                </c:pt>
                <c:pt idx="424">
                  <c:v>-6.4284367915633593</c:v>
                </c:pt>
                <c:pt idx="425">
                  <c:v>-6.4117339293409694</c:v>
                </c:pt>
                <c:pt idx="426">
                  <c:v>-6.2509672360077655</c:v>
                </c:pt>
                <c:pt idx="427">
                  <c:v>-4.6644544833196449</c:v>
                </c:pt>
                <c:pt idx="428">
                  <c:v>-3.8879851193410531</c:v>
                </c:pt>
                <c:pt idx="429">
                  <c:v>-3.1494217693411373</c:v>
                </c:pt>
                <c:pt idx="430">
                  <c:v>-2.8124410466139387</c:v>
                </c:pt>
                <c:pt idx="431">
                  <c:v>-2.3291380593411475</c:v>
                </c:pt>
                <c:pt idx="432">
                  <c:v>-2.0549078493412622</c:v>
                </c:pt>
                <c:pt idx="433">
                  <c:v>-2.1869247255911599</c:v>
                </c:pt>
                <c:pt idx="434">
                  <c:v>-3.6486445693410192</c:v>
                </c:pt>
                <c:pt idx="435">
                  <c:v>-4.7384946703511872</c:v>
                </c:pt>
                <c:pt idx="436">
                  <c:v>-5.417974969341004</c:v>
                </c:pt>
                <c:pt idx="437">
                  <c:v>-5.8882280193412004</c:v>
                </c:pt>
                <c:pt idx="438">
                  <c:v>-6.253872852169394</c:v>
                </c:pt>
                <c:pt idx="439">
                  <c:v>-6.4644778093412079</c:v>
                </c:pt>
                <c:pt idx="440">
                  <c:v>-6.5713417410583466</c:v>
                </c:pt>
                <c:pt idx="441">
                  <c:v>-6.5919025693410696</c:v>
                </c:pt>
                <c:pt idx="442">
                  <c:v>-6.2101823954280384</c:v>
                </c:pt>
                <c:pt idx="443">
                  <c:v>-6.0429314293409018</c:v>
                </c:pt>
                <c:pt idx="444">
                  <c:v>-5.0148488693409687</c:v>
                </c:pt>
                <c:pt idx="445">
                  <c:v>-4.4988577193411174</c:v>
                </c:pt>
                <c:pt idx="446">
                  <c:v>-4.6788676713819086</c:v>
                </c:pt>
                <c:pt idx="447">
                  <c:v>-4.8529941093410871</c:v>
                </c:pt>
                <c:pt idx="448">
                  <c:v>-4.850558719341123</c:v>
                </c:pt>
                <c:pt idx="449">
                  <c:v>-4.6182515393410855</c:v>
                </c:pt>
                <c:pt idx="450">
                  <c:v>-4.4898145693411067</c:v>
                </c:pt>
                <c:pt idx="451">
                  <c:v>-3.5464805693410995</c:v>
                </c:pt>
                <c:pt idx="452">
                  <c:v>-3.4819142259067393</c:v>
                </c:pt>
                <c:pt idx="453">
                  <c:v>-3.3160296972479273</c:v>
                </c:pt>
                <c:pt idx="454">
                  <c:v>-3.0057350593409495</c:v>
                </c:pt>
                <c:pt idx="455">
                  <c:v>-2.7202680293409571</c:v>
                </c:pt>
                <c:pt idx="456">
                  <c:v>-2.4011006393411067</c:v>
                </c:pt>
                <c:pt idx="457">
                  <c:v>-2.0884870593409492</c:v>
                </c:pt>
                <c:pt idx="458">
                  <c:v>-1.8286385693411122</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-5.1724146293411097</c:v>
                </c:pt>
                <c:pt idx="467">
                  <c:v>-5.4759351693411702</c:v>
                </c:pt>
                <c:pt idx="468">
                  <c:v>-9.1762045693411096</c:v>
                </c:pt>
                <c:pt idx="469">
                  <c:v>-9.5254996288650311</c:v>
                </c:pt>
                <c:pt idx="470">
                  <c:v>-10.112315669341118</c:v>
                </c:pt>
                <c:pt idx="471">
                  <c:v>-10.348426670351145</c:v>
                </c:pt>
                <c:pt idx="472">
                  <c:v>-10.384979329341107</c:v>
                </c:pt>
                <c:pt idx="473">
                  <c:v>-10.140494069341036</c:v>
                </c:pt>
                <c:pt idx="474">
                  <c:v>-10.024825162561402</c:v>
                </c:pt>
                <c:pt idx="475">
                  <c:v>-9.6232958193410525</c:v>
                </c:pt>
                <c:pt idx="476">
                  <c:v>-9.5008895693411706</c:v>
                </c:pt>
                <c:pt idx="477">
                  <c:v>-9.2456907693410955</c:v>
                </c:pt>
                <c:pt idx="478">
                  <c:v>-9.0890348793412201</c:v>
                </c:pt>
                <c:pt idx="479">
                  <c:v>-8.9674196305655727</c:v>
                </c:pt>
                <c:pt idx="480">
                  <c:v>-8.9943198074363249</c:v>
                </c:pt>
                <c:pt idx="481">
                  <c:v>-7.8810824516939988</c:v>
                </c:pt>
                <c:pt idx="482">
                  <c:v>-7.3228403693410407</c:v>
                </c:pt>
                <c:pt idx="483">
                  <c:v>-7.2942622293410437</c:v>
                </c:pt>
                <c:pt idx="484">
                  <c:v>-7.9554702993410302</c:v>
                </c:pt>
                <c:pt idx="485">
                  <c:v>-7.9442175808352289</c:v>
                </c:pt>
                <c:pt idx="486">
                  <c:v>-7.7032723293410719</c:v>
                </c:pt>
                <c:pt idx="487">
                  <c:v>-7.6408919093411498</c:v>
                </c:pt>
                <c:pt idx="488">
                  <c:v>-7.4769970221714033</c:v>
                </c:pt>
                <c:pt idx="489">
                  <c:v>-6.2078753275829355</c:v>
                </c:pt>
                <c:pt idx="490">
                  <c:v>-5.9461872291350399</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1.7948779639922525</c:v>
                </c:pt>
                <c:pt idx="501">
                  <c:v>1.8874567506586288</c:v>
                </c:pt>
                <c:pt idx="502">
                  <c:v>1.7063643706589318</c:v>
                </c:pt>
                <c:pt idx="503">
                  <c:v>1.4638381206588207</c:v>
                </c:pt>
                <c:pt idx="504">
                  <c:v>1.4253118306588988</c:v>
                </c:pt>
                <c:pt idx="505">
                  <c:v>0.49322803935454956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-4.2880731693411729</c:v>
                </c:pt>
                <c:pt idx="515">
                  <c:v>-4.4613141526743716</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c:v>
                </c:pt>
                <c:pt idx="527">
                  <c:v>-0.66761296934102177</c:v>
                </c:pt>
                <c:pt idx="528">
                  <c:v>-0.24130366934122094</c:v>
                </c:pt>
                <c:pt idx="529">
                  <c:v>0.15869288065900394</c:v>
                </c:pt>
                <c:pt idx="530">
                  <c:v>0.31008543065885946</c:v>
                </c:pt>
                <c:pt idx="531">
                  <c:v>1.6608804306588807</c:v>
                </c:pt>
                <c:pt idx="532">
                  <c:v>1.7620873706588354</c:v>
                </c:pt>
                <c:pt idx="533">
                  <c:v>2.0019979706587634</c:v>
                </c:pt>
                <c:pt idx="534">
                  <c:v>2.2366606306588239</c:v>
                </c:pt>
                <c:pt idx="535">
                  <c:v>2.464450890658938</c:v>
                </c:pt>
                <c:pt idx="536">
                  <c:v>2.5883759761134542</c:v>
                </c:pt>
                <c:pt idx="537">
                  <c:v>2.3674356506590342</c:v>
                </c:pt>
                <c:pt idx="538">
                  <c:v>1.8780524988406053</c:v>
                </c:pt>
                <c:pt idx="539">
                  <c:v>-2.5341711967920602</c:v>
                </c:pt>
                <c:pt idx="540">
                  <c:v>-3.6974284468922889</c:v>
                </c:pt>
                <c:pt idx="541">
                  <c:v>-4.5588263893411414</c:v>
                </c:pt>
                <c:pt idx="542">
                  <c:v>-5.1495182493408365</c:v>
                </c:pt>
                <c:pt idx="543">
                  <c:v>-5.5335948693409884</c:v>
                </c:pt>
                <c:pt idx="544">
                  <c:v>-7.0583649935835471</c:v>
                </c:pt>
                <c:pt idx="545">
                  <c:v>-8.3245988293412267</c:v>
                </c:pt>
                <c:pt idx="546">
                  <c:v>-9.3198043026744148</c:v>
                </c:pt>
                <c:pt idx="547">
                  <c:v>-12.263780819341227</c:v>
                </c:pt>
                <c:pt idx="548">
                  <c:v>-12.443193855055199</c:v>
                </c:pt>
                <c:pt idx="549">
                  <c:v>-12.76853347934113</c:v>
                </c:pt>
                <c:pt idx="550">
                  <c:v>-13.067990269341024</c:v>
                </c:pt>
                <c:pt idx="551">
                  <c:v>-13.049039859341061</c:v>
                </c:pt>
                <c:pt idx="552">
                  <c:v>-12.832546922876466</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-9.6766068770334712</c:v>
                </c:pt>
                <c:pt idx="564">
                  <c:v>-6.8695945875229745</c:v>
                </c:pt>
                <c:pt idx="565">
                  <c:v>-6.1809207693410375</c:v>
                </c:pt>
                <c:pt idx="566">
                  <c:v>-5.6879648346473788</c:v>
                </c:pt>
                <c:pt idx="567">
                  <c:v>-5.0243524693409745</c:v>
                </c:pt>
                <c:pt idx="568">
                  <c:v>-3.5131134393409678</c:v>
                </c:pt>
                <c:pt idx="569">
                  <c:v>-2.8032647693412116</c:v>
                </c:pt>
                <c:pt idx="570">
                  <c:v>-1.987520079545078</c:v>
                </c:pt>
                <c:pt idx="571">
                  <c:v>-1.2478621393412106</c:v>
                </c:pt>
                <c:pt idx="572">
                  <c:v>-0.90741055484838251</c:v>
                </c:pt>
                <c:pt idx="573">
                  <c:v>-8.9551069341056125E-2</c:v>
                </c:pt>
                <c:pt idx="574">
                  <c:v>-0.18321191934114744</c:v>
                </c:pt>
                <c:pt idx="575">
                  <c:v>4.8923350658881773E-2</c:v>
                </c:pt>
                <c:pt idx="576">
                  <c:v>0.47573497611345827</c:v>
                </c:pt>
                <c:pt idx="577">
                  <c:v>1.2570714106589236</c:v>
                </c:pt>
                <c:pt idx="578">
                  <c:v>1.7394282206588656</c:v>
                </c:pt>
                <c:pt idx="579">
                  <c:v>1.80636893065902</c:v>
                </c:pt>
                <c:pt idx="580">
                  <c:v>1.8708654306588961</c:v>
                </c:pt>
                <c:pt idx="581">
                  <c:v>2.9354049306588803</c:v>
                </c:pt>
                <c:pt idx="582">
                  <c:v>3.240541190658945</c:v>
                </c:pt>
                <c:pt idx="583">
                  <c:v>3.5130913082100124</c:v>
                </c:pt>
                <c:pt idx="584">
                  <c:v>3.7694067106589415</c:v>
                </c:pt>
                <c:pt idx="585">
                  <c:v>4.0012877606590314</c:v>
                </c:pt>
                <c:pt idx="586">
                  <c:v>4.2924880306586886</c:v>
                </c:pt>
                <c:pt idx="587">
                  <c:v>4.5851386806590142</c:v>
                </c:pt>
                <c:pt idx="588">
                  <c:v>4.5720684068493584</c:v>
                </c:pt>
                <c:pt idx="589">
                  <c:v>4.4877208391095085</c:v>
                </c:pt>
                <c:pt idx="590">
                  <c:v>4.8175565777175597</c:v>
                </c:pt>
                <c:pt idx="591">
                  <c:v>4.9638349806589499</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-0.2862845693411209</c:v>
                </c:pt>
                <c:pt idx="606">
                  <c:v>-1.6129475282451602</c:v>
                </c:pt>
                <c:pt idx="607">
                  <c:v>-1.8651161093410475</c:v>
                </c:pt>
                <c:pt idx="608">
                  <c:v>-1.8643023193411081</c:v>
                </c:pt>
                <c:pt idx="609">
                  <c:v>-1.8160785193410365</c:v>
                </c:pt>
                <c:pt idx="610">
                  <c:v>-1.8257713193412712</c:v>
                </c:pt>
                <c:pt idx="611">
                  <c:v>-1.9071056093412881</c:v>
                </c:pt>
                <c:pt idx="612">
                  <c:v>-2.467765558702828</c:v>
                </c:pt>
                <c:pt idx="613">
                  <c:v>-5.3056380924179791</c:v>
                </c:pt>
                <c:pt idx="614">
                  <c:v>-5.5308997093410666</c:v>
                </c:pt>
                <c:pt idx="615">
                  <c:v>-5.7627070693410465</c:v>
                </c:pt>
                <c:pt idx="616">
                  <c:v>-5.9703749493411093</c:v>
                </c:pt>
                <c:pt idx="617">
                  <c:v>-6.2963818093409385</c:v>
                </c:pt>
                <c:pt idx="618">
                  <c:v>-6.5688502836268867</c:v>
                </c:pt>
                <c:pt idx="619">
                  <c:v>-6.4835525693410716</c:v>
                </c:pt>
                <c:pt idx="620">
                  <c:v>-6.3046279606454787</c:v>
                </c:pt>
                <c:pt idx="621">
                  <c:v>-4.710657444341118</c:v>
                </c:pt>
                <c:pt idx="622">
                  <c:v>-4.3386542493410616</c:v>
                </c:pt>
                <c:pt idx="623">
                  <c:v>-3.9094779193410707</c:v>
                </c:pt>
                <c:pt idx="624">
                  <c:v>-3.5942949060758447</c:v>
                </c:pt>
                <c:pt idx="625">
                  <c:v>-3.3835608493411802</c:v>
                </c:pt>
                <c:pt idx="626">
                  <c:v>-3.445884779341128</c:v>
                </c:pt>
                <c:pt idx="627">
                  <c:v>-3.6346788593410793</c:v>
                </c:pt>
                <c:pt idx="628">
                  <c:v>-3.7131307793411898</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-7.1649845693410716</c:v>
                </c:pt>
                <c:pt idx="638">
                  <c:v>-7.4964439693410334</c:v>
                </c:pt>
                <c:pt idx="639">
                  <c:v>-7.7482973693409889</c:v>
                </c:pt>
                <c:pt idx="640">
                  <c:v>-7.9362530193411436</c:v>
                </c:pt>
                <c:pt idx="641">
                  <c:v>-7.9332335489329324</c:v>
                </c:pt>
                <c:pt idx="642">
                  <c:v>-8.0667530193411228</c:v>
                </c:pt>
                <c:pt idx="643">
                  <c:v>-8.1897802693410622</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-5.3594786804521677</c:v>
                </c:pt>
                <c:pt idx="652">
                  <c:v>-5.2504199693410785</c:v>
                </c:pt>
                <c:pt idx="653">
                  <c:v>-5.2252819570961773</c:v>
                </c:pt>
                <c:pt idx="654">
                  <c:v>-5.1489970693411067</c:v>
                </c:pt>
                <c:pt idx="655">
                  <c:v>-3.9387395937313991</c:v>
                </c:pt>
                <c:pt idx="656">
                  <c:v>-4.0439192193410856</c:v>
                </c:pt>
                <c:pt idx="657">
                  <c:v>-4.2510847693410057</c:v>
                </c:pt>
                <c:pt idx="658">
                  <c:v>-4.4035511093409099</c:v>
                </c:pt>
                <c:pt idx="659">
                  <c:v>-4.5527292649932036</c:v>
                </c:pt>
                <c:pt idx="660">
                  <c:v>-4.5919265476019469</c:v>
                </c:pt>
                <c:pt idx="661">
                  <c:v>-4.7262760193412854</c:v>
                </c:pt>
                <c:pt idx="662">
                  <c:v>-4.8217545693411008</c:v>
                </c:pt>
                <c:pt idx="663">
                  <c:v>-4.6948064264838765</c:v>
                </c:pt>
                <c:pt idx="664">
                  <c:v>-4.5777227393411124</c:v>
                </c:pt>
                <c:pt idx="665">
                  <c:v>-4.6667915693411288</c:v>
                </c:pt>
                <c:pt idx="666">
                  <c:v>-4.6822150795451973</c:v>
                </c:pt>
                <c:pt idx="667">
                  <c:v>-4.5459549093411953</c:v>
                </c:pt>
                <c:pt idx="668">
                  <c:v>-4.438761219341198</c:v>
                </c:pt>
                <c:pt idx="669">
                  <c:v>-4.509029289341183</c:v>
                </c:pt>
                <c:pt idx="670">
                  <c:v>-4.55547270934089</c:v>
                </c:pt>
                <c:pt idx="671">
                  <c:v>-4.5859696193410429</c:v>
                </c:pt>
                <c:pt idx="672">
                  <c:v>-4.7668830308795691</c:v>
                </c:pt>
                <c:pt idx="673">
                  <c:v>-4.8681276518152847</c:v>
                </c:pt>
                <c:pt idx="674">
                  <c:v>-5.1502202093412075</c:v>
                </c:pt>
                <c:pt idx="675">
                  <c:v>-5.3493680193409894</c:v>
                </c:pt>
                <c:pt idx="676">
                  <c:v>-5.5373903093412338</c:v>
                </c:pt>
                <c:pt idx="677">
                  <c:v>-5.6704930591371294</c:v>
                </c:pt>
                <c:pt idx="678">
                  <c:v>-5.7886622293410515</c:v>
                </c:pt>
                <c:pt idx="679">
                  <c:v>-5.8165710693412205</c:v>
                </c:pt>
                <c:pt idx="680">
                  <c:v>-5.8060643770333495</c:v>
                </c:pt>
                <c:pt idx="681">
                  <c:v>-6.1073882726378903</c:v>
                </c:pt>
                <c:pt idx="682">
                  <c:v>-6.2252585993410179</c:v>
                </c:pt>
                <c:pt idx="683">
                  <c:v>-6.3529662224024763</c:v>
                </c:pt>
                <c:pt idx="684">
                  <c:v>-6.6191970893411884</c:v>
                </c:pt>
                <c:pt idx="685">
                  <c:v>-6.8195769693410897</c:v>
                </c:pt>
                <c:pt idx="686">
                  <c:v>-6.8768357393410469</c:v>
                </c:pt>
                <c:pt idx="687">
                  <c:v>-6.8791038875229464</c:v>
                </c:pt>
                <c:pt idx="688">
                  <c:v>-6.6074867915633995</c:v>
                </c:pt>
                <c:pt idx="689">
                  <c:v>-6.4269776544475095</c:v>
                </c:pt>
                <c:pt idx="690">
                  <c:v>-6.2996261693411189</c:v>
                </c:pt>
                <c:pt idx="691">
                  <c:v>-6.3392575893411429</c:v>
                </c:pt>
                <c:pt idx="692">
                  <c:v>-6.5194081693411814</c:v>
                </c:pt>
                <c:pt idx="693">
                  <c:v>-6.3659703993410375</c:v>
                </c:pt>
                <c:pt idx="694">
                  <c:v>-6.0336624264839829</c:v>
                </c:pt>
                <c:pt idx="695">
                  <c:v>-5.82014288184115</c:v>
                </c:pt>
                <c:pt idx="696">
                  <c:v>-5.3852657855574764</c:v>
                </c:pt>
                <c:pt idx="697">
                  <c:v>-5.1724694293411924</c:v>
                </c:pt>
                <c:pt idx="698">
                  <c:v>-4.50128718934128</c:v>
                </c:pt>
                <c:pt idx="699">
                  <c:v>-4.0229566930524356</c:v>
                </c:pt>
                <c:pt idx="700">
                  <c:v>-3.5201346693411653</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-2.4790628142391204</c:v>
                </c:pt>
                <c:pt idx="709">
                  <c:v>-2.8347598993411456</c:v>
                </c:pt>
                <c:pt idx="710">
                  <c:v>-3.1301112393410948</c:v>
                </c:pt>
                <c:pt idx="711">
                  <c:v>-3.3179877608304817</c:v>
                </c:pt>
                <c:pt idx="712">
                  <c:v>-3.1056244342057777</c:v>
                </c:pt>
                <c:pt idx="713">
                  <c:v>-2.9056617342894797</c:v>
                </c:pt>
                <c:pt idx="714">
                  <c:v>-2.4231960293411592</c:v>
                </c:pt>
                <c:pt idx="715">
                  <c:v>-2.1734950693411288</c:v>
                </c:pt>
                <c:pt idx="716">
                  <c:v>-2.5442397693410896</c:v>
                </c:pt>
                <c:pt idx="717">
                  <c:v>-2.5753611093409319</c:v>
                </c:pt>
                <c:pt idx="718">
                  <c:v>-2.3842940591369963</c:v>
                </c:pt>
                <c:pt idx="719">
                  <c:v>-2.0879317693409658</c:v>
                </c:pt>
                <c:pt idx="720">
                  <c:v>-1.9945645693411249</c:v>
                </c:pt>
                <c:pt idx="721">
                  <c:v>-1.4245507479126178</c:v>
                </c:pt>
                <c:pt idx="722">
                  <c:v>-0.51158589934105658</c:v>
                </c:pt>
                <c:pt idx="723">
                  <c:v>1.6322494806590413</c:v>
                </c:pt>
                <c:pt idx="724">
                  <c:v>4.2113964918833942</c:v>
                </c:pt>
                <c:pt idx="725">
                  <c:v>6.3844591806591104</c:v>
                </c:pt>
                <c:pt idx="726">
                  <c:v>7.2070022506589071</c:v>
                </c:pt>
                <c:pt idx="727">
                  <c:v>8.2761511306587696</c:v>
                </c:pt>
                <c:pt idx="728">
                  <c:v>9.088130110658863</c:v>
                </c:pt>
                <c:pt idx="729">
                  <c:v>9.3129707060211739</c:v>
                </c:pt>
                <c:pt idx="730">
                  <c:v>9.5375754306588298</c:v>
                </c:pt>
                <c:pt idx="731">
                  <c:v>10.539955680658968</c:v>
                </c:pt>
                <c:pt idx="732">
                  <c:v>10.41190403065872</c:v>
                </c:pt>
                <c:pt idx="733">
                  <c:v>10.208003250658818</c:v>
                </c:pt>
                <c:pt idx="734">
                  <c:v>10.236309189695056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-1.0881807093410769</c:v>
                </c:pt>
                <c:pt idx="743">
                  <c:v>-1.4359118893412839</c:v>
                </c:pt>
                <c:pt idx="744">
                  <c:v>-1.5408458992380081</c:v>
                </c:pt>
                <c:pt idx="745">
                  <c:v>-1.5936245693411024</c:v>
                </c:pt>
                <c:pt idx="746">
                  <c:v>0.51445061247713464</c:v>
                </c:pt>
                <c:pt idx="747">
                  <c:v>1.247436280658957</c:v>
                </c:pt>
                <c:pt idx="748">
                  <c:v>2.2258629106588392</c:v>
                </c:pt>
                <c:pt idx="749">
                  <c:v>2.7823792606588853</c:v>
                </c:pt>
                <c:pt idx="750">
                  <c:v>3.1498172306587833</c:v>
                </c:pt>
                <c:pt idx="751">
                  <c:v>3.2318101041282947</c:v>
                </c:pt>
                <c:pt idx="752">
                  <c:v>3.3316443206589748</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8.2565070113040715</c:v>
                </c:pt>
                <c:pt idx="763">
                  <c:v>9.1222184306589611</c:v>
                </c:pt>
                <c:pt idx="764">
                  <c:v>9.0437397639922921</c:v>
                </c:pt>
                <c:pt idx="765">
                  <c:v>8.7976186506589009</c:v>
                </c:pt>
                <c:pt idx="766">
                  <c:v>8.6895226106589547</c:v>
                </c:pt>
                <c:pt idx="767">
                  <c:v>8.8085483306589527</c:v>
                </c:pt>
                <c:pt idx="768">
                  <c:v>8.8165496306588196</c:v>
                </c:pt>
                <c:pt idx="769">
                  <c:v>8.779435520658998</c:v>
                </c:pt>
                <c:pt idx="770">
                  <c:v>8.6964610513484377</c:v>
                </c:pt>
                <c:pt idx="771">
                  <c:v>8.0569305973255947</c:v>
                </c:pt>
                <c:pt idx="772">
                  <c:v>7.4300172206589075</c:v>
                </c:pt>
                <c:pt idx="773">
                  <c:v>7.0874325306591395</c:v>
                </c:pt>
                <c:pt idx="774">
                  <c:v>6.8684146406588926</c:v>
                </c:pt>
                <c:pt idx="775">
                  <c:v>6.6725379206588977</c:v>
                </c:pt>
                <c:pt idx="776">
                  <c:v>6.5838127146095307</c:v>
                </c:pt>
                <c:pt idx="777">
                  <c:v>6.460101280658904</c:v>
                </c:pt>
                <c:pt idx="778">
                  <c:v>6.675883555658686</c:v>
                </c:pt>
                <c:pt idx="779">
                  <c:v>7.667546351711569</c:v>
                </c:pt>
                <c:pt idx="780">
                  <c:v>7.4282305306588885</c:v>
                </c:pt>
                <c:pt idx="781">
                  <c:v>7.0961768306588615</c:v>
                </c:pt>
                <c:pt idx="782">
                  <c:v>6.6233903584938361</c:v>
                </c:pt>
                <c:pt idx="783">
                  <c:v>6.2487595706588905</c:v>
                </c:pt>
                <c:pt idx="784">
                  <c:v>5.8324876306589069</c:v>
                </c:pt>
                <c:pt idx="785">
                  <c:v>5.0676047106587845</c:v>
                </c:pt>
                <c:pt idx="786">
                  <c:v>4.3120363706588867</c:v>
                </c:pt>
                <c:pt idx="787">
                  <c:v>3.7083252044684563</c:v>
                </c:pt>
                <c:pt idx="788">
                  <c:v>1.0735835075821138</c:v>
                </c:pt>
                <c:pt idx="789">
                  <c:v>0.22349618065901242</c:v>
                </c:pt>
                <c:pt idx="790">
                  <c:v>-0.82705500934126519</c:v>
                </c:pt>
                <c:pt idx="791">
                  <c:v>-1.716876389341266</c:v>
                </c:pt>
                <c:pt idx="792">
                  <c:v>-2.1694400793411277</c:v>
                </c:pt>
                <c:pt idx="793">
                  <c:v>-2.5287201815859435</c:v>
                </c:pt>
                <c:pt idx="794">
                  <c:v>-3.0070644606454242</c:v>
                </c:pt>
                <c:pt idx="795">
                  <c:v>-2.7735938324990892</c:v>
                </c:pt>
                <c:pt idx="796">
                  <c:v>-2.3973732293410572</c:v>
                </c:pt>
                <c:pt idx="797">
                  <c:v>-2.1811911693411052</c:v>
                </c:pt>
                <c:pt idx="798">
                  <c:v>-2.1558459693409544</c:v>
                </c:pt>
                <c:pt idx="799">
                  <c:v>-2.2947860332585748</c:v>
                </c:pt>
                <c:pt idx="800">
                  <c:v>-2.41162691934128</c:v>
                </c:pt>
                <c:pt idx="801">
                  <c:v>-2.3946432867322867</c:v>
                </c:pt>
                <c:pt idx="802">
                  <c:v>-1.2491245017734656</c:v>
                </c:pt>
                <c:pt idx="803">
                  <c:v>-1.0612277793409106</c:v>
                </c:pt>
                <c:pt idx="804">
                  <c:v>-0.96466356934104158</c:v>
                </c:pt>
                <c:pt idx="805">
                  <c:v>-0.77365176934107316</c:v>
                </c:pt>
                <c:pt idx="806">
                  <c:v>-0.65380948934104421</c:v>
                </c:pt>
                <c:pt idx="807">
                  <c:v>-0.41591606934115177</c:v>
                </c:pt>
                <c:pt idx="808">
                  <c:v>-0.11750632934105459</c:v>
                </c:pt>
                <c:pt idx="809">
                  <c:v>0.204113214164025</c:v>
                </c:pt>
                <c:pt idx="810">
                  <c:v>0.33668418065893557</c:v>
                </c:pt>
                <c:pt idx="811">
                  <c:v>2.2530154306589467</c:v>
                </c:pt>
                <c:pt idx="812">
                  <c:v>2.4484079806589847</c:v>
                </c:pt>
                <c:pt idx="813">
                  <c:v>2.6287431406589552</c:v>
                </c:pt>
                <c:pt idx="814">
                  <c:v>2.6754257006589341</c:v>
                </c:pt>
                <c:pt idx="815">
                  <c:v>2.8031179406589812</c:v>
                </c:pt>
                <c:pt idx="816">
                  <c:v>2.9679828636484871</c:v>
                </c:pt>
                <c:pt idx="817">
                  <c:v>3.2269972106589693</c:v>
                </c:pt>
                <c:pt idx="818">
                  <c:v>3.3975465306588779</c:v>
                </c:pt>
                <c:pt idx="819">
                  <c:v>3.5104474306588753</c:v>
                </c:pt>
                <c:pt idx="820">
                  <c:v>4.1933026399612165</c:v>
                </c:pt>
                <c:pt idx="821">
                  <c:v>4.281636220658811</c:v>
                </c:pt>
                <c:pt idx="822">
                  <c:v>4.4286714431589189</c:v>
                </c:pt>
                <c:pt idx="823">
                  <c:v>4.4297066006588182</c:v>
                </c:pt>
                <c:pt idx="824">
                  <c:v>4.4760925506588904</c:v>
                </c:pt>
                <c:pt idx="825">
                  <c:v>4.505329650658922</c:v>
                </c:pt>
                <c:pt idx="826">
                  <c:v>4.67691825065892</c:v>
                </c:pt>
                <c:pt idx="827">
                  <c:v>4.7257347193187833</c:v>
                </c:pt>
                <c:pt idx="828">
                  <c:v>4.7059604306589051</c:v>
                </c:pt>
                <c:pt idx="829">
                  <c:v>4.9829397163731954</c:v>
                </c:pt>
                <c:pt idx="830">
                  <c:v>5.1051558806589403</c:v>
                </c:pt>
                <c:pt idx="831">
                  <c:v>5.1082413706587886</c:v>
                </c:pt>
                <c:pt idx="832">
                  <c:v>5.1175845906587876</c:v>
                </c:pt>
                <c:pt idx="833">
                  <c:v>5.1287741276285468</c:v>
                </c:pt>
                <c:pt idx="834">
                  <c:v>5.1108888286180401</c:v>
                </c:pt>
                <c:pt idx="835">
                  <c:v>5.0300680906589097</c:v>
                </c:pt>
                <c:pt idx="836">
                  <c:v>4.8758695106589158</c:v>
                </c:pt>
                <c:pt idx="837">
                  <c:v>4.7574040020874859</c:v>
                </c:pt>
                <c:pt idx="838">
                  <c:v>3.9799885454130504</c:v>
                </c:pt>
                <c:pt idx="839">
                  <c:v>3.284369948731364</c:v>
                </c:pt>
                <c:pt idx="840">
                  <c:v>2.4645622586159632</c:v>
                </c:pt>
                <c:pt idx="841">
                  <c:v>1.1093054306588641</c:v>
                </c:pt>
                <c:pt idx="842">
                  <c:v>-7.6619039341196113E-2</c:v>
                </c:pt>
                <c:pt idx="843">
                  <c:v>-0.81271234934106795</c:v>
                </c:pt>
                <c:pt idx="844">
                  <c:v>-1.5435973734648478</c:v>
                </c:pt>
                <c:pt idx="845">
                  <c:v>-2.0285133448514663</c:v>
                </c:pt>
                <c:pt idx="846">
                  <c:v>-2.7002590455316002</c:v>
                </c:pt>
                <c:pt idx="847">
                  <c:v>-2.7818808093411036</c:v>
                </c:pt>
                <c:pt idx="848">
                  <c:v>-2.770481829341108</c:v>
                </c:pt>
                <c:pt idx="849">
                  <c:v>-2.4524106293410126</c:v>
                </c:pt>
                <c:pt idx="850">
                  <c:v>-2.0165000848050427</c:v>
                </c:pt>
                <c:pt idx="851">
                  <c:v>-1.4843838093410138</c:v>
                </c:pt>
                <c:pt idx="852">
                  <c:v>-1.0444909693411981</c:v>
                </c:pt>
                <c:pt idx="853">
                  <c:v>-1.0731045693411545</c:v>
                </c:pt>
                <c:pt idx="854">
                  <c:v>-1.2156813135272251</c:v>
                </c:pt>
                <c:pt idx="855">
                  <c:v>-1.888267744909914E-2</c:v>
                </c:pt>
                <c:pt idx="856">
                  <c:v>-1.5815569340858853E-2</c:v>
                </c:pt>
                <c:pt idx="857">
                  <c:v>-0.14251969934107941</c:v>
                </c:pt>
                <c:pt idx="858">
                  <c:v>-6.2408093411789904E-3</c:v>
                </c:pt>
                <c:pt idx="859">
                  <c:v>0.10183772611343046</c:v>
                </c:pt>
                <c:pt idx="860">
                  <c:v>0.80053276399223416</c:v>
                </c:pt>
                <c:pt idx="861">
                  <c:v>0.86467777065893048</c:v>
                </c:pt>
                <c:pt idx="862">
                  <c:v>1.0383523306588414</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6.6449645028239841</c:v>
                </c:pt>
                <c:pt idx="871">
                  <c:v>6.8067173296488175</c:v>
                </c:pt>
                <c:pt idx="872">
                  <c:v>6.2499260973254707</c:v>
                </c:pt>
                <c:pt idx="873">
                  <c:v>5.8016359906587809</c:v>
                </c:pt>
                <c:pt idx="874">
                  <c:v>5.5104792106589855</c:v>
                </c:pt>
                <c:pt idx="875">
                  <c:v>5.0665318842673059</c:v>
                </c:pt>
                <c:pt idx="876">
                  <c:v>4.5959548306587248</c:v>
                </c:pt>
                <c:pt idx="877">
                  <c:v>4.0604388506589126</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5.6399142306589836</c:v>
                </c:pt>
                <c:pt idx="887">
                  <c:v>5.9392525406588517</c:v>
                </c:pt>
                <c:pt idx="888">
                  <c:v>6.6004695865029284</c:v>
                </c:pt>
                <c:pt idx="889">
                  <c:v>6.6204032706589384</c:v>
                </c:pt>
                <c:pt idx="890">
                  <c:v>6.5542932306588284</c:v>
                </c:pt>
                <c:pt idx="891">
                  <c:v>6.9939619106589515</c:v>
                </c:pt>
                <c:pt idx="892">
                  <c:v>7.3041398306588432</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-6.9899867256022317</c:v>
                </c:pt>
                <c:pt idx="2">
                  <c:v>-6.9893193781747982</c:v>
                </c:pt>
                <c:pt idx="3">
                  <c:v>-6.9895707291362754</c:v>
                </c:pt>
                <c:pt idx="4">
                  <c:v>-6.9875282369559564</c:v>
                </c:pt>
                <c:pt idx="5">
                  <c:v>-6.9851692034531423</c:v>
                </c:pt>
                <c:pt idx="6">
                  <c:v>-6.9375375132382056</c:v>
                </c:pt>
                <c:pt idx="7">
                  <c:v>-6.9580511136639593</c:v>
                </c:pt>
                <c:pt idx="8">
                  <c:v>-6.9453291274248965</c:v>
                </c:pt>
                <c:pt idx="9">
                  <c:v>-6.9358672663676684</c:v>
                </c:pt>
                <c:pt idx="10">
                  <c:v>-6.9206202350834332</c:v>
                </c:pt>
                <c:pt idx="11">
                  <c:v>-6.8741478556436704</c:v>
                </c:pt>
                <c:pt idx="12">
                  <c:v>-6.9177567162194054</c:v>
                </c:pt>
                <c:pt idx="13">
                  <c:v>-6.8953915274006761</c:v>
                </c:pt>
                <c:pt idx="14">
                  <c:v>-6.6882981047636632</c:v>
                </c:pt>
                <c:pt idx="15">
                  <c:v>-6.522745627040166</c:v>
                </c:pt>
                <c:pt idx="16">
                  <c:v>-6.9033433095234171</c:v>
                </c:pt>
                <c:pt idx="17">
                  <c:v>-7.8851492555306724</c:v>
                </c:pt>
                <c:pt idx="18">
                  <c:v>-8.4007401387584224</c:v>
                </c:pt>
                <c:pt idx="19">
                  <c:v>-8.5645414150091597</c:v>
                </c:pt>
                <c:pt idx="20">
                  <c:v>-9.0759775537881566</c:v>
                </c:pt>
                <c:pt idx="21">
                  <c:v>-9.5656167399134588</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9.6525186106677623</c:v>
                </c:pt>
                <c:pt idx="34">
                  <c:v>9.6831606606682072</c:v>
                </c:pt>
                <c:pt idx="35">
                  <c:v>9.8355130389107508</c:v>
                </c:pt>
                <c:pt idx="36">
                  <c:v>9.6291787917999319</c:v>
                </c:pt>
                <c:pt idx="37">
                  <c:v>9.7443734231377235</c:v>
                </c:pt>
                <c:pt idx="38">
                  <c:v>10.462886252961999</c:v>
                </c:pt>
                <c:pt idx="39">
                  <c:v>10.86973603313862</c:v>
                </c:pt>
                <c:pt idx="40">
                  <c:v>10.626272270571668</c:v>
                </c:pt>
                <c:pt idx="41">
                  <c:v>9.8499083456054422</c:v>
                </c:pt>
                <c:pt idx="42">
                  <c:v>9.0646736745091943</c:v>
                </c:pt>
                <c:pt idx="43">
                  <c:v>8.0887413360420055</c:v>
                </c:pt>
                <c:pt idx="44">
                  <c:v>7.0540557103343389</c:v>
                </c:pt>
                <c:pt idx="45">
                  <c:v>5.4705136896343847</c:v>
                </c:pt>
                <c:pt idx="46">
                  <c:v>3.4889847422247651</c:v>
                </c:pt>
                <c:pt idx="47">
                  <c:v>1.4539550748284142</c:v>
                </c:pt>
                <c:pt idx="48">
                  <c:v>0.5260069402283275</c:v>
                </c:pt>
                <c:pt idx="49">
                  <c:v>0.55931154974922326</c:v>
                </c:pt>
                <c:pt idx="50">
                  <c:v>0.5169750016338539</c:v>
                </c:pt>
                <c:pt idx="51">
                  <c:v>0.22546556349735197</c:v>
                </c:pt>
                <c:pt idx="52">
                  <c:v>-0.1313609736720025</c:v>
                </c:pt>
                <c:pt idx="53">
                  <c:v>-0.25288521720467927</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-3.3830555771263184</c:v>
                </c:pt>
                <c:pt idx="68">
                  <c:v>-2.6910751483700182</c:v>
                </c:pt>
                <c:pt idx="69">
                  <c:v>-2.3148942836045734</c:v>
                </c:pt>
                <c:pt idx="70">
                  <c:v>-0.98498207903212043</c:v>
                </c:pt>
                <c:pt idx="71">
                  <c:v>0.7189827033603966</c:v>
                </c:pt>
                <c:pt idx="72">
                  <c:v>2.0391538439205021</c:v>
                </c:pt>
                <c:pt idx="73">
                  <c:v>3.0460066005423152</c:v>
                </c:pt>
                <c:pt idx="74">
                  <c:v>3.2424483052232405</c:v>
                </c:pt>
                <c:pt idx="75">
                  <c:v>2.7631299143887844</c:v>
                </c:pt>
                <c:pt idx="76">
                  <c:v>2.5021966528727191</c:v>
                </c:pt>
                <c:pt idx="77">
                  <c:v>0.34377293971293482</c:v>
                </c:pt>
                <c:pt idx="78">
                  <c:v>-5.9544034992011534</c:v>
                </c:pt>
                <c:pt idx="79">
                  <c:v>-6.1581461069223575</c:v>
                </c:pt>
                <c:pt idx="80">
                  <c:v>-6.182456875126169</c:v>
                </c:pt>
                <c:pt idx="81">
                  <c:v>-6.1466264616502002</c:v>
                </c:pt>
                <c:pt idx="82">
                  <c:v>-5.3417543136712169</c:v>
                </c:pt>
                <c:pt idx="83">
                  <c:v>-3.7089084965565036</c:v>
                </c:pt>
                <c:pt idx="84">
                  <c:v>-2.3184224557658357</c:v>
                </c:pt>
                <c:pt idx="85">
                  <c:v>-1.1835974534708811</c:v>
                </c:pt>
                <c:pt idx="86">
                  <c:v>-0.78634773184566475</c:v>
                </c:pt>
                <c:pt idx="87">
                  <c:v>-1.0256517574260458</c:v>
                </c:pt>
                <c:pt idx="88">
                  <c:v>-1.0199093897178506</c:v>
                </c:pt>
                <c:pt idx="89">
                  <c:v>-0.90677732372736719</c:v>
                </c:pt>
                <c:pt idx="90">
                  <c:v>0.35257386613146546</c:v>
                </c:pt>
                <c:pt idx="91">
                  <c:v>1.2067382964957575E-2</c:v>
                </c:pt>
                <c:pt idx="92">
                  <c:v>-1.2146700116616681E-2</c:v>
                </c:pt>
                <c:pt idx="93">
                  <c:v>-0.11018222665758516</c:v>
                </c:pt>
                <c:pt idx="94">
                  <c:v>-0.17763064827543928</c:v>
                </c:pt>
                <c:pt idx="95">
                  <c:v>2.3120905771762072E-2</c:v>
                </c:pt>
                <c:pt idx="96">
                  <c:v>2.4379458222603176</c:v>
                </c:pt>
                <c:pt idx="97">
                  <c:v>3.3361099304016824</c:v>
                </c:pt>
                <c:pt idx="98">
                  <c:v>3.7609868565277456</c:v>
                </c:pt>
                <c:pt idx="99">
                  <c:v>4.1194512730600445</c:v>
                </c:pt>
                <c:pt idx="100">
                  <c:v>4.2310960274132494</c:v>
                </c:pt>
                <c:pt idx="101">
                  <c:v>4.3017189691753259</c:v>
                </c:pt>
                <c:pt idx="102">
                  <c:v>4.5541633680269067</c:v>
                </c:pt>
                <c:pt idx="103">
                  <c:v>4.3760034994604524</c:v>
                </c:pt>
                <c:pt idx="104">
                  <c:v>3.4321566576383447</c:v>
                </c:pt>
                <c:pt idx="105">
                  <c:v>4.1850295888830971</c:v>
                </c:pt>
                <c:pt idx="106">
                  <c:v>4.4346247363769606</c:v>
                </c:pt>
                <c:pt idx="107">
                  <c:v>4.541180848016527</c:v>
                </c:pt>
                <c:pt idx="108">
                  <c:v>4.977109627347545</c:v>
                </c:pt>
                <c:pt idx="109">
                  <c:v>5.1096004226116483</c:v>
                </c:pt>
                <c:pt idx="110">
                  <c:v>5.0920617110788982</c:v>
                </c:pt>
                <c:pt idx="111">
                  <c:v>2.3498843450733351</c:v>
                </c:pt>
                <c:pt idx="112">
                  <c:v>1.4123598299109545</c:v>
                </c:pt>
                <c:pt idx="113">
                  <c:v>0.60443648464776256</c:v>
                </c:pt>
                <c:pt idx="114">
                  <c:v>7.8944409460461884E-3</c:v>
                </c:pt>
                <c:pt idx="115">
                  <c:v>-0.5767711180448909</c:v>
                </c:pt>
                <c:pt idx="116">
                  <c:v>-0.81878551446990966</c:v>
                </c:pt>
                <c:pt idx="117">
                  <c:v>-0.73602244269507588</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2.3340638055718252</c:v>
                </c:pt>
                <c:pt idx="127">
                  <c:v>1.8645092460468931</c:v>
                </c:pt>
                <c:pt idx="128">
                  <c:v>2.2587246940788197</c:v>
                </c:pt>
                <c:pt idx="129">
                  <c:v>2.9025125223073616</c:v>
                </c:pt>
                <c:pt idx="130">
                  <c:v>3.1704541650397671</c:v>
                </c:pt>
                <c:pt idx="131">
                  <c:v>2.845595797043714</c:v>
                </c:pt>
                <c:pt idx="132">
                  <c:v>2.3510803870879999</c:v>
                </c:pt>
                <c:pt idx="133">
                  <c:v>1.7131613609582956</c:v>
                </c:pt>
                <c:pt idx="134">
                  <c:v>0.97332149312377925</c:v>
                </c:pt>
                <c:pt idx="135">
                  <c:v>1.0155662131403143</c:v>
                </c:pt>
                <c:pt idx="136">
                  <c:v>0.73320467503218489</c:v>
                </c:pt>
                <c:pt idx="137">
                  <c:v>-0.2349420066910855</c:v>
                </c:pt>
                <c:pt idx="138">
                  <c:v>-1.0152328350841198</c:v>
                </c:pt>
                <c:pt idx="139">
                  <c:v>-1.9439306208911233</c:v>
                </c:pt>
                <c:pt idx="140">
                  <c:v>-2.7781712921543349</c:v>
                </c:pt>
                <c:pt idx="141">
                  <c:v>-3.9476763522870515</c:v>
                </c:pt>
                <c:pt idx="142">
                  <c:v>-5.1629639427533789</c:v>
                </c:pt>
                <c:pt idx="143">
                  <c:v>-8.3171687197648936</c:v>
                </c:pt>
                <c:pt idx="144">
                  <c:v>-8.5100646396457229</c:v>
                </c:pt>
                <c:pt idx="145">
                  <c:v>-8.3491107699865079</c:v>
                </c:pt>
                <c:pt idx="146">
                  <c:v>-8.6243406022395561</c:v>
                </c:pt>
                <c:pt idx="147">
                  <c:v>-9.2012813014707842</c:v>
                </c:pt>
                <c:pt idx="148">
                  <c:v>-9.0119475469861516</c:v>
                </c:pt>
                <c:pt idx="149">
                  <c:v>-9.4024675401404068</c:v>
                </c:pt>
                <c:pt idx="150">
                  <c:v>-9.9054053891709248</c:v>
                </c:pt>
                <c:pt idx="151">
                  <c:v>-10.711841308960368</c:v>
                </c:pt>
                <c:pt idx="152">
                  <c:v>-11.523052289889577</c:v>
                </c:pt>
                <c:pt idx="153">
                  <c:v>-11.995455948990305</c:v>
                </c:pt>
                <c:pt idx="154">
                  <c:v>-12.405563957074014</c:v>
                </c:pt>
                <c:pt idx="155">
                  <c:v>-12.986052324150535</c:v>
                </c:pt>
                <c:pt idx="156">
                  <c:v>-12.987398174980981</c:v>
                </c:pt>
                <c:pt idx="157">
                  <c:v>-13.67305475925775</c:v>
                </c:pt>
                <c:pt idx="158">
                  <c:v>-13.662666496876104</c:v>
                </c:pt>
                <c:pt idx="159">
                  <c:v>-13.433447169714229</c:v>
                </c:pt>
                <c:pt idx="160">
                  <c:v>-13.19247012724216</c:v>
                </c:pt>
                <c:pt idx="161">
                  <c:v>-13.067048577769089</c:v>
                </c:pt>
                <c:pt idx="162">
                  <c:v>-12.816528774443597</c:v>
                </c:pt>
                <c:pt idx="163">
                  <c:v>-12.609128562476343</c:v>
                </c:pt>
                <c:pt idx="164">
                  <c:v>-12.144277878341818</c:v>
                </c:pt>
                <c:pt idx="165">
                  <c:v>-11.481107642850569</c:v>
                </c:pt>
                <c:pt idx="166">
                  <c:v>-10.031716817429162</c:v>
                </c:pt>
                <c:pt idx="167">
                  <c:v>-9.030750137592932</c:v>
                </c:pt>
                <c:pt idx="168">
                  <c:v>-8.8829337828419597</c:v>
                </c:pt>
                <c:pt idx="169">
                  <c:v>-8.5113067261474207</c:v>
                </c:pt>
                <c:pt idx="170">
                  <c:v>-6.7337034189276332</c:v>
                </c:pt>
                <c:pt idx="171">
                  <c:v>-6.5446392671876845</c:v>
                </c:pt>
                <c:pt idx="172">
                  <c:v>-6.2899572224730234</c:v>
                </c:pt>
                <c:pt idx="173">
                  <c:v>-6.0091138456898818</c:v>
                </c:pt>
                <c:pt idx="174">
                  <c:v>-5.8168578706598497</c:v>
                </c:pt>
                <c:pt idx="175">
                  <c:v>-5.7652533629687071</c:v>
                </c:pt>
                <c:pt idx="176">
                  <c:v>-5.7626339095310044</c:v>
                </c:pt>
                <c:pt idx="177">
                  <c:v>-5.7724906693587457</c:v>
                </c:pt>
                <c:pt idx="178">
                  <c:v>-5.0077485768837473</c:v>
                </c:pt>
                <c:pt idx="179">
                  <c:v>-5.2365272050621741</c:v>
                </c:pt>
                <c:pt idx="180">
                  <c:v>-5.2366610767698933</c:v>
                </c:pt>
                <c:pt idx="181">
                  <c:v>-4.8525767724428448</c:v>
                </c:pt>
                <c:pt idx="182">
                  <c:v>-4.3421170447796085</c:v>
                </c:pt>
                <c:pt idx="183">
                  <c:v>-3.889470239090083</c:v>
                </c:pt>
                <c:pt idx="184">
                  <c:v>-3.571312058996881</c:v>
                </c:pt>
                <c:pt idx="185">
                  <c:v>-3.4337327728011688</c:v>
                </c:pt>
                <c:pt idx="186">
                  <c:v>-2.4093040421701399</c:v>
                </c:pt>
                <c:pt idx="187">
                  <c:v>-2.0529081104824769</c:v>
                </c:pt>
                <c:pt idx="188">
                  <c:v>-1.3644945582927335</c:v>
                </c:pt>
                <c:pt idx="189">
                  <c:v>-0.25041921535033396</c:v>
                </c:pt>
                <c:pt idx="190">
                  <c:v>1.0093130990641836</c:v>
                </c:pt>
                <c:pt idx="191">
                  <c:v>2.4156384244310578</c:v>
                </c:pt>
                <c:pt idx="192">
                  <c:v>4.0330973431655792</c:v>
                </c:pt>
                <c:pt idx="193">
                  <c:v>5.9310554350945024</c:v>
                </c:pt>
                <c:pt idx="194">
                  <c:v>12.615144126685006</c:v>
                </c:pt>
                <c:pt idx="195">
                  <c:v>14.943493687693902</c:v>
                </c:pt>
                <c:pt idx="196">
                  <c:v>17.687294817338142</c:v>
                </c:pt>
                <c:pt idx="197">
                  <c:v>20.332921539928289</c:v>
                </c:pt>
                <c:pt idx="198">
                  <c:v>22.370941312361289</c:v>
                </c:pt>
                <c:pt idx="199">
                  <c:v>23.716641575091177</c:v>
                </c:pt>
                <c:pt idx="200">
                  <c:v>24.650607106350108</c:v>
                </c:pt>
                <c:pt idx="201">
                  <c:v>25.732667531268859</c:v>
                </c:pt>
                <c:pt idx="202">
                  <c:v>26.977756375448827</c:v>
                </c:pt>
                <c:pt idx="203">
                  <c:v>26.448694779362985</c:v>
                </c:pt>
                <c:pt idx="204">
                  <c:v>25.653658938589793</c:v>
                </c:pt>
                <c:pt idx="205">
                  <c:v>24.57649257188428</c:v>
                </c:pt>
                <c:pt idx="206">
                  <c:v>23.655238478016791</c:v>
                </c:pt>
                <c:pt idx="207">
                  <c:v>20.402420687898914</c:v>
                </c:pt>
                <c:pt idx="208">
                  <c:v>18.239860763959765</c:v>
                </c:pt>
                <c:pt idx="209">
                  <c:v>16.284012113573489</c:v>
                </c:pt>
                <c:pt idx="210">
                  <c:v>14.598760987032918</c:v>
                </c:pt>
                <c:pt idx="211">
                  <c:v>12.393568540114316</c:v>
                </c:pt>
                <c:pt idx="212">
                  <c:v>10.616751897560547</c:v>
                </c:pt>
                <c:pt idx="213">
                  <c:v>8.9585644090233227</c:v>
                </c:pt>
                <c:pt idx="214">
                  <c:v>7.7056026334600416</c:v>
                </c:pt>
                <c:pt idx="215">
                  <c:v>6.3188829866506779</c:v>
                </c:pt>
                <c:pt idx="216">
                  <c:v>5.9189751071825043</c:v>
                </c:pt>
                <c:pt idx="217">
                  <c:v>5.8330795588722708</c:v>
                </c:pt>
                <c:pt idx="218">
                  <c:v>5.9247816786688645</c:v>
                </c:pt>
                <c:pt idx="219">
                  <c:v>5.9217639493115994</c:v>
                </c:pt>
                <c:pt idx="220">
                  <c:v>5.8889110429678055</c:v>
                </c:pt>
                <c:pt idx="221">
                  <c:v>6.318515067127346</c:v>
                </c:pt>
                <c:pt idx="222">
                  <c:v>6.5999701632417072</c:v>
                </c:pt>
                <c:pt idx="223">
                  <c:v>6.9785605669643331</c:v>
                </c:pt>
                <c:pt idx="224">
                  <c:v>5.1825167901150255</c:v>
                </c:pt>
                <c:pt idx="225">
                  <c:v>4.8518952602792806</c:v>
                </c:pt>
                <c:pt idx="226">
                  <c:v>3.9665734255973604</c:v>
                </c:pt>
                <c:pt idx="227">
                  <c:v>3.4704205916245883</c:v>
                </c:pt>
                <c:pt idx="228">
                  <c:v>2.4019734926315981</c:v>
                </c:pt>
                <c:pt idx="229">
                  <c:v>1.7772089554973858</c:v>
                </c:pt>
                <c:pt idx="230">
                  <c:v>0.70293919612797162</c:v>
                </c:pt>
                <c:pt idx="231">
                  <c:v>-0.35586064011737112</c:v>
                </c:pt>
                <c:pt idx="232">
                  <c:v>1.6863454311489252</c:v>
                </c:pt>
                <c:pt idx="233">
                  <c:v>2.6698553332632335</c:v>
                </c:pt>
                <c:pt idx="234">
                  <c:v>2.9047664847334707</c:v>
                </c:pt>
                <c:pt idx="235">
                  <c:v>1.8476895257607873</c:v>
                </c:pt>
                <c:pt idx="236">
                  <c:v>1.5864312990222218</c:v>
                </c:pt>
                <c:pt idx="237">
                  <c:v>4.5566210218722913</c:v>
                </c:pt>
                <c:pt idx="238">
                  <c:v>9.2753871353518349</c:v>
                </c:pt>
                <c:pt idx="239">
                  <c:v>12.086754014085662</c:v>
                </c:pt>
                <c:pt idx="240">
                  <c:v>13.324041264413623</c:v>
                </c:pt>
                <c:pt idx="241">
                  <c:v>13.892718564813421</c:v>
                </c:pt>
                <c:pt idx="242">
                  <c:v>14.004855092786869</c:v>
                </c:pt>
                <c:pt idx="243">
                  <c:v>14.221865077352348</c:v>
                </c:pt>
                <c:pt idx="244">
                  <c:v>14.574086093855374</c:v>
                </c:pt>
                <c:pt idx="245">
                  <c:v>12.798961820395922</c:v>
                </c:pt>
                <c:pt idx="246">
                  <c:v>11.665689244208417</c:v>
                </c:pt>
                <c:pt idx="247">
                  <c:v>11.667403166344101</c:v>
                </c:pt>
                <c:pt idx="248">
                  <c:v>12.166113830270021</c:v>
                </c:pt>
                <c:pt idx="249">
                  <c:v>12.558064994701155</c:v>
                </c:pt>
                <c:pt idx="250">
                  <c:v>12.464583079388818</c:v>
                </c:pt>
                <c:pt idx="251">
                  <c:v>11.905063696628176</c:v>
                </c:pt>
                <c:pt idx="252">
                  <c:v>11.316648363782921</c:v>
                </c:pt>
                <c:pt idx="253">
                  <c:v>11.548916080262368</c:v>
                </c:pt>
                <c:pt idx="254">
                  <c:v>12.879645479023486</c:v>
                </c:pt>
                <c:pt idx="255">
                  <c:v>14.284600820224867</c:v>
                </c:pt>
                <c:pt idx="256">
                  <c:v>14.86568052990156</c:v>
                </c:pt>
                <c:pt idx="257">
                  <c:v>12.82646350119802</c:v>
                </c:pt>
                <c:pt idx="258">
                  <c:v>12.988532051207862</c:v>
                </c:pt>
                <c:pt idx="259">
                  <c:v>13.083094654228864</c:v>
                </c:pt>
                <c:pt idx="260">
                  <c:v>12.257295641433823</c:v>
                </c:pt>
                <c:pt idx="261">
                  <c:v>11.380794161264102</c:v>
                </c:pt>
                <c:pt idx="262">
                  <c:v>10.630796587877867</c:v>
                </c:pt>
                <c:pt idx="263">
                  <c:v>8.1567803413500712</c:v>
                </c:pt>
                <c:pt idx="264">
                  <c:v>7.1377537591155882</c:v>
                </c:pt>
                <c:pt idx="265">
                  <c:v>6.2229592028190881</c:v>
                </c:pt>
                <c:pt idx="266">
                  <c:v>5.9113149741373263</c:v>
                </c:pt>
                <c:pt idx="267">
                  <c:v>5.8211142817022816</c:v>
                </c:pt>
                <c:pt idx="268">
                  <c:v>5.7396838557255334</c:v>
                </c:pt>
                <c:pt idx="269">
                  <c:v>6.0282720978449902</c:v>
                </c:pt>
                <c:pt idx="270">
                  <c:v>5.8908684234019324</c:v>
                </c:pt>
                <c:pt idx="271">
                  <c:v>6.1730226273232489</c:v>
                </c:pt>
                <c:pt idx="272">
                  <c:v>6.3712662876892034</c:v>
                </c:pt>
                <c:pt idx="273">
                  <c:v>6.4882574105607462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0.65567686736516073</c:v>
                </c:pt>
                <c:pt idx="285">
                  <c:v>-0.80160819583524257</c:v>
                </c:pt>
                <c:pt idx="286">
                  <c:v>-2.4739282564571758</c:v>
                </c:pt>
                <c:pt idx="287">
                  <c:v>-3.0958598587966151</c:v>
                </c:pt>
                <c:pt idx="288">
                  <c:v>-3.4063436383384129</c:v>
                </c:pt>
                <c:pt idx="289">
                  <c:v>-3.5824142279287647</c:v>
                </c:pt>
                <c:pt idx="290">
                  <c:v>-3.7684944597477759</c:v>
                </c:pt>
                <c:pt idx="291">
                  <c:v>-3.4219633702783483</c:v>
                </c:pt>
                <c:pt idx="292">
                  <c:v>-3.3083745923053618</c:v>
                </c:pt>
                <c:pt idx="293">
                  <c:v>-3.5542444787348821</c:v>
                </c:pt>
                <c:pt idx="294">
                  <c:v>-3.5920430491656927</c:v>
                </c:pt>
                <c:pt idx="295">
                  <c:v>-1.5393554454900737</c:v>
                </c:pt>
                <c:pt idx="296">
                  <c:v>-1.1343616553838978</c:v>
                </c:pt>
                <c:pt idx="297">
                  <c:v>-0.66609041251303236</c:v>
                </c:pt>
                <c:pt idx="298">
                  <c:v>-8.1380229619540459E-2</c:v>
                </c:pt>
                <c:pt idx="299">
                  <c:v>0.19992050421951962</c:v>
                </c:pt>
                <c:pt idx="300">
                  <c:v>2.1458746390100738</c:v>
                </c:pt>
                <c:pt idx="301">
                  <c:v>2.5765048611469776</c:v>
                </c:pt>
                <c:pt idx="302">
                  <c:v>2.6742627784436905</c:v>
                </c:pt>
                <c:pt idx="303">
                  <c:v>3.2629073020811052</c:v>
                </c:pt>
                <c:pt idx="304">
                  <c:v>4.4968489739716375</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11.689904237981867</c:v>
                </c:pt>
                <c:pt idx="313">
                  <c:v>11.033668769445891</c:v>
                </c:pt>
                <c:pt idx="314">
                  <c:v>10.078883303777005</c:v>
                </c:pt>
                <c:pt idx="315">
                  <c:v>5.9246863595844665</c:v>
                </c:pt>
                <c:pt idx="316">
                  <c:v>3.4525309601505114</c:v>
                </c:pt>
                <c:pt idx="317">
                  <c:v>0.74573336691769043</c:v>
                </c:pt>
                <c:pt idx="318">
                  <c:v>-2.2057921810063781</c:v>
                </c:pt>
                <c:pt idx="319">
                  <c:v>-5.2737254018649358</c:v>
                </c:pt>
                <c:pt idx="320">
                  <c:v>-8.1753735929819271</c:v>
                </c:pt>
                <c:pt idx="321">
                  <c:v>-11.38330085175582</c:v>
                </c:pt>
                <c:pt idx="322">
                  <c:v>-14.146803054933045</c:v>
                </c:pt>
                <c:pt idx="323">
                  <c:v>-15.268332714553608</c:v>
                </c:pt>
                <c:pt idx="324">
                  <c:v>-15.664297146359033</c:v>
                </c:pt>
                <c:pt idx="325">
                  <c:v>-15.183672519791306</c:v>
                </c:pt>
                <c:pt idx="326">
                  <c:v>-14.734841361336091</c:v>
                </c:pt>
                <c:pt idx="327">
                  <c:v>-14.821405357493077</c:v>
                </c:pt>
                <c:pt idx="328">
                  <c:v>-14.708823349403751</c:v>
                </c:pt>
                <c:pt idx="329">
                  <c:v>-14.495069088342666</c:v>
                </c:pt>
                <c:pt idx="330">
                  <c:v>-12.11666023610587</c:v>
                </c:pt>
                <c:pt idx="331">
                  <c:v>-11.417226401363266</c:v>
                </c:pt>
                <c:pt idx="332">
                  <c:v>-10.905494778640131</c:v>
                </c:pt>
                <c:pt idx="333">
                  <c:v>-10.286713183654843</c:v>
                </c:pt>
                <c:pt idx="334">
                  <c:v>-10.082891914921706</c:v>
                </c:pt>
                <c:pt idx="335">
                  <c:v>-10.594374311631148</c:v>
                </c:pt>
                <c:pt idx="336">
                  <c:v>-11.346686180781134</c:v>
                </c:pt>
                <c:pt idx="337">
                  <c:v>-11.072791496950131</c:v>
                </c:pt>
                <c:pt idx="338">
                  <c:v>-10.905696572784619</c:v>
                </c:pt>
                <c:pt idx="339">
                  <c:v>-10.502709681984047</c:v>
                </c:pt>
                <c:pt idx="340">
                  <c:v>-9.9478982727273007</c:v>
                </c:pt>
                <c:pt idx="341">
                  <c:v>-9.5784731101244009</c:v>
                </c:pt>
                <c:pt idx="342">
                  <c:v>-9.2949351478227182</c:v>
                </c:pt>
                <c:pt idx="343">
                  <c:v>-8.878091728930098</c:v>
                </c:pt>
                <c:pt idx="344">
                  <c:v>-8.694534327087986</c:v>
                </c:pt>
                <c:pt idx="345">
                  <c:v>-8.3677551883531436</c:v>
                </c:pt>
                <c:pt idx="346">
                  <c:v>-8.0745227857879502</c:v>
                </c:pt>
                <c:pt idx="347">
                  <c:v>-8.0685866162052768</c:v>
                </c:pt>
                <c:pt idx="348">
                  <c:v>-8.020431491597364</c:v>
                </c:pt>
                <c:pt idx="349">
                  <c:v>-7.7976268646605718</c:v>
                </c:pt>
                <c:pt idx="350">
                  <c:v>-7.605648233256332</c:v>
                </c:pt>
                <c:pt idx="351">
                  <c:v>-7.6010753267432705</c:v>
                </c:pt>
                <c:pt idx="352">
                  <c:v>-8.1334084648618159</c:v>
                </c:pt>
                <c:pt idx="353">
                  <c:v>-8.1070401164000856</c:v>
                </c:pt>
                <c:pt idx="354">
                  <c:v>-8.1694469074015039</c:v>
                </c:pt>
                <c:pt idx="355">
                  <c:v>-8.3877393204592767</c:v>
                </c:pt>
                <c:pt idx="356">
                  <c:v>-8.5557027636534286</c:v>
                </c:pt>
                <c:pt idx="357">
                  <c:v>-8.9308014845517913</c:v>
                </c:pt>
                <c:pt idx="358">
                  <c:v>-9.3969220716077668</c:v>
                </c:pt>
                <c:pt idx="359">
                  <c:v>-13.991794947359256</c:v>
                </c:pt>
                <c:pt idx="360">
                  <c:v>-14.615873885282753</c:v>
                </c:pt>
                <c:pt idx="361">
                  <c:v>-14.583291909776037</c:v>
                </c:pt>
                <c:pt idx="362">
                  <c:v>-14.292685877993756</c:v>
                </c:pt>
                <c:pt idx="363">
                  <c:v>-14.144304571734651</c:v>
                </c:pt>
                <c:pt idx="364">
                  <c:v>-13.852098757866791</c:v>
                </c:pt>
                <c:pt idx="365">
                  <c:v>-13.667750282566336</c:v>
                </c:pt>
                <c:pt idx="366">
                  <c:v>-14.450481765222776</c:v>
                </c:pt>
                <c:pt idx="367">
                  <c:v>-14.339973857911431</c:v>
                </c:pt>
                <c:pt idx="368">
                  <c:v>-14.044142427850087</c:v>
                </c:pt>
                <c:pt idx="369">
                  <c:v>-13.801608329920246</c:v>
                </c:pt>
                <c:pt idx="370">
                  <c:v>-13.654574847657372</c:v>
                </c:pt>
                <c:pt idx="371">
                  <c:v>-13.506479650433519</c:v>
                </c:pt>
                <c:pt idx="372">
                  <c:v>-13.407828192611385</c:v>
                </c:pt>
                <c:pt idx="373">
                  <c:v>-11.123957240878099</c:v>
                </c:pt>
                <c:pt idx="374">
                  <c:v>-10.402770240211922</c:v>
                </c:pt>
                <c:pt idx="375">
                  <c:v>-9.645459545335882</c:v>
                </c:pt>
                <c:pt idx="376">
                  <c:v>-8.9623683326795316</c:v>
                </c:pt>
                <c:pt idx="377">
                  <c:v>-8.4151303836204097</c:v>
                </c:pt>
                <c:pt idx="378">
                  <c:v>-8.0588402730259148</c:v>
                </c:pt>
                <c:pt idx="379">
                  <c:v>-7.9365062868511584</c:v>
                </c:pt>
                <c:pt idx="380">
                  <c:v>-5.7388237562478537</c:v>
                </c:pt>
                <c:pt idx="381">
                  <c:v>-4.9707532366993394</c:v>
                </c:pt>
                <c:pt idx="382">
                  <c:v>-4.2328138310558785</c:v>
                </c:pt>
                <c:pt idx="383">
                  <c:v>-3.9441743625175949</c:v>
                </c:pt>
                <c:pt idx="384">
                  <c:v>-4.0369521612174708</c:v>
                </c:pt>
                <c:pt idx="385">
                  <c:v>-4.6456017018059157</c:v>
                </c:pt>
                <c:pt idx="386">
                  <c:v>-5.4330838845941125</c:v>
                </c:pt>
                <c:pt idx="387">
                  <c:v>-5.4019132538428734</c:v>
                </c:pt>
                <c:pt idx="388">
                  <c:v>-5.9502227024647141</c:v>
                </c:pt>
                <c:pt idx="389">
                  <c:v>-6.3425087738380865</c:v>
                </c:pt>
                <c:pt idx="390">
                  <c:v>-6.2921097186444399</c:v>
                </c:pt>
                <c:pt idx="391">
                  <c:v>-6.0249617059481153</c:v>
                </c:pt>
                <c:pt idx="392">
                  <c:v>-6.0853173935133453</c:v>
                </c:pt>
                <c:pt idx="393">
                  <c:v>-6.5682427693029704</c:v>
                </c:pt>
                <c:pt idx="394">
                  <c:v>-6.7264735878001574</c:v>
                </c:pt>
                <c:pt idx="395">
                  <c:v>-6.6675555032732232</c:v>
                </c:pt>
                <c:pt idx="396">
                  <c:v>-6.9012363100009404</c:v>
                </c:pt>
                <c:pt idx="397">
                  <c:v>-6.4476989614801434</c:v>
                </c:pt>
                <c:pt idx="398">
                  <c:v>-6.26019148574309</c:v>
                </c:pt>
                <c:pt idx="399">
                  <c:v>-6.181196705224318</c:v>
                </c:pt>
                <c:pt idx="400">
                  <c:v>-6.1572040720538297</c:v>
                </c:pt>
                <c:pt idx="401">
                  <c:v>-6.0876685722986323</c:v>
                </c:pt>
                <c:pt idx="402">
                  <c:v>-5.6312359065886568</c:v>
                </c:pt>
                <c:pt idx="403">
                  <c:v>-5.4889158240355265</c:v>
                </c:pt>
                <c:pt idx="404">
                  <c:v>-6.5941548374121748</c:v>
                </c:pt>
                <c:pt idx="405">
                  <c:v>-6.7241630486404205</c:v>
                </c:pt>
                <c:pt idx="406">
                  <c:v>-7.2225082595002617</c:v>
                </c:pt>
                <c:pt idx="407">
                  <c:v>-8.1976380234666397</c:v>
                </c:pt>
                <c:pt idx="408">
                  <c:v>-9.2194012715882767</c:v>
                </c:pt>
                <c:pt idx="409">
                  <c:v>-9.4389922233727699</c:v>
                </c:pt>
                <c:pt idx="410">
                  <c:v>-9.5228453364209216</c:v>
                </c:pt>
                <c:pt idx="411">
                  <c:v>-10.284748290012644</c:v>
                </c:pt>
                <c:pt idx="412">
                  <c:v>-12.840645489384002</c:v>
                </c:pt>
                <c:pt idx="413">
                  <c:v>-11.73352608698332</c:v>
                </c:pt>
                <c:pt idx="414">
                  <c:v>-11.379011113502102</c:v>
                </c:pt>
                <c:pt idx="415">
                  <c:v>-11.375282892689176</c:v>
                </c:pt>
                <c:pt idx="416">
                  <c:v>-11.234420334559401</c:v>
                </c:pt>
                <c:pt idx="417">
                  <c:v>-11.248036847906764</c:v>
                </c:pt>
                <c:pt idx="418">
                  <c:v>-10.881750005445516</c:v>
                </c:pt>
                <c:pt idx="419">
                  <c:v>-10.515644883961691</c:v>
                </c:pt>
                <c:pt idx="420">
                  <c:v>-8.9502795524084124</c:v>
                </c:pt>
                <c:pt idx="421">
                  <c:v>-8.3574380168571576</c:v>
                </c:pt>
                <c:pt idx="422">
                  <c:v>-8.0096095738648696</c:v>
                </c:pt>
                <c:pt idx="423">
                  <c:v>-7.7659782629630545</c:v>
                </c:pt>
                <c:pt idx="424">
                  <c:v>-7.7671500862652758</c:v>
                </c:pt>
                <c:pt idx="425">
                  <c:v>-7.5580718106554379</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-7.8664813566100387</c:v>
                </c:pt>
                <c:pt idx="439">
                  <c:v>-8.1750717502027719</c:v>
                </c:pt>
                <c:pt idx="440">
                  <c:v>-8.4335241696183942</c:v>
                </c:pt>
                <c:pt idx="441">
                  <c:v>-8.5348872973255006</c:v>
                </c:pt>
                <c:pt idx="442">
                  <c:v>-8.5396633782504381</c:v>
                </c:pt>
                <c:pt idx="443">
                  <c:v>-8.332688644083353</c:v>
                </c:pt>
                <c:pt idx="444">
                  <c:v>-7.1998663721291507</c:v>
                </c:pt>
                <c:pt idx="445">
                  <c:v>-6.3136675791032957</c:v>
                </c:pt>
                <c:pt idx="446">
                  <c:v>-6.3749603686226379</c:v>
                </c:pt>
                <c:pt idx="447">
                  <c:v>-6.5588283021694735</c:v>
                </c:pt>
                <c:pt idx="448">
                  <c:v>-6.708944059077286</c:v>
                </c:pt>
                <c:pt idx="449">
                  <c:v>-6.5560425336255008</c:v>
                </c:pt>
                <c:pt idx="450">
                  <c:v>-6.2798552209085727</c:v>
                </c:pt>
                <c:pt idx="451">
                  <c:v>-5.9145884292543798</c:v>
                </c:pt>
                <c:pt idx="452">
                  <c:v>-5.4307001485737736</c:v>
                </c:pt>
                <c:pt idx="453">
                  <c:v>-5.2877153747778936</c:v>
                </c:pt>
                <c:pt idx="454">
                  <c:v>-5.1190657857207764</c:v>
                </c:pt>
                <c:pt idx="455">
                  <c:v>-4.839271488048686</c:v>
                </c:pt>
                <c:pt idx="456">
                  <c:v>-4.5321982496324296</c:v>
                </c:pt>
                <c:pt idx="457">
                  <c:v>-4.2354411012656161</c:v>
                </c:pt>
                <c:pt idx="458">
                  <c:v>-3.9027538945519069</c:v>
                </c:pt>
                <c:pt idx="459">
                  <c:v>-3.5504431748977927</c:v>
                </c:pt>
                <c:pt idx="460">
                  <c:v>-3.3624561060445144</c:v>
                </c:pt>
                <c:pt idx="461">
                  <c:v>-5.3910475612382385</c:v>
                </c:pt>
                <c:pt idx="462">
                  <c:v>-5.9249295633307355</c:v>
                </c:pt>
                <c:pt idx="463">
                  <c:v>-6.5006734912823321</c:v>
                </c:pt>
                <c:pt idx="464">
                  <c:v>-6.8640845584844996</c:v>
                </c:pt>
                <c:pt idx="465">
                  <c:v>-7.113324631005244</c:v>
                </c:pt>
                <c:pt idx="466">
                  <c:v>-7.5362560156917153</c:v>
                </c:pt>
                <c:pt idx="467">
                  <c:v>-7.7114286535927903</c:v>
                </c:pt>
                <c:pt idx="468">
                  <c:v>-10.248041145865662</c:v>
                </c:pt>
                <c:pt idx="469">
                  <c:v>-10.521816567004706</c:v>
                </c:pt>
                <c:pt idx="470">
                  <c:v>-10.525331647970049</c:v>
                </c:pt>
                <c:pt idx="471">
                  <c:v>-10.523426404646585</c:v>
                </c:pt>
                <c:pt idx="472">
                  <c:v>-10.350241683817032</c:v>
                </c:pt>
                <c:pt idx="473">
                  <c:v>-10.433880879134938</c:v>
                </c:pt>
                <c:pt idx="474">
                  <c:v>-10.656891184886277</c:v>
                </c:pt>
                <c:pt idx="475">
                  <c:v>-10.0870552567303</c:v>
                </c:pt>
                <c:pt idx="476">
                  <c:v>-9.9869542050933227</c:v>
                </c:pt>
                <c:pt idx="477">
                  <c:v>-9.8756867048553012</c:v>
                </c:pt>
                <c:pt idx="478">
                  <c:v>-9.8196271683324685</c:v>
                </c:pt>
                <c:pt idx="479">
                  <c:v>-9.7161723799765181</c:v>
                </c:pt>
                <c:pt idx="480">
                  <c:v>-9.822753725370541</c:v>
                </c:pt>
                <c:pt idx="481">
                  <c:v>-9.4202563124877727</c:v>
                </c:pt>
                <c:pt idx="482">
                  <c:v>-8.3633217902325594</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-6.980594494529039</c:v>
                </c:pt>
                <c:pt idx="491">
                  <c:v>-6.7576726397274305</c:v>
                </c:pt>
                <c:pt idx="492">
                  <c:v>-6.3509244775874105</c:v>
                </c:pt>
                <c:pt idx="493">
                  <c:v>-5.7768297747019606</c:v>
                </c:pt>
                <c:pt idx="494">
                  <c:v>-5.4836678102412684</c:v>
                </c:pt>
                <c:pt idx="495">
                  <c:v>-4.8264714099801012</c:v>
                </c:pt>
                <c:pt idx="496">
                  <c:v>-3.7042212412930895</c:v>
                </c:pt>
                <c:pt idx="497">
                  <c:v>-2.9216128538236728</c:v>
                </c:pt>
                <c:pt idx="498">
                  <c:v>-1.7225506812946634</c:v>
                </c:pt>
                <c:pt idx="499">
                  <c:v>-0.93180905634358502</c:v>
                </c:pt>
                <c:pt idx="500">
                  <c:v>-0.21369101145346323</c:v>
                </c:pt>
                <c:pt idx="501">
                  <c:v>0.29869186980707307</c:v>
                </c:pt>
                <c:pt idx="502">
                  <c:v>0.41926307427756632</c:v>
                </c:pt>
                <c:pt idx="503">
                  <c:v>0.24312661130721835</c:v>
                </c:pt>
                <c:pt idx="504">
                  <c:v>-5.7218663103569163E-2</c:v>
                </c:pt>
                <c:pt idx="505">
                  <c:v>-0.2050537060110571</c:v>
                </c:pt>
                <c:pt idx="506">
                  <c:v>-1.5361161144397379</c:v>
                </c:pt>
                <c:pt idx="507">
                  <c:v>-2.3208810203030765</c:v>
                </c:pt>
                <c:pt idx="508">
                  <c:v>-2.8382021283335299</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-7.2406233251625176</c:v>
                </c:pt>
                <c:pt idx="520">
                  <c:v>-6.8115873830143414</c:v>
                </c:pt>
                <c:pt idx="521">
                  <c:v>-6.624904045491637</c:v>
                </c:pt>
                <c:pt idx="522">
                  <c:v>-6.4429342594606345</c:v>
                </c:pt>
                <c:pt idx="523">
                  <c:v>-6.1939420658885496</c:v>
                </c:pt>
                <c:pt idx="524">
                  <c:v>-5.535461400335933</c:v>
                </c:pt>
                <c:pt idx="525">
                  <c:v>-4.8411294512849024</c:v>
                </c:pt>
                <c:pt idx="526">
                  <c:v>-4.2959430687155695</c:v>
                </c:pt>
                <c:pt idx="527">
                  <c:v>-3.7926410757385427</c:v>
                </c:pt>
                <c:pt idx="528">
                  <c:v>-3.2570418502521981</c:v>
                </c:pt>
                <c:pt idx="529">
                  <c:v>-2.7478636178592382</c:v>
                </c:pt>
                <c:pt idx="530">
                  <c:v>-2.3661812633903212</c:v>
                </c:pt>
                <c:pt idx="531">
                  <c:v>-1.9549015742999671</c:v>
                </c:pt>
                <c:pt idx="532">
                  <c:v>-0.3866364100435648</c:v>
                </c:pt>
                <c:pt idx="533">
                  <c:v>-8.5686891564208265E-2</c:v>
                </c:pt>
                <c:pt idx="534">
                  <c:v>0.18482624149973537</c:v>
                </c:pt>
                <c:pt idx="535">
                  <c:v>0.5352363471807845</c:v>
                </c:pt>
                <c:pt idx="536">
                  <c:v>0.75008480454694393</c:v>
                </c:pt>
                <c:pt idx="537">
                  <c:v>0.64209268357989202</c:v>
                </c:pt>
                <c:pt idx="538">
                  <c:v>0.28308549468151512</c:v>
                </c:pt>
                <c:pt idx="539">
                  <c:v>-0.72558378869554452</c:v>
                </c:pt>
                <c:pt idx="540">
                  <c:v>-5.0415734950374498</c:v>
                </c:pt>
                <c:pt idx="541">
                  <c:v>-5.8489739134286935</c:v>
                </c:pt>
                <c:pt idx="542">
                  <c:v>-6.6310340264352332</c:v>
                </c:pt>
                <c:pt idx="543">
                  <c:v>-7.2519579481991201</c:v>
                </c:pt>
                <c:pt idx="544">
                  <c:v>-8.0704152179286357</c:v>
                </c:pt>
                <c:pt idx="545">
                  <c:v>-9.3191648359892927</c:v>
                </c:pt>
                <c:pt idx="546">
                  <c:v>-10.53758269266585</c:v>
                </c:pt>
                <c:pt idx="547">
                  <c:v>-11.564776473600375</c:v>
                </c:pt>
                <c:pt idx="548">
                  <c:v>-12.496058727098315</c:v>
                </c:pt>
                <c:pt idx="549">
                  <c:v>-13.802573207976996</c:v>
                </c:pt>
                <c:pt idx="550">
                  <c:v>-14.108695759951743</c:v>
                </c:pt>
                <c:pt idx="551">
                  <c:v>-14.441264956174791</c:v>
                </c:pt>
                <c:pt idx="552">
                  <c:v>-14.534108172908715</c:v>
                </c:pt>
                <c:pt idx="553">
                  <c:v>-14.340639877246518</c:v>
                </c:pt>
                <c:pt idx="554">
                  <c:v>-14.260766582618487</c:v>
                </c:pt>
                <c:pt idx="555">
                  <c:v>-14.289721272329984</c:v>
                </c:pt>
                <c:pt idx="556">
                  <c:v>-14.124311393778145</c:v>
                </c:pt>
                <c:pt idx="557">
                  <c:v>-13.38779995301717</c:v>
                </c:pt>
                <c:pt idx="558">
                  <c:v>-12.821745521149698</c:v>
                </c:pt>
                <c:pt idx="559">
                  <c:v>-12.261347168933831</c:v>
                </c:pt>
                <c:pt idx="560">
                  <c:v>-12.075749224361296</c:v>
                </c:pt>
                <c:pt idx="561">
                  <c:v>-11.815034832462649</c:v>
                </c:pt>
                <c:pt idx="562">
                  <c:v>-11.647562692127394</c:v>
                </c:pt>
                <c:pt idx="563">
                  <c:v>-11.568135029397226</c:v>
                </c:pt>
                <c:pt idx="564">
                  <c:v>-11.127233075495019</c:v>
                </c:pt>
                <c:pt idx="565">
                  <c:v>-10.320149008698834</c:v>
                </c:pt>
                <c:pt idx="566">
                  <c:v>-7.6711312015358857</c:v>
                </c:pt>
                <c:pt idx="567">
                  <c:v>-7.31413769470044</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0.34160458232443675</c:v>
                </c:pt>
                <c:pt idx="583">
                  <c:v>1.5500625148576861</c:v>
                </c:pt>
                <c:pt idx="584">
                  <c:v>1.7834446146456018</c:v>
                </c:pt>
                <c:pt idx="585">
                  <c:v>1.9719378005164441</c:v>
                </c:pt>
                <c:pt idx="586">
                  <c:v>2.2987659950691324</c:v>
                </c:pt>
                <c:pt idx="587">
                  <c:v>2.6408819743680425</c:v>
                </c:pt>
                <c:pt idx="588">
                  <c:v>2.6971226626858282</c:v>
                </c:pt>
                <c:pt idx="589">
                  <c:v>2.6095614589100276</c:v>
                </c:pt>
                <c:pt idx="590">
                  <c:v>2.9286323799493346</c:v>
                </c:pt>
                <c:pt idx="591">
                  <c:v>3.0514060927541875</c:v>
                </c:pt>
                <c:pt idx="592">
                  <c:v>3.2983890723454636</c:v>
                </c:pt>
                <c:pt idx="593">
                  <c:v>3.5465702188990962</c:v>
                </c:pt>
                <c:pt idx="594">
                  <c:v>3.6221345748527281</c:v>
                </c:pt>
                <c:pt idx="595">
                  <c:v>3.6972001752149182</c:v>
                </c:pt>
                <c:pt idx="596">
                  <c:v>3.7255229965371952</c:v>
                </c:pt>
                <c:pt idx="597">
                  <c:v>3.67269649211255</c:v>
                </c:pt>
                <c:pt idx="598">
                  <c:v>3.4086702173763594</c:v>
                </c:pt>
                <c:pt idx="599">
                  <c:v>0.9042720751644997</c:v>
                </c:pt>
                <c:pt idx="600">
                  <c:v>-9.8850639260561507E-2</c:v>
                </c:pt>
                <c:pt idx="601">
                  <c:v>-0.91593766987823133</c:v>
                </c:pt>
                <c:pt idx="602">
                  <c:v>-1.3489428246805533</c:v>
                </c:pt>
                <c:pt idx="603">
                  <c:v>-1.5355296288629854</c:v>
                </c:pt>
                <c:pt idx="604">
                  <c:v>-1.7535529099373561</c:v>
                </c:pt>
                <c:pt idx="605">
                  <c:v>-2.2055218572972382</c:v>
                </c:pt>
                <c:pt idx="606">
                  <c:v>-3.2668747423633353</c:v>
                </c:pt>
                <c:pt idx="607">
                  <c:v>-3.5157556797429521</c:v>
                </c:pt>
                <c:pt idx="608">
                  <c:v>-3.5191249361695185</c:v>
                </c:pt>
                <c:pt idx="609">
                  <c:v>-3.3266728967647974</c:v>
                </c:pt>
                <c:pt idx="610">
                  <c:v>-3.2826232613146002</c:v>
                </c:pt>
                <c:pt idx="611">
                  <c:v>-3.2116081149121767</c:v>
                </c:pt>
                <c:pt idx="612">
                  <c:v>-3.6384308101507798</c:v>
                </c:pt>
                <c:pt idx="613">
                  <c:v>-4.4653120284742727</c:v>
                </c:pt>
                <c:pt idx="614">
                  <c:v>-6.7581726854656772</c:v>
                </c:pt>
                <c:pt idx="615">
                  <c:v>-6.9200856589443926</c:v>
                </c:pt>
                <c:pt idx="616">
                  <c:v>-7.1765544621732289</c:v>
                </c:pt>
                <c:pt idx="617">
                  <c:v>-7.4043140451002065</c:v>
                </c:pt>
                <c:pt idx="618">
                  <c:v>-7.6418652544120818</c:v>
                </c:pt>
                <c:pt idx="619">
                  <c:v>-7.6265407479126566</c:v>
                </c:pt>
                <c:pt idx="620">
                  <c:v>-7.4112847843851419</c:v>
                </c:pt>
                <c:pt idx="621">
                  <c:v>-7.0918744598623107</c:v>
                </c:pt>
                <c:pt idx="622">
                  <c:v>-6.5548280880455678</c:v>
                </c:pt>
                <c:pt idx="623">
                  <c:v>-5.1999013022208516</c:v>
                </c:pt>
                <c:pt idx="624">
                  <c:v>-4.8252289985700694</c:v>
                </c:pt>
                <c:pt idx="625">
                  <c:v>-4.6366020168825504</c:v>
                </c:pt>
                <c:pt idx="626">
                  <c:v>-4.6570822632178333</c:v>
                </c:pt>
                <c:pt idx="627">
                  <c:v>-4.8719462023461233</c:v>
                </c:pt>
                <c:pt idx="628">
                  <c:v>-5.0245363470627442</c:v>
                </c:pt>
                <c:pt idx="629">
                  <c:v>-5.0962600876460584</c:v>
                </c:pt>
                <c:pt idx="630">
                  <c:v>-6.0417031826227472</c:v>
                </c:pt>
                <c:pt idx="631">
                  <c:v>-6.4526981287156531</c:v>
                </c:pt>
                <c:pt idx="632">
                  <c:v>-6.8588591602054869</c:v>
                </c:pt>
                <c:pt idx="633">
                  <c:v>-7.2005346492211997</c:v>
                </c:pt>
                <c:pt idx="634">
                  <c:v>-7.6110091538721427</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-9.462755836505842</c:v>
                </c:pt>
                <c:pt idx="648">
                  <c:v>-7.5763276066736838</c:v>
                </c:pt>
                <c:pt idx="649">
                  <c:v>-7.3629880234725356</c:v>
                </c:pt>
                <c:pt idx="650">
                  <c:v>-7.2442894861177374</c:v>
                </c:pt>
                <c:pt idx="651">
                  <c:v>-7.2864716529851137</c:v>
                </c:pt>
                <c:pt idx="652">
                  <c:v>-7.236449794988407</c:v>
                </c:pt>
                <c:pt idx="653">
                  <c:v>-7.2570841190076907</c:v>
                </c:pt>
                <c:pt idx="654">
                  <c:v>-7.1047447181246071</c:v>
                </c:pt>
                <c:pt idx="655">
                  <c:v>-6.5593492179301824</c:v>
                </c:pt>
                <c:pt idx="656">
                  <c:v>-5.8778481586899565</c:v>
                </c:pt>
                <c:pt idx="657">
                  <c:v>-6.00218017915393</c:v>
                </c:pt>
                <c:pt idx="658">
                  <c:v>-6.1831389833512986</c:v>
                </c:pt>
                <c:pt idx="659">
                  <c:v>-6.3461876275615285</c:v>
                </c:pt>
                <c:pt idx="660">
                  <c:v>-6.4839145976253043</c:v>
                </c:pt>
                <c:pt idx="661">
                  <c:v>-6.5425729452363015</c:v>
                </c:pt>
                <c:pt idx="662">
                  <c:v>-6.6271218838061055</c:v>
                </c:pt>
                <c:pt idx="663">
                  <c:v>-6.7878057647437231</c:v>
                </c:pt>
                <c:pt idx="664">
                  <c:v>-6.7225357181251626</c:v>
                </c:pt>
                <c:pt idx="665">
                  <c:v>-6.5111892505284468</c:v>
                </c:pt>
                <c:pt idx="666">
                  <c:v>-6.5788981679721594</c:v>
                </c:pt>
                <c:pt idx="667">
                  <c:v>-6.623642509551928</c:v>
                </c:pt>
                <c:pt idx="668">
                  <c:v>-6.5299608112063865</c:v>
                </c:pt>
                <c:pt idx="669">
                  <c:v>-6.3119768416652287</c:v>
                </c:pt>
                <c:pt idx="670">
                  <c:v>-6.262710801018418</c:v>
                </c:pt>
                <c:pt idx="671">
                  <c:v>-6.2783074620971524</c:v>
                </c:pt>
                <c:pt idx="672">
                  <c:v>-6.2862427379293964</c:v>
                </c:pt>
                <c:pt idx="673">
                  <c:v>-6.316676960451602</c:v>
                </c:pt>
                <c:pt idx="674">
                  <c:v>-6.8464478337372006</c:v>
                </c:pt>
                <c:pt idx="675">
                  <c:v>-7.0040283423344221</c:v>
                </c:pt>
                <c:pt idx="676">
                  <c:v>-7.1057311492227342</c:v>
                </c:pt>
                <c:pt idx="677">
                  <c:v>-7.2109715197824382</c:v>
                </c:pt>
                <c:pt idx="678">
                  <c:v>-7.2852355025818314</c:v>
                </c:pt>
                <c:pt idx="679">
                  <c:v>-7.3010601022513697</c:v>
                </c:pt>
                <c:pt idx="680">
                  <c:v>-7.4021007033268944</c:v>
                </c:pt>
                <c:pt idx="681">
                  <c:v>-7.5141571663050666</c:v>
                </c:pt>
                <c:pt idx="682">
                  <c:v>-7.5827160818182335</c:v>
                </c:pt>
                <c:pt idx="683">
                  <c:v>-7.7391497447355677</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-7.5575112228793015</c:v>
                </c:pt>
                <c:pt idx="695">
                  <c:v>-7.348176492638899</c:v>
                </c:pt>
                <c:pt idx="696">
                  <c:v>-7.1643691201027053</c:v>
                </c:pt>
                <c:pt idx="697">
                  <c:v>-6.8308676030579525</c:v>
                </c:pt>
                <c:pt idx="698">
                  <c:v>-5.3225791647043508</c:v>
                </c:pt>
                <c:pt idx="699">
                  <c:v>-4.7405171979340404</c:v>
                </c:pt>
                <c:pt idx="700">
                  <c:v>-4.3429244490304777</c:v>
                </c:pt>
                <c:pt idx="701">
                  <c:v>-3.9110258607647195</c:v>
                </c:pt>
                <c:pt idx="702">
                  <c:v>-3.6422359085373892</c:v>
                </c:pt>
                <c:pt idx="703">
                  <c:v>-3.4632707606677871</c:v>
                </c:pt>
                <c:pt idx="704">
                  <c:v>-3.2881189074117856</c:v>
                </c:pt>
                <c:pt idx="705">
                  <c:v>-3.4526012462743152</c:v>
                </c:pt>
                <c:pt idx="706">
                  <c:v>-3.6061330464045147</c:v>
                </c:pt>
                <c:pt idx="707">
                  <c:v>-3.8413205169721376</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-4.1591585888662514</c:v>
                </c:pt>
                <c:pt idx="721">
                  <c:v>-3.8634403881631827</c:v>
                </c:pt>
                <c:pt idx="722">
                  <c:v>-4.0320777587707965</c:v>
                </c:pt>
                <c:pt idx="723">
                  <c:v>-3.9681918120420727</c:v>
                </c:pt>
                <c:pt idx="724">
                  <c:v>1.4412638244406111</c:v>
                </c:pt>
                <c:pt idx="725">
                  <c:v>3.8839839924094002</c:v>
                </c:pt>
                <c:pt idx="726">
                  <c:v>5.23858110777023</c:v>
                </c:pt>
                <c:pt idx="727">
                  <c:v>6.1093965313469445</c:v>
                </c:pt>
                <c:pt idx="728">
                  <c:v>7.0421560029804056</c:v>
                </c:pt>
                <c:pt idx="729">
                  <c:v>7.6123556766551257</c:v>
                </c:pt>
                <c:pt idx="730">
                  <c:v>8.9714953231600028</c:v>
                </c:pt>
                <c:pt idx="731">
                  <c:v>9.2603886470623991</c:v>
                </c:pt>
                <c:pt idx="732">
                  <c:v>9.2758773911522354</c:v>
                </c:pt>
                <c:pt idx="733">
                  <c:v>9.0614908063559554</c:v>
                </c:pt>
                <c:pt idx="734">
                  <c:v>9.0270247611121412</c:v>
                </c:pt>
                <c:pt idx="735">
                  <c:v>9.4181729988608112</c:v>
                </c:pt>
                <c:pt idx="736">
                  <c:v>9.5191174270783421</c:v>
                </c:pt>
                <c:pt idx="737">
                  <c:v>8.9759892840699091</c:v>
                </c:pt>
                <c:pt idx="738">
                  <c:v>7.3671121185725355</c:v>
                </c:pt>
                <c:pt idx="739">
                  <c:v>3.5515031332996703</c:v>
                </c:pt>
                <c:pt idx="740">
                  <c:v>2.251584566102474</c:v>
                </c:pt>
                <c:pt idx="741">
                  <c:v>0.92609377065279863</c:v>
                </c:pt>
                <c:pt idx="742">
                  <c:v>-0.50924862682005312</c:v>
                </c:pt>
                <c:pt idx="743">
                  <c:v>-1.8142816396677561</c:v>
                </c:pt>
                <c:pt idx="744">
                  <c:v>-2.3480533342051562</c:v>
                </c:pt>
                <c:pt idx="745">
                  <c:v>-2.4657255028279592</c:v>
                </c:pt>
                <c:pt idx="746">
                  <c:v>-2.4643382155165212</c:v>
                </c:pt>
                <c:pt idx="747">
                  <c:v>-1.9605370874931509</c:v>
                </c:pt>
                <c:pt idx="748">
                  <c:v>-9.6206597141872699E-2</c:v>
                </c:pt>
                <c:pt idx="749">
                  <c:v>0.84144769161476063</c:v>
                </c:pt>
                <c:pt idx="750">
                  <c:v>1.4501899709939323</c:v>
                </c:pt>
                <c:pt idx="751">
                  <c:v>1.7649279718057496</c:v>
                </c:pt>
                <c:pt idx="752">
                  <c:v>1.8598656281031498</c:v>
                </c:pt>
                <c:pt idx="753">
                  <c:v>1.831591225232994</c:v>
                </c:pt>
                <c:pt idx="754">
                  <c:v>2.0131095737053402</c:v>
                </c:pt>
                <c:pt idx="755">
                  <c:v>2.3114361477614271</c:v>
                </c:pt>
                <c:pt idx="756">
                  <c:v>5.0919542494359247</c:v>
                </c:pt>
                <c:pt idx="757">
                  <c:v>5.4668970285778329</c:v>
                </c:pt>
                <c:pt idx="758">
                  <c:v>5.7157019990757165</c:v>
                </c:pt>
                <c:pt idx="759">
                  <c:v>5.5924975290072059</c:v>
                </c:pt>
                <c:pt idx="760">
                  <c:v>5.7162954666235919</c:v>
                </c:pt>
                <c:pt idx="761">
                  <c:v>6.1239223705457819</c:v>
                </c:pt>
                <c:pt idx="762">
                  <c:v>6.2857277305996524</c:v>
                </c:pt>
                <c:pt idx="763">
                  <c:v>6.1759189310952802</c:v>
                </c:pt>
                <c:pt idx="764">
                  <c:v>6.7556659949739188</c:v>
                </c:pt>
                <c:pt idx="765">
                  <c:v>6.5502548858749492</c:v>
                </c:pt>
                <c:pt idx="766">
                  <c:v>6.3695848468975296</c:v>
                </c:pt>
                <c:pt idx="767">
                  <c:v>6.5068218647248131</c:v>
                </c:pt>
                <c:pt idx="768">
                  <c:v>6.6185391708652048</c:v>
                </c:pt>
                <c:pt idx="769">
                  <c:v>6.7017257143686173</c:v>
                </c:pt>
                <c:pt idx="770">
                  <c:v>6.6805843057216805</c:v>
                </c:pt>
                <c:pt idx="771">
                  <c:v>6.9992821466503399</c:v>
                </c:pt>
                <c:pt idx="772">
                  <c:v>6.0537371680185386</c:v>
                </c:pt>
                <c:pt idx="773">
                  <c:v>5.7138945792393132</c:v>
                </c:pt>
                <c:pt idx="774">
                  <c:v>5.6350820888804485</c:v>
                </c:pt>
                <c:pt idx="775">
                  <c:v>5.5560938349868962</c:v>
                </c:pt>
                <c:pt idx="776">
                  <c:v>5.5590350662254737</c:v>
                </c:pt>
                <c:pt idx="777">
                  <c:v>5.5715953287631734</c:v>
                </c:pt>
                <c:pt idx="778">
                  <c:v>5.9242416383784855</c:v>
                </c:pt>
                <c:pt idx="779">
                  <c:v>6.3433881875728799</c:v>
                </c:pt>
                <c:pt idx="780">
                  <c:v>6.7992629406641676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-0.96574128435821793</c:v>
                </c:pt>
                <c:pt idx="789">
                  <c:v>-1.7977513676204757</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-3.680361796811435</c:v>
                </c:pt>
                <c:pt idx="799">
                  <c:v>-3.8709295388061236</c:v>
                </c:pt>
                <c:pt idx="800">
                  <c:v>-4.0719306224309815</c:v>
                </c:pt>
                <c:pt idx="801">
                  <c:v>-4.0729727575163253</c:v>
                </c:pt>
                <c:pt idx="802">
                  <c:v>-3.8799646648221966</c:v>
                </c:pt>
                <c:pt idx="803">
                  <c:v>-3.4882934622560811</c:v>
                </c:pt>
                <c:pt idx="804">
                  <c:v>-2.7935070400067641</c:v>
                </c:pt>
                <c:pt idx="805">
                  <c:v>-2.7235278056284851</c:v>
                </c:pt>
                <c:pt idx="806">
                  <c:v>-2.6379478120579223</c:v>
                </c:pt>
                <c:pt idx="807">
                  <c:v>-2.4910765847333467</c:v>
                </c:pt>
                <c:pt idx="808">
                  <c:v>-2.3352698003725827</c:v>
                </c:pt>
                <c:pt idx="809">
                  <c:v>-2.14738025144247</c:v>
                </c:pt>
                <c:pt idx="810">
                  <c:v>-1.7771993284078866</c:v>
                </c:pt>
                <c:pt idx="811">
                  <c:v>-1.4172304488744032</c:v>
                </c:pt>
                <c:pt idx="812">
                  <c:v>-0.88411505962523051</c:v>
                </c:pt>
                <c:pt idx="813">
                  <c:v>0.27443968944812974</c:v>
                </c:pt>
                <c:pt idx="814">
                  <c:v>0.51253112877786355</c:v>
                </c:pt>
                <c:pt idx="815">
                  <c:v>0.62774503642737378</c:v>
                </c:pt>
                <c:pt idx="816">
                  <c:v>0.73532840851810244</c:v>
                </c:pt>
                <c:pt idx="817">
                  <c:v>0.92194481018695762</c:v>
                </c:pt>
                <c:pt idx="818">
                  <c:v>1.1716266251922458</c:v>
                </c:pt>
                <c:pt idx="819">
                  <c:v>1.4032784103905118</c:v>
                </c:pt>
                <c:pt idx="820">
                  <c:v>1.6314876284650961</c:v>
                </c:pt>
                <c:pt idx="821">
                  <c:v>1.8930559457919458</c:v>
                </c:pt>
                <c:pt idx="822">
                  <c:v>2.3923565862801977</c:v>
                </c:pt>
                <c:pt idx="823">
                  <c:v>2.497365432399798</c:v>
                </c:pt>
                <c:pt idx="824">
                  <c:v>2.4954842465203821</c:v>
                </c:pt>
                <c:pt idx="825">
                  <c:v>2.6050990686522995</c:v>
                </c:pt>
                <c:pt idx="826">
                  <c:v>2.7081426416746694</c:v>
                </c:pt>
                <c:pt idx="827">
                  <c:v>2.9940458605404388</c:v>
                </c:pt>
                <c:pt idx="828">
                  <c:v>3.1638243280854041</c:v>
                </c:pt>
                <c:pt idx="829">
                  <c:v>3.1857292000995452</c:v>
                </c:pt>
                <c:pt idx="830">
                  <c:v>3.2215509620026284</c:v>
                </c:pt>
                <c:pt idx="831">
                  <c:v>3.4171548301453214</c:v>
                </c:pt>
                <c:pt idx="832">
                  <c:v>3.4017480483255298</c:v>
                </c:pt>
                <c:pt idx="833">
                  <c:v>3.3312101044731075</c:v>
                </c:pt>
                <c:pt idx="834">
                  <c:v>3.28619430081931</c:v>
                </c:pt>
                <c:pt idx="835">
                  <c:v>3.2616141195982467</c:v>
                </c:pt>
                <c:pt idx="836">
                  <c:v>3.2126462167086767</c:v>
                </c:pt>
                <c:pt idx="837">
                  <c:v>3.1115490958177197</c:v>
                </c:pt>
                <c:pt idx="838">
                  <c:v>3.0273650411316222</c:v>
                </c:pt>
                <c:pt idx="839">
                  <c:v>2.2601037851632402</c:v>
                </c:pt>
                <c:pt idx="840">
                  <c:v>1.6014848841709437</c:v>
                </c:pt>
                <c:pt idx="841">
                  <c:v>0.40443443002550339</c:v>
                </c:pt>
                <c:pt idx="842">
                  <c:v>-0.92684669623858718</c:v>
                </c:pt>
                <c:pt idx="843">
                  <c:v>-1.8654012039278314</c:v>
                </c:pt>
                <c:pt idx="844">
                  <c:v>-2.5539200928127612</c:v>
                </c:pt>
                <c:pt idx="845">
                  <c:v>-3.0670234831397347</c:v>
                </c:pt>
                <c:pt idx="846">
                  <c:v>-3.3921075509423613</c:v>
                </c:pt>
                <c:pt idx="847">
                  <c:v>-3.6451280383049482</c:v>
                </c:pt>
                <c:pt idx="848">
                  <c:v>-2.8998682635820177</c:v>
                </c:pt>
                <c:pt idx="849">
                  <c:v>-2.3256973661418243</c:v>
                </c:pt>
                <c:pt idx="850">
                  <c:v>-2.3050888640320997</c:v>
                </c:pt>
                <c:pt idx="851">
                  <c:v>-2.5368342987130035</c:v>
                </c:pt>
                <c:pt idx="852">
                  <c:v>-2.4096560245853587</c:v>
                </c:pt>
                <c:pt idx="853">
                  <c:v>-1.6693293919359724</c:v>
                </c:pt>
                <c:pt idx="854">
                  <c:v>-1.6284353797733102</c:v>
                </c:pt>
                <c:pt idx="855">
                  <c:v>-1.7936905924859274</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4.4279542218515378</c:v>
                </c:pt>
                <c:pt idx="872">
                  <c:v>4.671585551726082</c:v>
                </c:pt>
                <c:pt idx="873">
                  <c:v>2.5138969187029292</c:v>
                </c:pt>
                <c:pt idx="874">
                  <c:v>1.9890931107637493</c:v>
                </c:pt>
                <c:pt idx="875">
                  <c:v>1.8048568023477145</c:v>
                </c:pt>
                <c:pt idx="876">
                  <c:v>1.71486936359672</c:v>
                </c:pt>
                <c:pt idx="877">
                  <c:v>0.44882185627564386</c:v>
                </c:pt>
                <c:pt idx="878">
                  <c:v>0.54750033129050735</c:v>
                </c:pt>
                <c:pt idx="879">
                  <c:v>0.95608361347850024</c:v>
                </c:pt>
                <c:pt idx="880">
                  <c:v>1.19653662865926</c:v>
                </c:pt>
                <c:pt idx="881">
                  <c:v>1.1256328902313015</c:v>
                </c:pt>
                <c:pt idx="882">
                  <c:v>0.60288238893859614</c:v>
                </c:pt>
                <c:pt idx="883">
                  <c:v>0.62764911021502001</c:v>
                </c:pt>
                <c:pt idx="884">
                  <c:v>1.5578355736971048</c:v>
                </c:pt>
                <c:pt idx="885">
                  <c:v>2.1385197395298121</c:v>
                </c:pt>
                <c:pt idx="886">
                  <c:v>4.1057071110661951</c:v>
                </c:pt>
                <c:pt idx="887">
                  <c:v>4.3347901380086284</c:v>
                </c:pt>
                <c:pt idx="888">
                  <c:v>5.0316567323151506</c:v>
                </c:pt>
                <c:pt idx="889">
                  <c:v>5.3867106077219225</c:v>
                </c:pt>
                <c:pt idx="890">
                  <c:v>4.9720798760427956</c:v>
                </c:pt>
                <c:pt idx="891">
                  <c:v>4.8400277307054385</c:v>
                </c:pt>
                <c:pt idx="892">
                  <c:v>4.8224978225275708</c:v>
                </c:pt>
                <c:pt idx="893">
                  <c:v>4.8796731842878156</c:v>
                </c:pt>
                <c:pt idx="894">
                  <c:v>6.1484551957886584</c:v>
                </c:pt>
                <c:pt idx="895">
                  <c:v>6.2493719996854935</c:v>
                </c:pt>
                <c:pt idx="896">
                  <c:v>6.4779098257501504</c:v>
                </c:pt>
                <c:pt idx="897">
                  <c:v>6.6545925520721072</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33196928"/>
        <c:axId val="23320281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33196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202816"/>
        <c:crosses val="autoZero"/>
        <c:auto val="1"/>
        <c:lblAlgn val="ctr"/>
        <c:lblOffset val="100"/>
        <c:noMultiLvlLbl val="0"/>
      </c:catAx>
      <c:valAx>
        <c:axId val="23320281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1969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4.9906721076534053</c:v>
                </c:pt>
                <c:pt idx="1">
                  <c:v>4.9946218122274217</c:v>
                </c:pt>
                <c:pt idx="2">
                  <c:v>4.9976713929342482</c:v>
                </c:pt>
                <c:pt idx="3">
                  <c:v>4.9995615329344734</c:v>
                </c:pt>
                <c:pt idx="4">
                  <c:v>5.0017398729342943</c:v>
                </c:pt>
                <c:pt idx="5">
                  <c:v>5.0044681529344084</c:v>
                </c:pt>
                <c:pt idx="6">
                  <c:v>5.0070510229341814</c:v>
                </c:pt>
                <c:pt idx="7">
                  <c:v>5.0080414329342444</c:v>
                </c:pt>
                <c:pt idx="8">
                  <c:v>5.0084528229343732</c:v>
                </c:pt>
                <c:pt idx="9">
                  <c:v>5.0086258229343725</c:v>
                </c:pt>
                <c:pt idx="10">
                  <c:v>5.0088586910152486</c:v>
                </c:pt>
                <c:pt idx="11">
                  <c:v>5.011528572934381</c:v>
                </c:pt>
                <c:pt idx="12">
                  <c:v>5.0206101629342896</c:v>
                </c:pt>
                <c:pt idx="13">
                  <c:v>5.0395513329343773</c:v>
                </c:pt>
                <c:pt idx="14">
                  <c:v>5.3414239329343758</c:v>
                </c:pt>
                <c:pt idx="15">
                  <c:v>6.2541025629342357</c:v>
                </c:pt>
                <c:pt idx="16">
                  <c:v>7.4709492829344013</c:v>
                </c:pt>
                <c:pt idx="17">
                  <c:v>8.2882293929343174</c:v>
                </c:pt>
                <c:pt idx="18">
                  <c:v>8.4607130329344216</c:v>
                </c:pt>
                <c:pt idx="19">
                  <c:v>8.2422542094649494</c:v>
                </c:pt>
                <c:pt idx="20">
                  <c:v>8.2351098829342391</c:v>
                </c:pt>
                <c:pt idx="21">
                  <c:v>8.9477602429343719</c:v>
                </c:pt>
                <c:pt idx="22">
                  <c:v>9.4080569029343906</c:v>
                </c:pt>
                <c:pt idx="23">
                  <c:v>9.26940190313627</c:v>
                </c:pt>
                <c:pt idx="24">
                  <c:v>8.7006780829342656</c:v>
                </c:pt>
                <c:pt idx="25">
                  <c:v>8.0672838529343025</c:v>
                </c:pt>
                <c:pt idx="26">
                  <c:v>7.9076330129342391</c:v>
                </c:pt>
                <c:pt idx="27">
                  <c:v>8.0577801229343038</c:v>
                </c:pt>
                <c:pt idx="28">
                  <c:v>8.6288978324292547</c:v>
                </c:pt>
                <c:pt idx="29">
                  <c:v>9.9029820229343066</c:v>
                </c:pt>
                <c:pt idx="30">
                  <c:v>12.112322992934281</c:v>
                </c:pt>
                <c:pt idx="31">
                  <c:v>14.693102282934305</c:v>
                </c:pt>
                <c:pt idx="32">
                  <c:v>16.773728986027134</c:v>
                </c:pt>
                <c:pt idx="33">
                  <c:v>18.400987242934224</c:v>
                </c:pt>
                <c:pt idx="34">
                  <c:v>19.299426692934333</c:v>
                </c:pt>
                <c:pt idx="35">
                  <c:v>19.305808972934329</c:v>
                </c:pt>
                <c:pt idx="36">
                  <c:v>17.998123842934234</c:v>
                </c:pt>
                <c:pt idx="37">
                  <c:v>15.798153692934356</c:v>
                </c:pt>
                <c:pt idx="38">
                  <c:v>12.728123832934308</c:v>
                </c:pt>
                <c:pt idx="39">
                  <c:v>9.4467875229343505</c:v>
                </c:pt>
                <c:pt idx="40">
                  <c:v>5.7241474829343506</c:v>
                </c:pt>
                <c:pt idx="41">
                  <c:v>2.2484515229342605</c:v>
                </c:pt>
                <c:pt idx="42">
                  <c:v>-0.96130437706574412</c:v>
                </c:pt>
                <c:pt idx="43">
                  <c:v>-3.2822424970656767</c:v>
                </c:pt>
                <c:pt idx="44">
                  <c:v>-5.0905405070656258</c:v>
                </c:pt>
                <c:pt idx="45">
                  <c:v>-6.6910568270655784</c:v>
                </c:pt>
                <c:pt idx="46">
                  <c:v>-8.6359877770656226</c:v>
                </c:pt>
                <c:pt idx="47">
                  <c:v>-9.7632401970656701</c:v>
                </c:pt>
                <c:pt idx="48">
                  <c:v>-10.045408677065614</c:v>
                </c:pt>
                <c:pt idx="49">
                  <c:v>-9.9165862905351982</c:v>
                </c:pt>
                <c:pt idx="50">
                  <c:v>-9.6792927970656564</c:v>
                </c:pt>
                <c:pt idx="51">
                  <c:v>-9.0543657270656279</c:v>
                </c:pt>
                <c:pt idx="52">
                  <c:v>-8.0223764370656596</c:v>
                </c:pt>
                <c:pt idx="53">
                  <c:v>-6.6185630170657666</c:v>
                </c:pt>
                <c:pt idx="54">
                  <c:v>-5.3609961782901845</c:v>
                </c:pt>
                <c:pt idx="55">
                  <c:v>-4.1614803470656234</c:v>
                </c:pt>
                <c:pt idx="56">
                  <c:v>-3.4943094970656827</c:v>
                </c:pt>
                <c:pt idx="57">
                  <c:v>-3.0132417070657453</c:v>
                </c:pt>
                <c:pt idx="58">
                  <c:v>-2.4218323370657067</c:v>
                </c:pt>
                <c:pt idx="59">
                  <c:v>-1.5408167770657144</c:v>
                </c:pt>
                <c:pt idx="60">
                  <c:v>2.4918582934319033E-2</c:v>
                </c:pt>
                <c:pt idx="61">
                  <c:v>2.617314022934385</c:v>
                </c:pt>
                <c:pt idx="62">
                  <c:v>4.9278260744237059</c:v>
                </c:pt>
                <c:pt idx="63">
                  <c:v>7.4675667029343824</c:v>
                </c:pt>
                <c:pt idx="64">
                  <c:v>9.2338748129341699</c:v>
                </c:pt>
                <c:pt idx="65">
                  <c:v>10.228889962934398</c:v>
                </c:pt>
                <c:pt idx="66">
                  <c:v>11.510638388089006</c:v>
                </c:pt>
                <c:pt idx="67">
                  <c:v>12.484606052934371</c:v>
                </c:pt>
                <c:pt idx="68">
                  <c:v>12.983256792934284</c:v>
                </c:pt>
                <c:pt idx="69">
                  <c:v>13.013644422934236</c:v>
                </c:pt>
                <c:pt idx="70">
                  <c:v>12.614171142934346</c:v>
                </c:pt>
                <c:pt idx="71">
                  <c:v>11.648653109738465</c:v>
                </c:pt>
                <c:pt idx="72">
                  <c:v>10.557312162934251</c:v>
                </c:pt>
                <c:pt idx="73">
                  <c:v>8.6835051029343475</c:v>
                </c:pt>
                <c:pt idx="74">
                  <c:v>6.6636377829344884</c:v>
                </c:pt>
                <c:pt idx="75">
                  <c:v>4.0707918210786174</c:v>
                </c:pt>
                <c:pt idx="76">
                  <c:v>1.684949322934429</c:v>
                </c:pt>
                <c:pt idx="77">
                  <c:v>-0.25887952706561695</c:v>
                </c:pt>
                <c:pt idx="78">
                  <c:v>-3.0910739470657376</c:v>
                </c:pt>
                <c:pt idx="79">
                  <c:v>-5.3526785912925732</c:v>
                </c:pt>
                <c:pt idx="80">
                  <c:v>-7.5025468070655732</c:v>
                </c:pt>
                <c:pt idx="81">
                  <c:v>-9.3372214070655701</c:v>
                </c:pt>
                <c:pt idx="82">
                  <c:v>-10.654154117065589</c:v>
                </c:pt>
                <c:pt idx="83">
                  <c:v>-11.738616417065728</c:v>
                </c:pt>
                <c:pt idx="84">
                  <c:v>-12.638025117065681</c:v>
                </c:pt>
                <c:pt idx="85">
                  <c:v>-2.4916749526822182</c:v>
                </c:pt>
                <c:pt idx="86">
                  <c:v>-0.24365995706573074</c:v>
                </c:pt>
                <c:pt idx="87">
                  <c:v>1.6159044029344716</c:v>
                </c:pt>
                <c:pt idx="88">
                  <c:v>2.787594622064764</c:v>
                </c:pt>
                <c:pt idx="89">
                  <c:v>8.3486252742386569</c:v>
                </c:pt>
                <c:pt idx="90">
                  <c:v>8.8873096429342997</c:v>
                </c:pt>
                <c:pt idx="91">
                  <c:v>9.2333618429342987</c:v>
                </c:pt>
                <c:pt idx="92">
                  <c:v>9.7647067229344184</c:v>
                </c:pt>
                <c:pt idx="93">
                  <c:v>10.715799462934385</c:v>
                </c:pt>
                <c:pt idx="94">
                  <c:v>11.67584876293428</c:v>
                </c:pt>
                <c:pt idx="95">
                  <c:v>12.419736792934406</c:v>
                </c:pt>
                <c:pt idx="96">
                  <c:v>12.548354882934314</c:v>
                </c:pt>
                <c:pt idx="97">
                  <c:v>9.5978077433994109</c:v>
                </c:pt>
                <c:pt idx="98">
                  <c:v>9.2596914429344679</c:v>
                </c:pt>
                <c:pt idx="99">
                  <c:v>8.881868367470398</c:v>
                </c:pt>
                <c:pt idx="100">
                  <c:v>8.3343337429343141</c:v>
                </c:pt>
                <c:pt idx="101">
                  <c:v>7.9520734529343526</c:v>
                </c:pt>
                <c:pt idx="102">
                  <c:v>7.5116115359956304</c:v>
                </c:pt>
                <c:pt idx="103">
                  <c:v>3.272757492690431</c:v>
                </c:pt>
                <c:pt idx="104">
                  <c:v>2.0458726529342637</c:v>
                </c:pt>
                <c:pt idx="105">
                  <c:v>1.3716287629342918</c:v>
                </c:pt>
                <c:pt idx="106">
                  <c:v>0.78003108293437162</c:v>
                </c:pt>
                <c:pt idx="107">
                  <c:v>0.66415140674375706</c:v>
                </c:pt>
                <c:pt idx="108">
                  <c:v>1.072258082934411</c:v>
                </c:pt>
                <c:pt idx="109">
                  <c:v>1.7950677729343028</c:v>
                </c:pt>
                <c:pt idx="110">
                  <c:v>1.8647867011161461</c:v>
                </c:pt>
                <c:pt idx="111">
                  <c:v>-2.0122560770656577</c:v>
                </c:pt>
                <c:pt idx="112">
                  <c:v>-2.0675849070655596</c:v>
                </c:pt>
                <c:pt idx="113">
                  <c:v>-2.020825827065778</c:v>
                </c:pt>
                <c:pt idx="114">
                  <c:v>-2.1503346770658012</c:v>
                </c:pt>
                <c:pt idx="115">
                  <c:v>-2.2439574870656291</c:v>
                </c:pt>
                <c:pt idx="116">
                  <c:v>-2.2508403065391747</c:v>
                </c:pt>
                <c:pt idx="117">
                  <c:v>-2.2279612234485882</c:v>
                </c:pt>
                <c:pt idx="118">
                  <c:v>-2.2031011170657209</c:v>
                </c:pt>
                <c:pt idx="119">
                  <c:v>-2.2827693970657634</c:v>
                </c:pt>
                <c:pt idx="120">
                  <c:v>-2.1026496170655617</c:v>
                </c:pt>
                <c:pt idx="121">
                  <c:v>-1.4617393897929776</c:v>
                </c:pt>
                <c:pt idx="122">
                  <c:v>-0.64757464706558421</c:v>
                </c:pt>
                <c:pt idx="123">
                  <c:v>0.36854008293443097</c:v>
                </c:pt>
                <c:pt idx="124">
                  <c:v>1.0531486829343044</c:v>
                </c:pt>
                <c:pt idx="125">
                  <c:v>1.5415484543628819</c:v>
                </c:pt>
                <c:pt idx="126">
                  <c:v>3.4798198829344074</c:v>
                </c:pt>
                <c:pt idx="127">
                  <c:v>3.5547390329342932</c:v>
                </c:pt>
                <c:pt idx="128">
                  <c:v>3.5131702829344023</c:v>
                </c:pt>
                <c:pt idx="129">
                  <c:v>3.2170877529343289</c:v>
                </c:pt>
                <c:pt idx="130">
                  <c:v>2.8326173308510172</c:v>
                </c:pt>
                <c:pt idx="131">
                  <c:v>2.7433802929343858</c:v>
                </c:pt>
                <c:pt idx="132">
                  <c:v>2.7574955029342192</c:v>
                </c:pt>
                <c:pt idx="133">
                  <c:v>2.6968377090212532</c:v>
                </c:pt>
                <c:pt idx="134">
                  <c:v>2.0459120111394355</c:v>
                </c:pt>
                <c:pt idx="135">
                  <c:v>2.0565179629344215</c:v>
                </c:pt>
                <c:pt idx="136">
                  <c:v>2.1601737529344081</c:v>
                </c:pt>
                <c:pt idx="137">
                  <c:v>2.2080098929342142</c:v>
                </c:pt>
                <c:pt idx="138">
                  <c:v>2.1901043229343933</c:v>
                </c:pt>
                <c:pt idx="139">
                  <c:v>2.1677642807837194</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6.8309934229343243</c:v>
                </c:pt>
                <c:pt idx="157">
                  <c:v>6.7225366229344035</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7.9232107829342748</c:v>
                </c:pt>
                <c:pt idx="167">
                  <c:v>7.6413910318704978</c:v>
                </c:pt>
                <c:pt idx="168">
                  <c:v>7.2179886329344045</c:v>
                </c:pt>
                <c:pt idx="169">
                  <c:v>6.9909599722200397</c:v>
                </c:pt>
                <c:pt idx="170">
                  <c:v>8.2488408829343225</c:v>
                </c:pt>
                <c:pt idx="171">
                  <c:v>8.6035981584445427</c:v>
                </c:pt>
                <c:pt idx="172">
                  <c:v>9.1400456070721479</c:v>
                </c:pt>
                <c:pt idx="173">
                  <c:v>9.7790233129342283</c:v>
                </c:pt>
                <c:pt idx="174">
                  <c:v>10.076505812934366</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12.475136967144822</c:v>
                </c:pt>
                <c:pt idx="183">
                  <c:v>13.299890592934332</c:v>
                </c:pt>
                <c:pt idx="184">
                  <c:v>13.633154723359848</c:v>
                </c:pt>
                <c:pt idx="185">
                  <c:v>13.213759158796407</c:v>
                </c:pt>
                <c:pt idx="186">
                  <c:v>12.96875582293444</c:v>
                </c:pt>
                <c:pt idx="187">
                  <c:v>12.690527422934348</c:v>
                </c:pt>
                <c:pt idx="188">
                  <c:v>12.849405502934276</c:v>
                </c:pt>
                <c:pt idx="189">
                  <c:v>13.329819893572653</c:v>
                </c:pt>
                <c:pt idx="190">
                  <c:v>14.485705412934355</c:v>
                </c:pt>
                <c:pt idx="191">
                  <c:v>15.641406642934371</c:v>
                </c:pt>
                <c:pt idx="192">
                  <c:v>16.510432091267639</c:v>
                </c:pt>
                <c:pt idx="193">
                  <c:v>18.659689901802253</c:v>
                </c:pt>
                <c:pt idx="194">
                  <c:v>18.80183518293439</c:v>
                </c:pt>
                <c:pt idx="195">
                  <c:v>18.917169047769562</c:v>
                </c:pt>
                <c:pt idx="196">
                  <c:v>19.111291642934333</c:v>
                </c:pt>
                <c:pt idx="197">
                  <c:v>19.071902822934227</c:v>
                </c:pt>
                <c:pt idx="198">
                  <c:v>18.463820932934194</c:v>
                </c:pt>
                <c:pt idx="199">
                  <c:v>17.207449112934412</c:v>
                </c:pt>
                <c:pt idx="200">
                  <c:v>15.917429193279304</c:v>
                </c:pt>
                <c:pt idx="201">
                  <c:v>10.676831382934353</c:v>
                </c:pt>
                <c:pt idx="202">
                  <c:v>10.070411932934306</c:v>
                </c:pt>
                <c:pt idx="203">
                  <c:v>9.3913970629343169</c:v>
                </c:pt>
                <c:pt idx="204">
                  <c:v>8.8906500829343287</c:v>
                </c:pt>
                <c:pt idx="205">
                  <c:v>7.8716660529343159</c:v>
                </c:pt>
                <c:pt idx="206">
                  <c:v>6.7116580957002743</c:v>
                </c:pt>
                <c:pt idx="207">
                  <c:v>4.9887379129343206</c:v>
                </c:pt>
                <c:pt idx="208">
                  <c:v>3.5429378829342832</c:v>
                </c:pt>
                <c:pt idx="209">
                  <c:v>-9.1032952837323329</c:v>
                </c:pt>
                <c:pt idx="210">
                  <c:v>-9.9523527670656566</c:v>
                </c:pt>
                <c:pt idx="211">
                  <c:v>-10.912110117065671</c:v>
                </c:pt>
                <c:pt idx="212">
                  <c:v>-11.977421747065605</c:v>
                </c:pt>
                <c:pt idx="213">
                  <c:v>-12.8548584920657</c:v>
                </c:pt>
                <c:pt idx="214">
                  <c:v>-14.595121498508934</c:v>
                </c:pt>
                <c:pt idx="215">
                  <c:v>-14.077451457065926</c:v>
                </c:pt>
                <c:pt idx="216">
                  <c:v>-13.227492807065676</c:v>
                </c:pt>
                <c:pt idx="217">
                  <c:v>-12.179290037065762</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4.9832035329342101</c:v>
                </c:pt>
                <c:pt idx="229">
                  <c:v>5.9710035529343513</c:v>
                </c:pt>
                <c:pt idx="230">
                  <c:v>7.1543000587585377</c:v>
                </c:pt>
                <c:pt idx="231">
                  <c:v>8.1240154543628531</c:v>
                </c:pt>
                <c:pt idx="232">
                  <c:v>7.553896377883845</c:v>
                </c:pt>
                <c:pt idx="233">
                  <c:v>6.8133840429343451</c:v>
                </c:pt>
                <c:pt idx="234">
                  <c:v>6.1371761029342196</c:v>
                </c:pt>
                <c:pt idx="235">
                  <c:v>5.1486792329344127</c:v>
                </c:pt>
                <c:pt idx="236">
                  <c:v>4.2002189429343133</c:v>
                </c:pt>
                <c:pt idx="237">
                  <c:v>3.4128425133691311</c:v>
                </c:pt>
                <c:pt idx="238">
                  <c:v>2.9326502776712147</c:v>
                </c:pt>
                <c:pt idx="239">
                  <c:v>4.0875170344495046</c:v>
                </c:pt>
                <c:pt idx="240">
                  <c:v>3.7618956629343216</c:v>
                </c:pt>
                <c:pt idx="241">
                  <c:v>3.6516429334394109</c:v>
                </c:pt>
                <c:pt idx="242">
                  <c:v>3.4776685496010198</c:v>
                </c:pt>
                <c:pt idx="243">
                  <c:v>-3.4093167837323266</c:v>
                </c:pt>
                <c:pt idx="244">
                  <c:v>-4.1016359670655058</c:v>
                </c:pt>
                <c:pt idx="245">
                  <c:v>-5.0910105470656113</c:v>
                </c:pt>
                <c:pt idx="246">
                  <c:v>-6.115922477065614</c:v>
                </c:pt>
                <c:pt idx="247">
                  <c:v>-7.2673535170656365</c:v>
                </c:pt>
                <c:pt idx="248">
                  <c:v>-8.1626946928233082</c:v>
                </c:pt>
                <c:pt idx="249">
                  <c:v>-8.521317377065813</c:v>
                </c:pt>
                <c:pt idx="250">
                  <c:v>-8.316425665846026</c:v>
                </c:pt>
                <c:pt idx="251">
                  <c:v>-5.6227945034292466</c:v>
                </c:pt>
                <c:pt idx="252">
                  <c:v>-4.8066809770656445</c:v>
                </c:pt>
                <c:pt idx="253">
                  <c:v>-3.9299903065393402</c:v>
                </c:pt>
                <c:pt idx="254">
                  <c:v>-3.1171973670657476</c:v>
                </c:pt>
                <c:pt idx="255">
                  <c:v>-2.7527752170657038</c:v>
                </c:pt>
                <c:pt idx="256">
                  <c:v>-2.8010710270655466</c:v>
                </c:pt>
                <c:pt idx="257">
                  <c:v>-3.0697332870656924</c:v>
                </c:pt>
                <c:pt idx="258">
                  <c:v>-3.2362773996742744</c:v>
                </c:pt>
                <c:pt idx="259">
                  <c:v>-3.6313800525495612</c:v>
                </c:pt>
                <c:pt idx="260">
                  <c:v>-0.11386819398873627</c:v>
                </c:pt>
                <c:pt idx="261">
                  <c:v>0.60267354293431263</c:v>
                </c:pt>
                <c:pt idx="262">
                  <c:v>1.5773645129341214</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19.542044392934301</c:v>
                </c:pt>
                <c:pt idx="273">
                  <c:v>19.608324772934289</c:v>
                </c:pt>
                <c:pt idx="274">
                  <c:v>19.275610751066129</c:v>
                </c:pt>
                <c:pt idx="275">
                  <c:v>18.613630682934485</c:v>
                </c:pt>
                <c:pt idx="276">
                  <c:v>17.519574532934389</c:v>
                </c:pt>
                <c:pt idx="277">
                  <c:v>15.724227102934318</c:v>
                </c:pt>
                <c:pt idx="278">
                  <c:v>7.6038124257914461</c:v>
                </c:pt>
                <c:pt idx="279">
                  <c:v>4.5713781829343807</c:v>
                </c:pt>
                <c:pt idx="280">
                  <c:v>0.58283585293423812</c:v>
                </c:pt>
                <c:pt idx="281">
                  <c:v>-3.6087014170657596</c:v>
                </c:pt>
                <c:pt idx="282">
                  <c:v>-7.0578871470655002</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-23.316973127065559</c:v>
                </c:pt>
                <c:pt idx="292">
                  <c:v>-22.542547046358589</c:v>
                </c:pt>
                <c:pt idx="293">
                  <c:v>-20.33611747000684</c:v>
                </c:pt>
                <c:pt idx="294">
                  <c:v>-19.239811844338387</c:v>
                </c:pt>
                <c:pt idx="295">
                  <c:v>-17.626390957065581</c:v>
                </c:pt>
                <c:pt idx="296">
                  <c:v>-16.335173077065626</c:v>
                </c:pt>
                <c:pt idx="297">
                  <c:v>-14.571104947065521</c:v>
                </c:pt>
                <c:pt idx="298">
                  <c:v>-13.312292837065666</c:v>
                </c:pt>
                <c:pt idx="299">
                  <c:v>-11.407488854439524</c:v>
                </c:pt>
                <c:pt idx="300">
                  <c:v>-8.7692895770657984</c:v>
                </c:pt>
                <c:pt idx="301">
                  <c:v>-6.7061871170656495</c:v>
                </c:pt>
                <c:pt idx="302">
                  <c:v>11.211274329742718</c:v>
                </c:pt>
                <c:pt idx="303">
                  <c:v>14.266616102934336</c:v>
                </c:pt>
                <c:pt idx="304">
                  <c:v>16.498360718099121</c:v>
                </c:pt>
                <c:pt idx="305">
                  <c:v>18.21542248293434</c:v>
                </c:pt>
                <c:pt idx="306">
                  <c:v>19.986054244636343</c:v>
                </c:pt>
                <c:pt idx="307">
                  <c:v>22.563167382934289</c:v>
                </c:pt>
                <c:pt idx="308">
                  <c:v>21.729107852934238</c:v>
                </c:pt>
                <c:pt idx="309">
                  <c:v>17.643048691015025</c:v>
                </c:pt>
                <c:pt idx="310">
                  <c:v>12.727748332934164</c:v>
                </c:pt>
                <c:pt idx="311">
                  <c:v>8.233132062934299</c:v>
                </c:pt>
                <c:pt idx="312">
                  <c:v>4.4988273229343303</c:v>
                </c:pt>
                <c:pt idx="313">
                  <c:v>2.5076868425302954</c:v>
                </c:pt>
                <c:pt idx="314">
                  <c:v>1.5393314829342988</c:v>
                </c:pt>
                <c:pt idx="315">
                  <c:v>-4.6803557257613484</c:v>
                </c:pt>
                <c:pt idx="316">
                  <c:v>-5.6584530470657484</c:v>
                </c:pt>
                <c:pt idx="317">
                  <c:v>-6.658551127065695</c:v>
                </c:pt>
                <c:pt idx="318">
                  <c:v>-8.0969303070656267</c:v>
                </c:pt>
                <c:pt idx="319">
                  <c:v>-9.9542930095387021</c:v>
                </c:pt>
                <c:pt idx="320">
                  <c:v>-11.44180756706551</c:v>
                </c:pt>
                <c:pt idx="321">
                  <c:v>-12.526349290978771</c:v>
                </c:pt>
                <c:pt idx="322">
                  <c:v>-14.961819517065692</c:v>
                </c:pt>
                <c:pt idx="323">
                  <c:v>-14.834597507065586</c:v>
                </c:pt>
                <c:pt idx="324">
                  <c:v>-14.222662777065594</c:v>
                </c:pt>
                <c:pt idx="325">
                  <c:v>-13.656075045637067</c:v>
                </c:pt>
                <c:pt idx="326">
                  <c:v>-13.239362357065758</c:v>
                </c:pt>
                <c:pt idx="327">
                  <c:v>-12.771068787065643</c:v>
                </c:pt>
                <c:pt idx="328">
                  <c:v>-12.580902627065701</c:v>
                </c:pt>
                <c:pt idx="329">
                  <c:v>-12.647366955449614</c:v>
                </c:pt>
                <c:pt idx="330">
                  <c:v>-12.561756298883898</c:v>
                </c:pt>
                <c:pt idx="331">
                  <c:v>-9.1826574399824548</c:v>
                </c:pt>
                <c:pt idx="332">
                  <c:v>-8.3893021570655737</c:v>
                </c:pt>
                <c:pt idx="333">
                  <c:v>-7.460007247065735</c:v>
                </c:pt>
                <c:pt idx="334">
                  <c:v>-6.0718217801091372</c:v>
                </c:pt>
                <c:pt idx="335">
                  <c:v>-4.6340359870657197</c:v>
                </c:pt>
                <c:pt idx="336">
                  <c:v>-3.1521451170656665</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11.312107566267692</c:v>
                </c:pt>
                <c:pt idx="345">
                  <c:v>11.272803442934318</c:v>
                </c:pt>
                <c:pt idx="346">
                  <c:v>11.101053782934152</c:v>
                </c:pt>
                <c:pt idx="347">
                  <c:v>10.268994942934341</c:v>
                </c:pt>
                <c:pt idx="348">
                  <c:v>9.3322795698029797</c:v>
                </c:pt>
                <c:pt idx="349">
                  <c:v>8.5354055093078767</c:v>
                </c:pt>
                <c:pt idx="350">
                  <c:v>6.2071372513553884</c:v>
                </c:pt>
                <c:pt idx="351">
                  <c:v>5.6224136329341805</c:v>
                </c:pt>
                <c:pt idx="352">
                  <c:v>4.8799517329343409</c:v>
                </c:pt>
                <c:pt idx="353">
                  <c:v>4.2006049629342925</c:v>
                </c:pt>
                <c:pt idx="354">
                  <c:v>3.7159817029343656</c:v>
                </c:pt>
                <c:pt idx="355">
                  <c:v>3.2785726380364402</c:v>
                </c:pt>
                <c:pt idx="356">
                  <c:v>2.5490436629342947</c:v>
                </c:pt>
                <c:pt idx="357">
                  <c:v>1.6316313529343733</c:v>
                </c:pt>
                <c:pt idx="358">
                  <c:v>1.0902408829343244</c:v>
                </c:pt>
                <c:pt idx="359">
                  <c:v>-2.5222970615101192</c:v>
                </c:pt>
                <c:pt idx="360">
                  <c:v>-4.0499754170655455</c:v>
                </c:pt>
                <c:pt idx="361">
                  <c:v>-5.7614995370657445</c:v>
                </c:pt>
                <c:pt idx="362">
                  <c:v>-7.7746863291868973</c:v>
                </c:pt>
                <c:pt idx="363">
                  <c:v>-10.579780547065642</c:v>
                </c:pt>
                <c:pt idx="364">
                  <c:v>-12.600965847065538</c:v>
                </c:pt>
                <c:pt idx="365">
                  <c:v>-13.719619213839806</c:v>
                </c:pt>
                <c:pt idx="366">
                  <c:v>-16.204727783732427</c:v>
                </c:pt>
                <c:pt idx="367">
                  <c:v>-16.385136984412529</c:v>
                </c:pt>
                <c:pt idx="368">
                  <c:v>-16.279413357065589</c:v>
                </c:pt>
                <c:pt idx="369">
                  <c:v>-15.979862117065776</c:v>
                </c:pt>
                <c:pt idx="370">
                  <c:v>-15.380593377065653</c:v>
                </c:pt>
                <c:pt idx="371">
                  <c:v>-14.914690067065777</c:v>
                </c:pt>
                <c:pt idx="372">
                  <c:v>-14.709640117065682</c:v>
                </c:pt>
                <c:pt idx="373">
                  <c:v>-14.231885362679829</c:v>
                </c:pt>
                <c:pt idx="374">
                  <c:v>-14.000899467065636</c:v>
                </c:pt>
                <c:pt idx="375">
                  <c:v>-13.72710090706569</c:v>
                </c:pt>
                <c:pt idx="376">
                  <c:v>-13.554290917065707</c:v>
                </c:pt>
                <c:pt idx="377">
                  <c:v>-12.987046667065623</c:v>
                </c:pt>
                <c:pt idx="378">
                  <c:v>-12.310526347065672</c:v>
                </c:pt>
                <c:pt idx="379">
                  <c:v>-11.240433854565676</c:v>
                </c:pt>
                <c:pt idx="380">
                  <c:v>-5.1212495560900351</c:v>
                </c:pt>
                <c:pt idx="381">
                  <c:v>-3.5538108270656181</c:v>
                </c:pt>
                <c:pt idx="382">
                  <c:v>-1.6682931570657331</c:v>
                </c:pt>
                <c:pt idx="383">
                  <c:v>0.3737469829343219</c:v>
                </c:pt>
                <c:pt idx="384">
                  <c:v>3.0143954229344274</c:v>
                </c:pt>
                <c:pt idx="385">
                  <c:v>5.3885671987237727</c:v>
                </c:pt>
                <c:pt idx="386">
                  <c:v>8.0434365108413086</c:v>
                </c:pt>
                <c:pt idx="387">
                  <c:v>13.463936787696277</c:v>
                </c:pt>
                <c:pt idx="388">
                  <c:v>14.367739682934346</c:v>
                </c:pt>
                <c:pt idx="389">
                  <c:v>15.211715122934276</c:v>
                </c:pt>
                <c:pt idx="390">
                  <c:v>15.872265871698374</c:v>
                </c:pt>
                <c:pt idx="391">
                  <c:v>16.198127792934329</c:v>
                </c:pt>
                <c:pt idx="392">
                  <c:v>16.23497038293425</c:v>
                </c:pt>
                <c:pt idx="393">
                  <c:v>15.963219102934373</c:v>
                </c:pt>
                <c:pt idx="394">
                  <c:v>15.604349882934319</c:v>
                </c:pt>
                <c:pt idx="395">
                  <c:v>11.673122855156535</c:v>
                </c:pt>
                <c:pt idx="396">
                  <c:v>10.502782302934357</c:v>
                </c:pt>
                <c:pt idx="397">
                  <c:v>9.2110480005814619</c:v>
                </c:pt>
                <c:pt idx="398">
                  <c:v>8.1359654729343429</c:v>
                </c:pt>
                <c:pt idx="399">
                  <c:v>7.0699886129344085</c:v>
                </c:pt>
                <c:pt idx="400">
                  <c:v>6.3246536129343127</c:v>
                </c:pt>
                <c:pt idx="401">
                  <c:v>5.435648262934289</c:v>
                </c:pt>
                <c:pt idx="402">
                  <c:v>4.8589209323170532</c:v>
                </c:pt>
                <c:pt idx="403">
                  <c:v>4.4286430192979083</c:v>
                </c:pt>
                <c:pt idx="404">
                  <c:v>-0.90524651180244442</c:v>
                </c:pt>
                <c:pt idx="405">
                  <c:v>-2.5224866770656575</c:v>
                </c:pt>
                <c:pt idx="406">
                  <c:v>-4.1391857670656869</c:v>
                </c:pt>
                <c:pt idx="407">
                  <c:v>-5.9607659370658297</c:v>
                </c:pt>
                <c:pt idx="408">
                  <c:v>-8.5017464429082565</c:v>
                </c:pt>
                <c:pt idx="409">
                  <c:v>-10.195639827065792</c:v>
                </c:pt>
                <c:pt idx="410">
                  <c:v>-11.060262117065674</c:v>
                </c:pt>
                <c:pt idx="411">
                  <c:v>-12.8845745401425</c:v>
                </c:pt>
                <c:pt idx="412">
                  <c:v>-12.576176557065828</c:v>
                </c:pt>
                <c:pt idx="413">
                  <c:v>-11.912614207065616</c:v>
                </c:pt>
                <c:pt idx="414">
                  <c:v>-11.545586561510326</c:v>
                </c:pt>
                <c:pt idx="415">
                  <c:v>-11.29383847706579</c:v>
                </c:pt>
                <c:pt idx="416">
                  <c:v>-10.86841086706557</c:v>
                </c:pt>
                <c:pt idx="417">
                  <c:v>-10.320500497065726</c:v>
                </c:pt>
                <c:pt idx="418">
                  <c:v>-9.8586827963108448</c:v>
                </c:pt>
                <c:pt idx="419">
                  <c:v>-7.6367880391435694</c:v>
                </c:pt>
                <c:pt idx="420">
                  <c:v>-6.9460430337322201</c:v>
                </c:pt>
                <c:pt idx="421">
                  <c:v>-6.2247893170656035</c:v>
                </c:pt>
                <c:pt idx="422">
                  <c:v>-5.2770645670656418</c:v>
                </c:pt>
                <c:pt idx="423">
                  <c:v>-4.4064654770656517</c:v>
                </c:pt>
                <c:pt idx="424">
                  <c:v>-3.6505731574696232</c:v>
                </c:pt>
                <c:pt idx="425">
                  <c:v>-2.8705165670657635</c:v>
                </c:pt>
                <c:pt idx="426">
                  <c:v>-2.3821958503989742</c:v>
                </c:pt>
                <c:pt idx="427">
                  <c:v>-0.66073851491518298</c:v>
                </c:pt>
                <c:pt idx="428">
                  <c:v>-0.27001458706564696</c:v>
                </c:pt>
                <c:pt idx="429">
                  <c:v>0.15149300293424547</c:v>
                </c:pt>
                <c:pt idx="430">
                  <c:v>0.60951742838888501</c:v>
                </c:pt>
                <c:pt idx="431">
                  <c:v>1.4194945029344221</c:v>
                </c:pt>
                <c:pt idx="432">
                  <c:v>2.3264263029343653</c:v>
                </c:pt>
                <c:pt idx="433">
                  <c:v>2.9583808204343001</c:v>
                </c:pt>
                <c:pt idx="434">
                  <c:v>7.685046632934359</c:v>
                </c:pt>
                <c:pt idx="435">
                  <c:v>8.7323937314191689</c:v>
                </c:pt>
                <c:pt idx="436">
                  <c:v>9.3826642029343734</c:v>
                </c:pt>
                <c:pt idx="437">
                  <c:v>9.9499528329344002</c:v>
                </c:pt>
                <c:pt idx="438">
                  <c:v>10.665116600106106</c:v>
                </c:pt>
                <c:pt idx="439">
                  <c:v>11.372520762934229</c:v>
                </c:pt>
                <c:pt idx="440">
                  <c:v>12.275650438489876</c:v>
                </c:pt>
                <c:pt idx="441">
                  <c:v>12.634152882934318</c:v>
                </c:pt>
                <c:pt idx="442">
                  <c:v>13.369637926412619</c:v>
                </c:pt>
                <c:pt idx="443">
                  <c:v>13.418487592934305</c:v>
                </c:pt>
                <c:pt idx="444">
                  <c:v>13.909728622934338</c:v>
                </c:pt>
                <c:pt idx="445">
                  <c:v>14.414074972934358</c:v>
                </c:pt>
                <c:pt idx="446">
                  <c:v>14.633177127832298</c:v>
                </c:pt>
                <c:pt idx="447">
                  <c:v>14.769407892934344</c:v>
                </c:pt>
                <c:pt idx="448">
                  <c:v>14.81455999293437</c:v>
                </c:pt>
                <c:pt idx="449">
                  <c:v>14.84121695293436</c:v>
                </c:pt>
                <c:pt idx="450">
                  <c:v>14.830984882934334</c:v>
                </c:pt>
                <c:pt idx="451">
                  <c:v>14.550134882934351</c:v>
                </c:pt>
                <c:pt idx="452">
                  <c:v>14.352684923338424</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4.443450352934331</c:v>
                </c:pt>
                <c:pt idx="461">
                  <c:v>3.4232358929342581</c:v>
                </c:pt>
                <c:pt idx="462">
                  <c:v>2.920621352934341</c:v>
                </c:pt>
                <c:pt idx="463">
                  <c:v>2.3596961229342752</c:v>
                </c:pt>
                <c:pt idx="464">
                  <c:v>2.0336199840580167</c:v>
                </c:pt>
                <c:pt idx="465">
                  <c:v>1.9380073729343081</c:v>
                </c:pt>
                <c:pt idx="466">
                  <c:v>1.9789830929342997</c:v>
                </c:pt>
                <c:pt idx="467">
                  <c:v>2.0146996102070598</c:v>
                </c:pt>
                <c:pt idx="468">
                  <c:v>-0.68755932918693796</c:v>
                </c:pt>
                <c:pt idx="469">
                  <c:v>-1.5549656170657318</c:v>
                </c:pt>
                <c:pt idx="470">
                  <c:v>-2.7494922670656492</c:v>
                </c:pt>
                <c:pt idx="471">
                  <c:v>-3.3421562180756732</c:v>
                </c:pt>
                <c:pt idx="472">
                  <c:v>-3.4888247370657171</c:v>
                </c:pt>
                <c:pt idx="473">
                  <c:v>-3.7065894770658048</c:v>
                </c:pt>
                <c:pt idx="474">
                  <c:v>-4.0336092526589784</c:v>
                </c:pt>
                <c:pt idx="475">
                  <c:v>-6.5111562003990375</c:v>
                </c:pt>
                <c:pt idx="476">
                  <c:v>-6.7060721270655961</c:v>
                </c:pt>
                <c:pt idx="477">
                  <c:v>-7.1198503570657401</c:v>
                </c:pt>
                <c:pt idx="478">
                  <c:v>-7.5992997670657729</c:v>
                </c:pt>
                <c:pt idx="479">
                  <c:v>-8.0777638925757316</c:v>
                </c:pt>
                <c:pt idx="480">
                  <c:v>-8.2939054027799699</c:v>
                </c:pt>
                <c:pt idx="481">
                  <c:v>-7.7500071464774365</c:v>
                </c:pt>
                <c:pt idx="482">
                  <c:v>-7.7136480170656325</c:v>
                </c:pt>
                <c:pt idx="483">
                  <c:v>-7.8238598570656421</c:v>
                </c:pt>
                <c:pt idx="484">
                  <c:v>-8.1566582170657895</c:v>
                </c:pt>
                <c:pt idx="485">
                  <c:v>-8.519288484881713</c:v>
                </c:pt>
                <c:pt idx="486">
                  <c:v>-8.9949966870656368</c:v>
                </c:pt>
                <c:pt idx="487">
                  <c:v>-9.5301230270657413</c:v>
                </c:pt>
                <c:pt idx="488">
                  <c:v>-9.6893351170657027</c:v>
                </c:pt>
                <c:pt idx="489">
                  <c:v>-10.034491974208564</c:v>
                </c:pt>
                <c:pt idx="490">
                  <c:v>-10.397123941807934</c:v>
                </c:pt>
                <c:pt idx="491">
                  <c:v>-10.528056817065725</c:v>
                </c:pt>
                <c:pt idx="492">
                  <c:v>-10.336811617065672</c:v>
                </c:pt>
                <c:pt idx="493">
                  <c:v>-9.9384702970654786</c:v>
                </c:pt>
                <c:pt idx="494">
                  <c:v>-9.6890588039343442</c:v>
                </c:pt>
                <c:pt idx="495">
                  <c:v>-9.599513827065655</c:v>
                </c:pt>
                <c:pt idx="496">
                  <c:v>-9.6485251170656685</c:v>
                </c:pt>
                <c:pt idx="497">
                  <c:v>-9.7451535732059824</c:v>
                </c:pt>
                <c:pt idx="498">
                  <c:v>-9.7969063170656572</c:v>
                </c:pt>
                <c:pt idx="499">
                  <c:v>-9.8166442070656501</c:v>
                </c:pt>
                <c:pt idx="500">
                  <c:v>-9.9217717503989959</c:v>
                </c:pt>
                <c:pt idx="501">
                  <c:v>-10.025059027065673</c:v>
                </c:pt>
                <c:pt idx="502">
                  <c:v>-9.8572253670656096</c:v>
                </c:pt>
                <c:pt idx="503">
                  <c:v>-9.4186093470656544</c:v>
                </c:pt>
                <c:pt idx="504">
                  <c:v>-9.1347051170656925</c:v>
                </c:pt>
                <c:pt idx="505">
                  <c:v>-6.7453462475004216</c:v>
                </c:pt>
                <c:pt idx="506">
                  <c:v>-5.9548721578819785</c:v>
                </c:pt>
                <c:pt idx="507">
                  <c:v>-4.3831585470656798</c:v>
                </c:pt>
                <c:pt idx="508">
                  <c:v>-2.8216341170655994</c:v>
                </c:pt>
                <c:pt idx="509">
                  <c:v>-1.3612621470654878</c:v>
                </c:pt>
                <c:pt idx="510">
                  <c:v>0.39696737731630194</c:v>
                </c:pt>
                <c:pt idx="511">
                  <c:v>2.1710093629343592</c:v>
                </c:pt>
                <c:pt idx="512">
                  <c:v>3.9468338611951879</c:v>
                </c:pt>
                <c:pt idx="513">
                  <c:v>8.9494399123461488</c:v>
                </c:pt>
                <c:pt idx="514">
                  <c:v>9.7307427929344019</c:v>
                </c:pt>
                <c:pt idx="515">
                  <c:v>11.722489966267668</c:v>
                </c:pt>
                <c:pt idx="516">
                  <c:v>13.056791014247514</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16.020784082934284</c:v>
                </c:pt>
                <c:pt idx="529">
                  <c:v>15.92894978293435</c:v>
                </c:pt>
                <c:pt idx="530">
                  <c:v>15.86828488293432</c:v>
                </c:pt>
                <c:pt idx="531">
                  <c:v>13.88370488293436</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-7.3622205670656502</c:v>
                </c:pt>
                <c:pt idx="543">
                  <c:v>-8.8577077270656748</c:v>
                </c:pt>
                <c:pt idx="544">
                  <c:v>-10.238079046358687</c:v>
                </c:pt>
                <c:pt idx="545">
                  <c:v>-11.355429097065803</c:v>
                </c:pt>
                <c:pt idx="546">
                  <c:v>-12.319680828176864</c:v>
                </c:pt>
                <c:pt idx="547">
                  <c:v>-15.218575033732348</c:v>
                </c:pt>
                <c:pt idx="548">
                  <c:v>-15.469015729310499</c:v>
                </c:pt>
                <c:pt idx="549">
                  <c:v>-16.544616697065642</c:v>
                </c:pt>
                <c:pt idx="550">
                  <c:v>-17.351549917065814</c:v>
                </c:pt>
                <c:pt idx="551">
                  <c:v>-17.853421277065529</c:v>
                </c:pt>
                <c:pt idx="552">
                  <c:v>-18.524456763530296</c:v>
                </c:pt>
                <c:pt idx="553">
                  <c:v>-19.003459457065702</c:v>
                </c:pt>
                <c:pt idx="554">
                  <c:v>-19.240223117065796</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-13.452614107065727</c:v>
                </c:pt>
                <c:pt idx="563">
                  <c:v>-12.158174237944777</c:v>
                </c:pt>
                <c:pt idx="564">
                  <c:v>-4.6441665716111959</c:v>
                </c:pt>
                <c:pt idx="565">
                  <c:v>-2.9784920470657141</c:v>
                </c:pt>
                <c:pt idx="566">
                  <c:v>-1.6302941986983512</c:v>
                </c:pt>
                <c:pt idx="567">
                  <c:v>0.12337487293424963</c:v>
                </c:pt>
                <c:pt idx="568">
                  <c:v>1.4608201529342586</c:v>
                </c:pt>
                <c:pt idx="569">
                  <c:v>2.9417240829342441</c:v>
                </c:pt>
                <c:pt idx="570">
                  <c:v>4.5987971890567394</c:v>
                </c:pt>
                <c:pt idx="571">
                  <c:v>5.6108399829343734</c:v>
                </c:pt>
                <c:pt idx="572">
                  <c:v>6.4904830423546134</c:v>
                </c:pt>
                <c:pt idx="573">
                  <c:v>11.6036015954343</c:v>
                </c:pt>
                <c:pt idx="574">
                  <c:v>12.89523915293433</c:v>
                </c:pt>
                <c:pt idx="575">
                  <c:v>14.159690112934324</c:v>
                </c:pt>
                <c:pt idx="576">
                  <c:v>14.72000622384347</c:v>
                </c:pt>
                <c:pt idx="577">
                  <c:v>14.604705462934357</c:v>
                </c:pt>
                <c:pt idx="578">
                  <c:v>14.716266202934278</c:v>
                </c:pt>
                <c:pt idx="579">
                  <c:v>15.330326942934292</c:v>
                </c:pt>
                <c:pt idx="580">
                  <c:v>15.717474882934319</c:v>
                </c:pt>
                <c:pt idx="581">
                  <c:v>16.736252514513229</c:v>
                </c:pt>
                <c:pt idx="582">
                  <c:v>16.728656882934185</c:v>
                </c:pt>
                <c:pt idx="583">
                  <c:v>16.556322678852652</c:v>
                </c:pt>
                <c:pt idx="584">
                  <c:v>16.413391982934289</c:v>
                </c:pt>
                <c:pt idx="585">
                  <c:v>16.386277692934335</c:v>
                </c:pt>
                <c:pt idx="586">
                  <c:v>16.479836562934345</c:v>
                </c:pt>
                <c:pt idx="587">
                  <c:v>16.541703642934255</c:v>
                </c:pt>
                <c:pt idx="588">
                  <c:v>16.571910656743853</c:v>
                </c:pt>
                <c:pt idx="589">
                  <c:v>16.604216516737122</c:v>
                </c:pt>
                <c:pt idx="590">
                  <c:v>16.055961927052081</c:v>
                </c:pt>
                <c:pt idx="591">
                  <c:v>15.694795232934354</c:v>
                </c:pt>
                <c:pt idx="592">
                  <c:v>15.097331012934461</c:v>
                </c:pt>
                <c:pt idx="593">
                  <c:v>14.18814668293426</c:v>
                </c:pt>
                <c:pt idx="594">
                  <c:v>13.301714005383268</c:v>
                </c:pt>
                <c:pt idx="595">
                  <c:v>12.455008332934277</c:v>
                </c:pt>
                <c:pt idx="596">
                  <c:v>11.514790705156598</c:v>
                </c:pt>
                <c:pt idx="597">
                  <c:v>7.8944198060111752</c:v>
                </c:pt>
                <c:pt idx="598">
                  <c:v>6.5283230445505334</c:v>
                </c:pt>
                <c:pt idx="599">
                  <c:v>5.3669723829342724</c:v>
                </c:pt>
                <c:pt idx="600">
                  <c:v>4.3506645053833104</c:v>
                </c:pt>
                <c:pt idx="601">
                  <c:v>4.07384468293436</c:v>
                </c:pt>
                <c:pt idx="602">
                  <c:v>3.9379358829343691</c:v>
                </c:pt>
                <c:pt idx="603">
                  <c:v>3.7720463529343542</c:v>
                </c:pt>
                <c:pt idx="604">
                  <c:v>3.6494124129342107</c:v>
                </c:pt>
                <c:pt idx="605">
                  <c:v>3.5985348829343518</c:v>
                </c:pt>
                <c:pt idx="606">
                  <c:v>2.8279115815644422</c:v>
                </c:pt>
                <c:pt idx="607">
                  <c:v>2.2559288029342355</c:v>
                </c:pt>
                <c:pt idx="608">
                  <c:v>1.2639176329343917</c:v>
                </c:pt>
                <c:pt idx="609">
                  <c:v>-0.26267441706563982</c:v>
                </c:pt>
                <c:pt idx="610">
                  <c:v>-1.5057781970655928</c:v>
                </c:pt>
                <c:pt idx="611">
                  <c:v>-2.7613197770655455</c:v>
                </c:pt>
                <c:pt idx="612">
                  <c:v>-3.6901166277040152</c:v>
                </c:pt>
                <c:pt idx="613">
                  <c:v>-7.34212256321951</c:v>
                </c:pt>
                <c:pt idx="614">
                  <c:v>-8.7868793470656925</c:v>
                </c:pt>
                <c:pt idx="615">
                  <c:v>-10.264055517065756</c:v>
                </c:pt>
                <c:pt idx="616">
                  <c:v>-11.696732247065816</c:v>
                </c:pt>
                <c:pt idx="617">
                  <c:v>-12.739657107065653</c:v>
                </c:pt>
                <c:pt idx="618">
                  <c:v>-14.054922300739149</c:v>
                </c:pt>
                <c:pt idx="619">
                  <c:v>-15.194456277065632</c:v>
                </c:pt>
                <c:pt idx="620">
                  <c:v>-16.032400910544027</c:v>
                </c:pt>
                <c:pt idx="621">
                  <c:v>-17.590164450398991</c:v>
                </c:pt>
                <c:pt idx="622">
                  <c:v>-17.655107587065672</c:v>
                </c:pt>
                <c:pt idx="623">
                  <c:v>-17.791480517065523</c:v>
                </c:pt>
                <c:pt idx="624">
                  <c:v>-17.71635273951469</c:v>
                </c:pt>
                <c:pt idx="625">
                  <c:v>-17.358248077065689</c:v>
                </c:pt>
                <c:pt idx="626">
                  <c:v>-17.020747657065765</c:v>
                </c:pt>
                <c:pt idx="627">
                  <c:v>-16.822206117065626</c:v>
                </c:pt>
                <c:pt idx="628">
                  <c:v>-16.699214487065603</c:v>
                </c:pt>
                <c:pt idx="629">
                  <c:v>-16.63415828373229</c:v>
                </c:pt>
                <c:pt idx="630">
                  <c:v>-15.516285980702149</c:v>
                </c:pt>
                <c:pt idx="631">
                  <c:v>-15.127612997065714</c:v>
                </c:pt>
                <c:pt idx="632">
                  <c:v>-14.506403417065666</c:v>
                </c:pt>
                <c:pt idx="633">
                  <c:v>-14.016993237065767</c:v>
                </c:pt>
                <c:pt idx="634">
                  <c:v>-13.724643277065654</c:v>
                </c:pt>
                <c:pt idx="635">
                  <c:v>-13.464607775293459</c:v>
                </c:pt>
                <c:pt idx="636">
                  <c:v>-13.045027321147302</c:v>
                </c:pt>
                <c:pt idx="637">
                  <c:v>-9.7421945570656767</c:v>
                </c:pt>
                <c:pt idx="638">
                  <c:v>-8.8469545970656984</c:v>
                </c:pt>
                <c:pt idx="639">
                  <c:v>-8.2326217270657089</c:v>
                </c:pt>
                <c:pt idx="640">
                  <c:v>-7.5735927970657144</c:v>
                </c:pt>
                <c:pt idx="641">
                  <c:v>-6.8405673415555555</c:v>
                </c:pt>
                <c:pt idx="642">
                  <c:v>-5.845131597065607</c:v>
                </c:pt>
                <c:pt idx="643">
                  <c:v>-4.6722116670657687</c:v>
                </c:pt>
                <c:pt idx="644">
                  <c:v>-3.4261347270656355</c:v>
                </c:pt>
                <c:pt idx="645">
                  <c:v>-2.8196675244730693</c:v>
                </c:pt>
                <c:pt idx="646">
                  <c:v>1.1010552675496958</c:v>
                </c:pt>
                <c:pt idx="647">
                  <c:v>2.3231949928243614</c:v>
                </c:pt>
                <c:pt idx="648">
                  <c:v>3.8625902746869989</c:v>
                </c:pt>
                <c:pt idx="649">
                  <c:v>5.2540622029342794</c:v>
                </c:pt>
                <c:pt idx="650">
                  <c:v>6.6579525229343766</c:v>
                </c:pt>
                <c:pt idx="651">
                  <c:v>7.8628243879848299</c:v>
                </c:pt>
                <c:pt idx="652">
                  <c:v>8.8799749229343092</c:v>
                </c:pt>
                <c:pt idx="653">
                  <c:v>9.3656018727302879</c:v>
                </c:pt>
                <c:pt idx="654">
                  <c:v>9.5894115496010048</c:v>
                </c:pt>
                <c:pt idx="655">
                  <c:v>10.004874395129464</c:v>
                </c:pt>
                <c:pt idx="656">
                  <c:v>10.129965462934289</c:v>
                </c:pt>
                <c:pt idx="657">
                  <c:v>10.289864552934192</c:v>
                </c:pt>
                <c:pt idx="658">
                  <c:v>10.315788472934372</c:v>
                </c:pt>
                <c:pt idx="659">
                  <c:v>10.25061831771697</c:v>
                </c:pt>
                <c:pt idx="660">
                  <c:v>10.241241002499406</c:v>
                </c:pt>
                <c:pt idx="661">
                  <c:v>10.75347005293435</c:v>
                </c:pt>
                <c:pt idx="662">
                  <c:v>11.199824882934323</c:v>
                </c:pt>
                <c:pt idx="663">
                  <c:v>11.687870768648635</c:v>
                </c:pt>
                <c:pt idx="664">
                  <c:v>11.509489262934348</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8.2788816561301033</c:v>
                </c:pt>
                <c:pt idx="674">
                  <c:v>7.8550774829343153</c:v>
                </c:pt>
                <c:pt idx="675">
                  <c:v>7.5327729529343834</c:v>
                </c:pt>
                <c:pt idx="676">
                  <c:v>6.9707649029343006</c:v>
                </c:pt>
                <c:pt idx="677">
                  <c:v>6.6434738217098896</c:v>
                </c:pt>
                <c:pt idx="678">
                  <c:v>6.3815101229343014</c:v>
                </c:pt>
                <c:pt idx="679">
                  <c:v>6.123578662934321</c:v>
                </c:pt>
                <c:pt idx="680">
                  <c:v>5.9362710367805489</c:v>
                </c:pt>
                <c:pt idx="681">
                  <c:v>4.6737524763409075</c:v>
                </c:pt>
                <c:pt idx="682">
                  <c:v>4.6113669129343391</c:v>
                </c:pt>
                <c:pt idx="683">
                  <c:v>4.6217649543629555</c:v>
                </c:pt>
                <c:pt idx="684">
                  <c:v>4.6127733529342825</c:v>
                </c:pt>
                <c:pt idx="685">
                  <c:v>4.4493454629341649</c:v>
                </c:pt>
                <c:pt idx="686">
                  <c:v>4.2177009929343994</c:v>
                </c:pt>
                <c:pt idx="687">
                  <c:v>4.0816701556616302</c:v>
                </c:pt>
                <c:pt idx="688">
                  <c:v>3.5790904662676732</c:v>
                </c:pt>
                <c:pt idx="689">
                  <c:v>3.3720328616577149</c:v>
                </c:pt>
                <c:pt idx="690">
                  <c:v>3.2189912929343127</c:v>
                </c:pt>
                <c:pt idx="691">
                  <c:v>3.1944647429343935</c:v>
                </c:pt>
                <c:pt idx="692">
                  <c:v>3.1742788429341715</c:v>
                </c:pt>
                <c:pt idx="693">
                  <c:v>3.1249809829342894</c:v>
                </c:pt>
                <c:pt idx="694">
                  <c:v>3.0238122604853452</c:v>
                </c:pt>
                <c:pt idx="695">
                  <c:v>2.9152834350176517</c:v>
                </c:pt>
                <c:pt idx="696">
                  <c:v>2.4150367748262909</c:v>
                </c:pt>
                <c:pt idx="697">
                  <c:v>2.3471542129343215</c:v>
                </c:pt>
                <c:pt idx="698">
                  <c:v>2.3721272229343682</c:v>
                </c:pt>
                <c:pt idx="699">
                  <c:v>2.459497016954856</c:v>
                </c:pt>
                <c:pt idx="700">
                  <c:v>2.5751055829343272</c:v>
                </c:pt>
                <c:pt idx="701">
                  <c:v>2.6773042729342995</c:v>
                </c:pt>
                <c:pt idx="702">
                  <c:v>2.762507072934389</c:v>
                </c:pt>
                <c:pt idx="703">
                  <c:v>2.8628024829342769</c:v>
                </c:pt>
                <c:pt idx="704">
                  <c:v>2.8668953454343007</c:v>
                </c:pt>
                <c:pt idx="705">
                  <c:v>1.6204913720647198</c:v>
                </c:pt>
                <c:pt idx="706">
                  <c:v>1.1598771329343549</c:v>
                </c:pt>
                <c:pt idx="707">
                  <c:v>0.72059347293443965</c:v>
                </c:pt>
                <c:pt idx="708">
                  <c:v>0.44909419926082761</c:v>
                </c:pt>
                <c:pt idx="709">
                  <c:v>0.21875387293442841</c:v>
                </c:pt>
                <c:pt idx="710">
                  <c:v>4.1830662934330722E-2</c:v>
                </c:pt>
                <c:pt idx="711">
                  <c:v>-0.1379025532358753</c:v>
                </c:pt>
                <c:pt idx="712">
                  <c:v>1.4513287883398331</c:v>
                </c:pt>
                <c:pt idx="713">
                  <c:v>2.1285896355116449</c:v>
                </c:pt>
                <c:pt idx="714">
                  <c:v>3.5370897829343071</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13.998613122934355</c:v>
                </c:pt>
                <c:pt idx="724">
                  <c:v>14.170876189056798</c:v>
                </c:pt>
                <c:pt idx="725">
                  <c:v>13.742904202934342</c:v>
                </c:pt>
                <c:pt idx="726">
                  <c:v>12.989645422934416</c:v>
                </c:pt>
                <c:pt idx="727">
                  <c:v>11.849185132934339</c:v>
                </c:pt>
                <c:pt idx="728">
                  <c:v>10.492114242934434</c:v>
                </c:pt>
                <c:pt idx="729">
                  <c:v>8.8938177524995687</c:v>
                </c:pt>
                <c:pt idx="730">
                  <c:v>6.937049882934379</c:v>
                </c:pt>
                <c:pt idx="731">
                  <c:v>-0.9996738670657096</c:v>
                </c:pt>
                <c:pt idx="732">
                  <c:v>-2.9495352670656749</c:v>
                </c:pt>
                <c:pt idx="733">
                  <c:v>-4.7817815670656971</c:v>
                </c:pt>
                <c:pt idx="734">
                  <c:v>-6.2252193700777445</c:v>
                </c:pt>
                <c:pt idx="735">
                  <c:v>-7.9311385603646825</c:v>
                </c:pt>
                <c:pt idx="736">
                  <c:v>-9.3146296822832166</c:v>
                </c:pt>
                <c:pt idx="737">
                  <c:v>-15.566936517065649</c:v>
                </c:pt>
                <c:pt idx="738">
                  <c:v>-17.10728075706573</c:v>
                </c:pt>
                <c:pt idx="739">
                  <c:v>-18.460304453800504</c:v>
                </c:pt>
                <c:pt idx="740">
                  <c:v>-20.122992357065652</c:v>
                </c:pt>
                <c:pt idx="741">
                  <c:v>-21.478786297065749</c:v>
                </c:pt>
                <c:pt idx="742">
                  <c:v>-22.533557667065693</c:v>
                </c:pt>
                <c:pt idx="743">
                  <c:v>-22.905394357065763</c:v>
                </c:pt>
                <c:pt idx="744">
                  <c:v>-23.023062178921275</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-16.066708917065704</c:v>
                </c:pt>
                <c:pt idx="753">
                  <c:v>-14.579681847065752</c:v>
                </c:pt>
                <c:pt idx="754">
                  <c:v>-13.343481259922772</c:v>
                </c:pt>
                <c:pt idx="755">
                  <c:v>-10.024599021827569</c:v>
                </c:pt>
                <c:pt idx="756">
                  <c:v>-9.0371546070656468</c:v>
                </c:pt>
                <c:pt idx="757">
                  <c:v>-7.7312701370657297</c:v>
                </c:pt>
                <c:pt idx="758">
                  <c:v>-6.6097907905351594</c:v>
                </c:pt>
                <c:pt idx="759">
                  <c:v>-5.0309298770655362</c:v>
                </c:pt>
                <c:pt idx="760">
                  <c:v>-3.4486963670656512</c:v>
                </c:pt>
                <c:pt idx="761">
                  <c:v>-1.9570568770655967</c:v>
                </c:pt>
                <c:pt idx="762">
                  <c:v>-5.1864772979612894E-2</c:v>
                </c:pt>
                <c:pt idx="763">
                  <c:v>5.0547523374797745</c:v>
                </c:pt>
                <c:pt idx="764">
                  <c:v>5.7845864246011018</c:v>
                </c:pt>
                <c:pt idx="765">
                  <c:v>6.4094143029342954</c:v>
                </c:pt>
                <c:pt idx="766">
                  <c:v>7.3562200029344318</c:v>
                </c:pt>
                <c:pt idx="767">
                  <c:v>8.4541587329343457</c:v>
                </c:pt>
                <c:pt idx="768">
                  <c:v>9.2403824229343119</c:v>
                </c:pt>
                <c:pt idx="769">
                  <c:v>9.8432627429342681</c:v>
                </c:pt>
                <c:pt idx="770">
                  <c:v>10.421218101325131</c:v>
                </c:pt>
                <c:pt idx="771">
                  <c:v>9.9790794662677005</c:v>
                </c:pt>
                <c:pt idx="772">
                  <c:v>9.6824805829343745</c:v>
                </c:pt>
                <c:pt idx="773">
                  <c:v>9.4945828329343662</c:v>
                </c:pt>
                <c:pt idx="774">
                  <c:v>9.6547406629343158</c:v>
                </c:pt>
                <c:pt idx="775">
                  <c:v>9.8877636229342869</c:v>
                </c:pt>
                <c:pt idx="776">
                  <c:v>9.9321874508355688</c:v>
                </c:pt>
                <c:pt idx="777">
                  <c:v>9.4577885729343247</c:v>
                </c:pt>
                <c:pt idx="778">
                  <c:v>8.6552812266843038</c:v>
                </c:pt>
                <c:pt idx="779">
                  <c:v>5.7577757645133314</c:v>
                </c:pt>
                <c:pt idx="780">
                  <c:v>5.3847823229343303</c:v>
                </c:pt>
                <c:pt idx="781">
                  <c:v>4.8775757229344086</c:v>
                </c:pt>
                <c:pt idx="782">
                  <c:v>4.0196169241714728</c:v>
                </c:pt>
                <c:pt idx="783">
                  <c:v>2.7874443929343404</c:v>
                </c:pt>
                <c:pt idx="784">
                  <c:v>1.7154728929343974</c:v>
                </c:pt>
                <c:pt idx="785">
                  <c:v>-0.2613559570657033</c:v>
                </c:pt>
                <c:pt idx="786">
                  <c:v>-1.6567058170657281</c:v>
                </c:pt>
                <c:pt idx="787">
                  <c:v>-2.6574481765895537</c:v>
                </c:pt>
                <c:pt idx="788">
                  <c:v>-7.8477630273220171</c:v>
                </c:pt>
                <c:pt idx="789">
                  <c:v>-8.9955562570655943</c:v>
                </c:pt>
                <c:pt idx="790">
                  <c:v>-9.8248146870657678</c:v>
                </c:pt>
                <c:pt idx="791">
                  <c:v>-10.24975580706565</c:v>
                </c:pt>
                <c:pt idx="792">
                  <c:v>-10.294211737065543</c:v>
                </c:pt>
                <c:pt idx="793">
                  <c:v>-10.075742188494402</c:v>
                </c:pt>
                <c:pt idx="794">
                  <c:v>-9.8265941822830367</c:v>
                </c:pt>
                <c:pt idx="795">
                  <c:v>-8.1824330118026083</c:v>
                </c:pt>
                <c:pt idx="796">
                  <c:v>-7.6847834570657767</c:v>
                </c:pt>
                <c:pt idx="797">
                  <c:v>-7.3701968470656878</c:v>
                </c:pt>
                <c:pt idx="798">
                  <c:v>-7.0050583170656751</c:v>
                </c:pt>
                <c:pt idx="799">
                  <c:v>-6.6204363851069878</c:v>
                </c:pt>
                <c:pt idx="800">
                  <c:v>-6.1403650570656225</c:v>
                </c:pt>
                <c:pt idx="801">
                  <c:v>-5.8395822040222916</c:v>
                </c:pt>
                <c:pt idx="802">
                  <c:v>-4.9170802927412751</c:v>
                </c:pt>
                <c:pt idx="803">
                  <c:v>-4.5952156970656262</c:v>
                </c:pt>
                <c:pt idx="804">
                  <c:v>-3.7553663619636382</c:v>
                </c:pt>
                <c:pt idx="805">
                  <c:v>-3.1105218170655942</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c:v>
                </c:pt>
                <c:pt idx="814">
                  <c:v>4.0025290829343296</c:v>
                </c:pt>
                <c:pt idx="815">
                  <c:v>4.8082522029343124</c:v>
                </c:pt>
                <c:pt idx="816">
                  <c:v>5.3490563468518388</c:v>
                </c:pt>
                <c:pt idx="817">
                  <c:v>5.7199209529344159</c:v>
                </c:pt>
                <c:pt idx="818">
                  <c:v>5.8276345329343027</c:v>
                </c:pt>
                <c:pt idx="819">
                  <c:v>5.7696751003256423</c:v>
                </c:pt>
                <c:pt idx="820">
                  <c:v>5.2294804875854295</c:v>
                </c:pt>
                <c:pt idx="821">
                  <c:v>5.07347762293423</c:v>
                </c:pt>
                <c:pt idx="822">
                  <c:v>4.8858325579342816</c:v>
                </c:pt>
                <c:pt idx="823">
                  <c:v>4.7927679429343719</c:v>
                </c:pt>
                <c:pt idx="824">
                  <c:v>4.8574958829342876</c:v>
                </c:pt>
                <c:pt idx="825">
                  <c:v>4.9299782329343884</c:v>
                </c:pt>
                <c:pt idx="826">
                  <c:v>4.8149801629342663</c:v>
                </c:pt>
                <c:pt idx="827">
                  <c:v>4.6406330891197793</c:v>
                </c:pt>
                <c:pt idx="828">
                  <c:v>4.4994228829343443</c:v>
                </c:pt>
                <c:pt idx="829">
                  <c:v>3.9072522043629352</c:v>
                </c:pt>
                <c:pt idx="830">
                  <c:v>3.8443769529342982</c:v>
                </c:pt>
                <c:pt idx="831">
                  <c:v>3.7999405829343282</c:v>
                </c:pt>
                <c:pt idx="832">
                  <c:v>3.8026533029343437</c:v>
                </c:pt>
                <c:pt idx="833">
                  <c:v>3.8197480243485171</c:v>
                </c:pt>
                <c:pt idx="834">
                  <c:v>3.7773169951793202</c:v>
                </c:pt>
                <c:pt idx="835">
                  <c:v>3.6928040529343962</c:v>
                </c:pt>
                <c:pt idx="836">
                  <c:v>3.606110912934227</c:v>
                </c:pt>
                <c:pt idx="837">
                  <c:v>3.513098454362904</c:v>
                </c:pt>
                <c:pt idx="838">
                  <c:v>2.7235901124424755</c:v>
                </c:pt>
                <c:pt idx="839">
                  <c:v>2.4955040636571511</c:v>
                </c:pt>
                <c:pt idx="840">
                  <c:v>1.8381644635793606</c:v>
                </c:pt>
                <c:pt idx="841">
                  <c:v>0.47743072293427313</c:v>
                </c:pt>
                <c:pt idx="842">
                  <c:v>-0.67056966706570664</c:v>
                </c:pt>
                <c:pt idx="843">
                  <c:v>-1.7577707270656318</c:v>
                </c:pt>
                <c:pt idx="844">
                  <c:v>-2.7433322304677357</c:v>
                </c:pt>
                <c:pt idx="845">
                  <c:v>-3.3914016476779252</c:v>
                </c:pt>
                <c:pt idx="846">
                  <c:v>-3.8475239900814699</c:v>
                </c:pt>
                <c:pt idx="847">
                  <c:v>-3.6619536070656551</c:v>
                </c:pt>
                <c:pt idx="848">
                  <c:v>-3.5268318970656911</c:v>
                </c:pt>
                <c:pt idx="849">
                  <c:v>-3.3558661370657101</c:v>
                </c:pt>
                <c:pt idx="850">
                  <c:v>-3.0916958387152667</c:v>
                </c:pt>
                <c:pt idx="851">
                  <c:v>-2.7431065470656311</c:v>
                </c:pt>
                <c:pt idx="852">
                  <c:v>-2.5074843170656793</c:v>
                </c:pt>
                <c:pt idx="853">
                  <c:v>-2.2738661570656262</c:v>
                </c:pt>
                <c:pt idx="854">
                  <c:v>-2.092563024042434</c:v>
                </c:pt>
                <c:pt idx="855">
                  <c:v>-0.96591422517381964</c:v>
                </c:pt>
                <c:pt idx="856">
                  <c:v>-0.36519253706578081</c:v>
                </c:pt>
                <c:pt idx="857">
                  <c:v>0.33235846293423943</c:v>
                </c:pt>
                <c:pt idx="858">
                  <c:v>0.77306902293430946</c:v>
                </c:pt>
                <c:pt idx="859">
                  <c:v>0.95181304202520778</c:v>
                </c:pt>
                <c:pt idx="860">
                  <c:v>3.1895446607120612</c:v>
                </c:pt>
                <c:pt idx="861">
                  <c:v>3.9764080529342829</c:v>
                </c:pt>
                <c:pt idx="862">
                  <c:v>5.0146815329342305</c:v>
                </c:pt>
                <c:pt idx="863">
                  <c:v>6.1663397229342714</c:v>
                </c:pt>
                <c:pt idx="864">
                  <c:v>7.5750900287675762</c:v>
                </c:pt>
                <c:pt idx="865">
                  <c:v>8.2398641963672645</c:v>
                </c:pt>
                <c:pt idx="866">
                  <c:v>10.062004257934353</c:v>
                </c:pt>
                <c:pt idx="867">
                  <c:v>10.113468122934348</c:v>
                </c:pt>
                <c:pt idx="868">
                  <c:v>9.8142464629343493</c:v>
                </c:pt>
                <c:pt idx="869">
                  <c:v>9.3840501729343107</c:v>
                </c:pt>
                <c:pt idx="870">
                  <c:v>8.8997409138622157</c:v>
                </c:pt>
                <c:pt idx="871">
                  <c:v>8.0625283475807237</c:v>
                </c:pt>
                <c:pt idx="872">
                  <c:v>5.4230820759168505</c:v>
                </c:pt>
                <c:pt idx="873">
                  <c:v>4.5019705729342547</c:v>
                </c:pt>
                <c:pt idx="874">
                  <c:v>3.4700901229343515</c:v>
                </c:pt>
                <c:pt idx="875">
                  <c:v>2.2199336973672956</c:v>
                </c:pt>
                <c:pt idx="876">
                  <c:v>0.8773884829343076</c:v>
                </c:pt>
                <c:pt idx="877">
                  <c:v>-0.30787951706565897</c:v>
                </c:pt>
                <c:pt idx="878">
                  <c:v>-2.4913149770656702</c:v>
                </c:pt>
                <c:pt idx="879">
                  <c:v>-4.4601424362145394</c:v>
                </c:pt>
                <c:pt idx="880">
                  <c:v>-8.9485244321340982</c:v>
                </c:pt>
                <c:pt idx="881">
                  <c:v>-9.0261567670656877</c:v>
                </c:pt>
                <c:pt idx="882">
                  <c:v>-9.0214001870657086</c:v>
                </c:pt>
                <c:pt idx="883">
                  <c:v>-9.1571186325294462</c:v>
                </c:pt>
                <c:pt idx="884">
                  <c:v>-8.9671468247579575</c:v>
                </c:pt>
                <c:pt idx="885">
                  <c:v>-8.8722166570657652</c:v>
                </c:pt>
                <c:pt idx="886">
                  <c:v>-9.2901696370656897</c:v>
                </c:pt>
                <c:pt idx="887">
                  <c:v>-9.5670778170656448</c:v>
                </c:pt>
                <c:pt idx="888">
                  <c:v>-9.0268270131696546</c:v>
                </c:pt>
                <c:pt idx="889">
                  <c:v>-7.2881356670656876</c:v>
                </c:pt>
                <c:pt idx="890">
                  <c:v>-5.3919224670657444</c:v>
                </c:pt>
                <c:pt idx="891">
                  <c:v>-4.1532239470656691</c:v>
                </c:pt>
                <c:pt idx="892">
                  <c:v>-3.4118072313513332</c:v>
                </c:pt>
                <c:pt idx="893">
                  <c:v>-0.11421376706564973</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4.9425075091968917</c:v>
                </c:pt>
                <c:pt idx="2">
                  <c:v>4.9425438429343433</c:v>
                </c:pt>
                <c:pt idx="3">
                  <c:v>4.9425547229345028</c:v>
                </c:pt>
                <c:pt idx="4">
                  <c:v>4.9425586429344435</c:v>
                </c:pt>
                <c:pt idx="5">
                  <c:v>4.9431305429342274</c:v>
                </c:pt>
                <c:pt idx="6">
                  <c:v>4.943112602934292</c:v>
                </c:pt>
                <c:pt idx="7">
                  <c:v>4.943248432934487</c:v>
                </c:pt>
                <c:pt idx="8">
                  <c:v>4.9433431929343197</c:v>
                </c:pt>
                <c:pt idx="9">
                  <c:v>4.9434030929343233</c:v>
                </c:pt>
                <c:pt idx="10">
                  <c:v>4.9435372263685533</c:v>
                </c:pt>
                <c:pt idx="11">
                  <c:v>4.9460965729342519</c:v>
                </c:pt>
                <c:pt idx="12">
                  <c:v>4.9494184029343558</c:v>
                </c:pt>
                <c:pt idx="13">
                  <c:v>4.9631589629343438</c:v>
                </c:pt>
                <c:pt idx="14">
                  <c:v>5.2743071029342712</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9.3790702529342749</c:v>
                </c:pt>
                <c:pt idx="23">
                  <c:v>9.2687160950555079</c:v>
                </c:pt>
                <c:pt idx="24">
                  <c:v>8.7337184429341921</c:v>
                </c:pt>
                <c:pt idx="25">
                  <c:v>8.1001670629342613</c:v>
                </c:pt>
                <c:pt idx="26">
                  <c:v>7.9371251029344174</c:v>
                </c:pt>
                <c:pt idx="27">
                  <c:v>8.0759973429342864</c:v>
                </c:pt>
                <c:pt idx="28">
                  <c:v>8.6119067415201638</c:v>
                </c:pt>
                <c:pt idx="29">
                  <c:v>10.032749692934416</c:v>
                </c:pt>
                <c:pt idx="30">
                  <c:v>12.109740872934315</c:v>
                </c:pt>
                <c:pt idx="31">
                  <c:v>14.679723432934281</c:v>
                </c:pt>
                <c:pt idx="32">
                  <c:v>16.744833728295248</c:v>
                </c:pt>
                <c:pt idx="33">
                  <c:v>18.414529902934309</c:v>
                </c:pt>
                <c:pt idx="34">
                  <c:v>19.325018542934309</c:v>
                </c:pt>
                <c:pt idx="35">
                  <c:v>19.394994962934391</c:v>
                </c:pt>
                <c:pt idx="36">
                  <c:v>18.066495832934272</c:v>
                </c:pt>
                <c:pt idx="37">
                  <c:v>15.896912832934367</c:v>
                </c:pt>
                <c:pt idx="38">
                  <c:v>12.820532782934336</c:v>
                </c:pt>
                <c:pt idx="39">
                  <c:v>9.5263991229343219</c:v>
                </c:pt>
                <c:pt idx="40">
                  <c:v>5.840205042934258</c:v>
                </c:pt>
                <c:pt idx="41">
                  <c:v>2.4213974929343376</c:v>
                </c:pt>
                <c:pt idx="42">
                  <c:v>-0.79548029706583634</c:v>
                </c:pt>
                <c:pt idx="43">
                  <c:v>-3.1265126670657395</c:v>
                </c:pt>
                <c:pt idx="44">
                  <c:v>-4.9279904870655855</c:v>
                </c:pt>
                <c:pt idx="45">
                  <c:v>-6.6106766270657848</c:v>
                </c:pt>
                <c:pt idx="46">
                  <c:v>-8.4248609970656236</c:v>
                </c:pt>
                <c:pt idx="47">
                  <c:v>-9.5625360270656898</c:v>
                </c:pt>
                <c:pt idx="48">
                  <c:v>-9.8491165670656571</c:v>
                </c:pt>
                <c:pt idx="49">
                  <c:v>-9.7296297089024488</c:v>
                </c:pt>
                <c:pt idx="50">
                  <c:v>-9.4988947970657165</c:v>
                </c:pt>
                <c:pt idx="51">
                  <c:v>-8.9068131670656214</c:v>
                </c:pt>
                <c:pt idx="52">
                  <c:v>-7.8806191570656949</c:v>
                </c:pt>
                <c:pt idx="53">
                  <c:v>-6.4966430770655563</c:v>
                </c:pt>
                <c:pt idx="54">
                  <c:v>-5.2709391170656694</c:v>
                </c:pt>
                <c:pt idx="55">
                  <c:v>-4.0520788770655107</c:v>
                </c:pt>
                <c:pt idx="56">
                  <c:v>-3.4067508970655922</c:v>
                </c:pt>
                <c:pt idx="57">
                  <c:v>-2.9303069870655487</c:v>
                </c:pt>
                <c:pt idx="58">
                  <c:v>-2.3189395570655948</c:v>
                </c:pt>
                <c:pt idx="59">
                  <c:v>-1.3876552170656971</c:v>
                </c:pt>
                <c:pt idx="60">
                  <c:v>7.0327712934371928E-2</c:v>
                </c:pt>
                <c:pt idx="61">
                  <c:v>2.7538711929344002</c:v>
                </c:pt>
                <c:pt idx="62">
                  <c:v>5.1404697127216208</c:v>
                </c:pt>
                <c:pt idx="63">
                  <c:v>7.2912966929343455</c:v>
                </c:pt>
                <c:pt idx="64">
                  <c:v>9.1982304229342589</c:v>
                </c:pt>
                <c:pt idx="65">
                  <c:v>10.110934882934458</c:v>
                </c:pt>
                <c:pt idx="66">
                  <c:v>11.40894621283117</c:v>
                </c:pt>
                <c:pt idx="67">
                  <c:v>12.360087572934253</c:v>
                </c:pt>
                <c:pt idx="68">
                  <c:v>12.835121352934223</c:v>
                </c:pt>
                <c:pt idx="69">
                  <c:v>12.865779892934446</c:v>
                </c:pt>
                <c:pt idx="70">
                  <c:v>12.488565712934331</c:v>
                </c:pt>
                <c:pt idx="71">
                  <c:v>11.542610759222924</c:v>
                </c:pt>
                <c:pt idx="72">
                  <c:v>10.576371362934388</c:v>
                </c:pt>
                <c:pt idx="73">
                  <c:v>8.5968038029343603</c:v>
                </c:pt>
                <c:pt idx="74">
                  <c:v>6.3885200929343808</c:v>
                </c:pt>
                <c:pt idx="75">
                  <c:v>3.9973357489137462</c:v>
                </c:pt>
                <c:pt idx="76">
                  <c:v>1.6348520629343581</c:v>
                </c:pt>
                <c:pt idx="77">
                  <c:v>-0.38768128706563326</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-5.1376657065645856E-2</c:v>
                </c:pt>
                <c:pt idx="87">
                  <c:v>1.6110446029344248</c:v>
                </c:pt>
                <c:pt idx="88">
                  <c:v>2.4916627959778168</c:v>
                </c:pt>
                <c:pt idx="89">
                  <c:v>8.4858143611952208</c:v>
                </c:pt>
                <c:pt idx="90">
                  <c:v>8.9782571929344179</c:v>
                </c:pt>
                <c:pt idx="91">
                  <c:v>9.3055665929342908</c:v>
                </c:pt>
                <c:pt idx="92">
                  <c:v>9.7686546229342497</c:v>
                </c:pt>
                <c:pt idx="93">
                  <c:v>10.669166152934366</c:v>
                </c:pt>
                <c:pt idx="94">
                  <c:v>11.624340992934348</c:v>
                </c:pt>
                <c:pt idx="95">
                  <c:v>12.294370422934239</c:v>
                </c:pt>
                <c:pt idx="96">
                  <c:v>12.420384882934329</c:v>
                </c:pt>
                <c:pt idx="97">
                  <c:v>9.4799893480506228</c:v>
                </c:pt>
                <c:pt idx="98">
                  <c:v>9.1974213029341989</c:v>
                </c:pt>
                <c:pt idx="99">
                  <c:v>8.8520465118004665</c:v>
                </c:pt>
                <c:pt idx="100">
                  <c:v>8.2995342729343733</c:v>
                </c:pt>
                <c:pt idx="101">
                  <c:v>7.9259232529343704</c:v>
                </c:pt>
                <c:pt idx="102">
                  <c:v>7.5061317604853155</c:v>
                </c:pt>
                <c:pt idx="103">
                  <c:v>3.247027504885529</c:v>
                </c:pt>
                <c:pt idx="104">
                  <c:v>2.0011817829343324</c:v>
                </c:pt>
                <c:pt idx="105">
                  <c:v>1.3694177529344518</c:v>
                </c:pt>
                <c:pt idx="106">
                  <c:v>0.64349906293434012</c:v>
                </c:pt>
                <c:pt idx="107">
                  <c:v>0.42701095436275793</c:v>
                </c:pt>
                <c:pt idx="108">
                  <c:v>0.57529135293422962</c:v>
                </c:pt>
                <c:pt idx="109">
                  <c:v>1.0787464329342669</c:v>
                </c:pt>
                <c:pt idx="110">
                  <c:v>1.0525512465706868</c:v>
                </c:pt>
                <c:pt idx="111">
                  <c:v>-2.4352610570656026</c:v>
                </c:pt>
                <c:pt idx="112">
                  <c:v>-2.3878914670655198</c:v>
                </c:pt>
                <c:pt idx="113">
                  <c:v>-2.2147067370657112</c:v>
                </c:pt>
                <c:pt idx="114">
                  <c:v>-2.2661138070656124</c:v>
                </c:pt>
                <c:pt idx="115">
                  <c:v>-2.2941854770655832</c:v>
                </c:pt>
                <c:pt idx="116">
                  <c:v>-2.2559357381183411</c:v>
                </c:pt>
                <c:pt idx="117">
                  <c:v>-2.2136942447252799</c:v>
                </c:pt>
                <c:pt idx="118">
                  <c:v>-2.1347918503990444</c:v>
                </c:pt>
                <c:pt idx="119">
                  <c:v>-2.1850800870656188</c:v>
                </c:pt>
                <c:pt idx="120">
                  <c:v>-2.0926738670657548</c:v>
                </c:pt>
                <c:pt idx="121">
                  <c:v>-1.3904780867626281</c:v>
                </c:pt>
                <c:pt idx="122">
                  <c:v>-0.55022914706579262</c:v>
                </c:pt>
                <c:pt idx="123">
                  <c:v>0.446503662934291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c:v>
                </c:pt>
                <c:pt idx="136">
                  <c:v>2.2849209429342414</c:v>
                </c:pt>
                <c:pt idx="137">
                  <c:v>2.3165331329342767</c:v>
                </c:pt>
                <c:pt idx="138">
                  <c:v>2.3044089129343628</c:v>
                </c:pt>
                <c:pt idx="139">
                  <c:v>2.3153085818590569</c:v>
                </c:pt>
                <c:pt idx="140">
                  <c:v>2.6501514729343256</c:v>
                </c:pt>
                <c:pt idx="141">
                  <c:v>3.1194337829342942</c:v>
                </c:pt>
                <c:pt idx="142">
                  <c:v>5.3727182829343194</c:v>
                </c:pt>
                <c:pt idx="143">
                  <c:v>4.9704529637423844</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7.4692002851082098</c:v>
                </c:pt>
                <c:pt idx="156">
                  <c:v>7.1394865229343774</c:v>
                </c:pt>
                <c:pt idx="157">
                  <c:v>6.9071587829343759</c:v>
                </c:pt>
                <c:pt idx="158">
                  <c:v>6.9635348129342276</c:v>
                </c:pt>
                <c:pt idx="159">
                  <c:v>7.4247858076654083</c:v>
                </c:pt>
                <c:pt idx="160">
                  <c:v>8.1546317329343623</c:v>
                </c:pt>
                <c:pt idx="161">
                  <c:v>9.0198669129343667</c:v>
                </c:pt>
                <c:pt idx="162">
                  <c:v>9.7230736329342449</c:v>
                </c:pt>
                <c:pt idx="163">
                  <c:v>9.9445330647525179</c:v>
                </c:pt>
                <c:pt idx="164">
                  <c:v>8.7452548829343719</c:v>
                </c:pt>
                <c:pt idx="165">
                  <c:v>8.396437612934422</c:v>
                </c:pt>
                <c:pt idx="166">
                  <c:v>7.9959368029343239</c:v>
                </c:pt>
                <c:pt idx="167">
                  <c:v>7.6808042446364038</c:v>
                </c:pt>
                <c:pt idx="168">
                  <c:v>7.2598125429344407</c:v>
                </c:pt>
                <c:pt idx="169">
                  <c:v>7.0206673472199697</c:v>
                </c:pt>
                <c:pt idx="170">
                  <c:v>8.3898648829343347</c:v>
                </c:pt>
                <c:pt idx="171">
                  <c:v>8.6100819237506681</c:v>
                </c:pt>
                <c:pt idx="172">
                  <c:v>9.2955309404055004</c:v>
                </c:pt>
                <c:pt idx="173">
                  <c:v>9.8135805529342992</c:v>
                </c:pt>
                <c:pt idx="174">
                  <c:v>10.140400292934332</c:v>
                </c:pt>
                <c:pt idx="175">
                  <c:v>10.205715782934368</c:v>
                </c:pt>
                <c:pt idx="176">
                  <c:v>10.052895882934379</c:v>
                </c:pt>
                <c:pt idx="177">
                  <c:v>8.7955159983189048</c:v>
                </c:pt>
                <c:pt idx="178">
                  <c:v>8.9621677229343106</c:v>
                </c:pt>
                <c:pt idx="179">
                  <c:v>9.5101968629343787</c:v>
                </c:pt>
                <c:pt idx="180">
                  <c:v>10.618228102934289</c:v>
                </c:pt>
                <c:pt idx="181">
                  <c:v>11.595615502934422</c:v>
                </c:pt>
                <c:pt idx="182">
                  <c:v>12.552548830302772</c:v>
                </c:pt>
                <c:pt idx="183">
                  <c:v>13.324243422934343</c:v>
                </c:pt>
                <c:pt idx="184">
                  <c:v>13.648628808466214</c:v>
                </c:pt>
                <c:pt idx="185">
                  <c:v>13.248321986382578</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18.986093860956231</c:v>
                </c:pt>
                <c:pt idx="196">
                  <c:v>19.162285072934289</c:v>
                </c:pt>
                <c:pt idx="197">
                  <c:v>19.116706682934289</c:v>
                </c:pt>
                <c:pt idx="198">
                  <c:v>18.502406882934203</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-9.7661165370657521</c:v>
                </c:pt>
                <c:pt idx="211">
                  <c:v>-10.740293167065438</c:v>
                </c:pt>
                <c:pt idx="212">
                  <c:v>-11.830514977065686</c:v>
                </c:pt>
                <c:pt idx="213">
                  <c:v>-12.595629992065673</c:v>
                </c:pt>
                <c:pt idx="214">
                  <c:v>-14.316570900570937</c:v>
                </c:pt>
                <c:pt idx="215">
                  <c:v>-13.890902167065654</c:v>
                </c:pt>
                <c:pt idx="216">
                  <c:v>-12.980512017065571</c:v>
                </c:pt>
                <c:pt idx="217">
                  <c:v>-11.974497667065767</c:v>
                </c:pt>
                <c:pt idx="218">
                  <c:v>-11.079080257065746</c:v>
                </c:pt>
                <c:pt idx="219">
                  <c:v>-10.129069751474219</c:v>
                </c:pt>
                <c:pt idx="220">
                  <c:v>-9.3523412770657064</c:v>
                </c:pt>
                <c:pt idx="221">
                  <c:v>-8.4590624328551627</c:v>
                </c:pt>
                <c:pt idx="222">
                  <c:v>-3.6236191170656742</c:v>
                </c:pt>
                <c:pt idx="223">
                  <c:v>-2.550442487065701</c:v>
                </c:pt>
                <c:pt idx="224">
                  <c:v>0.66084157293423285</c:v>
                </c:pt>
                <c:pt idx="225">
                  <c:v>2.8068595929344724</c:v>
                </c:pt>
                <c:pt idx="226">
                  <c:v>4.4062201595301396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-5.8988362570656259</c:v>
                </c:pt>
                <c:pt idx="247">
                  <c:v>-7.0061697270656964</c:v>
                </c:pt>
                <c:pt idx="248">
                  <c:v>-7.8574394807018724</c:v>
                </c:pt>
                <c:pt idx="249">
                  <c:v>-8.2043694070656539</c:v>
                </c:pt>
                <c:pt idx="250">
                  <c:v>-8.0488800316999232</c:v>
                </c:pt>
                <c:pt idx="251">
                  <c:v>-5.533098446611131</c:v>
                </c:pt>
                <c:pt idx="252">
                  <c:v>-4.6303739370657775</c:v>
                </c:pt>
                <c:pt idx="253">
                  <c:v>-3.868125243381348</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19.48357185293429</c:v>
                </c:pt>
                <c:pt idx="273">
                  <c:v>19.550319522934402</c:v>
                </c:pt>
                <c:pt idx="274">
                  <c:v>19.245517740077151</c:v>
                </c:pt>
                <c:pt idx="275">
                  <c:v>18.632962042934167</c:v>
                </c:pt>
                <c:pt idx="276">
                  <c:v>17.42550456293419</c:v>
                </c:pt>
                <c:pt idx="277">
                  <c:v>15.749166632934461</c:v>
                </c:pt>
                <c:pt idx="278">
                  <c:v>7.6882849257913906</c:v>
                </c:pt>
                <c:pt idx="279">
                  <c:v>4.9056580629344921</c:v>
                </c:pt>
                <c:pt idx="280">
                  <c:v>0.95862255293440191</c:v>
                </c:pt>
                <c:pt idx="281">
                  <c:v>-3.1014270370656192</c:v>
                </c:pt>
                <c:pt idx="282">
                  <c:v>-6.5222249270655785</c:v>
                </c:pt>
                <c:pt idx="283">
                  <c:v>-9.5106379987861995</c:v>
                </c:pt>
                <c:pt idx="284">
                  <c:v>-11.751012697065832</c:v>
                </c:pt>
                <c:pt idx="285">
                  <c:v>-14.457405637065682</c:v>
                </c:pt>
                <c:pt idx="286">
                  <c:v>-15.928109013617252</c:v>
                </c:pt>
                <c:pt idx="287">
                  <c:v>-21.841700926589485</c:v>
                </c:pt>
                <c:pt idx="288">
                  <c:v>-22.400995237065686</c:v>
                </c:pt>
                <c:pt idx="289">
                  <c:v>-22.866634606427304</c:v>
                </c:pt>
                <c:pt idx="290">
                  <c:v>-23.148052357065652</c:v>
                </c:pt>
                <c:pt idx="291">
                  <c:v>-23.059728837065521</c:v>
                </c:pt>
                <c:pt idx="292">
                  <c:v>-22.27943676353031</c:v>
                </c:pt>
                <c:pt idx="293">
                  <c:v>-20.157951117065778</c:v>
                </c:pt>
                <c:pt idx="294">
                  <c:v>-19.342448218075731</c:v>
                </c:pt>
                <c:pt idx="295">
                  <c:v>-17.589929587065456</c:v>
                </c:pt>
                <c:pt idx="296">
                  <c:v>-16.125131097065786</c:v>
                </c:pt>
                <c:pt idx="297">
                  <c:v>-14.561439247065811</c:v>
                </c:pt>
                <c:pt idx="298">
                  <c:v>-13.51034305706567</c:v>
                </c:pt>
                <c:pt idx="299">
                  <c:v>-11.445999612015221</c:v>
                </c:pt>
                <c:pt idx="300">
                  <c:v>-8.787647847065756</c:v>
                </c:pt>
                <c:pt idx="301">
                  <c:v>-6.9668283970656972</c:v>
                </c:pt>
                <c:pt idx="302">
                  <c:v>11.178959765912948</c:v>
                </c:pt>
                <c:pt idx="303">
                  <c:v>13.778130742934318</c:v>
                </c:pt>
                <c:pt idx="304">
                  <c:v>16.080088091725649</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1.2816043229343395</c:v>
                </c:pt>
                <c:pt idx="315">
                  <c:v>-4.6018396279350826</c:v>
                </c:pt>
                <c:pt idx="316">
                  <c:v>-5.3576103270656317</c:v>
                </c:pt>
                <c:pt idx="317">
                  <c:v>-6.6647706270656766</c:v>
                </c:pt>
                <c:pt idx="318">
                  <c:v>-7.9165671270656706</c:v>
                </c:pt>
                <c:pt idx="319">
                  <c:v>-9.8528369235173656</c:v>
                </c:pt>
                <c:pt idx="320">
                  <c:v>-11.367995657065716</c:v>
                </c:pt>
                <c:pt idx="321">
                  <c:v>-12.231897725761366</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-9.0521943045656457</c:v>
                </c:pt>
                <c:pt idx="332">
                  <c:v>-8.2351253070657187</c:v>
                </c:pt>
                <c:pt idx="333">
                  <c:v>-7.3226514270656367</c:v>
                </c:pt>
                <c:pt idx="334">
                  <c:v>-5.8774495301091036</c:v>
                </c:pt>
                <c:pt idx="335">
                  <c:v>-4.2655162570656522</c:v>
                </c:pt>
                <c:pt idx="336">
                  <c:v>-3.0153707837323558</c:v>
                </c:pt>
                <c:pt idx="337">
                  <c:v>6.2256193336386474</c:v>
                </c:pt>
                <c:pt idx="338">
                  <c:v>8.0933752229344389</c:v>
                </c:pt>
                <c:pt idx="339">
                  <c:v>9.6282737400772085</c:v>
                </c:pt>
                <c:pt idx="340">
                  <c:v>10.805245092934356</c:v>
                </c:pt>
                <c:pt idx="341">
                  <c:v>11.781640592934266</c:v>
                </c:pt>
                <c:pt idx="342">
                  <c:v>12.253130012934298</c:v>
                </c:pt>
                <c:pt idx="343">
                  <c:v>12.772567644839057</c:v>
                </c:pt>
                <c:pt idx="344">
                  <c:v>11.344722116267732</c:v>
                </c:pt>
                <c:pt idx="345">
                  <c:v>11.301818552934321</c:v>
                </c:pt>
                <c:pt idx="346">
                  <c:v>11.116948662934291</c:v>
                </c:pt>
                <c:pt idx="347">
                  <c:v>10.303046402934324</c:v>
                </c:pt>
                <c:pt idx="348">
                  <c:v>9.3760761758637088</c:v>
                </c:pt>
                <c:pt idx="349">
                  <c:v>8.564980663154131</c:v>
                </c:pt>
                <c:pt idx="350">
                  <c:v>6.2278345671448907</c:v>
                </c:pt>
                <c:pt idx="351">
                  <c:v>5.6432466629343034</c:v>
                </c:pt>
                <c:pt idx="352">
                  <c:v>5.0383838229344384</c:v>
                </c:pt>
                <c:pt idx="353">
                  <c:v>4.1851547629342942</c:v>
                </c:pt>
                <c:pt idx="354">
                  <c:v>3.7048023529342515</c:v>
                </c:pt>
                <c:pt idx="355">
                  <c:v>3.2221509237506467</c:v>
                </c:pt>
                <c:pt idx="356">
                  <c:v>2.5107635929341541</c:v>
                </c:pt>
                <c:pt idx="357">
                  <c:v>1.5923253329343652</c:v>
                </c:pt>
                <c:pt idx="358">
                  <c:v>1.0090680829343315</c:v>
                </c:pt>
                <c:pt idx="359">
                  <c:v>-3.3060001170656599</c:v>
                </c:pt>
                <c:pt idx="360">
                  <c:v>-4.0998805170657704</c:v>
                </c:pt>
                <c:pt idx="361">
                  <c:v>-5.8406339470657676</c:v>
                </c:pt>
                <c:pt idx="362">
                  <c:v>-7.7606364402979695</c:v>
                </c:pt>
                <c:pt idx="363">
                  <c:v>-10.630017327065644</c:v>
                </c:pt>
                <c:pt idx="364">
                  <c:v>-12.599307137065654</c:v>
                </c:pt>
                <c:pt idx="365">
                  <c:v>-13.903768708463517</c:v>
                </c:pt>
                <c:pt idx="366">
                  <c:v>-16.178644094077086</c:v>
                </c:pt>
                <c:pt idx="367">
                  <c:v>-16.349428872167756</c:v>
                </c:pt>
                <c:pt idx="368">
                  <c:v>-16.253246587065689</c:v>
                </c:pt>
                <c:pt idx="369">
                  <c:v>-15.976334477065812</c:v>
                </c:pt>
                <c:pt idx="370">
                  <c:v>-15.375867157065626</c:v>
                </c:pt>
                <c:pt idx="371">
                  <c:v>-14.917215517065786</c:v>
                </c:pt>
                <c:pt idx="372">
                  <c:v>-14.665225117065654</c:v>
                </c:pt>
                <c:pt idx="373">
                  <c:v>-14.271871345135802</c:v>
                </c:pt>
                <c:pt idx="374">
                  <c:v>-13.96577294706568</c:v>
                </c:pt>
                <c:pt idx="375">
                  <c:v>-13.735145527065654</c:v>
                </c:pt>
                <c:pt idx="376">
                  <c:v>-13.564102037065824</c:v>
                </c:pt>
                <c:pt idx="377">
                  <c:v>-13.001821247065768</c:v>
                </c:pt>
                <c:pt idx="378">
                  <c:v>-12.364973857065667</c:v>
                </c:pt>
                <c:pt idx="379">
                  <c:v>-11.275360267065736</c:v>
                </c:pt>
                <c:pt idx="380">
                  <c:v>-4.8697497024314726</c:v>
                </c:pt>
                <c:pt idx="381">
                  <c:v>-3.5574238470656496</c:v>
                </c:pt>
                <c:pt idx="382">
                  <c:v>-1.8026414470657386</c:v>
                </c:pt>
                <c:pt idx="383">
                  <c:v>0.43019501293430551</c:v>
                </c:pt>
                <c:pt idx="384">
                  <c:v>3.0015621629344906</c:v>
                </c:pt>
                <c:pt idx="385">
                  <c:v>5.1796775250396889</c:v>
                </c:pt>
                <c:pt idx="386">
                  <c:v>8.0012733713063682</c:v>
                </c:pt>
                <c:pt idx="387">
                  <c:v>13.357947109124769</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8.0897237029344033</c:v>
                </c:pt>
                <c:pt idx="399">
                  <c:v>7.0569501329344462</c:v>
                </c:pt>
                <c:pt idx="400">
                  <c:v>6.3316611629345561</c:v>
                </c:pt>
                <c:pt idx="401">
                  <c:v>5.3990102029343214</c:v>
                </c:pt>
                <c:pt idx="402">
                  <c:v>4.8215938212059406</c:v>
                </c:pt>
                <c:pt idx="403">
                  <c:v>4.5203790761160665</c:v>
                </c:pt>
                <c:pt idx="404">
                  <c:v>-0.8572346302234608</c:v>
                </c:pt>
                <c:pt idx="405">
                  <c:v>-2.6272740470657037</c:v>
                </c:pt>
                <c:pt idx="406">
                  <c:v>-4.2747573070656415</c:v>
                </c:pt>
                <c:pt idx="407">
                  <c:v>-6.1576120070655813</c:v>
                </c:pt>
                <c:pt idx="408">
                  <c:v>-8.6011037687510186</c:v>
                </c:pt>
                <c:pt idx="409">
                  <c:v>-10.308972587065639</c:v>
                </c:pt>
                <c:pt idx="410">
                  <c:v>-11.025602617065703</c:v>
                </c:pt>
                <c:pt idx="411">
                  <c:v>-12.93710582860416</c:v>
                </c:pt>
                <c:pt idx="412">
                  <c:v>-12.609069897065634</c:v>
                </c:pt>
                <c:pt idx="413">
                  <c:v>-12.143690437065629</c:v>
                </c:pt>
                <c:pt idx="414">
                  <c:v>-11.571986197873656</c:v>
                </c:pt>
                <c:pt idx="415">
                  <c:v>-11.346572527065906</c:v>
                </c:pt>
                <c:pt idx="416">
                  <c:v>-10.910884077065468</c:v>
                </c:pt>
                <c:pt idx="417">
                  <c:v>-10.289816597065675</c:v>
                </c:pt>
                <c:pt idx="418">
                  <c:v>-9.8550144378204809</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-0.63831984824847365</c:v>
                </c:pt>
                <c:pt idx="428">
                  <c:v>-0.25767918706577581</c:v>
                </c:pt>
                <c:pt idx="429">
                  <c:v>0.18614398293426895</c:v>
                </c:pt>
                <c:pt idx="430">
                  <c:v>0.51593222384335036</c:v>
                </c:pt>
                <c:pt idx="431">
                  <c:v>1.4532516429342737</c:v>
                </c:pt>
                <c:pt idx="432">
                  <c:v>2.1653304629342216</c:v>
                </c:pt>
                <c:pt idx="433">
                  <c:v>2.9720061954343557</c:v>
                </c:pt>
                <c:pt idx="434">
                  <c:v>7.899179146092294</c:v>
                </c:pt>
                <c:pt idx="435">
                  <c:v>8.9201615496009907</c:v>
                </c:pt>
                <c:pt idx="436">
                  <c:v>9.560834682934356</c:v>
                </c:pt>
                <c:pt idx="437">
                  <c:v>10.020303072934418</c:v>
                </c:pt>
                <c:pt idx="438">
                  <c:v>10.88880929707585</c:v>
                </c:pt>
                <c:pt idx="439">
                  <c:v>11.577846492934356</c:v>
                </c:pt>
                <c:pt idx="440">
                  <c:v>12.495332579904026</c:v>
                </c:pt>
                <c:pt idx="441">
                  <c:v>12.87982408293435</c:v>
                </c:pt>
                <c:pt idx="442">
                  <c:v>13.606948795977768</c:v>
                </c:pt>
                <c:pt idx="443">
                  <c:v>13.620741332934216</c:v>
                </c:pt>
                <c:pt idx="444">
                  <c:v>14.097726232934304</c:v>
                </c:pt>
                <c:pt idx="445">
                  <c:v>14.624993052934215</c:v>
                </c:pt>
                <c:pt idx="446">
                  <c:v>14.829296617628131</c:v>
                </c:pt>
                <c:pt idx="447">
                  <c:v>14.978900612934282</c:v>
                </c:pt>
                <c:pt idx="448">
                  <c:v>15.021090162934298</c:v>
                </c:pt>
                <c:pt idx="449">
                  <c:v>15.041139562934219</c:v>
                </c:pt>
                <c:pt idx="450">
                  <c:v>15.023894882934329</c:v>
                </c:pt>
                <c:pt idx="451">
                  <c:v>14.644126782934295</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4.4652483929342734</c:v>
                </c:pt>
                <c:pt idx="461">
                  <c:v>3.4456779229342507</c:v>
                </c:pt>
                <c:pt idx="462">
                  <c:v>2.9355717529343592</c:v>
                </c:pt>
                <c:pt idx="463">
                  <c:v>2.3303736029343298</c:v>
                </c:pt>
                <c:pt idx="464">
                  <c:v>1.9607594222602271</c:v>
                </c:pt>
                <c:pt idx="465">
                  <c:v>1.8086299629342619</c:v>
                </c:pt>
                <c:pt idx="466">
                  <c:v>1.8265125829343141</c:v>
                </c:pt>
                <c:pt idx="467">
                  <c:v>1.8417266647525419</c:v>
                </c:pt>
                <c:pt idx="468">
                  <c:v>-1.1483051170656609</c:v>
                </c:pt>
                <c:pt idx="469">
                  <c:v>-1.9307105099228363</c:v>
                </c:pt>
                <c:pt idx="470">
                  <c:v>-3.1164918870656635</c:v>
                </c:pt>
                <c:pt idx="471">
                  <c:v>-3.5761017635302608</c:v>
                </c:pt>
                <c:pt idx="472">
                  <c:v>-3.6993426770657267</c:v>
                </c:pt>
                <c:pt idx="473">
                  <c:v>-3.9042255970657878</c:v>
                </c:pt>
                <c:pt idx="474">
                  <c:v>-4.2222205407945097</c:v>
                </c:pt>
                <c:pt idx="475">
                  <c:v>-6.6177233462322862</c:v>
                </c:pt>
                <c:pt idx="476">
                  <c:v>-6.7907501970656909</c:v>
                </c:pt>
                <c:pt idx="477">
                  <c:v>-7.1998654070656585</c:v>
                </c:pt>
                <c:pt idx="478">
                  <c:v>-7.6472592370656987</c:v>
                </c:pt>
                <c:pt idx="479">
                  <c:v>-8.143917208902435</c:v>
                </c:pt>
                <c:pt idx="480">
                  <c:v>-8.3620417837323107</c:v>
                </c:pt>
                <c:pt idx="481">
                  <c:v>-7.7547531170656185</c:v>
                </c:pt>
                <c:pt idx="482">
                  <c:v>-7.7456028570657098</c:v>
                </c:pt>
                <c:pt idx="483">
                  <c:v>-7.8321686670655675</c:v>
                </c:pt>
                <c:pt idx="484">
                  <c:v>-8.1525747870657597</c:v>
                </c:pt>
                <c:pt idx="485">
                  <c:v>-8.443201473387461</c:v>
                </c:pt>
                <c:pt idx="486">
                  <c:v>-8.9154981370656916</c:v>
                </c:pt>
                <c:pt idx="487">
                  <c:v>-9.4995778070657568</c:v>
                </c:pt>
                <c:pt idx="488">
                  <c:v>-9.633304003858143</c:v>
                </c:pt>
                <c:pt idx="489">
                  <c:v>-9.9649563368458214</c:v>
                </c:pt>
                <c:pt idx="490">
                  <c:v>-10.324189354178884</c:v>
                </c:pt>
                <c:pt idx="491">
                  <c:v>-10.447207927065435</c:v>
                </c:pt>
                <c:pt idx="492">
                  <c:v>-10.232915577065652</c:v>
                </c:pt>
                <c:pt idx="493">
                  <c:v>-9.8543442470656242</c:v>
                </c:pt>
                <c:pt idx="494">
                  <c:v>-9.6203210160554189</c:v>
                </c:pt>
                <c:pt idx="495">
                  <c:v>-9.5152703170656565</c:v>
                </c:pt>
                <c:pt idx="496">
                  <c:v>-9.5721239170656993</c:v>
                </c:pt>
                <c:pt idx="497">
                  <c:v>-9.661822871451605</c:v>
                </c:pt>
                <c:pt idx="498">
                  <c:v>-9.7190617070655492</c:v>
                </c:pt>
                <c:pt idx="499">
                  <c:v>-9.7407840170656268</c:v>
                </c:pt>
                <c:pt idx="500">
                  <c:v>-9.836070039287927</c:v>
                </c:pt>
                <c:pt idx="501">
                  <c:v>-9.9083282970657329</c:v>
                </c:pt>
                <c:pt idx="502">
                  <c:v>-9.750438187065523</c:v>
                </c:pt>
                <c:pt idx="503">
                  <c:v>-9.297948377065735</c:v>
                </c:pt>
                <c:pt idx="504">
                  <c:v>-9.0306411170656702</c:v>
                </c:pt>
                <c:pt idx="505">
                  <c:v>-6.6103284214134854</c:v>
                </c:pt>
                <c:pt idx="506">
                  <c:v>-5.8402670354329276</c:v>
                </c:pt>
                <c:pt idx="507">
                  <c:v>-4.2914101770657265</c:v>
                </c:pt>
                <c:pt idx="508">
                  <c:v>-2.7166732870659311</c:v>
                </c:pt>
                <c:pt idx="509">
                  <c:v>-1.3005095870656898</c:v>
                </c:pt>
                <c:pt idx="510">
                  <c:v>0.51567887169838622</c:v>
                </c:pt>
                <c:pt idx="511">
                  <c:v>2.2513229229342198</c:v>
                </c:pt>
                <c:pt idx="512">
                  <c:v>4.1663566003255665</c:v>
                </c:pt>
                <c:pt idx="513">
                  <c:v>8.990174882934383</c:v>
                </c:pt>
                <c:pt idx="514">
                  <c:v>9.9635490529342725</c:v>
                </c:pt>
                <c:pt idx="515">
                  <c:v>11.916794570434424</c:v>
                </c:pt>
                <c:pt idx="516">
                  <c:v>13.294573367782647</c:v>
                </c:pt>
                <c:pt idx="517">
                  <c:v>14.082272902934401</c:v>
                </c:pt>
                <c:pt idx="518">
                  <c:v>14.752607282934306</c:v>
                </c:pt>
                <c:pt idx="519">
                  <c:v>15.205927102934321</c:v>
                </c:pt>
                <c:pt idx="520">
                  <c:v>15.582478515587409</c:v>
                </c:pt>
                <c:pt idx="521">
                  <c:v>15.883374882934334</c:v>
                </c:pt>
                <c:pt idx="522">
                  <c:v>15.950506882934404</c:v>
                </c:pt>
                <c:pt idx="523">
                  <c:v>16.012880532934286</c:v>
                </c:pt>
                <c:pt idx="524">
                  <c:v>16.16742323293423</c:v>
                </c:pt>
                <c:pt idx="525">
                  <c:v>16.184696923338493</c:v>
                </c:pt>
                <c:pt idx="526">
                  <c:v>16.110342491630007</c:v>
                </c:pt>
                <c:pt idx="527">
                  <c:v>16.11727961293423</c:v>
                </c:pt>
                <c:pt idx="528">
                  <c:v>16.129361492934308</c:v>
                </c:pt>
                <c:pt idx="529">
                  <c:v>16.028093012934225</c:v>
                </c:pt>
                <c:pt idx="530">
                  <c:v>15.91749894543436</c:v>
                </c:pt>
                <c:pt idx="531">
                  <c:v>13.943791632934335</c:v>
                </c:pt>
                <c:pt idx="532">
                  <c:v>13.290184282934264</c:v>
                </c:pt>
                <c:pt idx="533">
                  <c:v>11.793437252934252</c:v>
                </c:pt>
                <c:pt idx="534">
                  <c:v>10.409220242934438</c:v>
                </c:pt>
                <c:pt idx="535">
                  <c:v>9.0530790229344404</c:v>
                </c:pt>
                <c:pt idx="536">
                  <c:v>7.8439126506110846</c:v>
                </c:pt>
                <c:pt idx="537">
                  <c:v>6.2325554329344754</c:v>
                </c:pt>
                <c:pt idx="538">
                  <c:v>3.6524965420252897</c:v>
                </c:pt>
                <c:pt idx="539">
                  <c:v>-2.3159760386342838</c:v>
                </c:pt>
                <c:pt idx="540">
                  <c:v>-4.1848112497186243</c:v>
                </c:pt>
                <c:pt idx="541">
                  <c:v>-5.9316450470657713</c:v>
                </c:pt>
                <c:pt idx="542">
                  <c:v>-7.3744600970655227</c:v>
                </c:pt>
                <c:pt idx="543">
                  <c:v>-8.7488657870658155</c:v>
                </c:pt>
                <c:pt idx="544">
                  <c:v>-10.29465293524737</c:v>
                </c:pt>
                <c:pt idx="545">
                  <c:v>-11.408551787065605</c:v>
                </c:pt>
                <c:pt idx="546">
                  <c:v>-12.213058261510241</c:v>
                </c:pt>
                <c:pt idx="547">
                  <c:v>-15.133318061510156</c:v>
                </c:pt>
                <c:pt idx="548">
                  <c:v>-15.688225933392125</c:v>
                </c:pt>
                <c:pt idx="549">
                  <c:v>-16.518877397065733</c:v>
                </c:pt>
                <c:pt idx="550">
                  <c:v>-17.330089707065923</c:v>
                </c:pt>
                <c:pt idx="551">
                  <c:v>-17.901991967065655</c:v>
                </c:pt>
                <c:pt idx="552">
                  <c:v>-18.517121187772791</c:v>
                </c:pt>
                <c:pt idx="553">
                  <c:v>-18.990191667065488</c:v>
                </c:pt>
                <c:pt idx="554">
                  <c:v>-19.225498137065866</c:v>
                </c:pt>
                <c:pt idx="555">
                  <c:v>-19.364585417065655</c:v>
                </c:pt>
                <c:pt idx="556">
                  <c:v>-19.786176578604035</c:v>
                </c:pt>
                <c:pt idx="557">
                  <c:v>-19.361725698698294</c:v>
                </c:pt>
                <c:pt idx="558">
                  <c:v>-18.129856117065735</c:v>
                </c:pt>
                <c:pt idx="559">
                  <c:v>-16.985785437065569</c:v>
                </c:pt>
                <c:pt idx="560">
                  <c:v>-15.582479097065715</c:v>
                </c:pt>
                <c:pt idx="561">
                  <c:v>-14.403688596657423</c:v>
                </c:pt>
                <c:pt idx="562">
                  <c:v>-13.384390987065657</c:v>
                </c:pt>
                <c:pt idx="563">
                  <c:v>-12.022514237944861</c:v>
                </c:pt>
                <c:pt idx="564">
                  <c:v>-4.5099504625202664</c:v>
                </c:pt>
                <c:pt idx="565">
                  <c:v>-2.9304490070658265</c:v>
                </c:pt>
                <c:pt idx="566">
                  <c:v>-1.4350230252288438</c:v>
                </c:pt>
                <c:pt idx="567">
                  <c:v>0.29135490293433092</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14.980939417025258</c:v>
                </c:pt>
                <c:pt idx="577">
                  <c:v>14.865296372934372</c:v>
                </c:pt>
                <c:pt idx="578">
                  <c:v>14.976055712934425</c:v>
                </c:pt>
                <c:pt idx="579">
                  <c:v>15.380576202934339</c:v>
                </c:pt>
                <c:pt idx="580">
                  <c:v>15.952677382934326</c:v>
                </c:pt>
                <c:pt idx="581">
                  <c:v>16.926221093460569</c:v>
                </c:pt>
                <c:pt idx="582">
                  <c:v>16.93720742293435</c:v>
                </c:pt>
                <c:pt idx="583">
                  <c:v>16.748311882934249</c:v>
                </c:pt>
                <c:pt idx="584">
                  <c:v>16.587669172934312</c:v>
                </c:pt>
                <c:pt idx="585">
                  <c:v>16.541766472934189</c:v>
                </c:pt>
                <c:pt idx="586">
                  <c:v>16.621677012934342</c:v>
                </c:pt>
                <c:pt idx="587">
                  <c:v>16.669440382934212</c:v>
                </c:pt>
                <c:pt idx="588">
                  <c:v>16.685414525791586</c:v>
                </c:pt>
                <c:pt idx="589">
                  <c:v>16.702030573075088</c:v>
                </c:pt>
                <c:pt idx="590">
                  <c:v>16.140585912345983</c:v>
                </c:pt>
                <c:pt idx="591">
                  <c:v>15.739022582934281</c:v>
                </c:pt>
                <c:pt idx="592">
                  <c:v>15.134761052934486</c:v>
                </c:pt>
                <c:pt idx="593">
                  <c:v>14.233241082934294</c:v>
                </c:pt>
                <c:pt idx="594">
                  <c:v>13.315060301301703</c:v>
                </c:pt>
                <c:pt idx="595">
                  <c:v>12.455094752934381</c:v>
                </c:pt>
                <c:pt idx="596">
                  <c:v>11.497846127378779</c:v>
                </c:pt>
                <c:pt idx="597">
                  <c:v>7.8500346983189688</c:v>
                </c:pt>
                <c:pt idx="598">
                  <c:v>6.7242423172775858</c:v>
                </c:pt>
                <c:pt idx="599">
                  <c:v>5.2187855929343314</c:v>
                </c:pt>
                <c:pt idx="600">
                  <c:v>4.324101178852648</c:v>
                </c:pt>
                <c:pt idx="601">
                  <c:v>4.0588103329345095</c:v>
                </c:pt>
                <c:pt idx="602">
                  <c:v>3.9185668429343412</c:v>
                </c:pt>
                <c:pt idx="603">
                  <c:v>3.7541963029342797</c:v>
                </c:pt>
                <c:pt idx="604">
                  <c:v>3.6241968629343493</c:v>
                </c:pt>
                <c:pt idx="605">
                  <c:v>3.5269748829343301</c:v>
                </c:pt>
                <c:pt idx="606">
                  <c:v>2.8466028144412765</c:v>
                </c:pt>
                <c:pt idx="607">
                  <c:v>2.2323518229342771</c:v>
                </c:pt>
                <c:pt idx="608">
                  <c:v>1.2761446229343818</c:v>
                </c:pt>
                <c:pt idx="609">
                  <c:v>-0.29019778706569382</c:v>
                </c:pt>
                <c:pt idx="610">
                  <c:v>-1.5474359970658178</c:v>
                </c:pt>
                <c:pt idx="611">
                  <c:v>-2.7011286570658557</c:v>
                </c:pt>
                <c:pt idx="612">
                  <c:v>-3.7530021915336667</c:v>
                </c:pt>
                <c:pt idx="613">
                  <c:v>-7.4123949786041976</c:v>
                </c:pt>
                <c:pt idx="614">
                  <c:v>-8.9220840070657346</c:v>
                </c:pt>
                <c:pt idx="615">
                  <c:v>-10.377368167065653</c:v>
                </c:pt>
                <c:pt idx="616">
                  <c:v>-11.860138877065699</c:v>
                </c:pt>
                <c:pt idx="617">
                  <c:v>-12.986766377065775</c:v>
                </c:pt>
                <c:pt idx="618">
                  <c:v>-14.235797117065816</c:v>
                </c:pt>
                <c:pt idx="619">
                  <c:v>-15.373940647065673</c:v>
                </c:pt>
                <c:pt idx="620">
                  <c:v>-16.18888701923953</c:v>
                </c:pt>
                <c:pt idx="621">
                  <c:v>-17.705635117065629</c:v>
                </c:pt>
                <c:pt idx="622">
                  <c:v>-17.814827967065732</c:v>
                </c:pt>
                <c:pt idx="623">
                  <c:v>-17.933982467065533</c:v>
                </c:pt>
                <c:pt idx="624">
                  <c:v>-17.861171586453455</c:v>
                </c:pt>
                <c:pt idx="625">
                  <c:v>-17.486332917065685</c:v>
                </c:pt>
                <c:pt idx="626">
                  <c:v>-17.141394427065595</c:v>
                </c:pt>
                <c:pt idx="627">
                  <c:v>-16.926321517065613</c:v>
                </c:pt>
                <c:pt idx="628">
                  <c:v>-16.811884477065817</c:v>
                </c:pt>
                <c:pt idx="629">
                  <c:v>-16.714624783732319</c:v>
                </c:pt>
                <c:pt idx="630">
                  <c:v>-15.5805574049445</c:v>
                </c:pt>
                <c:pt idx="631">
                  <c:v>-15.226891167065718</c:v>
                </c:pt>
                <c:pt idx="632">
                  <c:v>-14.548518087065645</c:v>
                </c:pt>
                <c:pt idx="633">
                  <c:v>-14.042098737065672</c:v>
                </c:pt>
                <c:pt idx="634">
                  <c:v>-13.739639097065659</c:v>
                </c:pt>
                <c:pt idx="635">
                  <c:v>-13.511048319597379</c:v>
                </c:pt>
                <c:pt idx="636">
                  <c:v>-12.981441198698406</c:v>
                </c:pt>
                <c:pt idx="637">
                  <c:v>-9.5144850570657322</c:v>
                </c:pt>
                <c:pt idx="638">
                  <c:v>-8.8889808270656268</c:v>
                </c:pt>
                <c:pt idx="639">
                  <c:v>-8.2648469270657507</c:v>
                </c:pt>
                <c:pt idx="640">
                  <c:v>-7.5627004670657278</c:v>
                </c:pt>
                <c:pt idx="641">
                  <c:v>-6.8006428517595623</c:v>
                </c:pt>
                <c:pt idx="642">
                  <c:v>-5.8216248270655777</c:v>
                </c:pt>
                <c:pt idx="643">
                  <c:v>-4.6799487370654855</c:v>
                </c:pt>
                <c:pt idx="644">
                  <c:v>-3.3637437870656592</c:v>
                </c:pt>
                <c:pt idx="645">
                  <c:v>-2.7101851170657199</c:v>
                </c:pt>
                <c:pt idx="646">
                  <c:v>1.1121889213958747</c:v>
                </c:pt>
                <c:pt idx="647">
                  <c:v>2.2931872675497056</c:v>
                </c:pt>
                <c:pt idx="648">
                  <c:v>4.0088513880889405</c:v>
                </c:pt>
                <c:pt idx="649">
                  <c:v>5.3937359829343174</c:v>
                </c:pt>
                <c:pt idx="650">
                  <c:v>6.834675492934319</c:v>
                </c:pt>
                <c:pt idx="651">
                  <c:v>7.9330199637425345</c:v>
                </c:pt>
                <c:pt idx="652">
                  <c:v>9.1191303729342224</c:v>
                </c:pt>
                <c:pt idx="653">
                  <c:v>9.6147644135465207</c:v>
                </c:pt>
                <c:pt idx="654">
                  <c:v>9.8514408829343267</c:v>
                </c:pt>
                <c:pt idx="655">
                  <c:v>10.292826346348972</c:v>
                </c:pt>
                <c:pt idx="656">
                  <c:v>10.403832812934315</c:v>
                </c:pt>
                <c:pt idx="657">
                  <c:v>10.564973062934268</c:v>
                </c:pt>
                <c:pt idx="658">
                  <c:v>10.582896612934427</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10.602444954362946</c:v>
                </c:pt>
                <c:pt idx="667">
                  <c:v>10.136872282934398</c:v>
                </c:pt>
                <c:pt idx="668">
                  <c:v>9.9284659629343999</c:v>
                </c:pt>
                <c:pt idx="669">
                  <c:v>9.6958322329342774</c:v>
                </c:pt>
                <c:pt idx="670">
                  <c:v>9.4876379529343247</c:v>
                </c:pt>
                <c:pt idx="671">
                  <c:v>9.3419168829343811</c:v>
                </c:pt>
                <c:pt idx="672">
                  <c:v>8.4761976521651032</c:v>
                </c:pt>
                <c:pt idx="673">
                  <c:v>8.3159811922127602</c:v>
                </c:pt>
                <c:pt idx="674">
                  <c:v>7.8668851729342748</c:v>
                </c:pt>
                <c:pt idx="675">
                  <c:v>7.4263691129344007</c:v>
                </c:pt>
                <c:pt idx="676">
                  <c:v>6.9284973329342714</c:v>
                </c:pt>
                <c:pt idx="677">
                  <c:v>6.5861864645668895</c:v>
                </c:pt>
                <c:pt idx="678">
                  <c:v>6.3009422329343892</c:v>
                </c:pt>
                <c:pt idx="679">
                  <c:v>6.0200857429342847</c:v>
                </c:pt>
                <c:pt idx="680">
                  <c:v>5.8508257675497113</c:v>
                </c:pt>
                <c:pt idx="681">
                  <c:v>4.3959920038134186</c:v>
                </c:pt>
                <c:pt idx="682">
                  <c:v>4.3043651229342714</c:v>
                </c:pt>
                <c:pt idx="683">
                  <c:v>4.2928560564036475</c:v>
                </c:pt>
                <c:pt idx="684">
                  <c:v>4.2596261429343842</c:v>
                </c:pt>
                <c:pt idx="685">
                  <c:v>4.0790635329342697</c:v>
                </c:pt>
                <c:pt idx="686">
                  <c:v>3.8333917629341889</c:v>
                </c:pt>
                <c:pt idx="687">
                  <c:v>3.6754075192979059</c:v>
                </c:pt>
                <c:pt idx="688">
                  <c:v>3.1143031607121832</c:v>
                </c:pt>
                <c:pt idx="689">
                  <c:v>2.9190007871896739</c:v>
                </c:pt>
                <c:pt idx="690">
                  <c:v>2.7663004329341589</c:v>
                </c:pt>
                <c:pt idx="691">
                  <c:v>2.7241724829343652</c:v>
                </c:pt>
                <c:pt idx="692">
                  <c:v>2.7133219129342954</c:v>
                </c:pt>
                <c:pt idx="693">
                  <c:v>2.6934475229343962</c:v>
                </c:pt>
                <c:pt idx="694">
                  <c:v>2.6422971278323688</c:v>
                </c:pt>
                <c:pt idx="695">
                  <c:v>2.5849784662676711</c:v>
                </c:pt>
                <c:pt idx="696">
                  <c:v>2.3418153423938137</c:v>
                </c:pt>
                <c:pt idx="697">
                  <c:v>2.3528720829342915</c:v>
                </c:pt>
                <c:pt idx="698">
                  <c:v>2.4486877229344421</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0.89143319293424228</c:v>
                </c:pt>
                <c:pt idx="708">
                  <c:v>0.5932623625261455</c:v>
                </c:pt>
                <c:pt idx="709">
                  <c:v>0.32968264293430238</c:v>
                </c:pt>
                <c:pt idx="710">
                  <c:v>0.13332077293421174</c:v>
                </c:pt>
                <c:pt idx="711">
                  <c:v>-6.5989840469953265E-2</c:v>
                </c:pt>
                <c:pt idx="712">
                  <c:v>1.2948907613126295</c:v>
                </c:pt>
                <c:pt idx="713">
                  <c:v>2.2645139035529169</c:v>
                </c:pt>
                <c:pt idx="714">
                  <c:v>3.5470946729343851</c:v>
                </c:pt>
                <c:pt idx="715">
                  <c:v>4.6507241829343489</c:v>
                </c:pt>
                <c:pt idx="716">
                  <c:v>5.8570929729344785</c:v>
                </c:pt>
                <c:pt idx="717">
                  <c:v>6.8844916929343514</c:v>
                </c:pt>
                <c:pt idx="718">
                  <c:v>8.4372299849751258</c:v>
                </c:pt>
                <c:pt idx="719">
                  <c:v>9.6523972029344662</c:v>
                </c:pt>
                <c:pt idx="720">
                  <c:v>9.9411388829343359</c:v>
                </c:pt>
                <c:pt idx="721">
                  <c:v>12.733684811505803</c:v>
                </c:pt>
                <c:pt idx="722">
                  <c:v>13.366586352934414</c:v>
                </c:pt>
                <c:pt idx="723">
                  <c:v>14.11817823293438</c:v>
                </c:pt>
                <c:pt idx="724">
                  <c:v>14.286438607424223</c:v>
                </c:pt>
                <c:pt idx="725">
                  <c:v>13.857308462934348</c:v>
                </c:pt>
                <c:pt idx="726">
                  <c:v>13.183301802934178</c:v>
                </c:pt>
                <c:pt idx="727">
                  <c:v>11.969109572934295</c:v>
                </c:pt>
                <c:pt idx="728">
                  <c:v>10.649415972934335</c:v>
                </c:pt>
                <c:pt idx="729">
                  <c:v>9.4195747380068546</c:v>
                </c:pt>
                <c:pt idx="730">
                  <c:v>7.9541175752419804</c:v>
                </c:pt>
                <c:pt idx="731">
                  <c:v>-0.77316222956572744</c:v>
                </c:pt>
                <c:pt idx="732">
                  <c:v>-2.8877061370657344</c:v>
                </c:pt>
                <c:pt idx="733">
                  <c:v>-4.3609178070657784</c:v>
                </c:pt>
                <c:pt idx="734">
                  <c:v>-6.2079002375475767</c:v>
                </c:pt>
                <c:pt idx="735">
                  <c:v>-7.9287969727358085</c:v>
                </c:pt>
                <c:pt idx="736">
                  <c:v>-9.1530679866308109</c:v>
                </c:pt>
                <c:pt idx="737">
                  <c:v>-15.573318729565718</c:v>
                </c:pt>
                <c:pt idx="738">
                  <c:v>-16.984674457065729</c:v>
                </c:pt>
                <c:pt idx="739">
                  <c:v>-18.481755392575785</c:v>
                </c:pt>
                <c:pt idx="740">
                  <c:v>-20.011011537065784</c:v>
                </c:pt>
                <c:pt idx="741">
                  <c:v>-21.39912478706556</c:v>
                </c:pt>
                <c:pt idx="742">
                  <c:v>-22.432928397065709</c:v>
                </c:pt>
                <c:pt idx="743">
                  <c:v>-22.815862637065788</c:v>
                </c:pt>
                <c:pt idx="744">
                  <c:v>-22.906223189230516</c:v>
                </c:pt>
                <c:pt idx="745">
                  <c:v>-23.073426617065643</c:v>
                </c:pt>
                <c:pt idx="746">
                  <c:v>-24.50779428070188</c:v>
                </c:pt>
                <c:pt idx="747">
                  <c:v>-24.147744817065636</c:v>
                </c:pt>
                <c:pt idx="748">
                  <c:v>-23.267178267065628</c:v>
                </c:pt>
                <c:pt idx="749">
                  <c:v>-21.790000017065729</c:v>
                </c:pt>
                <c:pt idx="750">
                  <c:v>-19.939829307065686</c:v>
                </c:pt>
                <c:pt idx="751">
                  <c:v>-18.056461984412365</c:v>
                </c:pt>
                <c:pt idx="752">
                  <c:v>-16.04177268706588</c:v>
                </c:pt>
                <c:pt idx="753">
                  <c:v>-14.494350497065669</c:v>
                </c:pt>
                <c:pt idx="754">
                  <c:v>-13.490657867065645</c:v>
                </c:pt>
                <c:pt idx="755">
                  <c:v>-9.9426922599228078</c:v>
                </c:pt>
                <c:pt idx="756">
                  <c:v>-9.0593414270655614</c:v>
                </c:pt>
                <c:pt idx="757">
                  <c:v>-7.5858175170656263</c:v>
                </c:pt>
                <c:pt idx="758">
                  <c:v>-6.4742218007391106</c:v>
                </c:pt>
                <c:pt idx="759">
                  <c:v>-4.8519975770657284</c:v>
                </c:pt>
                <c:pt idx="760">
                  <c:v>-3.2433545370657195</c:v>
                </c:pt>
                <c:pt idx="761">
                  <c:v>-1.8585975070656815</c:v>
                </c:pt>
                <c:pt idx="762">
                  <c:v>0.15395197970838126</c:v>
                </c:pt>
                <c:pt idx="763">
                  <c:v>5.0709145647525755</c:v>
                </c:pt>
                <c:pt idx="764">
                  <c:v>5.9243117996008863</c:v>
                </c:pt>
                <c:pt idx="765">
                  <c:v>6.6198814829343293</c:v>
                </c:pt>
                <c:pt idx="766">
                  <c:v>7.3712805029343489</c:v>
                </c:pt>
                <c:pt idx="767">
                  <c:v>8.5274585229343529</c:v>
                </c:pt>
                <c:pt idx="768">
                  <c:v>9.224671062934247</c:v>
                </c:pt>
                <c:pt idx="769">
                  <c:v>9.8584996629342569</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5.3328241029343344</c:v>
                </c:pt>
                <c:pt idx="781">
                  <c:v>4.7872433229343772</c:v>
                </c:pt>
                <c:pt idx="782">
                  <c:v>3.8930822643775982</c:v>
                </c:pt>
                <c:pt idx="783">
                  <c:v>2.5809879529343869</c:v>
                </c:pt>
                <c:pt idx="784">
                  <c:v>1.4670943829343015</c:v>
                </c:pt>
                <c:pt idx="785">
                  <c:v>-0.48017745706562232</c:v>
                </c:pt>
                <c:pt idx="786">
                  <c:v>-1.7993815370655852</c:v>
                </c:pt>
                <c:pt idx="787">
                  <c:v>-3.221506783732428</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-6.1688921070655791</c:v>
                </c:pt>
                <c:pt idx="801">
                  <c:v>-5.8384167909787408</c:v>
                </c:pt>
                <c:pt idx="802">
                  <c:v>-4.8650963873360427</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3.1154581829342702</c:v>
                </c:pt>
                <c:pt idx="813">
                  <c:v>3.8808231829342787</c:v>
                </c:pt>
                <c:pt idx="814">
                  <c:v>4.5486242329343174</c:v>
                </c:pt>
                <c:pt idx="815">
                  <c:v>5.4090404729343637</c:v>
                </c:pt>
                <c:pt idx="816">
                  <c:v>5.9435258107694855</c:v>
                </c:pt>
                <c:pt idx="817">
                  <c:v>6.3230697929342465</c:v>
                </c:pt>
                <c:pt idx="818">
                  <c:v>6.4356105229343363</c:v>
                </c:pt>
                <c:pt idx="819">
                  <c:v>6.3731557524995566</c:v>
                </c:pt>
                <c:pt idx="820">
                  <c:v>5.8190089527017674</c:v>
                </c:pt>
                <c:pt idx="821">
                  <c:v>5.6571489829343022</c:v>
                </c:pt>
                <c:pt idx="822">
                  <c:v>5.4684257454343115</c:v>
                </c:pt>
                <c:pt idx="823">
                  <c:v>5.3096681929342493</c:v>
                </c:pt>
                <c:pt idx="824">
                  <c:v>5.3345444929342989</c:v>
                </c:pt>
                <c:pt idx="825">
                  <c:v>5.3772946229342011</c:v>
                </c:pt>
                <c:pt idx="826">
                  <c:v>5.2502415029344434</c:v>
                </c:pt>
                <c:pt idx="827">
                  <c:v>5.0090831097385324</c:v>
                </c:pt>
                <c:pt idx="828">
                  <c:v>4.8680238829343345</c:v>
                </c:pt>
                <c:pt idx="829">
                  <c:v>4.1517996150771346</c:v>
                </c:pt>
                <c:pt idx="830">
                  <c:v>4.0533969029343524</c:v>
                </c:pt>
                <c:pt idx="831">
                  <c:v>3.9689802329343475</c:v>
                </c:pt>
                <c:pt idx="832">
                  <c:v>3.9419876429342979</c:v>
                </c:pt>
                <c:pt idx="833">
                  <c:v>3.9299216102070602</c:v>
                </c:pt>
                <c:pt idx="834">
                  <c:v>3.8646014135464948</c:v>
                </c:pt>
                <c:pt idx="835">
                  <c:v>3.7628942729343406</c:v>
                </c:pt>
                <c:pt idx="836">
                  <c:v>3.6607335729343706</c:v>
                </c:pt>
                <c:pt idx="837">
                  <c:v>3.5465037400771764</c:v>
                </c:pt>
                <c:pt idx="838">
                  <c:v>2.7211439321147837</c:v>
                </c:pt>
                <c:pt idx="839">
                  <c:v>2.4584891238981239</c:v>
                </c:pt>
                <c:pt idx="840">
                  <c:v>1.9239284205686289</c:v>
                </c:pt>
                <c:pt idx="841">
                  <c:v>0.38902578293428419</c:v>
                </c:pt>
                <c:pt idx="842">
                  <c:v>-0.77616284706569161</c:v>
                </c:pt>
                <c:pt idx="843">
                  <c:v>-1.8821836870656479</c:v>
                </c:pt>
                <c:pt idx="844">
                  <c:v>-2.9905601273749625</c:v>
                </c:pt>
                <c:pt idx="845">
                  <c:v>-3.6682645558411817</c:v>
                </c:pt>
                <c:pt idx="846">
                  <c:v>-4.1633563392878887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-2.3237886519494753</c:v>
                </c:pt>
                <c:pt idx="855">
                  <c:v>-1.0095246305791312</c:v>
                </c:pt>
                <c:pt idx="856">
                  <c:v>-0.60145636706550931</c:v>
                </c:pt>
                <c:pt idx="857">
                  <c:v>0.35816797293421226</c:v>
                </c:pt>
                <c:pt idx="858">
                  <c:v>0.84538231293426236</c:v>
                </c:pt>
                <c:pt idx="859">
                  <c:v>1.0778342465707298</c:v>
                </c:pt>
                <c:pt idx="860">
                  <c:v>3.2235848829342673</c:v>
                </c:pt>
                <c:pt idx="861">
                  <c:v>4.257011182934491</c:v>
                </c:pt>
                <c:pt idx="862">
                  <c:v>5.3116803929344094</c:v>
                </c:pt>
                <c:pt idx="863">
                  <c:v>6.3976431229342801</c:v>
                </c:pt>
                <c:pt idx="864">
                  <c:v>7.8669202266842655</c:v>
                </c:pt>
                <c:pt idx="865">
                  <c:v>8.3581927486059868</c:v>
                </c:pt>
                <c:pt idx="866">
                  <c:v>10.379306914184399</c:v>
                </c:pt>
                <c:pt idx="867">
                  <c:v>10.456450682934459</c:v>
                </c:pt>
                <c:pt idx="868">
                  <c:v>10.126730932934272</c:v>
                </c:pt>
                <c:pt idx="869">
                  <c:v>9.6838231329343039</c:v>
                </c:pt>
                <c:pt idx="870">
                  <c:v>9.2024832025218348</c:v>
                </c:pt>
                <c:pt idx="871">
                  <c:v>8.3580096809142237</c:v>
                </c:pt>
                <c:pt idx="872">
                  <c:v>5.8479301460922288</c:v>
                </c:pt>
                <c:pt idx="873">
                  <c:v>4.7103049729344377</c:v>
                </c:pt>
                <c:pt idx="874">
                  <c:v>3.8544728029343531</c:v>
                </c:pt>
                <c:pt idx="875">
                  <c:v>2.3524923777796367</c:v>
                </c:pt>
                <c:pt idx="876">
                  <c:v>0.98894558293434898</c:v>
                </c:pt>
                <c:pt idx="877">
                  <c:v>-0.2622143970655913</c:v>
                </c:pt>
                <c:pt idx="878">
                  <c:v>-2.4530940470656235</c:v>
                </c:pt>
                <c:pt idx="879">
                  <c:v>-4.4126649362146324</c:v>
                </c:pt>
                <c:pt idx="880">
                  <c:v>-9.0568823910381706</c:v>
                </c:pt>
                <c:pt idx="881">
                  <c:v>-9.1188396170655608</c:v>
                </c:pt>
                <c:pt idx="882">
                  <c:v>-9.1026522970655233</c:v>
                </c:pt>
                <c:pt idx="883">
                  <c:v>-9.2235507562409147</c:v>
                </c:pt>
                <c:pt idx="884">
                  <c:v>-9.0467337324501589</c:v>
                </c:pt>
                <c:pt idx="885">
                  <c:v>-8.9574900770658115</c:v>
                </c:pt>
                <c:pt idx="886">
                  <c:v>-9.3746859070655262</c:v>
                </c:pt>
                <c:pt idx="887">
                  <c:v>-9.6523749570655628</c:v>
                </c:pt>
                <c:pt idx="888">
                  <c:v>-9.2064561170657626</c:v>
                </c:pt>
                <c:pt idx="889">
                  <c:v>-7.558449467065671</c:v>
                </c:pt>
                <c:pt idx="890">
                  <c:v>-5.4706320870656624</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5.009397472934249</c:v>
                </c:pt>
                <c:pt idx="9">
                  <c:v>5.016279062934343</c:v>
                </c:pt>
                <c:pt idx="10">
                  <c:v>5.0063660546514512</c:v>
                </c:pt>
                <c:pt idx="11">
                  <c:v>5.0203300929343389</c:v>
                </c:pt>
                <c:pt idx="12">
                  <c:v>5.0572577329343407</c:v>
                </c:pt>
                <c:pt idx="13">
                  <c:v>5.0493689129344821</c:v>
                </c:pt>
                <c:pt idx="14">
                  <c:v>5.2731485429342424</c:v>
                </c:pt>
                <c:pt idx="15">
                  <c:v>6.1093044829342027</c:v>
                </c:pt>
                <c:pt idx="16">
                  <c:v>7.2861787029343201</c:v>
                </c:pt>
                <c:pt idx="17">
                  <c:v>8.1658124829341485</c:v>
                </c:pt>
                <c:pt idx="18">
                  <c:v>8.4651946629342589</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14.436928682934315</c:v>
                </c:pt>
                <c:pt idx="32">
                  <c:v>16.427593955099312</c:v>
                </c:pt>
                <c:pt idx="33">
                  <c:v>18.033215762934375</c:v>
                </c:pt>
                <c:pt idx="34">
                  <c:v>18.901974042934327</c:v>
                </c:pt>
                <c:pt idx="35">
                  <c:v>19.030546932934264</c:v>
                </c:pt>
                <c:pt idx="36">
                  <c:v>17.949496442934201</c:v>
                </c:pt>
                <c:pt idx="37">
                  <c:v>15.991131982934291</c:v>
                </c:pt>
                <c:pt idx="38">
                  <c:v>13.153183492934431</c:v>
                </c:pt>
                <c:pt idx="39">
                  <c:v>10.167573822934358</c:v>
                </c:pt>
                <c:pt idx="40">
                  <c:v>6.8142627829343638</c:v>
                </c:pt>
                <c:pt idx="41">
                  <c:v>3.6191106329342517</c:v>
                </c:pt>
                <c:pt idx="42">
                  <c:v>0.67371130293432324</c:v>
                </c:pt>
                <c:pt idx="43">
                  <c:v>-1.5539581370656634</c:v>
                </c:pt>
                <c:pt idx="44">
                  <c:v>-3.5107648770655686</c:v>
                </c:pt>
                <c:pt idx="45">
                  <c:v>-5.2830500570654833</c:v>
                </c:pt>
                <c:pt idx="46">
                  <c:v>-7.2820766170658375</c:v>
                </c:pt>
                <c:pt idx="47">
                  <c:v>-8.590166707065535</c:v>
                </c:pt>
                <c:pt idx="48">
                  <c:v>-9.0338394670656754</c:v>
                </c:pt>
                <c:pt idx="49">
                  <c:v>-8.9979190762493211</c:v>
                </c:pt>
                <c:pt idx="50">
                  <c:v>-8.8567425170658662</c:v>
                </c:pt>
                <c:pt idx="51">
                  <c:v>-8.391083967065839</c:v>
                </c:pt>
                <c:pt idx="52">
                  <c:v>-7.5478801570655936</c:v>
                </c:pt>
                <c:pt idx="53">
                  <c:v>-6.3717461170655127</c:v>
                </c:pt>
                <c:pt idx="54">
                  <c:v>-5.2442861884941259</c:v>
                </c:pt>
                <c:pt idx="55">
                  <c:v>-4.1600291770658142</c:v>
                </c:pt>
                <c:pt idx="56">
                  <c:v>-3.5647253670656056</c:v>
                </c:pt>
                <c:pt idx="57">
                  <c:v>-3.2745214270656082</c:v>
                </c:pt>
                <c:pt idx="58">
                  <c:v>-3.0995066170657566</c:v>
                </c:pt>
                <c:pt idx="59">
                  <c:v>-2.6802202470655159</c:v>
                </c:pt>
                <c:pt idx="60">
                  <c:v>-1.6202944270656159</c:v>
                </c:pt>
                <c:pt idx="61">
                  <c:v>0.84045178293443712</c:v>
                </c:pt>
                <c:pt idx="62">
                  <c:v>3.1951847127216055</c:v>
                </c:pt>
                <c:pt idx="63">
                  <c:v>5.55474963293437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c:v>
                </c:pt>
                <c:pt idx="73">
                  <c:v>9.2087961329343813</c:v>
                </c:pt>
                <c:pt idx="74">
                  <c:v>7.1869971629343894</c:v>
                </c:pt>
                <c:pt idx="75">
                  <c:v>4.8963428004601708</c:v>
                </c:pt>
                <c:pt idx="76">
                  <c:v>2.60495478293435</c:v>
                </c:pt>
                <c:pt idx="77">
                  <c:v>0.61195583293428757</c:v>
                </c:pt>
                <c:pt idx="78">
                  <c:v>-2.0928245670655059</c:v>
                </c:pt>
                <c:pt idx="79">
                  <c:v>-4.1185810139728005</c:v>
                </c:pt>
                <c:pt idx="80">
                  <c:v>-6.17134546706572</c:v>
                </c:pt>
                <c:pt idx="81">
                  <c:v>-8.0131047770656227</c:v>
                </c:pt>
                <c:pt idx="82">
                  <c:v>-9.2247854170657462</c:v>
                </c:pt>
                <c:pt idx="83">
                  <c:v>-10.331342837065755</c:v>
                </c:pt>
                <c:pt idx="84">
                  <c:v>-11.507950117065675</c:v>
                </c:pt>
                <c:pt idx="85">
                  <c:v>-2.3568035554220037</c:v>
                </c:pt>
                <c:pt idx="86">
                  <c:v>-0.28511227706567965</c:v>
                </c:pt>
                <c:pt idx="87">
                  <c:v>1.1972849829341357</c:v>
                </c:pt>
                <c:pt idx="88">
                  <c:v>2.5312179264125803</c:v>
                </c:pt>
                <c:pt idx="89">
                  <c:v>7.253891984383614</c:v>
                </c:pt>
                <c:pt idx="90">
                  <c:v>7.6464850529342465</c:v>
                </c:pt>
                <c:pt idx="91">
                  <c:v>8.0032140529343128</c:v>
                </c:pt>
                <c:pt idx="92">
                  <c:v>8.6219121829342011</c:v>
                </c:pt>
                <c:pt idx="93">
                  <c:v>9.6989936829342689</c:v>
                </c:pt>
                <c:pt idx="94">
                  <c:v>10.83704861293441</c:v>
                </c:pt>
                <c:pt idx="95">
                  <c:v>11.874055642934451</c:v>
                </c:pt>
                <c:pt idx="96">
                  <c:v>12.123584882934324</c:v>
                </c:pt>
                <c:pt idx="97">
                  <c:v>9.8514092085157472</c:v>
                </c:pt>
                <c:pt idx="98">
                  <c:v>9.5389416229343489</c:v>
                </c:pt>
                <c:pt idx="99">
                  <c:v>9.1712909860270457</c:v>
                </c:pt>
                <c:pt idx="100">
                  <c:v>8.5364288829342989</c:v>
                </c:pt>
                <c:pt idx="101">
                  <c:v>8.1115604429342199</c:v>
                </c:pt>
                <c:pt idx="102">
                  <c:v>7.6890640666076848</c:v>
                </c:pt>
                <c:pt idx="103">
                  <c:v>3.9127248829343175</c:v>
                </c:pt>
                <c:pt idx="104">
                  <c:v>2.5061315829343518</c:v>
                </c:pt>
                <c:pt idx="105">
                  <c:v>2.2004403529342085</c:v>
                </c:pt>
                <c:pt idx="106">
                  <c:v>2.2498566529343598</c:v>
                </c:pt>
                <c:pt idx="107">
                  <c:v>2.7617649067438919</c:v>
                </c:pt>
                <c:pt idx="108">
                  <c:v>3.7490250329342838</c:v>
                </c:pt>
                <c:pt idx="109">
                  <c:v>4.6808842629344714</c:v>
                </c:pt>
                <c:pt idx="110">
                  <c:v>4.7102761556616146</c:v>
                </c:pt>
                <c:pt idx="111">
                  <c:v>-4.7923677065767827E-2</c:v>
                </c:pt>
                <c:pt idx="112">
                  <c:v>-0.19745481706554813</c:v>
                </c:pt>
                <c:pt idx="113">
                  <c:v>-0.35272011706575834</c:v>
                </c:pt>
                <c:pt idx="114">
                  <c:v>-0.62952115706576761</c:v>
                </c:pt>
                <c:pt idx="115">
                  <c:v>-0.89111646706559999</c:v>
                </c:pt>
                <c:pt idx="116">
                  <c:v>-1.0952683802235299</c:v>
                </c:pt>
                <c:pt idx="117">
                  <c:v>-1.2308522447252983</c:v>
                </c:pt>
                <c:pt idx="118">
                  <c:v>-1.6236061392878867</c:v>
                </c:pt>
                <c:pt idx="119">
                  <c:v>-1.8275911170658614</c:v>
                </c:pt>
                <c:pt idx="120">
                  <c:v>-1.8045640670657548</c:v>
                </c:pt>
                <c:pt idx="121">
                  <c:v>-1.3283275009040949</c:v>
                </c:pt>
                <c:pt idx="122">
                  <c:v>-0.6095736170656636</c:v>
                </c:pt>
                <c:pt idx="123">
                  <c:v>0.36879966293429395</c:v>
                </c:pt>
                <c:pt idx="124">
                  <c:v>1.0861028329343867</c:v>
                </c:pt>
                <c:pt idx="125">
                  <c:v>1.5830848829343012</c:v>
                </c:pt>
                <c:pt idx="126">
                  <c:v>3.3337652440454519</c:v>
                </c:pt>
                <c:pt idx="127">
                  <c:v>3.2168112329344472</c:v>
                </c:pt>
                <c:pt idx="128">
                  <c:v>3.1484036929343988</c:v>
                </c:pt>
                <c:pt idx="129">
                  <c:v>2.861963232934329</c:v>
                </c:pt>
                <c:pt idx="130">
                  <c:v>2.580787382934195</c:v>
                </c:pt>
                <c:pt idx="131">
                  <c:v>2.5776912329343329</c:v>
                </c:pt>
                <c:pt idx="132">
                  <c:v>2.6629871429343033</c:v>
                </c:pt>
                <c:pt idx="133">
                  <c:v>2.6336753177169641</c:v>
                </c:pt>
                <c:pt idx="134">
                  <c:v>1.851231216267661</c:v>
                </c:pt>
                <c:pt idx="135">
                  <c:v>1.9693708729342347</c:v>
                </c:pt>
                <c:pt idx="136">
                  <c:v>2.1625252429342652</c:v>
                </c:pt>
                <c:pt idx="137">
                  <c:v>2.0394158529342397</c:v>
                </c:pt>
                <c:pt idx="138">
                  <c:v>1.8995878829342561</c:v>
                </c:pt>
                <c:pt idx="139">
                  <c:v>1.653339517342912</c:v>
                </c:pt>
                <c:pt idx="140">
                  <c:v>1.6356980129343388</c:v>
                </c:pt>
                <c:pt idx="141">
                  <c:v>1.9694222829343437</c:v>
                </c:pt>
                <c:pt idx="142">
                  <c:v>3.7565186283887577</c:v>
                </c:pt>
                <c:pt idx="143">
                  <c:v>3.0560710445504213</c:v>
                </c:pt>
                <c:pt idx="144">
                  <c:v>2.3778929929343064</c:v>
                </c:pt>
                <c:pt idx="145">
                  <c:v>2.7001562829342882</c:v>
                </c:pt>
                <c:pt idx="146">
                  <c:v>3.2421119829343246</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7.5963918829343111</c:v>
                </c:pt>
                <c:pt idx="157">
                  <c:v>7.2512512729342724</c:v>
                </c:pt>
                <c:pt idx="158">
                  <c:v>7.212500522934377</c:v>
                </c:pt>
                <c:pt idx="159">
                  <c:v>7.5395588291707867</c:v>
                </c:pt>
                <c:pt idx="160">
                  <c:v>8.2080784029342713</c:v>
                </c:pt>
                <c:pt idx="161">
                  <c:v>8.9623268829343061</c:v>
                </c:pt>
                <c:pt idx="162">
                  <c:v>9.5709664264126229</c:v>
                </c:pt>
                <c:pt idx="163">
                  <c:v>9.7448085192979637</c:v>
                </c:pt>
                <c:pt idx="164">
                  <c:v>8.3851714213958619</c:v>
                </c:pt>
                <c:pt idx="165">
                  <c:v>7.9464566429342938</c:v>
                </c:pt>
                <c:pt idx="166">
                  <c:v>7.6686097429343762</c:v>
                </c:pt>
                <c:pt idx="167">
                  <c:v>7.4643309467639991</c:v>
                </c:pt>
                <c:pt idx="168">
                  <c:v>7.0660367829343134</c:v>
                </c:pt>
                <c:pt idx="169">
                  <c:v>6.8280605972200155</c:v>
                </c:pt>
                <c:pt idx="170">
                  <c:v>8.0605372829343676</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11.829104392934246</c:v>
                </c:pt>
                <c:pt idx="182">
                  <c:v>12.860497019776361</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16.098388832934358</c:v>
                </c:pt>
                <c:pt idx="192">
                  <c:v>16.885163424600933</c:v>
                </c:pt>
                <c:pt idx="193">
                  <c:v>19.082787750858952</c:v>
                </c:pt>
                <c:pt idx="194">
                  <c:v>19.252177742934286</c:v>
                </c:pt>
                <c:pt idx="195">
                  <c:v>19.39593395985753</c:v>
                </c:pt>
                <c:pt idx="196">
                  <c:v>19.513618802934339</c:v>
                </c:pt>
                <c:pt idx="197">
                  <c:v>19.450341642934184</c:v>
                </c:pt>
                <c:pt idx="198">
                  <c:v>18.859536622934389</c:v>
                </c:pt>
                <c:pt idx="199">
                  <c:v>17.618858862934228</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-11.150599717065758</c:v>
                </c:pt>
                <c:pt idx="219">
                  <c:v>-10.281754988033441</c:v>
                </c:pt>
                <c:pt idx="220">
                  <c:v>-9.5828908170655946</c:v>
                </c:pt>
                <c:pt idx="221">
                  <c:v>-8.8645864328551376</c:v>
                </c:pt>
                <c:pt idx="222">
                  <c:v>-5.0061151170656757</c:v>
                </c:pt>
                <c:pt idx="223">
                  <c:v>-3.3843876370656432</c:v>
                </c:pt>
                <c:pt idx="224">
                  <c:v>-0.60810491706556191</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6.3625871960657321</c:v>
                </c:pt>
                <c:pt idx="233">
                  <c:v>5.6774773829343133</c:v>
                </c:pt>
                <c:pt idx="234">
                  <c:v>5.1169682729344146</c:v>
                </c:pt>
                <c:pt idx="235">
                  <c:v>4.3379269829342491</c:v>
                </c:pt>
                <c:pt idx="236">
                  <c:v>3.6205073429342813</c:v>
                </c:pt>
                <c:pt idx="237">
                  <c:v>2.9811574590213192</c:v>
                </c:pt>
                <c:pt idx="238">
                  <c:v>2.667415646092115</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-6.9140972170657449</c:v>
                </c:pt>
                <c:pt idx="250">
                  <c:v>-6.9260662877973971</c:v>
                </c:pt>
                <c:pt idx="251">
                  <c:v>-4.9341602420658006</c:v>
                </c:pt>
                <c:pt idx="252">
                  <c:v>-4.2463208870657354</c:v>
                </c:pt>
                <c:pt idx="253">
                  <c:v>-3.5776545802236508</c:v>
                </c:pt>
                <c:pt idx="254">
                  <c:v>-2.8398235370657212</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0.97787620293439803</c:v>
                </c:pt>
                <c:pt idx="263">
                  <c:v>1.5994586355115121</c:v>
                </c:pt>
                <c:pt idx="264">
                  <c:v>8.3663787718233209</c:v>
                </c:pt>
                <c:pt idx="265">
                  <c:v>9.7663460829344739</c:v>
                </c:pt>
                <c:pt idx="266">
                  <c:v>11.252134262934284</c:v>
                </c:pt>
                <c:pt idx="267">
                  <c:v>12.969430322934231</c:v>
                </c:pt>
                <c:pt idx="268">
                  <c:v>14.211291802934298</c:v>
                </c:pt>
                <c:pt idx="269">
                  <c:v>15.259754482934383</c:v>
                </c:pt>
                <c:pt idx="270">
                  <c:v>18.080052784033217</c:v>
                </c:pt>
                <c:pt idx="271">
                  <c:v>18.856935372934405</c:v>
                </c:pt>
                <c:pt idx="272">
                  <c:v>19.374056142934336</c:v>
                </c:pt>
                <c:pt idx="273">
                  <c:v>19.597744602934178</c:v>
                </c:pt>
                <c:pt idx="274">
                  <c:v>19.541296168648664</c:v>
                </c:pt>
                <c:pt idx="275">
                  <c:v>19.186129682934396</c:v>
                </c:pt>
                <c:pt idx="276">
                  <c:v>18.321638392934272</c:v>
                </c:pt>
                <c:pt idx="277">
                  <c:v>16.803400022934227</c:v>
                </c:pt>
                <c:pt idx="278">
                  <c:v>9.090676740077118</c:v>
                </c:pt>
                <c:pt idx="279">
                  <c:v>6.2236344329343334</c:v>
                </c:pt>
                <c:pt idx="280">
                  <c:v>2.2472885229343613</c:v>
                </c:pt>
                <c:pt idx="281">
                  <c:v>-1.7809271170656438</c:v>
                </c:pt>
                <c:pt idx="282">
                  <c:v>-5.0196490770656403</c:v>
                </c:pt>
                <c:pt idx="283">
                  <c:v>-7.8496097407215872</c:v>
                </c:pt>
                <c:pt idx="284">
                  <c:v>-10.1230941970658</c:v>
                </c:pt>
                <c:pt idx="285">
                  <c:v>-12.884724787065863</c:v>
                </c:pt>
                <c:pt idx="286">
                  <c:v>-14.402272358445122</c:v>
                </c:pt>
                <c:pt idx="287">
                  <c:v>-21.273288831351422</c:v>
                </c:pt>
                <c:pt idx="288">
                  <c:v>-21.796504987065429</c:v>
                </c:pt>
                <c:pt idx="289">
                  <c:v>-22.473632010682596</c:v>
                </c:pt>
                <c:pt idx="290">
                  <c:v>-22.889666477065699</c:v>
                </c:pt>
                <c:pt idx="291">
                  <c:v>-22.957415757065704</c:v>
                </c:pt>
                <c:pt idx="292">
                  <c:v>-22.412799713025223</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16.742743042934205</c:v>
                </c:pt>
                <c:pt idx="306">
                  <c:v>18.593995265913037</c:v>
                </c:pt>
                <c:pt idx="307">
                  <c:v>22.256874132934342</c:v>
                </c:pt>
                <c:pt idx="308">
                  <c:v>20.956978652934431</c:v>
                </c:pt>
                <c:pt idx="309">
                  <c:v>17.153952256671591</c:v>
                </c:pt>
                <c:pt idx="310">
                  <c:v>12.667654202934347</c:v>
                </c:pt>
                <c:pt idx="311">
                  <c:v>8.7970472329343217</c:v>
                </c:pt>
                <c:pt idx="312">
                  <c:v>5.6058831429343794</c:v>
                </c:pt>
                <c:pt idx="313">
                  <c:v>3.75398759000496</c:v>
                </c:pt>
                <c:pt idx="314">
                  <c:v>2.7166468829342789</c:v>
                </c:pt>
                <c:pt idx="315">
                  <c:v>-2.7146601170656197</c:v>
                </c:pt>
                <c:pt idx="316">
                  <c:v>-4.3128599170657083</c:v>
                </c:pt>
                <c:pt idx="317">
                  <c:v>-5.4638911370657866</c:v>
                </c:pt>
                <c:pt idx="318">
                  <c:v>-6.6336343070656145</c:v>
                </c:pt>
                <c:pt idx="319">
                  <c:v>-8.5679502138398362</c:v>
                </c:pt>
                <c:pt idx="320">
                  <c:v>-10.201362837065632</c:v>
                </c:pt>
                <c:pt idx="321">
                  <c:v>-11.204044682283023</c:v>
                </c:pt>
                <c:pt idx="322">
                  <c:v>-13.956615117065688</c:v>
                </c:pt>
                <c:pt idx="323">
                  <c:v>-13.916919167065501</c:v>
                </c:pt>
                <c:pt idx="324">
                  <c:v>-13.453117417065856</c:v>
                </c:pt>
                <c:pt idx="325">
                  <c:v>-13.042906994616686</c:v>
                </c:pt>
                <c:pt idx="326">
                  <c:v>-12.774152317065672</c:v>
                </c:pt>
                <c:pt idx="327">
                  <c:v>-12.484276707065662</c:v>
                </c:pt>
                <c:pt idx="328">
                  <c:v>-12.414231077065722</c:v>
                </c:pt>
                <c:pt idx="329">
                  <c:v>-12.577365167570653</c:v>
                </c:pt>
                <c:pt idx="330">
                  <c:v>-12.555986935247528</c:v>
                </c:pt>
                <c:pt idx="331">
                  <c:v>-10.05803741914908</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7.9185988609561999</c:v>
                </c:pt>
                <c:pt idx="340">
                  <c:v>9.3667385429343728</c:v>
                </c:pt>
                <c:pt idx="341">
                  <c:v>10.469014202934302</c:v>
                </c:pt>
                <c:pt idx="342">
                  <c:v>10.983966182934395</c:v>
                </c:pt>
                <c:pt idx="343">
                  <c:v>11.76915621626771</c:v>
                </c:pt>
                <c:pt idx="344">
                  <c:v>11.029887882934364</c:v>
                </c:pt>
                <c:pt idx="345">
                  <c:v>11.076475782934418</c:v>
                </c:pt>
                <c:pt idx="346">
                  <c:v>11.020186692934251</c:v>
                </c:pt>
                <c:pt idx="347">
                  <c:v>10.300754442934405</c:v>
                </c:pt>
                <c:pt idx="348">
                  <c:v>9.4968077112171301</c:v>
                </c:pt>
                <c:pt idx="349">
                  <c:v>8.7500943334838048</c:v>
                </c:pt>
                <c:pt idx="350">
                  <c:v>6.7476256724079855</c:v>
                </c:pt>
                <c:pt idx="351">
                  <c:v>6.1392003229342258</c:v>
                </c:pt>
                <c:pt idx="352">
                  <c:v>5.4612731929343692</c:v>
                </c:pt>
                <c:pt idx="353">
                  <c:v>4.6858160929343597</c:v>
                </c:pt>
                <c:pt idx="354">
                  <c:v>4.2145966129342565</c:v>
                </c:pt>
                <c:pt idx="355">
                  <c:v>3.7457637604853957</c:v>
                </c:pt>
                <c:pt idx="356">
                  <c:v>3.0351772329343052</c:v>
                </c:pt>
                <c:pt idx="357">
                  <c:v>2.1258622629342199</c:v>
                </c:pt>
                <c:pt idx="358">
                  <c:v>1.5299848829343263</c:v>
                </c:pt>
                <c:pt idx="359">
                  <c:v>-2.0036451170656404</c:v>
                </c:pt>
                <c:pt idx="360">
                  <c:v>-3.20304681706574</c:v>
                </c:pt>
                <c:pt idx="361">
                  <c:v>-4.7856600170657373</c:v>
                </c:pt>
                <c:pt idx="362">
                  <c:v>-6.5211716221162375</c:v>
                </c:pt>
                <c:pt idx="363">
                  <c:v>-9.4301578770656604</c:v>
                </c:pt>
                <c:pt idx="364">
                  <c:v>-11.531714847065828</c:v>
                </c:pt>
                <c:pt idx="365">
                  <c:v>-12.930352966527977</c:v>
                </c:pt>
                <c:pt idx="366">
                  <c:v>-15.875132680284024</c:v>
                </c:pt>
                <c:pt idx="367">
                  <c:v>-16.176560994616711</c:v>
                </c:pt>
                <c:pt idx="368">
                  <c:v>-16.161626617065629</c:v>
                </c:pt>
                <c:pt idx="369">
                  <c:v>-15.974618247065806</c:v>
                </c:pt>
                <c:pt idx="370">
                  <c:v>-15.33568685706588</c:v>
                </c:pt>
                <c:pt idx="371">
                  <c:v>-14.938165117065623</c:v>
                </c:pt>
                <c:pt idx="372">
                  <c:v>-14.791489886296432</c:v>
                </c:pt>
                <c:pt idx="373">
                  <c:v>-14.32025423987287</c:v>
                </c:pt>
                <c:pt idx="374">
                  <c:v>-14.145636687065753</c:v>
                </c:pt>
                <c:pt idx="375">
                  <c:v>-13.827236557065598</c:v>
                </c:pt>
                <c:pt idx="376">
                  <c:v>-13.650906357065724</c:v>
                </c:pt>
                <c:pt idx="377">
                  <c:v>-13.135300937065679</c:v>
                </c:pt>
                <c:pt idx="378">
                  <c:v>-12.536057697065502</c:v>
                </c:pt>
                <c:pt idx="379">
                  <c:v>-11.453641392065768</c:v>
                </c:pt>
                <c:pt idx="380">
                  <c:v>-5.4443786780413177</c:v>
                </c:pt>
                <c:pt idx="381">
                  <c:v>-4.2292628970657802</c:v>
                </c:pt>
                <c:pt idx="382">
                  <c:v>-2.9284077570657852</c:v>
                </c:pt>
                <c:pt idx="383">
                  <c:v>-0.58945742706569559</c:v>
                </c:pt>
                <c:pt idx="384">
                  <c:v>1.9617694829343695</c:v>
                </c:pt>
                <c:pt idx="385">
                  <c:v>4.1158874092500826</c:v>
                </c:pt>
                <c:pt idx="386">
                  <c:v>6.8348728364225755</c:v>
                </c:pt>
                <c:pt idx="387">
                  <c:v>12.344507025791458</c:v>
                </c:pt>
                <c:pt idx="388">
                  <c:v>13.398693682934294</c:v>
                </c:pt>
                <c:pt idx="389">
                  <c:v>14.414311652934368</c:v>
                </c:pt>
                <c:pt idx="390">
                  <c:v>15.169728141361148</c:v>
                </c:pt>
                <c:pt idx="391">
                  <c:v>15.669618682934383</c:v>
                </c:pt>
                <c:pt idx="392">
                  <c:v>15.902795562934347</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-1.6642575170657947</c:v>
                </c:pt>
                <c:pt idx="406">
                  <c:v>-3.3581610670655806</c:v>
                </c:pt>
                <c:pt idx="407">
                  <c:v>-5.2136300470656778</c:v>
                </c:pt>
                <c:pt idx="408">
                  <c:v>-7.5581953867285385</c:v>
                </c:pt>
                <c:pt idx="409">
                  <c:v>-9.2917676070656086</c:v>
                </c:pt>
                <c:pt idx="410">
                  <c:v>-10.139219617065702</c:v>
                </c:pt>
                <c:pt idx="411">
                  <c:v>-12.477832617065616</c:v>
                </c:pt>
                <c:pt idx="412">
                  <c:v>-12.198817317065869</c:v>
                </c:pt>
                <c:pt idx="413">
                  <c:v>-11.626079457065742</c:v>
                </c:pt>
                <c:pt idx="414">
                  <c:v>-11.201001894843483</c:v>
                </c:pt>
                <c:pt idx="415">
                  <c:v>-11.009849337065758</c:v>
                </c:pt>
                <c:pt idx="416">
                  <c:v>-10.685846677065795</c:v>
                </c:pt>
                <c:pt idx="417">
                  <c:v>-10.182791617065641</c:v>
                </c:pt>
                <c:pt idx="418">
                  <c:v>-9.8446767208391659</c:v>
                </c:pt>
                <c:pt idx="419">
                  <c:v>-7.8473872729097245</c:v>
                </c:pt>
                <c:pt idx="420">
                  <c:v>-7.1078145441488765</c:v>
                </c:pt>
                <c:pt idx="421">
                  <c:v>-6.3857275170657655</c:v>
                </c:pt>
                <c:pt idx="422">
                  <c:v>-5.4419305970657765</c:v>
                </c:pt>
                <c:pt idx="423">
                  <c:v>-4.5628513670658322</c:v>
                </c:pt>
                <c:pt idx="424">
                  <c:v>-3.7561024402980365</c:v>
                </c:pt>
                <c:pt idx="425">
                  <c:v>-3.0560703570655932</c:v>
                </c:pt>
                <c:pt idx="426">
                  <c:v>-2.6007974059545402</c:v>
                </c:pt>
                <c:pt idx="427">
                  <c:v>-1.0139336116894482</c:v>
                </c:pt>
                <c:pt idx="428">
                  <c:v>-0.62867546706559385</c:v>
                </c:pt>
                <c:pt idx="429">
                  <c:v>-0.21955453706564754</c:v>
                </c:pt>
                <c:pt idx="430">
                  <c:v>9.9379894298053481E-2</c:v>
                </c:pt>
                <c:pt idx="431">
                  <c:v>0.9370232129344076</c:v>
                </c:pt>
                <c:pt idx="432">
                  <c:v>1.7358371129342338</c:v>
                </c:pt>
                <c:pt idx="433">
                  <c:v>2.2931295704343402</c:v>
                </c:pt>
                <c:pt idx="434">
                  <c:v>6.3109048829344045</c:v>
                </c:pt>
                <c:pt idx="435">
                  <c:v>7.8004872263686655</c:v>
                </c:pt>
                <c:pt idx="436">
                  <c:v>8.5088906629343484</c:v>
                </c:pt>
                <c:pt idx="437">
                  <c:v>9.1245085829343999</c:v>
                </c:pt>
                <c:pt idx="438">
                  <c:v>9.9165329940454381</c:v>
                </c:pt>
                <c:pt idx="439">
                  <c:v>10.662677132934192</c:v>
                </c:pt>
                <c:pt idx="440">
                  <c:v>11.691082236469736</c:v>
                </c:pt>
                <c:pt idx="441">
                  <c:v>12.071736082934336</c:v>
                </c:pt>
                <c:pt idx="442">
                  <c:v>13.034848795977791</c:v>
                </c:pt>
                <c:pt idx="443">
                  <c:v>13.123146802934386</c:v>
                </c:pt>
                <c:pt idx="444">
                  <c:v>13.751201082934298</c:v>
                </c:pt>
                <c:pt idx="445">
                  <c:v>14.390572542934336</c:v>
                </c:pt>
                <c:pt idx="446">
                  <c:v>14.580740770689436</c:v>
                </c:pt>
                <c:pt idx="447">
                  <c:v>14.615482222934368</c:v>
                </c:pt>
                <c:pt idx="448">
                  <c:v>14.666240232934403</c:v>
                </c:pt>
                <c:pt idx="449">
                  <c:v>14.722901942934298</c:v>
                </c:pt>
                <c:pt idx="450">
                  <c:v>14.739224882934318</c:v>
                </c:pt>
                <c:pt idx="451">
                  <c:v>14.533504882934309</c:v>
                </c:pt>
                <c:pt idx="452">
                  <c:v>14.371934802126402</c:v>
                </c:pt>
                <c:pt idx="453">
                  <c:v>13.996884952701812</c:v>
                </c:pt>
                <c:pt idx="454">
                  <c:v>13.195011132934351</c:v>
                </c:pt>
                <c:pt idx="455">
                  <c:v>12.207227732934337</c:v>
                </c:pt>
                <c:pt idx="456">
                  <c:v>11.036184682934373</c:v>
                </c:pt>
                <c:pt idx="457">
                  <c:v>9.9494035029343024</c:v>
                </c:pt>
                <c:pt idx="458">
                  <c:v>9.2008208829343179</c:v>
                </c:pt>
                <c:pt idx="459">
                  <c:v>5.5721555351082745</c:v>
                </c:pt>
                <c:pt idx="460">
                  <c:v>4.7229691429343283</c:v>
                </c:pt>
                <c:pt idx="461">
                  <c:v>3.7275041329343899</c:v>
                </c:pt>
                <c:pt idx="462">
                  <c:v>3.2752002329343401</c:v>
                </c:pt>
                <c:pt idx="463">
                  <c:v>3.0833509329343252</c:v>
                </c:pt>
                <c:pt idx="464">
                  <c:v>2.9734523436084381</c:v>
                </c:pt>
                <c:pt idx="465">
                  <c:v>2.8452704729343736</c:v>
                </c:pt>
                <c:pt idx="466">
                  <c:v>2.7886402429344255</c:v>
                </c:pt>
                <c:pt idx="467">
                  <c:v>2.756572482934331</c:v>
                </c:pt>
                <c:pt idx="468">
                  <c:v>1.1834882934365985E-2</c:v>
                </c:pt>
                <c:pt idx="469">
                  <c:v>-0.78844856944667152</c:v>
                </c:pt>
                <c:pt idx="470">
                  <c:v>-1.8770279670656009</c:v>
                </c:pt>
                <c:pt idx="471">
                  <c:v>-2.5938725413082153</c:v>
                </c:pt>
                <c:pt idx="472">
                  <c:v>-2.8371248370657582</c:v>
                </c:pt>
                <c:pt idx="473">
                  <c:v>-3.1289090670655986</c:v>
                </c:pt>
                <c:pt idx="474">
                  <c:v>-3.4998384729978227</c:v>
                </c:pt>
                <c:pt idx="475">
                  <c:v>-6.3110709503990075</c:v>
                </c:pt>
                <c:pt idx="476">
                  <c:v>-6.5442136670656845</c:v>
                </c:pt>
                <c:pt idx="477">
                  <c:v>-7.0630788570656255</c:v>
                </c:pt>
                <c:pt idx="478">
                  <c:v>-7.5811452770653895</c:v>
                </c:pt>
                <c:pt idx="479">
                  <c:v>-8.0831844027799367</c:v>
                </c:pt>
                <c:pt idx="480">
                  <c:v>-8.3259322599228387</c:v>
                </c:pt>
                <c:pt idx="481">
                  <c:v>-7.8534753523598653</c:v>
                </c:pt>
                <c:pt idx="482">
                  <c:v>-7.8444432570657234</c:v>
                </c:pt>
                <c:pt idx="483">
                  <c:v>-8.0281904170657583</c:v>
                </c:pt>
                <c:pt idx="484">
                  <c:v>-8.6450114670656983</c:v>
                </c:pt>
                <c:pt idx="485">
                  <c:v>-9.038907898674978</c:v>
                </c:pt>
                <c:pt idx="486">
                  <c:v>-9.4857708770656739</c:v>
                </c:pt>
                <c:pt idx="487">
                  <c:v>-9.9991585870658781</c:v>
                </c:pt>
                <c:pt idx="488">
                  <c:v>-10.123888343480758</c:v>
                </c:pt>
                <c:pt idx="489">
                  <c:v>-10.421934897285473</c:v>
                </c:pt>
                <c:pt idx="490">
                  <c:v>-10.727122024282135</c:v>
                </c:pt>
                <c:pt idx="491">
                  <c:v>-10.819921127065481</c:v>
                </c:pt>
                <c:pt idx="492">
                  <c:v>-10.596882267065801</c:v>
                </c:pt>
                <c:pt idx="493">
                  <c:v>-10.157130797065655</c:v>
                </c:pt>
                <c:pt idx="494">
                  <c:v>-9.8654525615101711</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-10.450948217065703</c:v>
                </c:pt>
                <c:pt idx="503">
                  <c:v>-10.038851217065725</c:v>
                </c:pt>
                <c:pt idx="504">
                  <c:v>-9.7916011170656674</c:v>
                </c:pt>
                <c:pt idx="505">
                  <c:v>-7.6918159866308855</c:v>
                </c:pt>
                <c:pt idx="506">
                  <c:v>-6.8580364946166714</c:v>
                </c:pt>
                <c:pt idx="507">
                  <c:v>-5.3954778970655921</c:v>
                </c:pt>
                <c:pt idx="508">
                  <c:v>-3.9546542970656589</c:v>
                </c:pt>
                <c:pt idx="509">
                  <c:v>-2.702920577065532</c:v>
                </c:pt>
                <c:pt idx="510">
                  <c:v>-0.98040590358249369</c:v>
                </c:pt>
                <c:pt idx="511">
                  <c:v>0.74104095293430006</c:v>
                </c:pt>
                <c:pt idx="512">
                  <c:v>2.7177118829342852</c:v>
                </c:pt>
                <c:pt idx="513">
                  <c:v>7.5271834123460817</c:v>
                </c:pt>
                <c:pt idx="514">
                  <c:v>9.0465247729344682</c:v>
                </c:pt>
                <c:pt idx="515">
                  <c:v>10.975612882934279</c:v>
                </c:pt>
                <c:pt idx="516">
                  <c:v>12.70734493343933</c:v>
                </c:pt>
                <c:pt idx="517">
                  <c:v>13.660689682934304</c:v>
                </c:pt>
                <c:pt idx="518">
                  <c:v>14.488449332934326</c:v>
                </c:pt>
                <c:pt idx="519">
                  <c:v>15.106612312934416</c:v>
                </c:pt>
                <c:pt idx="520">
                  <c:v>15.598167944158863</c:v>
                </c:pt>
                <c:pt idx="521">
                  <c:v>15.993484882934352</c:v>
                </c:pt>
                <c:pt idx="522">
                  <c:v>16.373693282934308</c:v>
                </c:pt>
                <c:pt idx="523">
                  <c:v>16.586360872934282</c:v>
                </c:pt>
                <c:pt idx="524">
                  <c:v>16.808786752934282</c:v>
                </c:pt>
                <c:pt idx="525">
                  <c:v>16.817238923338497</c:v>
                </c:pt>
                <c:pt idx="526">
                  <c:v>16.67159407858643</c:v>
                </c:pt>
                <c:pt idx="527">
                  <c:v>16.632507142934326</c:v>
                </c:pt>
                <c:pt idx="528">
                  <c:v>16.612501832934349</c:v>
                </c:pt>
                <c:pt idx="529">
                  <c:v>16.507202732934317</c:v>
                </c:pt>
                <c:pt idx="530">
                  <c:v>16.454474882934289</c:v>
                </c:pt>
                <c:pt idx="531">
                  <c:v>14.444374882934307</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-1.3020592347127316</c:v>
                </c:pt>
                <c:pt idx="540">
                  <c:v>-3.2481449129840891</c:v>
                </c:pt>
                <c:pt idx="541">
                  <c:v>-5.0601670170655426</c:v>
                </c:pt>
                <c:pt idx="542">
                  <c:v>-6.3467734070656734</c:v>
                </c:pt>
                <c:pt idx="543">
                  <c:v>-7.1668212970656775</c:v>
                </c:pt>
                <c:pt idx="544">
                  <c:v>-9.4724115817121657</c:v>
                </c:pt>
                <c:pt idx="545">
                  <c:v>-10.651959467065595</c:v>
                </c:pt>
                <c:pt idx="546">
                  <c:v>-11.652090339287913</c:v>
                </c:pt>
                <c:pt idx="547">
                  <c:v>-14.769646492065576</c:v>
                </c:pt>
                <c:pt idx="548">
                  <c:v>-15.325334759922526</c:v>
                </c:pt>
                <c:pt idx="549">
                  <c:v>-16.200633607065541</c:v>
                </c:pt>
                <c:pt idx="550">
                  <c:v>-17.090943277065659</c:v>
                </c:pt>
                <c:pt idx="551">
                  <c:v>-17.739413867065629</c:v>
                </c:pt>
                <c:pt idx="552">
                  <c:v>-18.457826884742516</c:v>
                </c:pt>
                <c:pt idx="553">
                  <c:v>-19.015142457065579</c:v>
                </c:pt>
                <c:pt idx="554">
                  <c:v>-19.289417077065458</c:v>
                </c:pt>
                <c:pt idx="555">
                  <c:v>-19.567263117065664</c:v>
                </c:pt>
                <c:pt idx="556">
                  <c:v>-20.163162963219591</c:v>
                </c:pt>
                <c:pt idx="557">
                  <c:v>-19.891028953800244</c:v>
                </c:pt>
                <c:pt idx="558">
                  <c:v>-18.894839437065642</c:v>
                </c:pt>
                <c:pt idx="559">
                  <c:v>-17.706581237065556</c:v>
                </c:pt>
                <c:pt idx="560">
                  <c:v>-16.38804670706579</c:v>
                </c:pt>
                <c:pt idx="561">
                  <c:v>-15.239852484412495</c:v>
                </c:pt>
                <c:pt idx="562">
                  <c:v>-14.212540437065687</c:v>
                </c:pt>
                <c:pt idx="563">
                  <c:v>-12.874694886296618</c:v>
                </c:pt>
                <c:pt idx="564">
                  <c:v>-5.5409380261564998</c:v>
                </c:pt>
                <c:pt idx="565">
                  <c:v>-3.8577570170656088</c:v>
                </c:pt>
                <c:pt idx="566">
                  <c:v>-2.4768656476779114</c:v>
                </c:pt>
                <c:pt idx="567">
                  <c:v>-0.58781211706563719</c:v>
                </c:pt>
                <c:pt idx="568">
                  <c:v>0.79159532293446944</c:v>
                </c:pt>
                <c:pt idx="569">
                  <c:v>2.3814101229342644</c:v>
                </c:pt>
                <c:pt idx="570">
                  <c:v>4.0790700666078274</c:v>
                </c:pt>
                <c:pt idx="571">
                  <c:v>5.1112987829343481</c:v>
                </c:pt>
                <c:pt idx="572">
                  <c:v>5.8224536365574968</c:v>
                </c:pt>
                <c:pt idx="573">
                  <c:v>11.060253070434355</c:v>
                </c:pt>
                <c:pt idx="574">
                  <c:v>12.442680592934307</c:v>
                </c:pt>
                <c:pt idx="575">
                  <c:v>13.53723922293425</c:v>
                </c:pt>
                <c:pt idx="576">
                  <c:v>14.07066965566171</c:v>
                </c:pt>
                <c:pt idx="577">
                  <c:v>14.024927162934212</c:v>
                </c:pt>
                <c:pt idx="578">
                  <c:v>14.243062542934462</c:v>
                </c:pt>
                <c:pt idx="579">
                  <c:v>14.837727262934365</c:v>
                </c:pt>
                <c:pt idx="580">
                  <c:v>15.451584882934354</c:v>
                </c:pt>
                <c:pt idx="581">
                  <c:v>16.630174725039584</c:v>
                </c:pt>
                <c:pt idx="582">
                  <c:v>16.707390232934223</c:v>
                </c:pt>
                <c:pt idx="583">
                  <c:v>16.568814270689348</c:v>
                </c:pt>
                <c:pt idx="584">
                  <c:v>16.424796452934402</c:v>
                </c:pt>
                <c:pt idx="585">
                  <c:v>16.378181292934126</c:v>
                </c:pt>
                <c:pt idx="586">
                  <c:v>16.483395652934419</c:v>
                </c:pt>
                <c:pt idx="587">
                  <c:v>16.65301531293429</c:v>
                </c:pt>
                <c:pt idx="588">
                  <c:v>16.739167763886737</c:v>
                </c:pt>
                <c:pt idx="589">
                  <c:v>16.82151857307522</c:v>
                </c:pt>
                <c:pt idx="590">
                  <c:v>16.375689471169633</c:v>
                </c:pt>
                <c:pt idx="591">
                  <c:v>16.062010942934275</c:v>
                </c:pt>
                <c:pt idx="592">
                  <c:v>15.552994082934434</c:v>
                </c:pt>
                <c:pt idx="593">
                  <c:v>14.680632272934421</c:v>
                </c:pt>
                <c:pt idx="594">
                  <c:v>13.768069372730253</c:v>
                </c:pt>
                <c:pt idx="595">
                  <c:v>12.918696222934329</c:v>
                </c:pt>
                <c:pt idx="596">
                  <c:v>12.000005649600936</c:v>
                </c:pt>
                <c:pt idx="597">
                  <c:v>8.3895622675497243</c:v>
                </c:pt>
                <c:pt idx="598">
                  <c:v>7.0828723273787055</c:v>
                </c:pt>
                <c:pt idx="599">
                  <c:v>5.7945738829342304</c:v>
                </c:pt>
                <c:pt idx="600">
                  <c:v>4.7178800870159607</c:v>
                </c:pt>
                <c:pt idx="601">
                  <c:v>4.4211818029344272</c:v>
                </c:pt>
                <c:pt idx="602">
                  <c:v>4.2742688029345537</c:v>
                </c:pt>
                <c:pt idx="603">
                  <c:v>4.0236915229343371</c:v>
                </c:pt>
                <c:pt idx="604">
                  <c:v>3.8877201829343493</c:v>
                </c:pt>
                <c:pt idx="605">
                  <c:v>3.8236248829343302</c:v>
                </c:pt>
                <c:pt idx="606">
                  <c:v>3.1360550747151539</c:v>
                </c:pt>
                <c:pt idx="607">
                  <c:v>2.5841900429344209</c:v>
                </c:pt>
                <c:pt idx="608">
                  <c:v>1.655798122934371</c:v>
                </c:pt>
                <c:pt idx="609">
                  <c:v>0.16742903293439362</c:v>
                </c:pt>
                <c:pt idx="610">
                  <c:v>-1.0728678070658475</c:v>
                </c:pt>
                <c:pt idx="611">
                  <c:v>-2.1867926670657312</c:v>
                </c:pt>
                <c:pt idx="612">
                  <c:v>-3.1479549255762862</c:v>
                </c:pt>
                <c:pt idx="613">
                  <c:v>-6.8144079170656919</c:v>
                </c:pt>
                <c:pt idx="614">
                  <c:v>-8.2674337670658407</c:v>
                </c:pt>
                <c:pt idx="615">
                  <c:v>-9.836636567065792</c:v>
                </c:pt>
                <c:pt idx="616">
                  <c:v>-11.316641717065645</c:v>
                </c:pt>
                <c:pt idx="617">
                  <c:v>-12.410533037065653</c:v>
                </c:pt>
                <c:pt idx="618">
                  <c:v>-13.605872770126823</c:v>
                </c:pt>
                <c:pt idx="619">
                  <c:v>-14.729878377065669</c:v>
                </c:pt>
                <c:pt idx="620">
                  <c:v>-15.609820573587402</c:v>
                </c:pt>
                <c:pt idx="621">
                  <c:v>-17.329390742065652</c:v>
                </c:pt>
                <c:pt idx="622">
                  <c:v>-17.498404517065541</c:v>
                </c:pt>
                <c:pt idx="623">
                  <c:v>-17.68737611706559</c:v>
                </c:pt>
                <c:pt idx="624">
                  <c:v>-17.67983499461679</c:v>
                </c:pt>
                <c:pt idx="625">
                  <c:v>-17.355280097065503</c:v>
                </c:pt>
                <c:pt idx="626">
                  <c:v>-17.015544447065629</c:v>
                </c:pt>
                <c:pt idx="627">
                  <c:v>-16.825676517065659</c:v>
                </c:pt>
                <c:pt idx="628">
                  <c:v>-16.730930227065713</c:v>
                </c:pt>
                <c:pt idx="629">
                  <c:v>-16.671713005954558</c:v>
                </c:pt>
                <c:pt idx="630">
                  <c:v>-15.68520323827777</c:v>
                </c:pt>
                <c:pt idx="631">
                  <c:v>-15.352898517065658</c:v>
                </c:pt>
                <c:pt idx="632">
                  <c:v>-14.729606247065682</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-7.1345951578819049</c:v>
                </c:pt>
                <c:pt idx="642">
                  <c:v>-6.2256350170655743</c:v>
                </c:pt>
                <c:pt idx="643">
                  <c:v>-5.1581249670658558</c:v>
                </c:pt>
                <c:pt idx="644">
                  <c:v>-3.919957567065623</c:v>
                </c:pt>
                <c:pt idx="645">
                  <c:v>-3.4345251170656597</c:v>
                </c:pt>
                <c:pt idx="646">
                  <c:v>0.35477219062667587</c:v>
                </c:pt>
                <c:pt idx="647">
                  <c:v>1.289968520296938</c:v>
                </c:pt>
                <c:pt idx="648">
                  <c:v>3.0777528210786853</c:v>
                </c:pt>
                <c:pt idx="649">
                  <c:v>4.5159313029343906</c:v>
                </c:pt>
                <c:pt idx="650">
                  <c:v>5.9901834529342484</c:v>
                </c:pt>
                <c:pt idx="651">
                  <c:v>7.1320116506111875</c:v>
                </c:pt>
                <c:pt idx="652">
                  <c:v>8.2938226629343159</c:v>
                </c:pt>
                <c:pt idx="653">
                  <c:v>8.7715032502813006</c:v>
                </c:pt>
                <c:pt idx="654">
                  <c:v>8.9819932162676732</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8.2353914829342596</c:v>
                </c:pt>
                <c:pt idx="675">
                  <c:v>7.8430411829343614</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5.065083168648445</c:v>
                </c:pt>
                <c:pt idx="684">
                  <c:v>5.0612976829344625</c:v>
                </c:pt>
                <c:pt idx="685">
                  <c:v>4.8695524429342498</c:v>
                </c:pt>
                <c:pt idx="686">
                  <c:v>4.6513139829343206</c:v>
                </c:pt>
                <c:pt idx="687">
                  <c:v>4.4561262465706619</c:v>
                </c:pt>
                <c:pt idx="688">
                  <c:v>3.8339543273788577</c:v>
                </c:pt>
                <c:pt idx="689">
                  <c:v>3.6565727978279092</c:v>
                </c:pt>
                <c:pt idx="690">
                  <c:v>3.4928761429343922</c:v>
                </c:pt>
                <c:pt idx="691">
                  <c:v>3.2961897629342949</c:v>
                </c:pt>
                <c:pt idx="692">
                  <c:v>3.0178667329342375</c:v>
                </c:pt>
                <c:pt idx="693">
                  <c:v>2.7298804829343912</c:v>
                </c:pt>
                <c:pt idx="694">
                  <c:v>2.5369864033424108</c:v>
                </c:pt>
                <c:pt idx="695">
                  <c:v>2.3186470912676187</c:v>
                </c:pt>
                <c:pt idx="696">
                  <c:v>1.2876470450963211</c:v>
                </c:pt>
                <c:pt idx="697">
                  <c:v>1.2940093029343978</c:v>
                </c:pt>
                <c:pt idx="698">
                  <c:v>1.4316460229344554</c:v>
                </c:pt>
                <c:pt idx="699">
                  <c:v>1.6933418726250977</c:v>
                </c:pt>
                <c:pt idx="700">
                  <c:v>2.0289080429343405</c:v>
                </c:pt>
                <c:pt idx="701">
                  <c:v>2.2792336229342847</c:v>
                </c:pt>
                <c:pt idx="702">
                  <c:v>2.4210699829344122</c:v>
                </c:pt>
                <c:pt idx="703">
                  <c:v>2.5154328829341921</c:v>
                </c:pt>
                <c:pt idx="704">
                  <c:v>2.5340780579342663</c:v>
                </c:pt>
                <c:pt idx="705">
                  <c:v>1.7382591764124982</c:v>
                </c:pt>
                <c:pt idx="706">
                  <c:v>1.2997072529341795</c:v>
                </c:pt>
                <c:pt idx="707">
                  <c:v>0.83862696293448502</c:v>
                </c:pt>
                <c:pt idx="708">
                  <c:v>0.50279718905672044</c:v>
                </c:pt>
                <c:pt idx="709">
                  <c:v>0.17977514293437491</c:v>
                </c:pt>
                <c:pt idx="710">
                  <c:v>-3.8777667065673517E-2</c:v>
                </c:pt>
                <c:pt idx="711">
                  <c:v>-0.21329735110826731</c:v>
                </c:pt>
                <c:pt idx="712">
                  <c:v>1.2831754234746882</c:v>
                </c:pt>
                <c:pt idx="713">
                  <c:v>2.1105078107693802</c:v>
                </c:pt>
                <c:pt idx="714">
                  <c:v>3.4624903829342344</c:v>
                </c:pt>
                <c:pt idx="715">
                  <c:v>4.5519293229343392</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13.60977108293431</c:v>
                </c:pt>
                <c:pt idx="724">
                  <c:v>13.825333556403622</c:v>
                </c:pt>
                <c:pt idx="725">
                  <c:v>13.440114392934234</c:v>
                </c:pt>
                <c:pt idx="726">
                  <c:v>12.893975962934448</c:v>
                </c:pt>
                <c:pt idx="727">
                  <c:v>11.676882562934352</c:v>
                </c:pt>
                <c:pt idx="728">
                  <c:v>10.410604642934416</c:v>
                </c:pt>
                <c:pt idx="729">
                  <c:v>9.5612401727895229</c:v>
                </c:pt>
                <c:pt idx="730">
                  <c:v>7.1200848829343215</c:v>
                </c:pt>
                <c:pt idx="731">
                  <c:v>-0.33230242956568767</c:v>
                </c:pt>
                <c:pt idx="732">
                  <c:v>-2.2772902770657639</c:v>
                </c:pt>
                <c:pt idx="733">
                  <c:v>-3.9714557270657389</c:v>
                </c:pt>
                <c:pt idx="734">
                  <c:v>-5.4438563098368036</c:v>
                </c:pt>
                <c:pt idx="735">
                  <c:v>-7.0016874469627339</c:v>
                </c:pt>
                <c:pt idx="736">
                  <c:v>-8.3042448996743108</c:v>
                </c:pt>
                <c:pt idx="737">
                  <c:v>-14.745107992065599</c:v>
                </c:pt>
                <c:pt idx="738">
                  <c:v>-16.300995427065704</c:v>
                </c:pt>
                <c:pt idx="739">
                  <c:v>-17.800670586453229</c:v>
                </c:pt>
                <c:pt idx="740">
                  <c:v>-19.419605657065588</c:v>
                </c:pt>
                <c:pt idx="741">
                  <c:v>-20.7412215170657</c:v>
                </c:pt>
                <c:pt idx="742">
                  <c:v>-22.001407117065625</c:v>
                </c:pt>
                <c:pt idx="743">
                  <c:v>-22.486769157065844</c:v>
                </c:pt>
                <c:pt idx="744">
                  <c:v>-22.651697106756195</c:v>
                </c:pt>
                <c:pt idx="745">
                  <c:v>-22.916625117065678</c:v>
                </c:pt>
                <c:pt idx="746">
                  <c:v>-24.553350280701952</c:v>
                </c:pt>
                <c:pt idx="747">
                  <c:v>-24.307539807065616</c:v>
                </c:pt>
                <c:pt idx="748">
                  <c:v>-23.568411677065644</c:v>
                </c:pt>
                <c:pt idx="749">
                  <c:v>-22.213047027065684</c:v>
                </c:pt>
                <c:pt idx="750">
                  <c:v>-20.48132387706551</c:v>
                </c:pt>
                <c:pt idx="751">
                  <c:v>-18.854328535432956</c:v>
                </c:pt>
                <c:pt idx="752">
                  <c:v>-16.710224967065727</c:v>
                </c:pt>
                <c:pt idx="753">
                  <c:v>-15.204720577065569</c:v>
                </c:pt>
                <c:pt idx="754">
                  <c:v>-14.228722956351357</c:v>
                </c:pt>
                <c:pt idx="755">
                  <c:v>-10.651387974208546</c:v>
                </c:pt>
                <c:pt idx="756">
                  <c:v>-9.8101571170655877</c:v>
                </c:pt>
                <c:pt idx="757">
                  <c:v>-8.3835953670657268</c:v>
                </c:pt>
                <c:pt idx="758">
                  <c:v>-7.2680554538004705</c:v>
                </c:pt>
                <c:pt idx="759">
                  <c:v>-5.7023063670656455</c:v>
                </c:pt>
                <c:pt idx="760">
                  <c:v>-4.1279755570656569</c:v>
                </c:pt>
                <c:pt idx="761">
                  <c:v>-2.6263405270655653</c:v>
                </c:pt>
                <c:pt idx="762">
                  <c:v>-0.77579092351724965</c:v>
                </c:pt>
                <c:pt idx="763">
                  <c:v>4.3739307314193212</c:v>
                </c:pt>
                <c:pt idx="764">
                  <c:v>5.1633280079343704</c:v>
                </c:pt>
                <c:pt idx="765">
                  <c:v>5.9086691629344479</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10.054619561946673</c:v>
                </c:pt>
                <c:pt idx="777">
                  <c:v>9.6044656629341656</c:v>
                </c:pt>
                <c:pt idx="778">
                  <c:v>8.8238200391843566</c:v>
                </c:pt>
                <c:pt idx="779">
                  <c:v>6.0307094092501181</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-6.7339400914244401</c:v>
                </c:pt>
                <c:pt idx="789">
                  <c:v>-7.955020737065567</c:v>
                </c:pt>
                <c:pt idx="790">
                  <c:v>-8.9004902870655016</c:v>
                </c:pt>
                <c:pt idx="791">
                  <c:v>-9.4778971570656623</c:v>
                </c:pt>
                <c:pt idx="792">
                  <c:v>-9.6062710370657989</c:v>
                </c:pt>
                <c:pt idx="793">
                  <c:v>-9.522105647677801</c:v>
                </c:pt>
                <c:pt idx="794">
                  <c:v>-9.4125810953265212</c:v>
                </c:pt>
                <c:pt idx="795">
                  <c:v>-8.1208691802235489</c:v>
                </c:pt>
                <c:pt idx="796">
                  <c:v>-7.6967942370658635</c:v>
                </c:pt>
                <c:pt idx="797">
                  <c:v>-7.4588753170656048</c:v>
                </c:pt>
                <c:pt idx="798">
                  <c:v>-7.2012356370656221</c:v>
                </c:pt>
                <c:pt idx="799">
                  <c:v>-6.9055161995399885</c:v>
                </c:pt>
                <c:pt idx="800">
                  <c:v>-6.4299605070658288</c:v>
                </c:pt>
                <c:pt idx="801">
                  <c:v>-6.1413888888046904</c:v>
                </c:pt>
                <c:pt idx="802">
                  <c:v>-5.7753245494981229</c:v>
                </c:pt>
                <c:pt idx="803">
                  <c:v>-5.4225608070657367</c:v>
                </c:pt>
                <c:pt idx="804">
                  <c:v>-4.7133699640044231</c:v>
                </c:pt>
                <c:pt idx="805">
                  <c:v>-4.1153662170656276</c:v>
                </c:pt>
                <c:pt idx="806">
                  <c:v>-3.6586362970655841</c:v>
                </c:pt>
                <c:pt idx="807">
                  <c:v>-2.895268517065781</c:v>
                </c:pt>
                <c:pt idx="808">
                  <c:v>-2.0896919370656093</c:v>
                </c:pt>
                <c:pt idx="809">
                  <c:v>-1.4118166531482192</c:v>
                </c:pt>
                <c:pt idx="810">
                  <c:v>-1.0959463670656624</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5.4763085029344012</c:v>
                </c:pt>
                <c:pt idx="819">
                  <c:v>5.4648718394560376</c:v>
                </c:pt>
                <c:pt idx="820">
                  <c:v>5.0474238131668985</c:v>
                </c:pt>
                <c:pt idx="821">
                  <c:v>5.0066666229342571</c:v>
                </c:pt>
                <c:pt idx="822">
                  <c:v>5.0508800079344445</c:v>
                </c:pt>
                <c:pt idx="823">
                  <c:v>5.1436882029343138</c:v>
                </c:pt>
                <c:pt idx="824">
                  <c:v>5.1673251829342632</c:v>
                </c:pt>
                <c:pt idx="825">
                  <c:v>5.1936531529343126</c:v>
                </c:pt>
                <c:pt idx="826">
                  <c:v>5.1304288529341884</c:v>
                </c:pt>
                <c:pt idx="827">
                  <c:v>5.0202262025220392</c:v>
                </c:pt>
                <c:pt idx="828">
                  <c:v>4.9405248829343362</c:v>
                </c:pt>
                <c:pt idx="829">
                  <c:v>4.4065539543628747</c:v>
                </c:pt>
                <c:pt idx="830">
                  <c:v>4.3408944729343384</c:v>
                </c:pt>
                <c:pt idx="831">
                  <c:v>4.2304003629342484</c:v>
                </c:pt>
                <c:pt idx="832">
                  <c:v>4.1620262929344065</c:v>
                </c:pt>
                <c:pt idx="833">
                  <c:v>4.115466448590837</c:v>
                </c:pt>
                <c:pt idx="834">
                  <c:v>4.0323350359954855</c:v>
                </c:pt>
                <c:pt idx="835">
                  <c:v>3.9316182829343518</c:v>
                </c:pt>
                <c:pt idx="836">
                  <c:v>3.8410636229342803</c:v>
                </c:pt>
                <c:pt idx="837">
                  <c:v>3.7369648829343451</c:v>
                </c:pt>
                <c:pt idx="838">
                  <c:v>3.1530095714590232</c:v>
                </c:pt>
                <c:pt idx="839">
                  <c:v>3.122249485344009</c:v>
                </c:pt>
                <c:pt idx="840">
                  <c:v>2.5140243022890019</c:v>
                </c:pt>
                <c:pt idx="841">
                  <c:v>1.3000899029343742</c:v>
                </c:pt>
                <c:pt idx="842">
                  <c:v>0.11858556293434218</c:v>
                </c:pt>
                <c:pt idx="843">
                  <c:v>-0.96766669706556763</c:v>
                </c:pt>
                <c:pt idx="844">
                  <c:v>-2.0946643335605257</c:v>
                </c:pt>
                <c:pt idx="845">
                  <c:v>-2.8092824129840417</c:v>
                </c:pt>
                <c:pt idx="846">
                  <c:v>-3.4972137519863717</c:v>
                </c:pt>
                <c:pt idx="847">
                  <c:v>-3.3469010770656809</c:v>
                </c:pt>
                <c:pt idx="848">
                  <c:v>-3.2649303670656655</c:v>
                </c:pt>
                <c:pt idx="849">
                  <c:v>-3.1452863270656621</c:v>
                </c:pt>
                <c:pt idx="850">
                  <c:v>-2.9034839624265651</c:v>
                </c:pt>
                <c:pt idx="851">
                  <c:v>-2.6289132170655805</c:v>
                </c:pt>
                <c:pt idx="852">
                  <c:v>-2.5579538170656235</c:v>
                </c:pt>
                <c:pt idx="853">
                  <c:v>-2.4470351170658087</c:v>
                </c:pt>
                <c:pt idx="854">
                  <c:v>-2.2683696286936055</c:v>
                </c:pt>
                <c:pt idx="855">
                  <c:v>-1.4697739684172149</c:v>
                </c:pt>
                <c:pt idx="856">
                  <c:v>-1.0596010970656904</c:v>
                </c:pt>
                <c:pt idx="857">
                  <c:v>-0.25841186706557612</c:v>
                </c:pt>
                <c:pt idx="858">
                  <c:v>0.27099528293432235</c:v>
                </c:pt>
                <c:pt idx="859">
                  <c:v>0.47293492838889567</c:v>
                </c:pt>
                <c:pt idx="860">
                  <c:v>2.3040406236749589</c:v>
                </c:pt>
                <c:pt idx="861">
                  <c:v>3.3595714929342777</c:v>
                </c:pt>
                <c:pt idx="862">
                  <c:v>4.3992597229344002</c:v>
                </c:pt>
                <c:pt idx="863">
                  <c:v>5.4793889729343297</c:v>
                </c:pt>
                <c:pt idx="864">
                  <c:v>7.1279740079344247</c:v>
                </c:pt>
                <c:pt idx="865">
                  <c:v>7.6710440620387015</c:v>
                </c:pt>
                <c:pt idx="866">
                  <c:v>9.7942545704343029</c:v>
                </c:pt>
                <c:pt idx="867">
                  <c:v>9.8895596329344979</c:v>
                </c:pt>
                <c:pt idx="868">
                  <c:v>9.646735522934236</c:v>
                </c:pt>
                <c:pt idx="869">
                  <c:v>9.213141182934363</c:v>
                </c:pt>
                <c:pt idx="870">
                  <c:v>8.7768486148931686</c:v>
                </c:pt>
                <c:pt idx="871">
                  <c:v>8.0448174687929939</c:v>
                </c:pt>
                <c:pt idx="872">
                  <c:v>5.78860183030271</c:v>
                </c:pt>
                <c:pt idx="873">
                  <c:v>4.8911475629344352</c:v>
                </c:pt>
                <c:pt idx="874">
                  <c:v>4.0022251429342024</c:v>
                </c:pt>
                <c:pt idx="875">
                  <c:v>2.7407713880890072</c:v>
                </c:pt>
                <c:pt idx="876">
                  <c:v>1.4845462329344175</c:v>
                </c:pt>
                <c:pt idx="877">
                  <c:v>0.22563842293436664</c:v>
                </c:pt>
                <c:pt idx="878">
                  <c:v>-1.7551493970658045</c:v>
                </c:pt>
                <c:pt idx="879">
                  <c:v>-3.6084219149379408</c:v>
                </c:pt>
                <c:pt idx="880">
                  <c:v>-8.3284257198054377</c:v>
                </c:pt>
                <c:pt idx="881">
                  <c:v>-8.4872289170656376</c:v>
                </c:pt>
                <c:pt idx="882">
                  <c:v>-8.5605491670656768</c:v>
                </c:pt>
                <c:pt idx="883">
                  <c:v>-8.7092821995399277</c:v>
                </c:pt>
                <c:pt idx="884">
                  <c:v>-8.6592626555271508</c:v>
                </c:pt>
                <c:pt idx="885">
                  <c:v>-8.5525879470655273</c:v>
                </c:pt>
                <c:pt idx="886">
                  <c:v>-8.9619462370659413</c:v>
                </c:pt>
                <c:pt idx="887">
                  <c:v>-9.2882296070655439</c:v>
                </c:pt>
                <c:pt idx="888">
                  <c:v>-8.9673603118709195</c:v>
                </c:pt>
                <c:pt idx="889">
                  <c:v>-7.7519499170658435</c:v>
                </c:pt>
                <c:pt idx="890">
                  <c:v>-5.7209561970655445</c:v>
                </c:pt>
                <c:pt idx="891">
                  <c:v>-4.8321000170656463</c:v>
                </c:pt>
                <c:pt idx="892">
                  <c:v>-4.2786852884942324</c:v>
                </c:pt>
                <c:pt idx="893">
                  <c:v>-1.4256151170656017</c:v>
                </c:pt>
                <c:pt idx="894">
                  <c:v>-0.44483927496038689</c:v>
                </c:pt>
                <c:pt idx="895">
                  <c:v>1.4686804329343914</c:v>
                </c:pt>
                <c:pt idx="896">
                  <c:v>3.0719456329341543</c:v>
                </c:pt>
                <c:pt idx="897">
                  <c:v>4.7824457829343459</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4.6020732074369333</c:v>
                </c:pt>
                <c:pt idx="5">
                  <c:v>4.6013021359979014</c:v>
                </c:pt>
                <c:pt idx="6">
                  <c:v>4.5943989017492575</c:v>
                </c:pt>
                <c:pt idx="7">
                  <c:v>4.6071004922845464</c:v>
                </c:pt>
                <c:pt idx="8">
                  <c:v>4.6082451750712039</c:v>
                </c:pt>
                <c:pt idx="9">
                  <c:v>4.6029763291999455</c:v>
                </c:pt>
                <c:pt idx="10">
                  <c:v>4.6043864407268451</c:v>
                </c:pt>
                <c:pt idx="11">
                  <c:v>4.6008970678346373</c:v>
                </c:pt>
                <c:pt idx="12">
                  <c:v>4.5952588605112465</c:v>
                </c:pt>
                <c:pt idx="13">
                  <c:v>4.5808550540255615</c:v>
                </c:pt>
                <c:pt idx="14">
                  <c:v>4.6064536354246695</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8.1400785643774896</c:v>
                </c:pt>
                <c:pt idx="28">
                  <c:v>7.8846092644699866</c:v>
                </c:pt>
                <c:pt idx="29">
                  <c:v>8.0302605820633186</c:v>
                </c:pt>
                <c:pt idx="30">
                  <c:v>8.5073082765081836</c:v>
                </c:pt>
                <c:pt idx="31">
                  <c:v>9.6388706492185712</c:v>
                </c:pt>
                <c:pt idx="32">
                  <c:v>11.565171294127452</c:v>
                </c:pt>
                <c:pt idx="33">
                  <c:v>13.868197245769579</c:v>
                </c:pt>
                <c:pt idx="34">
                  <c:v>16.199678676185826</c:v>
                </c:pt>
                <c:pt idx="35">
                  <c:v>18.010551097287205</c:v>
                </c:pt>
                <c:pt idx="36">
                  <c:v>19.213583582889729</c:v>
                </c:pt>
                <c:pt idx="37">
                  <c:v>19.668297810950026</c:v>
                </c:pt>
                <c:pt idx="38">
                  <c:v>18.968996026531389</c:v>
                </c:pt>
                <c:pt idx="39">
                  <c:v>17.153027828963229</c:v>
                </c:pt>
                <c:pt idx="40">
                  <c:v>14.446842979590002</c:v>
                </c:pt>
                <c:pt idx="41">
                  <c:v>11.147790576506496</c:v>
                </c:pt>
                <c:pt idx="42">
                  <c:v>7.6197692675579276</c:v>
                </c:pt>
                <c:pt idx="43">
                  <c:v>3.9782715064175282</c:v>
                </c:pt>
                <c:pt idx="44">
                  <c:v>0.45780246332871954</c:v>
                </c:pt>
                <c:pt idx="45">
                  <c:v>-2.4311749442520791</c:v>
                </c:pt>
                <c:pt idx="46">
                  <c:v>-4.5801027212998324</c:v>
                </c:pt>
                <c:pt idx="47">
                  <c:v>-6.486021929943333</c:v>
                </c:pt>
                <c:pt idx="48">
                  <c:v>-8.4900962693293458</c:v>
                </c:pt>
                <c:pt idx="49">
                  <c:v>-10.134001073402143</c:v>
                </c:pt>
                <c:pt idx="50">
                  <c:v>-10.8922901928768</c:v>
                </c:pt>
                <c:pt idx="51">
                  <c:v>-10.970976097063074</c:v>
                </c:pt>
                <c:pt idx="52">
                  <c:v>-10.92185762644786</c:v>
                </c:pt>
                <c:pt idx="53">
                  <c:v>-10.59357262843622</c:v>
                </c:pt>
                <c:pt idx="54">
                  <c:v>-9.7850257627927562</c:v>
                </c:pt>
                <c:pt idx="55">
                  <c:v>-8.5952972714375164</c:v>
                </c:pt>
                <c:pt idx="56">
                  <c:v>-7.2895235625198493</c:v>
                </c:pt>
                <c:pt idx="57">
                  <c:v>-6.0797862596640897</c:v>
                </c:pt>
                <c:pt idx="58">
                  <c:v>-5.2742285883653892</c:v>
                </c:pt>
                <c:pt idx="59">
                  <c:v>-4.7790079993233423</c:v>
                </c:pt>
                <c:pt idx="60">
                  <c:v>-4.2870924629296923</c:v>
                </c:pt>
                <c:pt idx="61">
                  <c:v>-3.5638683203980577</c:v>
                </c:pt>
                <c:pt idx="62">
                  <c:v>-2.1337865346239653</c:v>
                </c:pt>
                <c:pt idx="63">
                  <c:v>0.19683095275331652</c:v>
                </c:pt>
                <c:pt idx="64">
                  <c:v>3.014024665868078</c:v>
                </c:pt>
                <c:pt idx="65">
                  <c:v>5.7404697452938249</c:v>
                </c:pt>
                <c:pt idx="66">
                  <c:v>7.9489291558840325</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-8.4794293352295522</c:v>
                </c:pt>
                <c:pt idx="79">
                  <c:v>-10.291894404663367</c:v>
                </c:pt>
                <c:pt idx="80">
                  <c:v>-11.861683156450624</c:v>
                </c:pt>
                <c:pt idx="81">
                  <c:v>-13.296616653265152</c:v>
                </c:pt>
                <c:pt idx="82">
                  <c:v>-12.129639066689306</c:v>
                </c:pt>
                <c:pt idx="83">
                  <c:v>-9.8370320373891289</c:v>
                </c:pt>
                <c:pt idx="84">
                  <c:v>-7.1669854153503785</c:v>
                </c:pt>
                <c:pt idx="85">
                  <c:v>-4.5495723828377974</c:v>
                </c:pt>
                <c:pt idx="86">
                  <c:v>-2.2495746335097087</c:v>
                </c:pt>
                <c:pt idx="87">
                  <c:v>-0.17638743129614945</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10.006634671869874</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1.9939478282122167</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-1.9042083948577211</c:v>
                </c:pt>
                <c:pt idx="124">
                  <c:v>-1.0472274435538793</c:v>
                </c:pt>
                <c:pt idx="125">
                  <c:v>-0.28980287424617818</c:v>
                </c:pt>
                <c:pt idx="126">
                  <c:v>0.51822869156987572</c:v>
                </c:pt>
                <c:pt idx="127">
                  <c:v>1.8338072888230954</c:v>
                </c:pt>
                <c:pt idx="128">
                  <c:v>1.8363592751699958</c:v>
                </c:pt>
                <c:pt idx="129">
                  <c:v>1.5845852214399381</c:v>
                </c:pt>
                <c:pt idx="130">
                  <c:v>1.2468562726449028</c:v>
                </c:pt>
                <c:pt idx="131">
                  <c:v>1.0927014833713997</c:v>
                </c:pt>
                <c:pt idx="132">
                  <c:v>1.1241350764056661</c:v>
                </c:pt>
                <c:pt idx="133">
                  <c:v>1.0514670242241095</c:v>
                </c:pt>
                <c:pt idx="134">
                  <c:v>0.96856454069920517</c:v>
                </c:pt>
                <c:pt idx="135">
                  <c:v>0.377248881859374</c:v>
                </c:pt>
                <c:pt idx="136">
                  <c:v>0.46390250527645194</c:v>
                </c:pt>
                <c:pt idx="137">
                  <c:v>0.5423466207661245</c:v>
                </c:pt>
                <c:pt idx="138">
                  <c:v>0.52307660806076228</c:v>
                </c:pt>
                <c:pt idx="139">
                  <c:v>0.51157069905793973</c:v>
                </c:pt>
                <c:pt idx="140">
                  <c:v>0.69528480156647365</c:v>
                </c:pt>
                <c:pt idx="141">
                  <c:v>1.3692372495724638</c:v>
                </c:pt>
                <c:pt idx="142">
                  <c:v>2.4275200404976478</c:v>
                </c:pt>
                <c:pt idx="143">
                  <c:v>3.2049778202594452</c:v>
                </c:pt>
                <c:pt idx="144">
                  <c:v>3.4468940896333877</c:v>
                </c:pt>
                <c:pt idx="145">
                  <c:v>4.1780466588353375</c:v>
                </c:pt>
                <c:pt idx="146">
                  <c:v>4.4573341185255142</c:v>
                </c:pt>
                <c:pt idx="147">
                  <c:v>4.6712678238343734</c:v>
                </c:pt>
                <c:pt idx="148">
                  <c:v>4.7946623059710127</c:v>
                </c:pt>
                <c:pt idx="149">
                  <c:v>4.2686579594759655</c:v>
                </c:pt>
                <c:pt idx="150">
                  <c:v>4.3727099340383564</c:v>
                </c:pt>
                <c:pt idx="151">
                  <c:v>5.4398235737767493</c:v>
                </c:pt>
                <c:pt idx="152">
                  <c:v>6.7929116513325685</c:v>
                </c:pt>
                <c:pt idx="153">
                  <c:v>7.8710008335131763</c:v>
                </c:pt>
                <c:pt idx="154">
                  <c:v>8.2459641411680682</c:v>
                </c:pt>
                <c:pt idx="155">
                  <c:v>8.0309614733086487</c:v>
                </c:pt>
                <c:pt idx="156">
                  <c:v>7.5966019299394274</c:v>
                </c:pt>
                <c:pt idx="157">
                  <c:v>6.3565601022646803</c:v>
                </c:pt>
                <c:pt idx="158">
                  <c:v>6.1937276525143972</c:v>
                </c:pt>
                <c:pt idx="159">
                  <c:v>6.4422497772896303</c:v>
                </c:pt>
                <c:pt idx="160">
                  <c:v>7.1082610489388571</c:v>
                </c:pt>
                <c:pt idx="161">
                  <c:v>7.9589768953900384</c:v>
                </c:pt>
                <c:pt idx="162">
                  <c:v>8.7538184552269058</c:v>
                </c:pt>
                <c:pt idx="163">
                  <c:v>8.3051605559037114</c:v>
                </c:pt>
                <c:pt idx="164">
                  <c:v>7.9918113602230694</c:v>
                </c:pt>
                <c:pt idx="165">
                  <c:v>7.7114474247742057</c:v>
                </c:pt>
                <c:pt idx="166">
                  <c:v>7.5214146383734741</c:v>
                </c:pt>
                <c:pt idx="167">
                  <c:v>7.2333154377985664</c:v>
                </c:pt>
                <c:pt idx="168">
                  <c:v>6.8971759499143745</c:v>
                </c:pt>
                <c:pt idx="169">
                  <c:v>6.7878341835673304</c:v>
                </c:pt>
                <c:pt idx="170">
                  <c:v>7.7544394054313983</c:v>
                </c:pt>
                <c:pt idx="171">
                  <c:v>8.6429298028147983</c:v>
                </c:pt>
                <c:pt idx="172">
                  <c:v>9.3437992674299721</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14.231939121800556</c:v>
                </c:pt>
                <c:pt idx="186">
                  <c:v>13.530150086050213</c:v>
                </c:pt>
                <c:pt idx="187">
                  <c:v>13.141628890838318</c:v>
                </c:pt>
                <c:pt idx="188">
                  <c:v>13.11201425307102</c:v>
                </c:pt>
                <c:pt idx="189">
                  <c:v>13.525060380862699</c:v>
                </c:pt>
                <c:pt idx="190">
                  <c:v>14.350155125263305</c:v>
                </c:pt>
                <c:pt idx="191">
                  <c:v>15.497111757780003</c:v>
                </c:pt>
                <c:pt idx="192">
                  <c:v>16.701138870707606</c:v>
                </c:pt>
                <c:pt idx="193">
                  <c:v>17.747808594550992</c:v>
                </c:pt>
                <c:pt idx="194">
                  <c:v>19.291997797329032</c:v>
                </c:pt>
                <c:pt idx="195">
                  <c:v>19.485176492970446</c:v>
                </c:pt>
                <c:pt idx="196">
                  <c:v>19.737905634819523</c:v>
                </c:pt>
                <c:pt idx="197">
                  <c:v>19.863328853894327</c:v>
                </c:pt>
                <c:pt idx="198">
                  <c:v>19.536021331843926</c:v>
                </c:pt>
                <c:pt idx="199">
                  <c:v>18.562636805719062</c:v>
                </c:pt>
                <c:pt idx="200">
                  <c:v>17.135245052004191</c:v>
                </c:pt>
                <c:pt idx="201">
                  <c:v>15.602708000168224</c:v>
                </c:pt>
                <c:pt idx="202">
                  <c:v>8.949910757786256</c:v>
                </c:pt>
                <c:pt idx="203">
                  <c:v>7.7620538141546334</c:v>
                </c:pt>
                <c:pt idx="204">
                  <c:v>6.1485700394295479</c:v>
                </c:pt>
                <c:pt idx="205">
                  <c:v>3.9473282000144159</c:v>
                </c:pt>
                <c:pt idx="206">
                  <c:v>1.3648105280803997</c:v>
                </c:pt>
                <c:pt idx="207">
                  <c:v>-5.9233230182330834</c:v>
                </c:pt>
                <c:pt idx="208">
                  <c:v>-7.6272075079573387</c:v>
                </c:pt>
                <c:pt idx="209">
                  <c:v>-9.0690868518118268</c:v>
                </c:pt>
                <c:pt idx="210">
                  <c:v>-10.472726850361081</c:v>
                </c:pt>
                <c:pt idx="211">
                  <c:v>-11.658974070187314</c:v>
                </c:pt>
                <c:pt idx="212">
                  <c:v>-12.920588329391165</c:v>
                </c:pt>
                <c:pt idx="213">
                  <c:v>-14.201951245779151</c:v>
                </c:pt>
                <c:pt idx="214">
                  <c:v>-15.408161438947568</c:v>
                </c:pt>
                <c:pt idx="215">
                  <c:v>-16.566058820258831</c:v>
                </c:pt>
                <c:pt idx="216">
                  <c:v>-16.289616475867344</c:v>
                </c:pt>
                <c:pt idx="217">
                  <c:v>-15.646153157515398</c:v>
                </c:pt>
                <c:pt idx="218">
                  <c:v>-14.75708595065662</c:v>
                </c:pt>
                <c:pt idx="219">
                  <c:v>-13.860690406164373</c:v>
                </c:pt>
                <c:pt idx="220">
                  <c:v>-12.973882625883006</c:v>
                </c:pt>
                <c:pt idx="221">
                  <c:v>-12.074624169654568</c:v>
                </c:pt>
                <c:pt idx="222">
                  <c:v>-11.052083834547126</c:v>
                </c:pt>
                <c:pt idx="223">
                  <c:v>-9.6897601056331819</c:v>
                </c:pt>
                <c:pt idx="224">
                  <c:v>-2.7245003020159335</c:v>
                </c:pt>
                <c:pt idx="225">
                  <c:v>-8.4397532862524813E-2</c:v>
                </c:pt>
                <c:pt idx="226">
                  <c:v>1.8578824155005549</c:v>
                </c:pt>
                <c:pt idx="227">
                  <c:v>2.7471864781416078</c:v>
                </c:pt>
                <c:pt idx="228">
                  <c:v>3.1845626504487399</c:v>
                </c:pt>
                <c:pt idx="229">
                  <c:v>4.0266606195511434</c:v>
                </c:pt>
                <c:pt idx="230">
                  <c:v>5.4467314610917583</c:v>
                </c:pt>
                <c:pt idx="231">
                  <c:v>6.9749267253123097</c:v>
                </c:pt>
                <c:pt idx="232">
                  <c:v>4.9898976664352546</c:v>
                </c:pt>
                <c:pt idx="233">
                  <c:v>4.1837526557862077</c:v>
                </c:pt>
                <c:pt idx="234">
                  <c:v>3.6956915469231442</c:v>
                </c:pt>
                <c:pt idx="235">
                  <c:v>3.8093085183992037</c:v>
                </c:pt>
                <c:pt idx="236">
                  <c:v>6.4197766619956127</c:v>
                </c:pt>
                <c:pt idx="237">
                  <c:v>6.8074886790046962</c:v>
                </c:pt>
                <c:pt idx="238">
                  <c:v>6.2549081233673975</c:v>
                </c:pt>
                <c:pt idx="239">
                  <c:v>5.5378757352671704</c:v>
                </c:pt>
                <c:pt idx="240">
                  <c:v>5.1302195581739465</c:v>
                </c:pt>
                <c:pt idx="241">
                  <c:v>4.9139317902221933</c:v>
                </c:pt>
                <c:pt idx="242">
                  <c:v>4.4922384911592914</c:v>
                </c:pt>
                <c:pt idx="243">
                  <c:v>3.2900312821359501</c:v>
                </c:pt>
                <c:pt idx="244">
                  <c:v>-3.1065947445647892</c:v>
                </c:pt>
                <c:pt idx="245">
                  <c:v>-4.4302700757331008</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c:v>
                </c:pt>
                <c:pt idx="257">
                  <c:v>-1.7194686256088398</c:v>
                </c:pt>
                <c:pt idx="258">
                  <c:v>-1.6222515075124022</c:v>
                </c:pt>
                <c:pt idx="259">
                  <c:v>-1.1539159090813651</c:v>
                </c:pt>
                <c:pt idx="260">
                  <c:v>9.3519740832732727E-3</c:v>
                </c:pt>
                <c:pt idx="261">
                  <c:v>0.93392667825230569</c:v>
                </c:pt>
                <c:pt idx="262">
                  <c:v>2.0442544481791032</c:v>
                </c:pt>
                <c:pt idx="263">
                  <c:v>6.4309309870109095</c:v>
                </c:pt>
                <c:pt idx="264">
                  <c:v>8.0894860251029179</c:v>
                </c:pt>
                <c:pt idx="265">
                  <c:v>9.7327994865756153</c:v>
                </c:pt>
                <c:pt idx="266">
                  <c:v>11.36776334535196</c:v>
                </c:pt>
                <c:pt idx="267">
                  <c:v>13.05719986003392</c:v>
                </c:pt>
                <c:pt idx="268">
                  <c:v>14.656526599687826</c:v>
                </c:pt>
                <c:pt idx="269">
                  <c:v>15.981163014363275</c:v>
                </c:pt>
                <c:pt idx="270">
                  <c:v>17.110078385206389</c:v>
                </c:pt>
                <c:pt idx="271">
                  <c:v>19.841134988987289</c:v>
                </c:pt>
                <c:pt idx="272">
                  <c:v>20.46132618323518</c:v>
                </c:pt>
                <c:pt idx="273">
                  <c:v>20.770796286813177</c:v>
                </c:pt>
                <c:pt idx="274">
                  <c:v>20.752413971026897</c:v>
                </c:pt>
                <c:pt idx="275">
                  <c:v>20.31689318166239</c:v>
                </c:pt>
                <c:pt idx="276">
                  <c:v>19.328132533678005</c:v>
                </c:pt>
                <c:pt idx="277">
                  <c:v>17.927702116910787</c:v>
                </c:pt>
                <c:pt idx="278">
                  <c:v>16.128420830394848</c:v>
                </c:pt>
                <c:pt idx="279">
                  <c:v>13.746294761538829</c:v>
                </c:pt>
                <c:pt idx="280">
                  <c:v>-0.95661989951727944</c:v>
                </c:pt>
                <c:pt idx="281">
                  <c:v>-4.9913192690858068</c:v>
                </c:pt>
                <c:pt idx="282">
                  <c:v>-8.2024642536936412</c:v>
                </c:pt>
                <c:pt idx="283">
                  <c:v>-10.973982594553753</c:v>
                </c:pt>
                <c:pt idx="284">
                  <c:v>-13.661507215332566</c:v>
                </c:pt>
                <c:pt idx="285">
                  <c:v>-16.055586874146023</c:v>
                </c:pt>
                <c:pt idx="286">
                  <c:v>-21.034867027308664</c:v>
                </c:pt>
                <c:pt idx="287">
                  <c:v>-22.469852129996891</c:v>
                </c:pt>
                <c:pt idx="288">
                  <c:v>-23.688579479620152</c:v>
                </c:pt>
                <c:pt idx="289">
                  <c:v>-24.445264870677637</c:v>
                </c:pt>
                <c:pt idx="290">
                  <c:v>-24.870708550722856</c:v>
                </c:pt>
                <c:pt idx="291">
                  <c:v>-24.997441041170653</c:v>
                </c:pt>
                <c:pt idx="292">
                  <c:v>-24.522985137897336</c:v>
                </c:pt>
                <c:pt idx="293">
                  <c:v>-23.684772787522739</c:v>
                </c:pt>
                <c:pt idx="294">
                  <c:v>-23.045277050168689</c:v>
                </c:pt>
                <c:pt idx="295">
                  <c:v>-17.109916731034591</c:v>
                </c:pt>
                <c:pt idx="296">
                  <c:v>-15.734053745801996</c:v>
                </c:pt>
                <c:pt idx="297">
                  <c:v>-14.178675478907593</c:v>
                </c:pt>
                <c:pt idx="298">
                  <c:v>-11.866168617569626</c:v>
                </c:pt>
                <c:pt idx="299">
                  <c:v>-8.3691791537228557</c:v>
                </c:pt>
                <c:pt idx="300">
                  <c:v>5.7257555244972913</c:v>
                </c:pt>
                <c:pt idx="301">
                  <c:v>8.9708079112794028</c:v>
                </c:pt>
                <c:pt idx="302">
                  <c:v>12.220296629250271</c:v>
                </c:pt>
                <c:pt idx="303">
                  <c:v>14.776832792818482</c:v>
                </c:pt>
                <c:pt idx="304">
                  <c:v>16.759852391068932</c:v>
                </c:pt>
                <c:pt idx="305">
                  <c:v>18.664202325805149</c:v>
                </c:pt>
                <c:pt idx="306">
                  <c:v>20.74810943403001</c:v>
                </c:pt>
                <c:pt idx="307">
                  <c:v>22.658066195164977</c:v>
                </c:pt>
                <c:pt idx="308">
                  <c:v>19.865213378977309</c:v>
                </c:pt>
                <c:pt idx="309">
                  <c:v>15.474961150737668</c:v>
                </c:pt>
                <c:pt idx="310">
                  <c:v>10.72523788786402</c:v>
                </c:pt>
                <c:pt idx="311">
                  <c:v>6.7278618836508484</c:v>
                </c:pt>
                <c:pt idx="312">
                  <c:v>3.9990966701911197</c:v>
                </c:pt>
                <c:pt idx="313">
                  <c:v>2.2062231256450797</c:v>
                </c:pt>
                <c:pt idx="314">
                  <c:v>0.97365045133718042</c:v>
                </c:pt>
                <c:pt idx="315">
                  <c:v>-1.9635792829811294</c:v>
                </c:pt>
                <c:pt idx="316">
                  <c:v>-3.9025767942110434</c:v>
                </c:pt>
                <c:pt idx="317">
                  <c:v>-5.1915104440570845</c:v>
                </c:pt>
                <c:pt idx="318">
                  <c:v>-6.1198342390615039</c:v>
                </c:pt>
                <c:pt idx="319">
                  <c:v>-7.6277281201540603</c:v>
                </c:pt>
                <c:pt idx="320">
                  <c:v>-9.5542707055415139</c:v>
                </c:pt>
                <c:pt idx="321">
                  <c:v>-11.522706028530306</c:v>
                </c:pt>
                <c:pt idx="322">
                  <c:v>-13.412648514013281</c:v>
                </c:pt>
                <c:pt idx="323">
                  <c:v>-14.95480049903486</c:v>
                </c:pt>
                <c:pt idx="324">
                  <c:v>-15.404965517543964</c:v>
                </c:pt>
                <c:pt idx="325">
                  <c:v>-15.065506937178125</c:v>
                </c:pt>
                <c:pt idx="326">
                  <c:v>-14.785803101566984</c:v>
                </c:pt>
                <c:pt idx="327">
                  <c:v>-14.902601157758006</c:v>
                </c:pt>
                <c:pt idx="328">
                  <c:v>-14.8772593345535</c:v>
                </c:pt>
                <c:pt idx="329">
                  <c:v>-14.523380555247924</c:v>
                </c:pt>
                <c:pt idx="330">
                  <c:v>-11.768303845757837</c:v>
                </c:pt>
                <c:pt idx="331">
                  <c:v>-10.936291182201913</c:v>
                </c:pt>
                <c:pt idx="332">
                  <c:v>-10.026819012870646</c:v>
                </c:pt>
                <c:pt idx="333">
                  <c:v>-8.7972875182361729</c:v>
                </c:pt>
                <c:pt idx="334">
                  <c:v>-7.0455227953022144</c:v>
                </c:pt>
                <c:pt idx="335">
                  <c:v>-4.9345899945694214</c:v>
                </c:pt>
                <c:pt idx="336">
                  <c:v>-3.0906108876511098</c:v>
                </c:pt>
                <c:pt idx="337">
                  <c:v>6.0108250760861681</c:v>
                </c:pt>
                <c:pt idx="338">
                  <c:v>8.0633366458655047</c:v>
                </c:pt>
                <c:pt idx="339">
                  <c:v>9.6996154678390383</c:v>
                </c:pt>
                <c:pt idx="340">
                  <c:v>10.860451044749279</c:v>
                </c:pt>
                <c:pt idx="341">
                  <c:v>11.791197431961319</c:v>
                </c:pt>
                <c:pt idx="342">
                  <c:v>12.527896627033499</c:v>
                </c:pt>
                <c:pt idx="343">
                  <c:v>12.048351473918585</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2.7169654334124629</c:v>
                </c:pt>
                <c:pt idx="358">
                  <c:v>1.6164584509837883</c:v>
                </c:pt>
                <c:pt idx="359">
                  <c:v>-4.7394109641930982</c:v>
                </c:pt>
                <c:pt idx="360">
                  <c:v>-6.9039375272672903</c:v>
                </c:pt>
                <c:pt idx="361">
                  <c:v>-9.4855963408587041</c:v>
                </c:pt>
                <c:pt idx="362">
                  <c:v>-11.930337789475848</c:v>
                </c:pt>
                <c:pt idx="363">
                  <c:v>-13.699052916982126</c:v>
                </c:pt>
                <c:pt idx="364">
                  <c:v>-14.782782336570056</c:v>
                </c:pt>
                <c:pt idx="365">
                  <c:v>-15.624060379408107</c:v>
                </c:pt>
                <c:pt idx="366">
                  <c:v>-16.967199169417285</c:v>
                </c:pt>
                <c:pt idx="367">
                  <c:v>-17.351268902674128</c:v>
                </c:pt>
                <c:pt idx="368">
                  <c:v>-17.4572746528486</c:v>
                </c:pt>
                <c:pt idx="369">
                  <c:v>-17.304085348759731</c:v>
                </c:pt>
                <c:pt idx="370">
                  <c:v>-16.89219883530706</c:v>
                </c:pt>
                <c:pt idx="371">
                  <c:v>-16.393646024641956</c:v>
                </c:pt>
                <c:pt idx="372">
                  <c:v>-16.045558942188663</c:v>
                </c:pt>
                <c:pt idx="373">
                  <c:v>-15.543584358531367</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12.596426495269952</c:v>
                </c:pt>
                <c:pt idx="389">
                  <c:v>13.725052873220109</c:v>
                </c:pt>
                <c:pt idx="390">
                  <c:v>14.77784199121383</c:v>
                </c:pt>
                <c:pt idx="391">
                  <c:v>15.656364752031973</c:v>
                </c:pt>
                <c:pt idx="392">
                  <c:v>16.2352817202535</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6.2795002858786519</c:v>
                </c:pt>
                <c:pt idx="401">
                  <c:v>5.5561546234909045</c:v>
                </c:pt>
                <c:pt idx="402">
                  <c:v>5.0306207009389023</c:v>
                </c:pt>
                <c:pt idx="403">
                  <c:v>4.4469986383279805</c:v>
                </c:pt>
                <c:pt idx="404">
                  <c:v>0.21735126953173309</c:v>
                </c:pt>
                <c:pt idx="405">
                  <c:v>-1.5530358882833042</c:v>
                </c:pt>
                <c:pt idx="406">
                  <c:v>-3.3445595977219162</c:v>
                </c:pt>
                <c:pt idx="407">
                  <c:v>-5.2759009222381694</c:v>
                </c:pt>
                <c:pt idx="408">
                  <c:v>-7.5951702779824215</c:v>
                </c:pt>
                <c:pt idx="409">
                  <c:v>-9.6598727156450508</c:v>
                </c:pt>
                <c:pt idx="410">
                  <c:v>-11.29193943584845</c:v>
                </c:pt>
                <c:pt idx="411">
                  <c:v>-12.653438077910579</c:v>
                </c:pt>
                <c:pt idx="412">
                  <c:v>-13.449707602629918</c:v>
                </c:pt>
                <c:pt idx="413">
                  <c:v>-12.893115790729553</c:v>
                </c:pt>
                <c:pt idx="414">
                  <c:v>-12.483024858118771</c:v>
                </c:pt>
                <c:pt idx="415">
                  <c:v>-12.333403037724441</c:v>
                </c:pt>
                <c:pt idx="416">
                  <c:v>-12.058193163023191</c:v>
                </c:pt>
                <c:pt idx="417">
                  <c:v>-11.600199229905456</c:v>
                </c:pt>
                <c:pt idx="418">
                  <c:v>-10.925376843472169</c:v>
                </c:pt>
                <c:pt idx="419">
                  <c:v>-10.253084662671425</c:v>
                </c:pt>
                <c:pt idx="420">
                  <c:v>-7.7190714273463072</c:v>
                </c:pt>
                <c:pt idx="421">
                  <c:v>-6.8355211919530872</c:v>
                </c:pt>
                <c:pt idx="422">
                  <c:v>-5.9502716054943408</c:v>
                </c:pt>
                <c:pt idx="423">
                  <c:v>-5.1026897533983515</c:v>
                </c:pt>
                <c:pt idx="424">
                  <c:v>-4.3926269300514065</c:v>
                </c:pt>
                <c:pt idx="425">
                  <c:v>-3.6372247038659866</c:v>
                </c:pt>
                <c:pt idx="426">
                  <c:v>-2.9881782371044494</c:v>
                </c:pt>
                <c:pt idx="427">
                  <c:v>-2.0244757318011466</c:v>
                </c:pt>
                <c:pt idx="428">
                  <c:v>-1.6305221076873977</c:v>
                </c:pt>
                <c:pt idx="429">
                  <c:v>-1.2048084074970118</c:v>
                </c:pt>
                <c:pt idx="430">
                  <c:v>-0.77182677890185403</c:v>
                </c:pt>
                <c:pt idx="431">
                  <c:v>-0.12650731869743512</c:v>
                </c:pt>
                <c:pt idx="432">
                  <c:v>0.79266538885701598</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13.604008564313101</c:v>
                </c:pt>
                <c:pt idx="445">
                  <c:v>14.227225684145335</c:v>
                </c:pt>
                <c:pt idx="446">
                  <c:v>14.565474410336245</c:v>
                </c:pt>
                <c:pt idx="447">
                  <c:v>14.740805062766468</c:v>
                </c:pt>
                <c:pt idx="448">
                  <c:v>14.830853366092043</c:v>
                </c:pt>
                <c:pt idx="449">
                  <c:v>14.91869597366165</c:v>
                </c:pt>
                <c:pt idx="450">
                  <c:v>14.961671068573398</c:v>
                </c:pt>
                <c:pt idx="451">
                  <c:v>14.953129689343356</c:v>
                </c:pt>
                <c:pt idx="452">
                  <c:v>14.90425467702652</c:v>
                </c:pt>
                <c:pt idx="453">
                  <c:v>14.759431595761072</c:v>
                </c:pt>
                <c:pt idx="454">
                  <c:v>14.40176904343727</c:v>
                </c:pt>
                <c:pt idx="455">
                  <c:v>13.774324340072742</c:v>
                </c:pt>
                <c:pt idx="456">
                  <c:v>12.847068634872508</c:v>
                </c:pt>
                <c:pt idx="457">
                  <c:v>11.708140662052136</c:v>
                </c:pt>
                <c:pt idx="458">
                  <c:v>10.484576627804557</c:v>
                </c:pt>
                <c:pt idx="459">
                  <c:v>9.2256474677454463</c:v>
                </c:pt>
                <c:pt idx="460">
                  <c:v>7.9350879293129708</c:v>
                </c:pt>
                <c:pt idx="461">
                  <c:v>3.5339346432669512</c:v>
                </c:pt>
                <c:pt idx="462">
                  <c:v>2.9702017926983375</c:v>
                </c:pt>
                <c:pt idx="463">
                  <c:v>2.4574651835297692</c:v>
                </c:pt>
                <c:pt idx="464">
                  <c:v>2.1986835833842617</c:v>
                </c:pt>
                <c:pt idx="465">
                  <c:v>2.1478289545729776</c:v>
                </c:pt>
                <c:pt idx="466">
                  <c:v>2.1394769233649042</c:v>
                </c:pt>
                <c:pt idx="467">
                  <c:v>2.0643141066435082</c:v>
                </c:pt>
                <c:pt idx="468">
                  <c:v>-3.1625705733247571</c:v>
                </c:pt>
                <c:pt idx="469">
                  <c:v>-3.8632050035414238</c:v>
                </c:pt>
                <c:pt idx="470">
                  <c:v>-4.1604103640997758</c:v>
                </c:pt>
                <c:pt idx="471">
                  <c:v>-4.4052957167059219</c:v>
                </c:pt>
                <c:pt idx="472">
                  <c:v>-4.8439237867969211</c:v>
                </c:pt>
                <c:pt idx="473">
                  <c:v>-5.6159751303212069</c:v>
                </c:pt>
                <c:pt idx="474">
                  <c:v>-7.6498272731046484</c:v>
                </c:pt>
                <c:pt idx="475">
                  <c:v>-7.6313648164321819</c:v>
                </c:pt>
                <c:pt idx="476">
                  <c:v>-7.7804341504136403</c:v>
                </c:pt>
                <c:pt idx="477">
                  <c:v>-8.1448350638085429</c:v>
                </c:pt>
                <c:pt idx="478">
                  <c:v>-8.6418181452203928</c:v>
                </c:pt>
                <c:pt idx="479">
                  <c:v>-9.1333780564312939</c:v>
                </c:pt>
                <c:pt idx="480">
                  <c:v>-9.5180928631097572</c:v>
                </c:pt>
                <c:pt idx="481">
                  <c:v>-9.5054512454299527</c:v>
                </c:pt>
                <c:pt idx="482">
                  <c:v>-8.8990843540621523</c:v>
                </c:pt>
                <c:pt idx="483">
                  <c:v>-9.0073419417149019</c:v>
                </c:pt>
                <c:pt idx="484">
                  <c:v>-9.2834200093506496</c:v>
                </c:pt>
                <c:pt idx="485">
                  <c:v>-9.6005951734403006</c:v>
                </c:pt>
                <c:pt idx="486">
                  <c:v>-10.025208606046364</c:v>
                </c:pt>
                <c:pt idx="487">
                  <c:v>-10.52036939298765</c:v>
                </c:pt>
                <c:pt idx="488">
                  <c:v>-10.763477985717753</c:v>
                </c:pt>
                <c:pt idx="489">
                  <c:v>-10.748561459698333</c:v>
                </c:pt>
                <c:pt idx="490">
                  <c:v>-11.218137875828624</c:v>
                </c:pt>
                <c:pt idx="491">
                  <c:v>-11.426730335261009</c:v>
                </c:pt>
                <c:pt idx="492">
                  <c:v>-11.270155989419493</c:v>
                </c:pt>
                <c:pt idx="493">
                  <c:v>-10.891201005377141</c:v>
                </c:pt>
                <c:pt idx="494">
                  <c:v>-10.562137365800124</c:v>
                </c:pt>
                <c:pt idx="495">
                  <c:v>-10.377763846472719</c:v>
                </c:pt>
                <c:pt idx="496">
                  <c:v>-10.417814254381934</c:v>
                </c:pt>
                <c:pt idx="497">
                  <c:v>-10.481540222902106</c:v>
                </c:pt>
                <c:pt idx="498">
                  <c:v>-10.33293564534817</c:v>
                </c:pt>
                <c:pt idx="499">
                  <c:v>-10.446144664803303</c:v>
                </c:pt>
                <c:pt idx="500">
                  <c:v>-10.438687312485456</c:v>
                </c:pt>
                <c:pt idx="501">
                  <c:v>-10.489538222638242</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-2.2874075066683393</c:v>
                </c:pt>
                <c:pt idx="510">
                  <c:v>-0.56276303641675463</c:v>
                </c:pt>
                <c:pt idx="511">
                  <c:v>1.3911482687569081</c:v>
                </c:pt>
                <c:pt idx="512">
                  <c:v>3.2703017115359598</c:v>
                </c:pt>
                <c:pt idx="513">
                  <c:v>4.8819510350023734</c:v>
                </c:pt>
                <c:pt idx="514">
                  <c:v>6.4282256059989038</c:v>
                </c:pt>
                <c:pt idx="515">
                  <c:v>9.8706445430210561</c:v>
                </c:pt>
                <c:pt idx="516">
                  <c:v>11.643680524087223</c:v>
                </c:pt>
                <c:pt idx="517">
                  <c:v>13.105067647121146</c:v>
                </c:pt>
                <c:pt idx="518">
                  <c:v>14.190311699103049</c:v>
                </c:pt>
                <c:pt idx="519">
                  <c:v>14.996886765024104</c:v>
                </c:pt>
                <c:pt idx="520">
                  <c:v>15.568597428325267</c:v>
                </c:pt>
                <c:pt idx="521">
                  <c:v>16.058433855135469</c:v>
                </c:pt>
                <c:pt idx="522">
                  <c:v>16.551235342955525</c:v>
                </c:pt>
                <c:pt idx="523">
                  <c:v>16.809430153960356</c:v>
                </c:pt>
                <c:pt idx="524">
                  <c:v>16.751386902829626</c:v>
                </c:pt>
                <c:pt idx="525">
                  <c:v>16.909932896611529</c:v>
                </c:pt>
                <c:pt idx="526">
                  <c:v>16.984585649983888</c:v>
                </c:pt>
                <c:pt idx="527">
                  <c:v>16.902893248306945</c:v>
                </c:pt>
                <c:pt idx="528">
                  <c:v>16.872827362708531</c:v>
                </c:pt>
                <c:pt idx="529">
                  <c:v>16.89882852684093</c:v>
                </c:pt>
                <c:pt idx="530">
                  <c:v>16.858486697527105</c:v>
                </c:pt>
                <c:pt idx="531">
                  <c:v>16.686140989546139</c:v>
                </c:pt>
                <c:pt idx="532">
                  <c:v>14.534245115849131</c:v>
                </c:pt>
                <c:pt idx="533">
                  <c:v>13.165992934517694</c:v>
                </c:pt>
                <c:pt idx="534">
                  <c:v>11.653866916433374</c:v>
                </c:pt>
                <c:pt idx="535">
                  <c:v>10.28219356923765</c:v>
                </c:pt>
                <c:pt idx="536">
                  <c:v>9.1181944763768499</c:v>
                </c:pt>
                <c:pt idx="537">
                  <c:v>7.6204753383633745</c:v>
                </c:pt>
                <c:pt idx="538">
                  <c:v>5.2523801073472205</c:v>
                </c:pt>
                <c:pt idx="539">
                  <c:v>2.6695742796928252</c:v>
                </c:pt>
                <c:pt idx="540">
                  <c:v>-3.1691222425586054</c:v>
                </c:pt>
                <c:pt idx="541">
                  <c:v>-5.1015104074016762</c:v>
                </c:pt>
                <c:pt idx="542">
                  <c:v>-6.9623040740187285</c:v>
                </c:pt>
                <c:pt idx="543">
                  <c:v>-8.6596364391632612</c:v>
                </c:pt>
                <c:pt idx="544">
                  <c:v>-10.031605002313068</c:v>
                </c:pt>
                <c:pt idx="545">
                  <c:v>-11.29773356121234</c:v>
                </c:pt>
                <c:pt idx="546">
                  <c:v>-12.517213749464169</c:v>
                </c:pt>
                <c:pt idx="547">
                  <c:v>-13.675566476720167</c:v>
                </c:pt>
                <c:pt idx="548">
                  <c:v>-14.834125020343038</c:v>
                </c:pt>
                <c:pt idx="549">
                  <c:v>-16.61194554892279</c:v>
                </c:pt>
                <c:pt idx="550">
                  <c:v>-17.437185396897782</c:v>
                </c:pt>
                <c:pt idx="551">
                  <c:v>-18.307850556312768</c:v>
                </c:pt>
                <c:pt idx="552">
                  <c:v>-19.000757765848451</c:v>
                </c:pt>
                <c:pt idx="553">
                  <c:v>-19.628157086400485</c:v>
                </c:pt>
                <c:pt idx="554">
                  <c:v>-20.248051091528492</c:v>
                </c:pt>
                <c:pt idx="555">
                  <c:v>-20.632480851645553</c:v>
                </c:pt>
                <c:pt idx="556">
                  <c:v>-20.901547805989129</c:v>
                </c:pt>
                <c:pt idx="557">
                  <c:v>-21.123475526757133</c:v>
                </c:pt>
                <c:pt idx="558">
                  <c:v>-20.11631708122443</c:v>
                </c:pt>
                <c:pt idx="559">
                  <c:v>-18.780386721083289</c:v>
                </c:pt>
                <c:pt idx="560">
                  <c:v>-17.458094882676889</c:v>
                </c:pt>
                <c:pt idx="561">
                  <c:v>-16.226311854127985</c:v>
                </c:pt>
                <c:pt idx="562">
                  <c:v>-15.136126236172629</c:v>
                </c:pt>
                <c:pt idx="563">
                  <c:v>-13.911292393867306</c:v>
                </c:pt>
                <c:pt idx="564">
                  <c:v>-12.158568408809868</c:v>
                </c:pt>
                <c:pt idx="565">
                  <c:v>-9.7813280501580486</c:v>
                </c:pt>
                <c:pt idx="566">
                  <c:v>-2.7036087265106232</c:v>
                </c:pt>
                <c:pt idx="567">
                  <c:v>-1.1482378969333407</c:v>
                </c:pt>
                <c:pt idx="568">
                  <c:v>0.25690481912428792</c:v>
                </c:pt>
                <c:pt idx="569">
                  <c:v>1.8813769760985661</c:v>
                </c:pt>
                <c:pt idx="570">
                  <c:v>3.4780320493130827</c:v>
                </c:pt>
                <c:pt idx="571">
                  <c:v>4.8774036065178725</c:v>
                </c:pt>
                <c:pt idx="572">
                  <c:v>5.9628399852431784</c:v>
                </c:pt>
                <c:pt idx="573">
                  <c:v>7.0848241465210906</c:v>
                </c:pt>
                <c:pt idx="574">
                  <c:v>10.638811861528295</c:v>
                </c:pt>
                <c:pt idx="575">
                  <c:v>12.185826485893003</c:v>
                </c:pt>
                <c:pt idx="576">
                  <c:v>13.494134498556734</c:v>
                </c:pt>
                <c:pt idx="577">
                  <c:v>14.449673561764058</c:v>
                </c:pt>
                <c:pt idx="578">
                  <c:v>14.607176357986702</c:v>
                </c:pt>
                <c:pt idx="579">
                  <c:v>14.621172174505968</c:v>
                </c:pt>
                <c:pt idx="580">
                  <c:v>15.170185512067292</c:v>
                </c:pt>
                <c:pt idx="581">
                  <c:v>15.925227711392408</c:v>
                </c:pt>
                <c:pt idx="582">
                  <c:v>16.452601340061236</c:v>
                </c:pt>
                <c:pt idx="583">
                  <c:v>16.978361678048227</c:v>
                </c:pt>
                <c:pt idx="584">
                  <c:v>16.835068862720817</c:v>
                </c:pt>
                <c:pt idx="585">
                  <c:v>16.789562803266552</c:v>
                </c:pt>
                <c:pt idx="586">
                  <c:v>16.895240704360859</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11.395235580449619</c:v>
                </c:pt>
                <c:pt idx="598">
                  <c:v>10.377797244870123</c:v>
                </c:pt>
                <c:pt idx="599">
                  <c:v>6.0033297874629294</c:v>
                </c:pt>
                <c:pt idx="600">
                  <c:v>4.9598005279781461</c:v>
                </c:pt>
                <c:pt idx="601">
                  <c:v>4.5158687638215484</c:v>
                </c:pt>
                <c:pt idx="602">
                  <c:v>4.3297786282282456</c:v>
                </c:pt>
                <c:pt idx="603">
                  <c:v>4.1924761354486435</c:v>
                </c:pt>
                <c:pt idx="604">
                  <c:v>4.0647445401072551</c:v>
                </c:pt>
                <c:pt idx="605">
                  <c:v>3.9059219616094984</c:v>
                </c:pt>
                <c:pt idx="606">
                  <c:v>3.3190178081180903</c:v>
                </c:pt>
                <c:pt idx="607">
                  <c:v>2.9077745087578304</c:v>
                </c:pt>
                <c:pt idx="608">
                  <c:v>2.0481174513916818</c:v>
                </c:pt>
                <c:pt idx="609">
                  <c:v>0.72253103329358015</c:v>
                </c:pt>
                <c:pt idx="610">
                  <c:v>-0.71235040230128388</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-14.857614192680689</c:v>
                </c:pt>
                <c:pt idx="620">
                  <c:v>-15.919580504625269</c:v>
                </c:pt>
                <c:pt idx="621">
                  <c:v>-16.821649963152026</c:v>
                </c:pt>
                <c:pt idx="622">
                  <c:v>-17.442747902957755</c:v>
                </c:pt>
                <c:pt idx="623">
                  <c:v>-18.198623385361685</c:v>
                </c:pt>
                <c:pt idx="624">
                  <c:v>-18.269490392550122</c:v>
                </c:pt>
                <c:pt idx="625">
                  <c:v>-18.041515677637079</c:v>
                </c:pt>
                <c:pt idx="626">
                  <c:v>-17.684786129153906</c:v>
                </c:pt>
                <c:pt idx="627">
                  <c:v>-17.489516788498577</c:v>
                </c:pt>
                <c:pt idx="628">
                  <c:v>-17.3975951919567</c:v>
                </c:pt>
                <c:pt idx="629">
                  <c:v>-17.323376231487529</c:v>
                </c:pt>
                <c:pt idx="630">
                  <c:v>-16.554879773753271</c:v>
                </c:pt>
                <c:pt idx="631">
                  <c:v>-16.140794850079793</c:v>
                </c:pt>
                <c:pt idx="632">
                  <c:v>-15.642721670476401</c:v>
                </c:pt>
                <c:pt idx="633">
                  <c:v>-15.13008531330672</c:v>
                </c:pt>
                <c:pt idx="634">
                  <c:v>-14.817244131918372</c:v>
                </c:pt>
                <c:pt idx="635">
                  <c:v>-14.578513842228251</c:v>
                </c:pt>
                <c:pt idx="636">
                  <c:v>-14.199911295947103</c:v>
                </c:pt>
                <c:pt idx="637">
                  <c:v>-13.468758062698953</c:v>
                </c:pt>
                <c:pt idx="638">
                  <c:v>-12.305643934681658</c:v>
                </c:pt>
                <c:pt idx="639">
                  <c:v>-10.220092724032479</c:v>
                </c:pt>
                <c:pt idx="640">
                  <c:v>-9.6075786624116599</c:v>
                </c:pt>
                <c:pt idx="641">
                  <c:v>-9.0042222148660205</c:v>
                </c:pt>
                <c:pt idx="642">
                  <c:v>-8.3317469849954904</c:v>
                </c:pt>
                <c:pt idx="643">
                  <c:v>-7.4456143309680698</c:v>
                </c:pt>
                <c:pt idx="644">
                  <c:v>-6.3760501165908474</c:v>
                </c:pt>
                <c:pt idx="645">
                  <c:v>-5.1122624911930794</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9.8831102453842554</c:v>
                </c:pt>
                <c:pt idx="658">
                  <c:v>10.145677667604701</c:v>
                </c:pt>
                <c:pt idx="659">
                  <c:v>10.284291120331712</c:v>
                </c:pt>
                <c:pt idx="660">
                  <c:v>10.301785359743915</c:v>
                </c:pt>
                <c:pt idx="661">
                  <c:v>10.314043727920279</c:v>
                </c:pt>
                <c:pt idx="662">
                  <c:v>10.630602277709926</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10.186531836997249</c:v>
                </c:pt>
                <c:pt idx="671">
                  <c:v>10.00502092584197</c:v>
                </c:pt>
                <c:pt idx="672">
                  <c:v>9.7752888791464247</c:v>
                </c:pt>
                <c:pt idx="673">
                  <c:v>9.4801260487138421</c:v>
                </c:pt>
                <c:pt idx="674">
                  <c:v>8.0393713334516939</c:v>
                </c:pt>
                <c:pt idx="675">
                  <c:v>7.5883148234739455</c:v>
                </c:pt>
                <c:pt idx="676">
                  <c:v>7.1706413943015841</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4.6647149213718677</c:v>
                </c:pt>
                <c:pt idx="686">
                  <c:v>4.5269657342205694</c:v>
                </c:pt>
                <c:pt idx="687">
                  <c:v>4.2499596146314094</c:v>
                </c:pt>
                <c:pt idx="688">
                  <c:v>4.0035403153741624</c:v>
                </c:pt>
                <c:pt idx="689">
                  <c:v>3.3094411998828193</c:v>
                </c:pt>
                <c:pt idx="690">
                  <c:v>3.1036532161236465</c:v>
                </c:pt>
                <c:pt idx="691">
                  <c:v>2.9604261982852336</c:v>
                </c:pt>
                <c:pt idx="692">
                  <c:v>2.7556145521224318</c:v>
                </c:pt>
                <c:pt idx="693">
                  <c:v>2.4761430947250829</c:v>
                </c:pt>
                <c:pt idx="694">
                  <c:v>2.1868023175410372</c:v>
                </c:pt>
                <c:pt idx="695">
                  <c:v>1.9438061952593118</c:v>
                </c:pt>
                <c:pt idx="696">
                  <c:v>1.6537151597404431</c:v>
                </c:pt>
                <c:pt idx="697">
                  <c:v>1.4170961574137781</c:v>
                </c:pt>
                <c:pt idx="698">
                  <c:v>1.3473898270383131</c:v>
                </c:pt>
                <c:pt idx="699">
                  <c:v>1.5355600967433378</c:v>
                </c:pt>
                <c:pt idx="700">
                  <c:v>1.7295762494679932</c:v>
                </c:pt>
                <c:pt idx="701">
                  <c:v>1.9193296811316418</c:v>
                </c:pt>
                <c:pt idx="702">
                  <c:v>2.0593695809213592</c:v>
                </c:pt>
                <c:pt idx="703">
                  <c:v>2.1861378919167906</c:v>
                </c:pt>
                <c:pt idx="704">
                  <c:v>2.2605055228368252</c:v>
                </c:pt>
                <c:pt idx="705">
                  <c:v>1.2542934379591464</c:v>
                </c:pt>
                <c:pt idx="706">
                  <c:v>0.7541114753949939</c:v>
                </c:pt>
                <c:pt idx="707">
                  <c:v>0.26938812819733482</c:v>
                </c:pt>
                <c:pt idx="708">
                  <c:v>-8.6667432396695082E-2</c:v>
                </c:pt>
                <c:pt idx="709">
                  <c:v>-0.32762041742468406</c:v>
                </c:pt>
                <c:pt idx="710">
                  <c:v>-0.52488811964920501</c:v>
                </c:pt>
                <c:pt idx="711">
                  <c:v>-0.74730776581935621</c:v>
                </c:pt>
                <c:pt idx="712">
                  <c:v>-0.75544419072264157</c:v>
                </c:pt>
                <c:pt idx="713">
                  <c:v>-0.33926224719199638</c:v>
                </c:pt>
                <c:pt idx="714">
                  <c:v>1.3096061312417104</c:v>
                </c:pt>
                <c:pt idx="715">
                  <c:v>2.4024634915274397</c:v>
                </c:pt>
                <c:pt idx="716">
                  <c:v>3.5713896931279976</c:v>
                </c:pt>
                <c:pt idx="717">
                  <c:v>4.7086088949136444</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13.322509147860238</c:v>
                </c:pt>
                <c:pt idx="727">
                  <c:v>12.444020234423952</c:v>
                </c:pt>
                <c:pt idx="728">
                  <c:v>11.233158985994729</c:v>
                </c:pt>
                <c:pt idx="729">
                  <c:v>9.3894977864367668</c:v>
                </c:pt>
                <c:pt idx="730">
                  <c:v>2.3503710427110951</c:v>
                </c:pt>
                <c:pt idx="731">
                  <c:v>9.710169108015515E-2</c:v>
                </c:pt>
                <c:pt idx="732">
                  <c:v>-1.858631301436134</c:v>
                </c:pt>
                <c:pt idx="733">
                  <c:v>-3.7491789416795789</c:v>
                </c:pt>
                <c:pt idx="734">
                  <c:v>-5.5467725643425334</c:v>
                </c:pt>
                <c:pt idx="735">
                  <c:v>-7.0379625348008972</c:v>
                </c:pt>
                <c:pt idx="736">
                  <c:v>-8.5447241223110293</c:v>
                </c:pt>
                <c:pt idx="737">
                  <c:v>-10.360442183173653</c:v>
                </c:pt>
                <c:pt idx="738">
                  <c:v>-12.555173815923418</c:v>
                </c:pt>
                <c:pt idx="739">
                  <c:v>-16.803182953020126</c:v>
                </c:pt>
                <c:pt idx="740">
                  <c:v>-18.46043576811492</c:v>
                </c:pt>
                <c:pt idx="741">
                  <c:v>-20.079608912549162</c:v>
                </c:pt>
                <c:pt idx="742">
                  <c:v>-21.721781277084546</c:v>
                </c:pt>
                <c:pt idx="743">
                  <c:v>-23.069138391925073</c:v>
                </c:pt>
                <c:pt idx="744">
                  <c:v>-23.782724378627876</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-10.591646211526303</c:v>
                </c:pt>
                <c:pt idx="757">
                  <c:v>-9.1307491925107911</c:v>
                </c:pt>
                <c:pt idx="758">
                  <c:v>-7.8613272681757245</c:v>
                </c:pt>
                <c:pt idx="759">
                  <c:v>-6.4747642603713302</c:v>
                </c:pt>
                <c:pt idx="760">
                  <c:v>-4.8529754570489967</c:v>
                </c:pt>
                <c:pt idx="761">
                  <c:v>-3.118814560117869</c:v>
                </c:pt>
                <c:pt idx="762">
                  <c:v>-1.325115966665567</c:v>
                </c:pt>
                <c:pt idx="763">
                  <c:v>0.60731947826478594</c:v>
                </c:pt>
                <c:pt idx="764">
                  <c:v>5.2330332206255861</c:v>
                </c:pt>
                <c:pt idx="765">
                  <c:v>6.0735288498788274</c:v>
                </c:pt>
                <c:pt idx="766">
                  <c:v>6.9826933713630224</c:v>
                </c:pt>
                <c:pt idx="767">
                  <c:v>8.1157732982705184</c:v>
                </c:pt>
                <c:pt idx="768">
                  <c:v>9.1355726025731059</c:v>
                </c:pt>
                <c:pt idx="769">
                  <c:v>9.9895938052366304</c:v>
                </c:pt>
                <c:pt idx="770">
                  <c:v>10.625191705413368</c:v>
                </c:pt>
                <c:pt idx="771">
                  <c:v>10.984356747572548</c:v>
                </c:pt>
                <c:pt idx="772">
                  <c:v>10.394675553001122</c:v>
                </c:pt>
                <c:pt idx="773">
                  <c:v>10.131688833056581</c:v>
                </c:pt>
                <c:pt idx="774">
                  <c:v>10.215096902362054</c:v>
                </c:pt>
                <c:pt idx="775">
                  <c:v>10.491629405250515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-10.905549563221587</c:v>
                </c:pt>
                <c:pt idx="791">
                  <c:v>-11.198869456834068</c:v>
                </c:pt>
                <c:pt idx="792">
                  <c:v>-11.134391256813299</c:v>
                </c:pt>
                <c:pt idx="793">
                  <c:v>-11.008647170629402</c:v>
                </c:pt>
                <c:pt idx="794">
                  <c:v>-10.829534111218775</c:v>
                </c:pt>
                <c:pt idx="795">
                  <c:v>-9.708727692740311</c:v>
                </c:pt>
                <c:pt idx="796">
                  <c:v>-9.2441892241418184</c:v>
                </c:pt>
                <c:pt idx="797">
                  <c:v>-8.9050232794364508</c:v>
                </c:pt>
                <c:pt idx="798">
                  <c:v>-8.5858831458135114</c:v>
                </c:pt>
                <c:pt idx="799">
                  <c:v>-8.1829633047033212</c:v>
                </c:pt>
                <c:pt idx="800">
                  <c:v>-7.7469671341724764</c:v>
                </c:pt>
                <c:pt idx="801">
                  <c:v>-7.3549361324190645</c:v>
                </c:pt>
                <c:pt idx="802">
                  <c:v>-7.1295128726159289</c:v>
                </c:pt>
                <c:pt idx="803">
                  <c:v>-6.9029418374682514</c:v>
                </c:pt>
                <c:pt idx="804">
                  <c:v>-5.8485081617043733</c:v>
                </c:pt>
                <c:pt idx="805">
                  <c:v>-5.1394583313023317</c:v>
                </c:pt>
                <c:pt idx="806">
                  <c:v>-4.4230787972289525</c:v>
                </c:pt>
                <c:pt idx="807">
                  <c:v>-3.6918713778134418</c:v>
                </c:pt>
                <c:pt idx="808">
                  <c:v>-2.9893301105624963</c:v>
                </c:pt>
                <c:pt idx="809">
                  <c:v>-2.2757078479660535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5.9094707843434433</c:v>
                </c:pt>
                <c:pt idx="820">
                  <c:v>5.9085812755268945</c:v>
                </c:pt>
                <c:pt idx="821">
                  <c:v>5.7667844376392354</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4.7494949859541595</c:v>
                </c:pt>
                <c:pt idx="830">
                  <c:v>4.4169986261094865</c:v>
                </c:pt>
                <c:pt idx="831">
                  <c:v>4.073852862983955</c:v>
                </c:pt>
                <c:pt idx="832">
                  <c:v>3.9743357545755202</c:v>
                </c:pt>
                <c:pt idx="833">
                  <c:v>3.9301704233098684</c:v>
                </c:pt>
                <c:pt idx="834">
                  <c:v>3.9270006084070754</c:v>
                </c:pt>
                <c:pt idx="835">
                  <c:v>3.8959335309127709</c:v>
                </c:pt>
                <c:pt idx="836">
                  <c:v>3.8100068672963392</c:v>
                </c:pt>
                <c:pt idx="837">
                  <c:v>3.7186877693302192</c:v>
                </c:pt>
                <c:pt idx="838">
                  <c:v>3.5624851375615521</c:v>
                </c:pt>
                <c:pt idx="839">
                  <c:v>2.595785924705396</c:v>
                </c:pt>
                <c:pt idx="840">
                  <c:v>1.8602581829668485</c:v>
                </c:pt>
                <c:pt idx="841">
                  <c:v>0.74120196251772164</c:v>
                </c:pt>
                <c:pt idx="842">
                  <c:v>-0.44567128209145335</c:v>
                </c:pt>
                <c:pt idx="843">
                  <c:v>-1.6758483054934599</c:v>
                </c:pt>
                <c:pt idx="844">
                  <c:v>-2.7908030732369866</c:v>
                </c:pt>
                <c:pt idx="845">
                  <c:v>-3.6478567281100012</c:v>
                </c:pt>
                <c:pt idx="846">
                  <c:v>-4.2721748744364332</c:v>
                </c:pt>
                <c:pt idx="847">
                  <c:v>-4.672846976181706</c:v>
                </c:pt>
                <c:pt idx="848">
                  <c:v>-3.7121968065275612</c:v>
                </c:pt>
                <c:pt idx="849">
                  <c:v>-3.4990434503314134</c:v>
                </c:pt>
                <c:pt idx="850">
                  <c:v>-3.2537271886796235</c:v>
                </c:pt>
                <c:pt idx="851">
                  <c:v>-3.0265051606130795</c:v>
                </c:pt>
                <c:pt idx="852">
                  <c:v>-2.930755167150366</c:v>
                </c:pt>
                <c:pt idx="853">
                  <c:v>-2.0312441457046577</c:v>
                </c:pt>
                <c:pt idx="854">
                  <c:v>-1.3626697127601211</c:v>
                </c:pt>
                <c:pt idx="855">
                  <c:v>-0.65367801485699484</c:v>
                </c:pt>
                <c:pt idx="856">
                  <c:v>-7.2282750440678029E-2</c:v>
                </c:pt>
                <c:pt idx="857">
                  <c:v>0.31941964332264827</c:v>
                </c:pt>
                <c:pt idx="858">
                  <c:v>0.5860064800876883</c:v>
                </c:pt>
                <c:pt idx="859">
                  <c:v>2.2446950768370808</c:v>
                </c:pt>
                <c:pt idx="860">
                  <c:v>3.2416357870443493</c:v>
                </c:pt>
                <c:pt idx="861">
                  <c:v>4.2551696449847904</c:v>
                </c:pt>
                <c:pt idx="862">
                  <c:v>5.4252831113326145</c:v>
                </c:pt>
                <c:pt idx="863">
                  <c:v>6.8935945591958196</c:v>
                </c:pt>
                <c:pt idx="864">
                  <c:v>7.9804608759693574</c:v>
                </c:pt>
                <c:pt idx="865">
                  <c:v>9.5303409923638469</c:v>
                </c:pt>
                <c:pt idx="866">
                  <c:v>9.9733832619334759</c:v>
                </c:pt>
                <c:pt idx="867">
                  <c:v>10.342615623474302</c:v>
                </c:pt>
                <c:pt idx="868">
                  <c:v>10.286642830354005</c:v>
                </c:pt>
                <c:pt idx="869">
                  <c:v>9.9304619737341682</c:v>
                </c:pt>
                <c:pt idx="870">
                  <c:v>9.5520907431928759</c:v>
                </c:pt>
                <c:pt idx="871">
                  <c:v>8.9254280205973515</c:v>
                </c:pt>
                <c:pt idx="872">
                  <c:v>8.0970467030046507</c:v>
                </c:pt>
                <c:pt idx="873">
                  <c:v>0.54450154544926366</c:v>
                </c:pt>
                <c:pt idx="874">
                  <c:v>-1.278061730999466</c:v>
                </c:pt>
                <c:pt idx="875">
                  <c:v>-3.3670192328786608</c:v>
                </c:pt>
                <c:pt idx="876">
                  <c:v>-5.1782694393321123</c:v>
                </c:pt>
                <c:pt idx="877">
                  <c:v>-8.025077562541183</c:v>
                </c:pt>
                <c:pt idx="878">
                  <c:v>-8.7011740069276851</c:v>
                </c:pt>
                <c:pt idx="879">
                  <c:v>-9.0205138856383087</c:v>
                </c:pt>
                <c:pt idx="880">
                  <c:v>-9.1273231696230805</c:v>
                </c:pt>
                <c:pt idx="881">
                  <c:v>-9.3491586069462205</c:v>
                </c:pt>
                <c:pt idx="882">
                  <c:v>-9.4557845382973582</c:v>
                </c:pt>
                <c:pt idx="883">
                  <c:v>-9.6220140395495548</c:v>
                </c:pt>
                <c:pt idx="884">
                  <c:v>-9.8778021954547928</c:v>
                </c:pt>
                <c:pt idx="885">
                  <c:v>-10.095074762848384</c:v>
                </c:pt>
                <c:pt idx="886">
                  <c:v>-9.8629670245775287</c:v>
                </c:pt>
                <c:pt idx="887">
                  <c:v>-10.352757461447471</c:v>
                </c:pt>
                <c:pt idx="888">
                  <c:v>-10.16952412836547</c:v>
                </c:pt>
                <c:pt idx="889">
                  <c:v>-8.7781978984159252</c:v>
                </c:pt>
                <c:pt idx="890">
                  <c:v>-6.9963982534076914</c:v>
                </c:pt>
                <c:pt idx="891">
                  <c:v>-5.4840334822664314</c:v>
                </c:pt>
                <c:pt idx="892">
                  <c:v>-4.2985058608147471</c:v>
                </c:pt>
                <c:pt idx="893">
                  <c:v>-3.1682630047610192</c:v>
                </c:pt>
                <c:pt idx="894">
                  <c:v>0.13889743999524773</c:v>
                </c:pt>
                <c:pt idx="895">
                  <c:v>2.2120624061484833</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34535168"/>
        <c:axId val="23483596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3453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35968"/>
        <c:crosses val="autoZero"/>
        <c:auto val="1"/>
        <c:lblAlgn val="ctr"/>
        <c:lblOffset val="100"/>
        <c:noMultiLvlLbl val="0"/>
      </c:catAx>
      <c:valAx>
        <c:axId val="23483596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53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-1.3216634984303586</c:v>
                </c:pt>
                <c:pt idx="5">
                  <c:v>-1.3199329984303598</c:v>
                </c:pt>
                <c:pt idx="6">
                  <c:v>-1.3079281330457135</c:v>
                </c:pt>
                <c:pt idx="7">
                  <c:v>-1.3048028884303449</c:v>
                </c:pt>
                <c:pt idx="8">
                  <c:v>-1.3013944884303446</c:v>
                </c:pt>
                <c:pt idx="9">
                  <c:v>-1.2980908984303519</c:v>
                </c:pt>
                <c:pt idx="10">
                  <c:v>-1.2956518784303412</c:v>
                </c:pt>
                <c:pt idx="11">
                  <c:v>-1.294472898430286</c:v>
                </c:pt>
                <c:pt idx="12">
                  <c:v>-1.2939314667847768</c:v>
                </c:pt>
                <c:pt idx="13">
                  <c:v>-1.297590843791234</c:v>
                </c:pt>
                <c:pt idx="14">
                  <c:v>-1.29988758843038</c:v>
                </c:pt>
                <c:pt idx="15">
                  <c:v>-1.3018152584303571</c:v>
                </c:pt>
                <c:pt idx="16">
                  <c:v>-1.3037463584303783</c:v>
                </c:pt>
                <c:pt idx="17">
                  <c:v>-1.3063453249610193</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-1.3539241184303255</c:v>
                </c:pt>
                <c:pt idx="41">
                  <c:v>-1.3538263216626938</c:v>
                </c:pt>
                <c:pt idx="42">
                  <c:v>-1.353720288430357</c:v>
                </c:pt>
                <c:pt idx="43">
                  <c:v>-1.3536429870667281</c:v>
                </c:pt>
                <c:pt idx="44">
                  <c:v>-1.3527527213219666</c:v>
                </c:pt>
                <c:pt idx="45">
                  <c:v>-1.3522877584302742</c:v>
                </c:pt>
                <c:pt idx="46">
                  <c:v>-1.3518245135818958</c:v>
                </c:pt>
                <c:pt idx="47">
                  <c:v>-1.3511804984303311</c:v>
                </c:pt>
                <c:pt idx="48">
                  <c:v>-1.3505031384304047</c:v>
                </c:pt>
                <c:pt idx="49">
                  <c:v>-1.3494645884302998</c:v>
                </c:pt>
                <c:pt idx="50">
                  <c:v>-1.348677058430312</c:v>
                </c:pt>
                <c:pt idx="51">
                  <c:v>-1.3474817352724435</c:v>
                </c:pt>
                <c:pt idx="52">
                  <c:v>-1.344735710551618</c:v>
                </c:pt>
                <c:pt idx="53">
                  <c:v>-1.3442195684303211</c:v>
                </c:pt>
                <c:pt idx="54">
                  <c:v>-1.3437942684303339</c:v>
                </c:pt>
                <c:pt idx="55">
                  <c:v>-1.3435666584303307</c:v>
                </c:pt>
                <c:pt idx="56">
                  <c:v>-1.3438950994404637</c:v>
                </c:pt>
                <c:pt idx="57">
                  <c:v>-1.3446079584303305</c:v>
                </c:pt>
                <c:pt idx="58">
                  <c:v>-1.3451252484302572</c:v>
                </c:pt>
                <c:pt idx="59">
                  <c:v>-1.3455699884303478</c:v>
                </c:pt>
                <c:pt idx="60">
                  <c:v>-1.3457939984303642</c:v>
                </c:pt>
                <c:pt idx="61">
                  <c:v>-1.3465269522765553</c:v>
                </c:pt>
                <c:pt idx="62">
                  <c:v>-1.3467406788426857</c:v>
                </c:pt>
                <c:pt idx="63">
                  <c:v>-1.3469730484303355</c:v>
                </c:pt>
                <c:pt idx="64">
                  <c:v>-1.3471964184303218</c:v>
                </c:pt>
                <c:pt idx="65">
                  <c:v>-1.3474491584304498</c:v>
                </c:pt>
                <c:pt idx="66">
                  <c:v>-1.3476939384303819</c:v>
                </c:pt>
                <c:pt idx="67">
                  <c:v>-1.3478902870901193</c:v>
                </c:pt>
                <c:pt idx="68">
                  <c:v>-1.3480894562616621</c:v>
                </c:pt>
                <c:pt idx="69">
                  <c:v>-1.3486709984303786</c:v>
                </c:pt>
                <c:pt idx="70">
                  <c:v>-1.3487781784302741</c:v>
                </c:pt>
                <c:pt idx="71">
                  <c:v>-1.348808938430416</c:v>
                </c:pt>
                <c:pt idx="72">
                  <c:v>-1.3488205392467407</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-1.3465108045528167</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-1.3184464255137511</c:v>
                </c:pt>
                <c:pt idx="92">
                  <c:v>-1.315406468430389</c:v>
                </c:pt>
                <c:pt idx="93">
                  <c:v>-1.3130956184303788</c:v>
                </c:pt>
                <c:pt idx="94">
                  <c:v>-1.3109909284303995</c:v>
                </c:pt>
                <c:pt idx="95">
                  <c:v>-1.3092828584304144</c:v>
                </c:pt>
                <c:pt idx="96">
                  <c:v>-1.3074306891520058</c:v>
                </c:pt>
                <c:pt idx="97">
                  <c:v>-1.3059669884303258</c:v>
                </c:pt>
                <c:pt idx="98">
                  <c:v>-1.3045331684303541</c:v>
                </c:pt>
                <c:pt idx="99">
                  <c:v>-1.3033174984303599</c:v>
                </c:pt>
                <c:pt idx="100">
                  <c:v>-1.3021858368142563</c:v>
                </c:pt>
                <c:pt idx="101">
                  <c:v>-1.301107328430348</c:v>
                </c:pt>
                <c:pt idx="102">
                  <c:v>-1.3000807684304121</c:v>
                </c:pt>
                <c:pt idx="103">
                  <c:v>-1.2987473184303653</c:v>
                </c:pt>
                <c:pt idx="104">
                  <c:v>-1.2976352252344059</c:v>
                </c:pt>
                <c:pt idx="105">
                  <c:v>-1.2963679184303345</c:v>
                </c:pt>
                <c:pt idx="106">
                  <c:v>-1.295350358430305</c:v>
                </c:pt>
                <c:pt idx="107">
                  <c:v>-1.2944306584303138</c:v>
                </c:pt>
                <c:pt idx="108">
                  <c:v>-1.2935898084303332</c:v>
                </c:pt>
                <c:pt idx="109">
                  <c:v>-1.2929303759813777</c:v>
                </c:pt>
                <c:pt idx="110">
                  <c:v>-1.2922932884303697</c:v>
                </c:pt>
                <c:pt idx="111">
                  <c:v>-1.2917691884303768</c:v>
                </c:pt>
                <c:pt idx="112">
                  <c:v>-1.2914619984303615</c:v>
                </c:pt>
                <c:pt idx="113">
                  <c:v>-1.2902695215073123</c:v>
                </c:pt>
                <c:pt idx="114">
                  <c:v>-1.289960875981393</c:v>
                </c:pt>
                <c:pt idx="115">
                  <c:v>-1.2895859484304</c:v>
                </c:pt>
                <c:pt idx="116">
                  <c:v>-1.2892658984304055</c:v>
                </c:pt>
                <c:pt idx="117">
                  <c:v>-1.2889728884303153</c:v>
                </c:pt>
                <c:pt idx="118">
                  <c:v>-1.2887177275969821</c:v>
                </c:pt>
                <c:pt idx="119">
                  <c:v>-1.2884719384303907</c:v>
                </c:pt>
                <c:pt idx="120">
                  <c:v>-1.288273069018596</c:v>
                </c:pt>
                <c:pt idx="121">
                  <c:v>-1.2882635758951793</c:v>
                </c:pt>
                <c:pt idx="122">
                  <c:v>-1.2900299884303619</c:v>
                </c:pt>
                <c:pt idx="123">
                  <c:v>-1.2937853592551676</c:v>
                </c:pt>
                <c:pt idx="124">
                  <c:v>-1.2997263684303539</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-1.3846128734303587</c:v>
                </c:pt>
                <c:pt idx="138">
                  <c:v>-1.391199473840139</c:v>
                </c:pt>
                <c:pt idx="139">
                  <c:v>-1.392976908430434</c:v>
                </c:pt>
                <c:pt idx="140">
                  <c:v>-1.3949528484304221</c:v>
                </c:pt>
                <c:pt idx="141">
                  <c:v>-1.3966922684303782</c:v>
                </c:pt>
                <c:pt idx="142">
                  <c:v>-1.3983705184303621</c:v>
                </c:pt>
                <c:pt idx="143">
                  <c:v>-1.3997704255136725</c:v>
                </c:pt>
                <c:pt idx="144">
                  <c:v>-1.4011676584303994</c:v>
                </c:pt>
                <c:pt idx="145">
                  <c:v>-1.4022713707707695</c:v>
                </c:pt>
                <c:pt idx="146">
                  <c:v>-1.4078759698589423</c:v>
                </c:pt>
                <c:pt idx="147">
                  <c:v>-1.4095905757499492</c:v>
                </c:pt>
                <c:pt idx="148">
                  <c:v>-1.4114431884303538</c:v>
                </c:pt>
                <c:pt idx="149">
                  <c:v>-1.4137462884303214</c:v>
                </c:pt>
                <c:pt idx="150">
                  <c:v>-1.4157370084303538</c:v>
                </c:pt>
                <c:pt idx="151">
                  <c:v>-1.4175706376055124</c:v>
                </c:pt>
                <c:pt idx="152">
                  <c:v>-1.4192304084303218</c:v>
                </c:pt>
                <c:pt idx="153">
                  <c:v>-1.4210568084304498</c:v>
                </c:pt>
                <c:pt idx="154">
                  <c:v>-1.421930387319245</c:v>
                </c:pt>
                <c:pt idx="155">
                  <c:v>-1.4268680539859324</c:v>
                </c:pt>
                <c:pt idx="156">
                  <c:v>-1.4283211668514184</c:v>
                </c:pt>
                <c:pt idx="157">
                  <c:v>-1.4310024004922679</c:v>
                </c:pt>
                <c:pt idx="158">
                  <c:v>-1.4339034884303357</c:v>
                </c:pt>
                <c:pt idx="159">
                  <c:v>-1.4362145984303318</c:v>
                </c:pt>
                <c:pt idx="160">
                  <c:v>-1.4385601546803386</c:v>
                </c:pt>
                <c:pt idx="161">
                  <c:v>-1.44116688731928</c:v>
                </c:pt>
                <c:pt idx="162">
                  <c:v>-1.4433374300092219</c:v>
                </c:pt>
                <c:pt idx="163">
                  <c:v>-1.4490370247461279</c:v>
                </c:pt>
                <c:pt idx="164">
                  <c:v>-1.4496860184303606</c:v>
                </c:pt>
                <c:pt idx="165">
                  <c:v>-1.4498880087396322</c:v>
                </c:pt>
                <c:pt idx="166">
                  <c:v>-1.4500646984302716</c:v>
                </c:pt>
                <c:pt idx="167">
                  <c:v>-1.4502288784303232</c:v>
                </c:pt>
                <c:pt idx="168">
                  <c:v>-1.4503676484302375</c:v>
                </c:pt>
                <c:pt idx="169">
                  <c:v>-1.4505024932757351</c:v>
                </c:pt>
                <c:pt idx="170">
                  <c:v>-1.4504510666122181</c:v>
                </c:pt>
                <c:pt idx="171">
                  <c:v>-1.4484121174779716</c:v>
                </c:pt>
                <c:pt idx="172">
                  <c:v>-1.4469521084304091</c:v>
                </c:pt>
                <c:pt idx="173">
                  <c:v>-1.4440582900971086</c:v>
                </c:pt>
                <c:pt idx="174">
                  <c:v>-1.4407698284303618</c:v>
                </c:pt>
                <c:pt idx="175">
                  <c:v>-1.4380003484304829</c:v>
                </c:pt>
                <c:pt idx="176">
                  <c:v>-1.4353399484303515</c:v>
                </c:pt>
                <c:pt idx="177">
                  <c:v>-1.4329053773776979</c:v>
                </c:pt>
                <c:pt idx="178">
                  <c:v>-1.430545508430356</c:v>
                </c:pt>
                <c:pt idx="179">
                  <c:v>-1.4291269984303734</c:v>
                </c:pt>
                <c:pt idx="180">
                  <c:v>-1.4234858817636322</c:v>
                </c:pt>
                <c:pt idx="181">
                  <c:v>-1.4213631984304094</c:v>
                </c:pt>
                <c:pt idx="182">
                  <c:v>-1.4191193421803696</c:v>
                </c:pt>
                <c:pt idx="183">
                  <c:v>-1.4168817684303718</c:v>
                </c:pt>
                <c:pt idx="184">
                  <c:v>-1.4146115184304258</c:v>
                </c:pt>
                <c:pt idx="185">
                  <c:v>-1.4122819084303089</c:v>
                </c:pt>
                <c:pt idx="186">
                  <c:v>-1.4093564510620098</c:v>
                </c:pt>
                <c:pt idx="187">
                  <c:v>-1.4069653070723718</c:v>
                </c:pt>
                <c:pt idx="188">
                  <c:v>-1.4002369757031019</c:v>
                </c:pt>
                <c:pt idx="189">
                  <c:v>-1.3986247684303592</c:v>
                </c:pt>
                <c:pt idx="190">
                  <c:v>-1.3970113180179857</c:v>
                </c:pt>
                <c:pt idx="191">
                  <c:v>-1.3956342884303905</c:v>
                </c:pt>
                <c:pt idx="192">
                  <c:v>-1.3938512984304237</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-1.3728962084304093</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-1.3581575381129163</c:v>
                </c:pt>
                <c:pt idx="215">
                  <c:v>-1.355915947925368</c:v>
                </c:pt>
                <c:pt idx="216">
                  <c:v>-1.3550476584303226</c:v>
                </c:pt>
                <c:pt idx="217">
                  <c:v>-1.3534271784304011</c:v>
                </c:pt>
                <c:pt idx="218">
                  <c:v>-1.3525464784304688</c:v>
                </c:pt>
                <c:pt idx="219">
                  <c:v>-1.3516310973314671</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-1.3706962184303655</c:v>
                </c:pt>
                <c:pt idx="232">
                  <c:v>-1.373228668430329</c:v>
                </c:pt>
                <c:pt idx="233">
                  <c:v>-1.3753595284302758</c:v>
                </c:pt>
                <c:pt idx="234">
                  <c:v>-1.3779276184303462</c:v>
                </c:pt>
                <c:pt idx="235">
                  <c:v>-1.3808556684303641</c:v>
                </c:pt>
                <c:pt idx="236">
                  <c:v>-1.3841743584304138</c:v>
                </c:pt>
                <c:pt idx="237">
                  <c:v>-1.3869185539859785</c:v>
                </c:pt>
                <c:pt idx="238">
                  <c:v>-1.3886029984303647</c:v>
                </c:pt>
                <c:pt idx="239">
                  <c:v>-1.3942301749009571</c:v>
                </c:pt>
                <c:pt idx="240">
                  <c:v>-1.3967901884303728</c:v>
                </c:pt>
                <c:pt idx="241">
                  <c:v>-1.3988792584303744</c:v>
                </c:pt>
                <c:pt idx="242">
                  <c:v>-1.4007498263873539</c:v>
                </c:pt>
                <c:pt idx="243">
                  <c:v>-1.4025590384303968</c:v>
                </c:pt>
                <c:pt idx="244">
                  <c:v>-1.4035942284303671</c:v>
                </c:pt>
                <c:pt idx="245">
                  <c:v>-1.4040886931672034</c:v>
                </c:pt>
                <c:pt idx="246">
                  <c:v>-1.4039274384303984</c:v>
                </c:pt>
                <c:pt idx="247">
                  <c:v>-1.40276726313622</c:v>
                </c:pt>
                <c:pt idx="248">
                  <c:v>-1.4014355184303398</c:v>
                </c:pt>
                <c:pt idx="249">
                  <c:v>-1.4001378620667304</c:v>
                </c:pt>
                <c:pt idx="250">
                  <c:v>-1.3984301484303927</c:v>
                </c:pt>
                <c:pt idx="251">
                  <c:v>-1.3963739484302828</c:v>
                </c:pt>
                <c:pt idx="252">
                  <c:v>-1.3947054529758001</c:v>
                </c:pt>
                <c:pt idx="253">
                  <c:v>-1.3928339384303721</c:v>
                </c:pt>
                <c:pt idx="254">
                  <c:v>-1.3907509184303302</c:v>
                </c:pt>
                <c:pt idx="255">
                  <c:v>-1.3838557564948957</c:v>
                </c:pt>
                <c:pt idx="256">
                  <c:v>-1.3821487257030849</c:v>
                </c:pt>
                <c:pt idx="257">
                  <c:v>-1.3800087384303701</c:v>
                </c:pt>
                <c:pt idx="258">
                  <c:v>-1.3775313784303258</c:v>
                </c:pt>
                <c:pt idx="259">
                  <c:v>-1.3753212762081382</c:v>
                </c:pt>
                <c:pt idx="260">
                  <c:v>-1.3733612184303436</c:v>
                </c:pt>
                <c:pt idx="261">
                  <c:v>-1.3715013884303378</c:v>
                </c:pt>
                <c:pt idx="262">
                  <c:v>-1.3701483317636614</c:v>
                </c:pt>
                <c:pt idx="263">
                  <c:v>-1.3691157043127145</c:v>
                </c:pt>
                <c:pt idx="264">
                  <c:v>-1.3651781802485501</c:v>
                </c:pt>
                <c:pt idx="265">
                  <c:v>-1.3642074784302904</c:v>
                </c:pt>
                <c:pt idx="266">
                  <c:v>-1.3633711297434781</c:v>
                </c:pt>
                <c:pt idx="267">
                  <c:v>-1.3625429784304621</c:v>
                </c:pt>
                <c:pt idx="268">
                  <c:v>-1.3618019284303386</c:v>
                </c:pt>
                <c:pt idx="269">
                  <c:v>-1.3611534784302681</c:v>
                </c:pt>
                <c:pt idx="270">
                  <c:v>-1.360514951371615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-1.3360474308627808</c:v>
                </c:pt>
                <c:pt idx="281">
                  <c:v>-1.335163173688088</c:v>
                </c:pt>
                <c:pt idx="282">
                  <c:v>-1.334111638430258</c:v>
                </c:pt>
                <c:pt idx="283">
                  <c:v>-1.3331949684303339</c:v>
                </c:pt>
                <c:pt idx="284">
                  <c:v>-1.3323310521938154</c:v>
                </c:pt>
                <c:pt idx="285">
                  <c:v>-1.3314044284303392</c:v>
                </c:pt>
                <c:pt idx="286">
                  <c:v>-1.3322275684303642</c:v>
                </c:pt>
                <c:pt idx="287">
                  <c:v>-1.3342629130645141</c:v>
                </c:pt>
                <c:pt idx="288">
                  <c:v>-1.3461151484303806</c:v>
                </c:pt>
                <c:pt idx="289">
                  <c:v>-1.3510335184304196</c:v>
                </c:pt>
                <c:pt idx="290">
                  <c:v>-1.3564562900970856</c:v>
                </c:pt>
                <c:pt idx="291">
                  <c:v>-1.3614614984303561</c:v>
                </c:pt>
                <c:pt idx="292">
                  <c:v>-1.366081008430392</c:v>
                </c:pt>
                <c:pt idx="293">
                  <c:v>-1.3696869879040676</c:v>
                </c:pt>
                <c:pt idx="294">
                  <c:v>-1.3734661873192238</c:v>
                </c:pt>
                <c:pt idx="295">
                  <c:v>-1.383191295305348</c:v>
                </c:pt>
                <c:pt idx="296">
                  <c:v>-1.3850942721145394</c:v>
                </c:pt>
                <c:pt idx="297">
                  <c:v>-1.387509698430347</c:v>
                </c:pt>
                <c:pt idx="298">
                  <c:v>-1.3895358784303227</c:v>
                </c:pt>
                <c:pt idx="299">
                  <c:v>-1.3914182405356499</c:v>
                </c:pt>
                <c:pt idx="300">
                  <c:v>-1.3931146884303938</c:v>
                </c:pt>
                <c:pt idx="301">
                  <c:v>-1.3946317284303547</c:v>
                </c:pt>
                <c:pt idx="302">
                  <c:v>-1.3959286802484776</c:v>
                </c:pt>
                <c:pt idx="303">
                  <c:v>-1.3966355773777301</c:v>
                </c:pt>
                <c:pt idx="304">
                  <c:v>-1.3993826300093204</c:v>
                </c:pt>
                <c:pt idx="305">
                  <c:v>-1.4001035384303648</c:v>
                </c:pt>
                <c:pt idx="306">
                  <c:v>-1.4009086260898918</c:v>
                </c:pt>
                <c:pt idx="307">
                  <c:v>-1.4017653984303451</c:v>
                </c:pt>
                <c:pt idx="308">
                  <c:v>-1.4028414884303178</c:v>
                </c:pt>
                <c:pt idx="309">
                  <c:v>-1.4037952963026208</c:v>
                </c:pt>
                <c:pt idx="310">
                  <c:v>-1.4047067184303448</c:v>
                </c:pt>
                <c:pt idx="311">
                  <c:v>-1.4054407919085958</c:v>
                </c:pt>
                <c:pt idx="312">
                  <c:v>-1.4085529396068042</c:v>
                </c:pt>
                <c:pt idx="313">
                  <c:v>-1.4108353284303159</c:v>
                </c:pt>
                <c:pt idx="314">
                  <c:v>-1.4131581484304119</c:v>
                </c:pt>
                <c:pt idx="315">
                  <c:v>-1.4151581247461518</c:v>
                </c:pt>
                <c:pt idx="316">
                  <c:v>-1.4171617084303456</c:v>
                </c:pt>
                <c:pt idx="317">
                  <c:v>-1.4194998984303271</c:v>
                </c:pt>
                <c:pt idx="318">
                  <c:v>-1.4228563720567493</c:v>
                </c:pt>
                <c:pt idx="319">
                  <c:v>-1.426079240535612</c:v>
                </c:pt>
                <c:pt idx="320">
                  <c:v>-1.4378752313070378</c:v>
                </c:pt>
                <c:pt idx="321">
                  <c:v>-1.4409516684304839</c:v>
                </c:pt>
                <c:pt idx="322">
                  <c:v>-1.444330324960966</c:v>
                </c:pt>
                <c:pt idx="323">
                  <c:v>-1.4475925884303318</c:v>
                </c:pt>
                <c:pt idx="324">
                  <c:v>-1.4508652349895144</c:v>
                </c:pt>
                <c:pt idx="325">
                  <c:v>-1.4544685084302955</c:v>
                </c:pt>
                <c:pt idx="326">
                  <c:v>-1.4576382884303984</c:v>
                </c:pt>
                <c:pt idx="327">
                  <c:v>-1.4604266973550912</c:v>
                </c:pt>
                <c:pt idx="328">
                  <c:v>-1.4622392841446554</c:v>
                </c:pt>
                <c:pt idx="329">
                  <c:v>-1.4688889349382745</c:v>
                </c:pt>
                <c:pt idx="330">
                  <c:v>-1.4723175684303509</c:v>
                </c:pt>
                <c:pt idx="331">
                  <c:v>-1.4763042405356235</c:v>
                </c:pt>
                <c:pt idx="332">
                  <c:v>-1.4822956884303671</c:v>
                </c:pt>
                <c:pt idx="333">
                  <c:v>-1.488808138430294</c:v>
                </c:pt>
                <c:pt idx="334">
                  <c:v>-1.4949959984303258</c:v>
                </c:pt>
                <c:pt idx="335">
                  <c:v>-1.5003719984303598</c:v>
                </c:pt>
                <c:pt idx="336">
                  <c:v>-1.5049250539859278</c:v>
                </c:pt>
                <c:pt idx="337">
                  <c:v>-1.5074834339142029</c:v>
                </c:pt>
                <c:pt idx="338">
                  <c:v>-1.5214408229918015</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-1.5437243784304568</c:v>
                </c:pt>
                <c:pt idx="350">
                  <c:v>-1.5445867184303737</c:v>
                </c:pt>
                <c:pt idx="351">
                  <c:v>-1.5453884006043026</c:v>
                </c:pt>
                <c:pt idx="352">
                  <c:v>-1.546008331763747</c:v>
                </c:pt>
                <c:pt idx="353">
                  <c:v>-1.5477915881739268</c:v>
                </c:pt>
                <c:pt idx="354">
                  <c:v>-1.54816287843039</c:v>
                </c:pt>
                <c:pt idx="355">
                  <c:v>-1.548516268430383</c:v>
                </c:pt>
                <c:pt idx="356">
                  <c:v>-1.548784062946519</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-1.5492062158216888</c:v>
                </c:pt>
                <c:pt idx="371">
                  <c:v>-1.5473568604993417</c:v>
                </c:pt>
                <c:pt idx="372">
                  <c:v>-1.547052103693527</c:v>
                </c:pt>
                <c:pt idx="373">
                  <c:v>-1.546558118430412</c:v>
                </c:pt>
                <c:pt idx="374">
                  <c:v>-1.5461332884303818</c:v>
                </c:pt>
                <c:pt idx="375">
                  <c:v>-1.5457246686430655</c:v>
                </c:pt>
                <c:pt idx="376">
                  <c:v>-1.5452943984304097</c:v>
                </c:pt>
                <c:pt idx="377">
                  <c:v>-1.5449352537495138</c:v>
                </c:pt>
                <c:pt idx="378">
                  <c:v>-1.5445704615882605</c:v>
                </c:pt>
                <c:pt idx="379">
                  <c:v>-1.5437082581705794</c:v>
                </c:pt>
                <c:pt idx="380">
                  <c:v>-1.5435550844518766</c:v>
                </c:pt>
                <c:pt idx="381">
                  <c:v>-1.5433622384302899</c:v>
                </c:pt>
                <c:pt idx="382">
                  <c:v>-1.5431839352724808</c:v>
                </c:pt>
                <c:pt idx="383">
                  <c:v>-1.5431397784303358</c:v>
                </c:pt>
                <c:pt idx="384">
                  <c:v>-1.5431618784304155</c:v>
                </c:pt>
                <c:pt idx="385">
                  <c:v>-1.543224119642443</c:v>
                </c:pt>
                <c:pt idx="386">
                  <c:v>-1.543238668643113</c:v>
                </c:pt>
                <c:pt idx="387">
                  <c:v>-1.5408005625329082</c:v>
                </c:pt>
                <c:pt idx="388">
                  <c:v>-1.5391152684304146</c:v>
                </c:pt>
                <c:pt idx="389">
                  <c:v>-1.5355996615882574</c:v>
                </c:pt>
                <c:pt idx="390">
                  <c:v>-1.5323170884303681</c:v>
                </c:pt>
                <c:pt idx="391">
                  <c:v>-1.5281887431112391</c:v>
                </c:pt>
                <c:pt idx="392">
                  <c:v>-1.5243077584303322</c:v>
                </c:pt>
                <c:pt idx="393">
                  <c:v>-1.5202760199356646</c:v>
                </c:pt>
                <c:pt idx="394">
                  <c:v>-1.5167861007031007</c:v>
                </c:pt>
                <c:pt idx="395">
                  <c:v>-1.5075133702252259</c:v>
                </c:pt>
                <c:pt idx="396">
                  <c:v>-1.5051118084303918</c:v>
                </c:pt>
                <c:pt idx="397">
                  <c:v>-1.50188739843041</c:v>
                </c:pt>
                <c:pt idx="398">
                  <c:v>-1.4993320721146026</c:v>
                </c:pt>
                <c:pt idx="399">
                  <c:v>-1.4958731584304177</c:v>
                </c:pt>
                <c:pt idx="400">
                  <c:v>-1.4934928371400034</c:v>
                </c:pt>
                <c:pt idx="401">
                  <c:v>-1.4910487984303891</c:v>
                </c:pt>
                <c:pt idx="402">
                  <c:v>-1.4893473940347306</c:v>
                </c:pt>
                <c:pt idx="403">
                  <c:v>-1.4877115063668711</c:v>
                </c:pt>
                <c:pt idx="404">
                  <c:v>-1.4763806234303729</c:v>
                </c:pt>
                <c:pt idx="405">
                  <c:v>-1.4738439984304013</c:v>
                </c:pt>
                <c:pt idx="406">
                  <c:v>-1.4690957637365401</c:v>
                </c:pt>
                <c:pt idx="407">
                  <c:v>-1.4650271984303838</c:v>
                </c:pt>
                <c:pt idx="408">
                  <c:v>-1.4611510186323691</c:v>
                </c:pt>
                <c:pt idx="409">
                  <c:v>-1.4578943284303671</c:v>
                </c:pt>
                <c:pt idx="410">
                  <c:v>-1.4547206367282679</c:v>
                </c:pt>
                <c:pt idx="411">
                  <c:v>-1.4517565684303477</c:v>
                </c:pt>
                <c:pt idx="412">
                  <c:v>-1.4502139984303639</c:v>
                </c:pt>
                <c:pt idx="413">
                  <c:v>-1.4431595145593898</c:v>
                </c:pt>
                <c:pt idx="414">
                  <c:v>-1.4412831984303978</c:v>
                </c:pt>
                <c:pt idx="415">
                  <c:v>-1.4393155247461376</c:v>
                </c:pt>
                <c:pt idx="416">
                  <c:v>-1.4373053384303558</c:v>
                </c:pt>
                <c:pt idx="417">
                  <c:v>-1.4357231048133199</c:v>
                </c:pt>
                <c:pt idx="418">
                  <c:v>-1.4341019384303593</c:v>
                </c:pt>
                <c:pt idx="419">
                  <c:v>-1.4327535668514622</c:v>
                </c:pt>
                <c:pt idx="420">
                  <c:v>-1.4315201792813639</c:v>
                </c:pt>
                <c:pt idx="421">
                  <c:v>-1.4282163864900284</c:v>
                </c:pt>
                <c:pt idx="422">
                  <c:v>-1.4274982884303666</c:v>
                </c:pt>
                <c:pt idx="423">
                  <c:v>-1.4274990952045759</c:v>
                </c:pt>
                <c:pt idx="424">
                  <c:v>-1.4295856684303618</c:v>
                </c:pt>
                <c:pt idx="425">
                  <c:v>-1.4316723962797984</c:v>
                </c:pt>
                <c:pt idx="426">
                  <c:v>-1.4340768084303899</c:v>
                </c:pt>
                <c:pt idx="427">
                  <c:v>-1.4367076473665459</c:v>
                </c:pt>
                <c:pt idx="428">
                  <c:v>-1.4390968284303014</c:v>
                </c:pt>
                <c:pt idx="429">
                  <c:v>-1.4403865539859169</c:v>
                </c:pt>
                <c:pt idx="430">
                  <c:v>-1.4471135949215821</c:v>
                </c:pt>
                <c:pt idx="431">
                  <c:v>-1.4505480484303699</c:v>
                </c:pt>
                <c:pt idx="432">
                  <c:v>-1.4542452242367958</c:v>
                </c:pt>
                <c:pt idx="433">
                  <c:v>-1.4579413884303671</c:v>
                </c:pt>
                <c:pt idx="434">
                  <c:v>-1.4617249984304008</c:v>
                </c:pt>
                <c:pt idx="435">
                  <c:v>-1.4665136784304018</c:v>
                </c:pt>
                <c:pt idx="436">
                  <c:v>-1.472393757051049</c:v>
                </c:pt>
                <c:pt idx="437">
                  <c:v>-1.4778304709578258</c:v>
                </c:pt>
                <c:pt idx="438">
                  <c:v>-1.4819279656434778</c:v>
                </c:pt>
                <c:pt idx="439">
                  <c:v>-1.4986279203054167</c:v>
                </c:pt>
                <c:pt idx="440">
                  <c:v>-1.5013775188385523</c:v>
                </c:pt>
                <c:pt idx="441">
                  <c:v>-1.504950648430345</c:v>
                </c:pt>
                <c:pt idx="442">
                  <c:v>-1.508161712715965</c:v>
                </c:pt>
                <c:pt idx="443">
                  <c:v>-1.5117853184303556</c:v>
                </c:pt>
                <c:pt idx="444">
                  <c:v>-1.5144805211576464</c:v>
                </c:pt>
                <c:pt idx="445">
                  <c:v>-1.52293905398597</c:v>
                </c:pt>
                <c:pt idx="446">
                  <c:v>-1.5246559239622541</c:v>
                </c:pt>
                <c:pt idx="447">
                  <c:v>-1.5265438284303841</c:v>
                </c:pt>
                <c:pt idx="448">
                  <c:v>-1.5282781154516627</c:v>
                </c:pt>
                <c:pt idx="449">
                  <c:v>-1.5297601398445195</c:v>
                </c:pt>
                <c:pt idx="450">
                  <c:v>-1.5311168284303989</c:v>
                </c:pt>
                <c:pt idx="451">
                  <c:v>-1.532247826713222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-1.4960262925480139</c:v>
                </c:pt>
                <c:pt idx="472">
                  <c:v>-1.4940285757499936</c:v>
                </c:pt>
                <c:pt idx="473">
                  <c:v>-1.4915703984303732</c:v>
                </c:pt>
                <c:pt idx="474">
                  <c:v>-1.4892430521939111</c:v>
                </c:pt>
                <c:pt idx="475">
                  <c:v>-1.4874170204083941</c:v>
                </c:pt>
                <c:pt idx="476">
                  <c:v>-1.4849847684302944</c:v>
                </c:pt>
                <c:pt idx="477">
                  <c:v>-1.4821685790754699</c:v>
                </c:pt>
                <c:pt idx="478">
                  <c:v>-1.4800078206525267</c:v>
                </c:pt>
                <c:pt idx="479">
                  <c:v>-1.4787618166121956</c:v>
                </c:pt>
                <c:pt idx="480">
                  <c:v>-1.4727381945088069</c:v>
                </c:pt>
                <c:pt idx="481">
                  <c:v>-1.4706717833765879</c:v>
                </c:pt>
                <c:pt idx="482">
                  <c:v>-1.4677086384304066</c:v>
                </c:pt>
                <c:pt idx="483">
                  <c:v>-1.465230806940987</c:v>
                </c:pt>
                <c:pt idx="484">
                  <c:v>-1.4628107484304198</c:v>
                </c:pt>
                <c:pt idx="485">
                  <c:v>-1.4607808586454278</c:v>
                </c:pt>
                <c:pt idx="486">
                  <c:v>-1.4588122182105598</c:v>
                </c:pt>
                <c:pt idx="487">
                  <c:v>-1.457442232196577</c:v>
                </c:pt>
                <c:pt idx="488">
                  <c:v>-1.4519613171116483</c:v>
                </c:pt>
                <c:pt idx="489">
                  <c:v>-1.4478877284303664</c:v>
                </c:pt>
                <c:pt idx="490">
                  <c:v>-1.4427096940826132</c:v>
                </c:pt>
                <c:pt idx="491">
                  <c:v>-1.438021284144664</c:v>
                </c:pt>
                <c:pt idx="492">
                  <c:v>-1.4334619984303711</c:v>
                </c:pt>
                <c:pt idx="493">
                  <c:v>-1.4299731397346758</c:v>
                </c:pt>
                <c:pt idx="494">
                  <c:v>-1.4256300188385318</c:v>
                </c:pt>
                <c:pt idx="495">
                  <c:v>-1.4225475460494295</c:v>
                </c:pt>
                <c:pt idx="496">
                  <c:v>-1.409837265097001</c:v>
                </c:pt>
                <c:pt idx="497">
                  <c:v>-1.4076186179955641</c:v>
                </c:pt>
                <c:pt idx="498">
                  <c:v>-1.4047241184302568</c:v>
                </c:pt>
                <c:pt idx="499">
                  <c:v>-1.4017772025119206</c:v>
                </c:pt>
                <c:pt idx="500">
                  <c:v>-1.3989029580263281</c:v>
                </c:pt>
                <c:pt idx="501">
                  <c:v>-1.3957869036935076</c:v>
                </c:pt>
                <c:pt idx="502">
                  <c:v>-1.3932366260899656</c:v>
                </c:pt>
                <c:pt idx="503">
                  <c:v>-1.3909634075211912</c:v>
                </c:pt>
                <c:pt idx="504">
                  <c:v>-1.3895939215072701</c:v>
                </c:pt>
                <c:pt idx="505">
                  <c:v>-1.3846290817636984</c:v>
                </c:pt>
                <c:pt idx="506">
                  <c:v>-1.3833660800630412</c:v>
                </c:pt>
                <c:pt idx="507">
                  <c:v>-1.3820319684303761</c:v>
                </c:pt>
                <c:pt idx="508">
                  <c:v>-1.3806157943487236</c:v>
                </c:pt>
                <c:pt idx="509">
                  <c:v>-1.3794978282176231</c:v>
                </c:pt>
                <c:pt idx="510">
                  <c:v>-1.3784683734303229</c:v>
                </c:pt>
                <c:pt idx="511">
                  <c:v>-1.3775579534865332</c:v>
                </c:pt>
                <c:pt idx="512">
                  <c:v>-1.3767639359303345</c:v>
                </c:pt>
                <c:pt idx="513">
                  <c:v>-1.3743197484303593</c:v>
                </c:pt>
                <c:pt idx="514">
                  <c:v>-1.3736796925479551</c:v>
                </c:pt>
                <c:pt idx="515">
                  <c:v>-1.3726650090686701</c:v>
                </c:pt>
                <c:pt idx="516">
                  <c:v>-1.3713463384303282</c:v>
                </c:pt>
                <c:pt idx="517">
                  <c:v>-1.369958824960956</c:v>
                </c:pt>
                <c:pt idx="518">
                  <c:v>-1.3680401059572513</c:v>
                </c:pt>
                <c:pt idx="519">
                  <c:v>-1.3662761297434782</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-1.3313863249610265</c:v>
                </c:pt>
                <c:pt idx="538">
                  <c:v>-1.3279448555732498</c:v>
                </c:pt>
                <c:pt idx="539">
                  <c:v>-1.3240514984303573</c:v>
                </c:pt>
                <c:pt idx="540">
                  <c:v>-1.3144949984303758</c:v>
                </c:pt>
                <c:pt idx="541">
                  <c:v>-1.312793608186444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-1.2909725058930186</c:v>
                </c:pt>
                <c:pt idx="551">
                  <c:v>-1.2900663901829266</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-1.2842138279758069</c:v>
                </c:pt>
                <c:pt idx="560">
                  <c:v>-1.2839095035850292</c:v>
                </c:pt>
                <c:pt idx="561">
                  <c:v>-1.2835948635988998</c:v>
                </c:pt>
                <c:pt idx="562">
                  <c:v>-1.2833354780222095</c:v>
                </c:pt>
                <c:pt idx="563">
                  <c:v>-1.2830736473664195</c:v>
                </c:pt>
                <c:pt idx="564">
                  <c:v>-1.28298891147386</c:v>
                </c:pt>
                <c:pt idx="565">
                  <c:v>-1.2842367127160579</c:v>
                </c:pt>
                <c:pt idx="566">
                  <c:v>-1.2845100094193995</c:v>
                </c:pt>
                <c:pt idx="567">
                  <c:v>-1.2849552943487061</c:v>
                </c:pt>
                <c:pt idx="568">
                  <c:v>-1.285358165097044</c:v>
                </c:pt>
                <c:pt idx="569">
                  <c:v>-1.2860811514916801</c:v>
                </c:pt>
                <c:pt idx="570">
                  <c:v>-1.287064498430337</c:v>
                </c:pt>
                <c:pt idx="571">
                  <c:v>-1.2879684576139609</c:v>
                </c:pt>
                <c:pt idx="572">
                  <c:v>-1.2887880713470221</c:v>
                </c:pt>
                <c:pt idx="573">
                  <c:v>-1.289341339339463</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-1.2945749247461673</c:v>
                </c:pt>
                <c:pt idx="582">
                  <c:v>-1.2954124678181671</c:v>
                </c:pt>
                <c:pt idx="583">
                  <c:v>-1.295943362066716</c:v>
                </c:pt>
                <c:pt idx="584">
                  <c:v>-1.29789415529309</c:v>
                </c:pt>
                <c:pt idx="585">
                  <c:v>-1.2984674314200384</c:v>
                </c:pt>
                <c:pt idx="586">
                  <c:v>-1.2991285284303729</c:v>
                </c:pt>
                <c:pt idx="587">
                  <c:v>-1.3000956284302987</c:v>
                </c:pt>
                <c:pt idx="588">
                  <c:v>-1.3013950284304339</c:v>
                </c:pt>
                <c:pt idx="589">
                  <c:v>-1.3025596284304228</c:v>
                </c:pt>
                <c:pt idx="590">
                  <c:v>-1.3035901584303722</c:v>
                </c:pt>
                <c:pt idx="591">
                  <c:v>-1.304299259794012</c:v>
                </c:pt>
                <c:pt idx="592">
                  <c:v>-1.3048523830457561</c:v>
                </c:pt>
                <c:pt idx="593">
                  <c:v>-1.3072214984303694</c:v>
                </c:pt>
                <c:pt idx="594">
                  <c:v>-1.3079417384304057</c:v>
                </c:pt>
                <c:pt idx="595">
                  <c:v>-1.3086680384303762</c:v>
                </c:pt>
                <c:pt idx="596">
                  <c:v>-1.3094377584303758</c:v>
                </c:pt>
                <c:pt idx="597">
                  <c:v>-1.310429648430433</c:v>
                </c:pt>
                <c:pt idx="598">
                  <c:v>-1.3114244576140828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-1.3216957884304226</c:v>
                </c:pt>
                <c:pt idx="608">
                  <c:v>-1.3223610460494557</c:v>
                </c:pt>
                <c:pt idx="609">
                  <c:v>-1.3243933513715263</c:v>
                </c:pt>
                <c:pt idx="610">
                  <c:v>-1.3247158571260087</c:v>
                </c:pt>
                <c:pt idx="611">
                  <c:v>-1.3253267984303221</c:v>
                </c:pt>
                <c:pt idx="612">
                  <c:v>-1.3259182484303118</c:v>
                </c:pt>
                <c:pt idx="613">
                  <c:v>-1.3269629084304384</c:v>
                </c:pt>
                <c:pt idx="614">
                  <c:v>-1.3283487184303624</c:v>
                </c:pt>
                <c:pt idx="615">
                  <c:v>-1.3306558784304201</c:v>
                </c:pt>
                <c:pt idx="616">
                  <c:v>-1.3330954416121579</c:v>
                </c:pt>
                <c:pt idx="617">
                  <c:v>-1.3347925817637107</c:v>
                </c:pt>
                <c:pt idx="618">
                  <c:v>-1.3406758513715313</c:v>
                </c:pt>
                <c:pt idx="619">
                  <c:v>-1.342002528430275</c:v>
                </c:pt>
                <c:pt idx="620">
                  <c:v>-1.3436218584304278</c:v>
                </c:pt>
                <c:pt idx="621">
                  <c:v>-1.3453480684303685</c:v>
                </c:pt>
                <c:pt idx="622">
                  <c:v>-1.3466206916122019</c:v>
                </c:pt>
                <c:pt idx="623">
                  <c:v>-1.348084668430346</c:v>
                </c:pt>
                <c:pt idx="624">
                  <c:v>-1.3491877384303521</c:v>
                </c:pt>
                <c:pt idx="625">
                  <c:v>-1.3503037284303403</c:v>
                </c:pt>
                <c:pt idx="626">
                  <c:v>-1.3509298342511968</c:v>
                </c:pt>
                <c:pt idx="627">
                  <c:v>-1.353099498430365</c:v>
                </c:pt>
                <c:pt idx="628">
                  <c:v>-1.3533848684303891</c:v>
                </c:pt>
                <c:pt idx="629">
                  <c:v>-1.3540459675025105</c:v>
                </c:pt>
                <c:pt idx="630">
                  <c:v>-1.3546148284303501</c:v>
                </c:pt>
                <c:pt idx="631">
                  <c:v>-1.3558936984303742</c:v>
                </c:pt>
                <c:pt idx="632">
                  <c:v>-1.3572856084303524</c:v>
                </c:pt>
                <c:pt idx="633">
                  <c:v>-1.3585494984302571</c:v>
                </c:pt>
                <c:pt idx="634">
                  <c:v>-1.3595467287674055</c:v>
                </c:pt>
                <c:pt idx="635">
                  <c:v>-1.3604277943487539</c:v>
                </c:pt>
                <c:pt idx="636">
                  <c:v>-1.3626479984303685</c:v>
                </c:pt>
                <c:pt idx="637">
                  <c:v>-1.3631543084303814</c:v>
                </c:pt>
                <c:pt idx="638">
                  <c:v>-1.3637693184303896</c:v>
                </c:pt>
                <c:pt idx="639">
                  <c:v>-1.3644385984303469</c:v>
                </c:pt>
                <c:pt idx="640">
                  <c:v>-1.3649034984304358</c:v>
                </c:pt>
                <c:pt idx="641">
                  <c:v>-1.3654573210110184</c:v>
                </c:pt>
                <c:pt idx="642">
                  <c:v>-1.3659315584303804</c:v>
                </c:pt>
                <c:pt idx="643">
                  <c:v>-1.3662548884303831</c:v>
                </c:pt>
                <c:pt idx="644">
                  <c:v>-1.3664844270017606</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-1.3685073662464287</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-1.3696228984304475</c:v>
                </c:pt>
                <c:pt idx="669">
                  <c:v>-1.369628522239843</c:v>
                </c:pt>
                <c:pt idx="670">
                  <c:v>-1.3696396650970164</c:v>
                </c:pt>
                <c:pt idx="671">
                  <c:v>-1.3699160341446515</c:v>
                </c:pt>
                <c:pt idx="672">
                  <c:v>-1.3699433684304259</c:v>
                </c:pt>
                <c:pt idx="673">
                  <c:v>-1.3699802784303898</c:v>
                </c:pt>
                <c:pt idx="674">
                  <c:v>-1.37001960843034</c:v>
                </c:pt>
                <c:pt idx="675">
                  <c:v>-1.3699998005137175</c:v>
                </c:pt>
                <c:pt idx="676">
                  <c:v>-1.3699729984303275</c:v>
                </c:pt>
                <c:pt idx="677">
                  <c:v>-1.3698669984303868</c:v>
                </c:pt>
                <c:pt idx="678">
                  <c:v>-1.3698587084303853</c:v>
                </c:pt>
                <c:pt idx="679">
                  <c:v>-1.3698415884304038</c:v>
                </c:pt>
                <c:pt idx="680">
                  <c:v>-1.3698366684304282</c:v>
                </c:pt>
                <c:pt idx="681">
                  <c:v>-1.3698247762081595</c:v>
                </c:pt>
                <c:pt idx="682">
                  <c:v>-1.3698027784303548</c:v>
                </c:pt>
                <c:pt idx="683">
                  <c:v>-1.3697746184303594</c:v>
                </c:pt>
                <c:pt idx="684">
                  <c:v>-1.3697455884304048</c:v>
                </c:pt>
                <c:pt idx="685">
                  <c:v>-1.3697107331242862</c:v>
                </c:pt>
                <c:pt idx="686">
                  <c:v>-1.3696606650970438</c:v>
                </c:pt>
                <c:pt idx="687">
                  <c:v>-1.3696546725876693</c:v>
                </c:pt>
                <c:pt idx="688">
                  <c:v>-1.3696436684302995</c:v>
                </c:pt>
                <c:pt idx="689">
                  <c:v>-1.3696209984303978</c:v>
                </c:pt>
                <c:pt idx="690">
                  <c:v>-1.3696077984302659</c:v>
                </c:pt>
                <c:pt idx="691">
                  <c:v>-1.3696155084304493</c:v>
                </c:pt>
                <c:pt idx="692">
                  <c:v>-1.3696292184303505</c:v>
                </c:pt>
                <c:pt idx="693">
                  <c:v>-1.369640441729246</c:v>
                </c:pt>
                <c:pt idx="694">
                  <c:v>-1.3695257827440812</c:v>
                </c:pt>
                <c:pt idx="695">
                  <c:v>-1.3689461984303364</c:v>
                </c:pt>
                <c:pt idx="696">
                  <c:v>-1.3688370784303681</c:v>
                </c:pt>
                <c:pt idx="697">
                  <c:v>-1.3686712784303552</c:v>
                </c:pt>
                <c:pt idx="698">
                  <c:v>-1.3685200392467565</c:v>
                </c:pt>
                <c:pt idx="699">
                  <c:v>-1.3683700884304031</c:v>
                </c:pt>
                <c:pt idx="700">
                  <c:v>-1.3682446184304786</c:v>
                </c:pt>
                <c:pt idx="701">
                  <c:v>-1.368122898430407</c:v>
                </c:pt>
                <c:pt idx="702">
                  <c:v>-1.3680315584303528</c:v>
                </c:pt>
                <c:pt idx="703">
                  <c:v>-1.3679482822141682</c:v>
                </c:pt>
                <c:pt idx="704">
                  <c:v>-1.3678474865255623</c:v>
                </c:pt>
                <c:pt idx="705">
                  <c:v>-1.3678399284302361</c:v>
                </c:pt>
                <c:pt idx="706">
                  <c:v>-1.3678284584303158</c:v>
                </c:pt>
                <c:pt idx="707">
                  <c:v>-1.3678285584302472</c:v>
                </c:pt>
                <c:pt idx="708">
                  <c:v>-1.3678142456214366</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-1.3621702067637029</c:v>
                </c:pt>
                <c:pt idx="721">
                  <c:v>-1.3620522229200942</c:v>
                </c:pt>
                <c:pt idx="722">
                  <c:v>-1.3619050884304178</c:v>
                </c:pt>
                <c:pt idx="723">
                  <c:v>-1.3617695184303278</c:v>
                </c:pt>
                <c:pt idx="724">
                  <c:v>-1.361667338636636</c:v>
                </c:pt>
                <c:pt idx="725">
                  <c:v>-1.3615557584303914</c:v>
                </c:pt>
                <c:pt idx="726">
                  <c:v>-1.3614426284303747</c:v>
                </c:pt>
                <c:pt idx="727">
                  <c:v>-1.3613307584302632</c:v>
                </c:pt>
                <c:pt idx="728">
                  <c:v>-1.3612657596244282</c:v>
                </c:pt>
                <c:pt idx="729">
                  <c:v>-1.3605270468174737</c:v>
                </c:pt>
                <c:pt idx="730">
                  <c:v>-1.3603007684303705</c:v>
                </c:pt>
                <c:pt idx="731">
                  <c:v>-1.3600629284303973</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-1.3582534095414429</c:v>
                </c:pt>
                <c:pt idx="746">
                  <c:v>-1.358217958430326</c:v>
                </c:pt>
                <c:pt idx="747">
                  <c:v>-1.3581845484303727</c:v>
                </c:pt>
                <c:pt idx="748">
                  <c:v>-1.3581432084302989</c:v>
                </c:pt>
                <c:pt idx="749">
                  <c:v>-1.3581193584303577</c:v>
                </c:pt>
                <c:pt idx="750">
                  <c:v>-1.357446870225232</c:v>
                </c:pt>
                <c:pt idx="751">
                  <c:v>-1.3572987005580046</c:v>
                </c:pt>
                <c:pt idx="752">
                  <c:v>-1.3570833484303506</c:v>
                </c:pt>
                <c:pt idx="753">
                  <c:v>-1.3569212984303471</c:v>
                </c:pt>
                <c:pt idx="754">
                  <c:v>-1.3568151384303371</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-1.3560074384302991</c:v>
                </c:pt>
                <c:pt idx="763">
                  <c:v>-1.3554011484303878</c:v>
                </c:pt>
                <c:pt idx="764">
                  <c:v>-1.3546796284304319</c:v>
                </c:pt>
                <c:pt idx="765">
                  <c:v>-1.3541624886263861</c:v>
                </c:pt>
                <c:pt idx="766">
                  <c:v>-1.3526008245173127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-1.3496915584303202</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-1.3512044984303535</c:v>
                </c:pt>
                <c:pt idx="784">
                  <c:v>-1.3582206749009202</c:v>
                </c:pt>
                <c:pt idx="785">
                  <c:v>-1.3591514284303869</c:v>
                </c:pt>
                <c:pt idx="786">
                  <c:v>-1.360511734694086</c:v>
                </c:pt>
                <c:pt idx="787">
                  <c:v>-1.361773458430418</c:v>
                </c:pt>
                <c:pt idx="788">
                  <c:v>-1.3629120884303205</c:v>
                </c:pt>
                <c:pt idx="789">
                  <c:v>-1.3638034884303838</c:v>
                </c:pt>
                <c:pt idx="790">
                  <c:v>-1.3645463601325081</c:v>
                </c:pt>
                <c:pt idx="791">
                  <c:v>-1.3666232984303666</c:v>
                </c:pt>
                <c:pt idx="792">
                  <c:v>-1.3670798884303319</c:v>
                </c:pt>
                <c:pt idx="793">
                  <c:v>-1.3676898584304018</c:v>
                </c:pt>
                <c:pt idx="794">
                  <c:v>-1.3683227084303127</c:v>
                </c:pt>
                <c:pt idx="795">
                  <c:v>-1.3688249684303173</c:v>
                </c:pt>
                <c:pt idx="796">
                  <c:v>-1.3693376923079204</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-1.3736963484303832</c:v>
                </c:pt>
                <c:pt idx="808">
                  <c:v>-1.3738671984303319</c:v>
                </c:pt>
                <c:pt idx="809">
                  <c:v>-1.3744357676611187</c:v>
                </c:pt>
                <c:pt idx="810">
                  <c:v>-1.3745799056468493</c:v>
                </c:pt>
                <c:pt idx="811">
                  <c:v>-1.3747610984304375</c:v>
                </c:pt>
                <c:pt idx="812">
                  <c:v>-1.3749472784303691</c:v>
                </c:pt>
                <c:pt idx="813">
                  <c:v>-1.3750985384304428</c:v>
                </c:pt>
                <c:pt idx="814">
                  <c:v>-1.375243616987099</c:v>
                </c:pt>
                <c:pt idx="815">
                  <c:v>-1.375560728430266</c:v>
                </c:pt>
                <c:pt idx="816">
                  <c:v>-1.376450238430394</c:v>
                </c:pt>
                <c:pt idx="817">
                  <c:v>-1.3773468371399935</c:v>
                </c:pt>
                <c:pt idx="818">
                  <c:v>-1.3793872650970442</c:v>
                </c:pt>
                <c:pt idx="819">
                  <c:v>-1.3797875468174965</c:v>
                </c:pt>
                <c:pt idx="820">
                  <c:v>-1.380440788430342</c:v>
                </c:pt>
                <c:pt idx="821">
                  <c:v>-1.381032378430334</c:v>
                </c:pt>
                <c:pt idx="822">
                  <c:v>-1.3815419584303612</c:v>
                </c:pt>
                <c:pt idx="823">
                  <c:v>-1.3820070329130687</c:v>
                </c:pt>
                <c:pt idx="824">
                  <c:v>-1.382433478430386</c:v>
                </c:pt>
                <c:pt idx="825">
                  <c:v>-1.3828158784303721</c:v>
                </c:pt>
                <c:pt idx="826">
                  <c:v>-1.3830887739405662</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-1.3852841317637155</c:v>
                </c:pt>
                <c:pt idx="836">
                  <c:v>-1.3854263698589406</c:v>
                </c:pt>
                <c:pt idx="837">
                  <c:v>-1.3858471118325277</c:v>
                </c:pt>
                <c:pt idx="838">
                  <c:v>-1.3858731584303918</c:v>
                </c:pt>
                <c:pt idx="839">
                  <c:v>-1.3859096376056754</c:v>
                </c:pt>
                <c:pt idx="840">
                  <c:v>-1.3859409284302893</c:v>
                </c:pt>
                <c:pt idx="841">
                  <c:v>-1.3859708384303175</c:v>
                </c:pt>
                <c:pt idx="842">
                  <c:v>-1.3859928884304358</c:v>
                </c:pt>
                <c:pt idx="843">
                  <c:v>-1.386022338636546</c:v>
                </c:pt>
                <c:pt idx="844">
                  <c:v>-1.3860509984303584</c:v>
                </c:pt>
                <c:pt idx="845">
                  <c:v>-1.3861261274626386</c:v>
                </c:pt>
                <c:pt idx="846">
                  <c:v>-1.3861494184303922</c:v>
                </c:pt>
                <c:pt idx="847">
                  <c:v>-1.3861539184302909</c:v>
                </c:pt>
                <c:pt idx="848">
                  <c:v>-1.3861916376056258</c:v>
                </c:pt>
                <c:pt idx="849">
                  <c:v>-1.3862624684302984</c:v>
                </c:pt>
                <c:pt idx="850">
                  <c:v>-1.3863809084303285</c:v>
                </c:pt>
                <c:pt idx="851">
                  <c:v>-1.3865916454891933</c:v>
                </c:pt>
                <c:pt idx="852">
                  <c:v>-1.3868245150970373</c:v>
                </c:pt>
                <c:pt idx="853">
                  <c:v>-1.3874660572539006</c:v>
                </c:pt>
                <c:pt idx="854">
                  <c:v>-1.3876159684303482</c:v>
                </c:pt>
                <c:pt idx="855">
                  <c:v>-1.3877517784303208</c:v>
                </c:pt>
                <c:pt idx="856">
                  <c:v>-1.387864895337569</c:v>
                </c:pt>
                <c:pt idx="857">
                  <c:v>-1.3879617184304009</c:v>
                </c:pt>
                <c:pt idx="858">
                  <c:v>-1.3880471484303345</c:v>
                </c:pt>
                <c:pt idx="859">
                  <c:v>-1.3881264703405101</c:v>
                </c:pt>
                <c:pt idx="860">
                  <c:v>-1.3881996616956727</c:v>
                </c:pt>
                <c:pt idx="861">
                  <c:v>-1.3882525119439089</c:v>
                </c:pt>
                <c:pt idx="862">
                  <c:v>-1.3884427317637296</c:v>
                </c:pt>
                <c:pt idx="863">
                  <c:v>-1.3884916184303697</c:v>
                </c:pt>
                <c:pt idx="864">
                  <c:v>-1.3885412597939959</c:v>
                </c:pt>
                <c:pt idx="865">
                  <c:v>-1.3885788484304129</c:v>
                </c:pt>
                <c:pt idx="866">
                  <c:v>-1.3886348584303778</c:v>
                </c:pt>
                <c:pt idx="867">
                  <c:v>-1.3886812637365464</c:v>
                </c:pt>
                <c:pt idx="868">
                  <c:v>-1.3887284884304298</c:v>
                </c:pt>
                <c:pt idx="869">
                  <c:v>-1.3887563984303384</c:v>
                </c:pt>
                <c:pt idx="870">
                  <c:v>-1.3887822615882512</c:v>
                </c:pt>
                <c:pt idx="871">
                  <c:v>-1.3889896650970073</c:v>
                </c:pt>
                <c:pt idx="872">
                  <c:v>-1.3890405386601761</c:v>
                </c:pt>
                <c:pt idx="873">
                  <c:v>-1.3893289084304139</c:v>
                </c:pt>
                <c:pt idx="874">
                  <c:v>-1.3897061984303318</c:v>
                </c:pt>
                <c:pt idx="875">
                  <c:v>-1.3900896612210289</c:v>
                </c:pt>
                <c:pt idx="876">
                  <c:v>-1.390290818430401</c:v>
                </c:pt>
                <c:pt idx="877">
                  <c:v>-1.3899381784303912</c:v>
                </c:pt>
                <c:pt idx="878">
                  <c:v>-1.3895924474099506</c:v>
                </c:pt>
                <c:pt idx="879">
                  <c:v>-1.3893084811889622</c:v>
                </c:pt>
                <c:pt idx="880">
                  <c:v>-1.3891449984303677</c:v>
                </c:pt>
                <c:pt idx="881">
                  <c:v>-1.3884961650970382</c:v>
                </c:pt>
                <c:pt idx="882">
                  <c:v>-1.3882526284303676</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-1.3845169684303991</c:v>
                </c:pt>
                <c:pt idx="896">
                  <c:v>-1.3843506333510713</c:v>
                </c:pt>
                <c:pt idx="897">
                  <c:v>-1.3840702355437977</c:v>
                </c:pt>
                <c:pt idx="898">
                  <c:v>-1.3840229359303347</c:v>
                </c:pt>
                <c:pt idx="899">
                  <c:v>-1.3839663418647277</c:v>
                </c:pt>
                <c:pt idx="900">
                  <c:v>-1.3839234084303398</c:v>
                </c:pt>
                <c:pt idx="901">
                  <c:v>-1.3839015035849718</c:v>
                </c:pt>
                <c:pt idx="902">
                  <c:v>-1.3838707184303938</c:v>
                </c:pt>
                <c:pt idx="903">
                  <c:v>-1.3838342384303295</c:v>
                </c:pt>
                <c:pt idx="904">
                  <c:v>-1.3838094567636778</c:v>
                </c:pt>
                <c:pt idx="905">
                  <c:v>-1.3837384467062401</c:v>
                </c:pt>
                <c:pt idx="906">
                  <c:v>-1.3837292984303984</c:v>
                </c:pt>
                <c:pt idx="907">
                  <c:v>-1.3836747784304178</c:v>
                </c:pt>
                <c:pt idx="908">
                  <c:v>-1.3835767229202602</c:v>
                </c:pt>
                <c:pt idx="909">
                  <c:v>-1.3835097584304041</c:v>
                </c:pt>
                <c:pt idx="910">
                  <c:v>-1.3834332884303655</c:v>
                </c:pt>
                <c:pt idx="911">
                  <c:v>-1.383406865097129</c:v>
                </c:pt>
                <c:pt idx="912">
                  <c:v>-1.3834129778118676</c:v>
                </c:pt>
                <c:pt idx="913">
                  <c:v>-1.383425230314427</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-1.3831099346006064</c:v>
                </c:pt>
                <c:pt idx="933">
                  <c:v>-1.383337951371526</c:v>
                </c:pt>
                <c:pt idx="934">
                  <c:v>-1.3840700684303635</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-1.3940500384303605</c:v>
                </c:pt>
                <c:pt idx="960">
                  <c:v>-1.3949343489458457</c:v>
                </c:pt>
                <c:pt idx="961">
                  <c:v>-1.3955806384303528</c:v>
                </c:pt>
                <c:pt idx="962">
                  <c:v>-1.3963917584303818</c:v>
                </c:pt>
                <c:pt idx="963">
                  <c:v>-1.3969654184304539</c:v>
                </c:pt>
                <c:pt idx="964">
                  <c:v>-1.3974060156717485</c:v>
                </c:pt>
                <c:pt idx="965">
                  <c:v>-1.4027833984303701</c:v>
                </c:pt>
                <c:pt idx="966">
                  <c:v>-1.4038229477973769</c:v>
                </c:pt>
                <c:pt idx="967">
                  <c:v>-1.4051729084304299</c:v>
                </c:pt>
                <c:pt idx="968">
                  <c:v>-1.4076551984303758</c:v>
                </c:pt>
                <c:pt idx="969">
                  <c:v>-1.4091334084303404</c:v>
                </c:pt>
                <c:pt idx="970">
                  <c:v>-1.4105798884304237</c:v>
                </c:pt>
                <c:pt idx="971">
                  <c:v>-1.4118736284304108</c:v>
                </c:pt>
                <c:pt idx="972">
                  <c:v>-1.4130137922448152</c:v>
                </c:pt>
                <c:pt idx="973">
                  <c:v>-1.4142588671172831</c:v>
                </c:pt>
                <c:pt idx="974">
                  <c:v>-1.4206353150970275</c:v>
                </c:pt>
                <c:pt idx="975">
                  <c:v>-1.42201847843031</c:v>
                </c:pt>
                <c:pt idx="976">
                  <c:v>-1.4240692384303322</c:v>
                </c:pt>
                <c:pt idx="977">
                  <c:v>-1.4261227584303859</c:v>
                </c:pt>
                <c:pt idx="978">
                  <c:v>-1.4289050784303896</c:v>
                </c:pt>
                <c:pt idx="979">
                  <c:v>-1.4320400602860281</c:v>
                </c:pt>
                <c:pt idx="980">
                  <c:v>-1.4348338084304038</c:v>
                </c:pt>
                <c:pt idx="981">
                  <c:v>-1.4367676174779718</c:v>
                </c:pt>
                <c:pt idx="982">
                  <c:v>-1.443052032913116</c:v>
                </c:pt>
                <c:pt idx="983">
                  <c:v>-1.4444170484303953</c:v>
                </c:pt>
                <c:pt idx="984">
                  <c:v>-1.4464297984303478</c:v>
                </c:pt>
                <c:pt idx="985">
                  <c:v>-1.4481510948159126</c:v>
                </c:pt>
                <c:pt idx="986">
                  <c:v>-1.4498337284303258</c:v>
                </c:pt>
                <c:pt idx="987">
                  <c:v>-1.4513418184303339</c:v>
                </c:pt>
                <c:pt idx="988">
                  <c:v>-1.4524113519656368</c:v>
                </c:pt>
                <c:pt idx="989">
                  <c:v>-1.4538436184303587</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-1.4659095278421195</c:v>
                </c:pt>
                <c:pt idx="1000">
                  <c:v>-1.4692001050970438</c:v>
                </c:pt>
                <c:pt idx="1001">
                  <c:v>-1.4697180884304024</c:v>
                </c:pt>
                <c:pt idx="1002">
                  <c:v>-1.4702871584303381</c:v>
                </c:pt>
                <c:pt idx="1003">
                  <c:v>-1.470784428430342</c:v>
                </c:pt>
                <c:pt idx="1004">
                  <c:v>-1.4712548025540406</c:v>
                </c:pt>
                <c:pt idx="1005">
                  <c:v>-1.4716632684303452</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-1.4709246184303479</c:v>
                </c:pt>
                <c:pt idx="1015">
                  <c:v>-1.4696553317637278</c:v>
                </c:pt>
                <c:pt idx="1016">
                  <c:v>-1.466227998430405</c:v>
                </c:pt>
                <c:pt idx="1017">
                  <c:v>-1.4652227911133338</c:v>
                </c:pt>
                <c:pt idx="1018">
                  <c:v>-1.4624796484303224</c:v>
                </c:pt>
                <c:pt idx="1019">
                  <c:v>-1.4594001584303058</c:v>
                </c:pt>
                <c:pt idx="1020">
                  <c:v>-1.4562416184303661</c:v>
                </c:pt>
                <c:pt idx="1021">
                  <c:v>-1.4524706884303378</c:v>
                </c:pt>
                <c:pt idx="1022">
                  <c:v>-1.4495806109303451</c:v>
                </c:pt>
                <c:pt idx="1023">
                  <c:v>-1.4452957084303484</c:v>
                </c:pt>
                <c:pt idx="1024">
                  <c:v>-1.442185096256374</c:v>
                </c:pt>
                <c:pt idx="1025">
                  <c:v>-1.4335054784303398</c:v>
                </c:pt>
                <c:pt idx="1026">
                  <c:v>-1.4311562084303358</c:v>
                </c:pt>
                <c:pt idx="1027">
                  <c:v>-1.4288305784304138</c:v>
                </c:pt>
                <c:pt idx="1028">
                  <c:v>-1.4268044984304034</c:v>
                </c:pt>
                <c:pt idx="1029">
                  <c:v>-1.4251958384303398</c:v>
                </c:pt>
                <c:pt idx="1030">
                  <c:v>-1.4235185684303815</c:v>
                </c:pt>
                <c:pt idx="1031">
                  <c:v>-1.4222260284303658</c:v>
                </c:pt>
                <c:pt idx="1032">
                  <c:v>-1.420860523020508</c:v>
                </c:pt>
                <c:pt idx="1033">
                  <c:v>-1.4134413402025077</c:v>
                </c:pt>
                <c:pt idx="1034">
                  <c:v>-1.4101831484303133</c:v>
                </c:pt>
                <c:pt idx="1035">
                  <c:v>-1.4068446284304106</c:v>
                </c:pt>
                <c:pt idx="1036">
                  <c:v>-1.404059118430375</c:v>
                </c:pt>
                <c:pt idx="1037">
                  <c:v>-1.4015020084303618</c:v>
                </c:pt>
                <c:pt idx="1038">
                  <c:v>-1.3992379262654659</c:v>
                </c:pt>
                <c:pt idx="1039">
                  <c:v>-1.3969626684303833</c:v>
                </c:pt>
                <c:pt idx="1040">
                  <c:v>-1.3948784896584321</c:v>
                </c:pt>
                <c:pt idx="1041">
                  <c:v>-1.3860869075212707</c:v>
                </c:pt>
                <c:pt idx="1042">
                  <c:v>-1.3846292984304012</c:v>
                </c:pt>
                <c:pt idx="1043">
                  <c:v>-1.3817834884303792</c:v>
                </c:pt>
                <c:pt idx="1044">
                  <c:v>-1.379218038430388</c:v>
                </c:pt>
                <c:pt idx="1045">
                  <c:v>-1.377637185930326</c:v>
                </c:pt>
                <c:pt idx="1046">
                  <c:v>-1.3750946884303699</c:v>
                </c:pt>
                <c:pt idx="1047">
                  <c:v>-1.3733573484302901</c:v>
                </c:pt>
                <c:pt idx="1048">
                  <c:v>-1.3716955384303731</c:v>
                </c:pt>
                <c:pt idx="1049">
                  <c:v>-1.3704346428748178</c:v>
                </c:pt>
                <c:pt idx="1050">
                  <c:v>-1.3663004671803662</c:v>
                </c:pt>
                <c:pt idx="1051">
                  <c:v>-1.3654256128882736</c:v>
                </c:pt>
                <c:pt idx="1052">
                  <c:v>-1.3641137684303311</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-1.3540635156717848</c:v>
                </c:pt>
                <c:pt idx="1061">
                  <c:v>-1.3531543384303291</c:v>
                </c:pt>
                <c:pt idx="1062">
                  <c:v>-1.3522884868023941</c:v>
                </c:pt>
                <c:pt idx="1063">
                  <c:v>-1.3513693484303158</c:v>
                </c:pt>
                <c:pt idx="1064">
                  <c:v>-1.3506279584303655</c:v>
                </c:pt>
                <c:pt idx="1065">
                  <c:v>-1.3499284884304121</c:v>
                </c:pt>
                <c:pt idx="1066">
                  <c:v>-1.3493069884303353</c:v>
                </c:pt>
                <c:pt idx="1067">
                  <c:v>-1.3487567036935553</c:v>
                </c:pt>
                <c:pt idx="1068">
                  <c:v>-1.3473494721145578</c:v>
                </c:pt>
                <c:pt idx="1069">
                  <c:v>-1.3470194384303085</c:v>
                </c:pt>
                <c:pt idx="1070">
                  <c:v>-1.3466823784303881</c:v>
                </c:pt>
                <c:pt idx="1071">
                  <c:v>-1.3463818984303444</c:v>
                </c:pt>
                <c:pt idx="1072">
                  <c:v>-1.3461524678180052</c:v>
                </c:pt>
                <c:pt idx="1073">
                  <c:v>-1.3459443278420955</c:v>
                </c:pt>
                <c:pt idx="1074">
                  <c:v>-1.3457869084303979</c:v>
                </c:pt>
                <c:pt idx="1075">
                  <c:v>-1.3456747784303638</c:v>
                </c:pt>
                <c:pt idx="1076">
                  <c:v>-1.3453312841446532</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c:v>
                </c:pt>
                <c:pt idx="1086">
                  <c:v>-1.3442935684302122</c:v>
                </c:pt>
                <c:pt idx="1087">
                  <c:v>-1.3442945384302689</c:v>
                </c:pt>
                <c:pt idx="1088">
                  <c:v>-1.3442851684304062</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-1.3438042384304194</c:v>
                </c:pt>
                <c:pt idx="1104">
                  <c:v>-1.3438648484303972</c:v>
                </c:pt>
                <c:pt idx="1105">
                  <c:v>-1.3439002584303354</c:v>
                </c:pt>
                <c:pt idx="1106">
                  <c:v>-1.3439903237315747</c:v>
                </c:pt>
                <c:pt idx="1107">
                  <c:v>-1.3442258684303567</c:v>
                </c:pt>
                <c:pt idx="1108">
                  <c:v>-1.3444912784303114</c:v>
                </c:pt>
                <c:pt idx="1109">
                  <c:v>-1.3447266684303756</c:v>
                </c:pt>
                <c:pt idx="1110">
                  <c:v>-1.3448975773777301</c:v>
                </c:pt>
                <c:pt idx="1111">
                  <c:v>-1.3453599984303679</c:v>
                </c:pt>
                <c:pt idx="1112">
                  <c:v>-1.3453758954891886</c:v>
                </c:pt>
                <c:pt idx="1113">
                  <c:v>-1.3467712184303884</c:v>
                </c:pt>
                <c:pt idx="1114">
                  <c:v>-1.3493971884303946</c:v>
                </c:pt>
                <c:pt idx="1115">
                  <c:v>-1.3519242984303426</c:v>
                </c:pt>
                <c:pt idx="1116">
                  <c:v>-1.3541728045527992</c:v>
                </c:pt>
                <c:pt idx="1117">
                  <c:v>-1.3566612454891178</c:v>
                </c:pt>
                <c:pt idx="1118">
                  <c:v>-1.3593137884303699</c:v>
                </c:pt>
                <c:pt idx="1119">
                  <c:v>-1.3614172077327211</c:v>
                </c:pt>
                <c:pt idx="1120">
                  <c:v>-1.3713992067636758</c:v>
                </c:pt>
                <c:pt idx="1121">
                  <c:v>-1.3738200984303763</c:v>
                </c:pt>
                <c:pt idx="1122">
                  <c:v>-1.3776483484303839</c:v>
                </c:pt>
                <c:pt idx="1123">
                  <c:v>-1.3811400809046219</c:v>
                </c:pt>
                <c:pt idx="1124">
                  <c:v>-1.3841488484303164</c:v>
                </c:pt>
                <c:pt idx="1125">
                  <c:v>-1.387089048430298</c:v>
                </c:pt>
                <c:pt idx="1126">
                  <c:v>-1.3896272584303779</c:v>
                </c:pt>
                <c:pt idx="1127">
                  <c:v>-1.3915902870900791</c:v>
                </c:pt>
                <c:pt idx="1128">
                  <c:v>-1.3934221584303472</c:v>
                </c:pt>
                <c:pt idx="1129">
                  <c:v>-1.3980725400970282</c:v>
                </c:pt>
                <c:pt idx="1130">
                  <c:v>-1.3993436484303388</c:v>
                </c:pt>
                <c:pt idx="1131">
                  <c:v>-1.4010833384303318</c:v>
                </c:pt>
                <c:pt idx="1132">
                  <c:v>-1.4031760584303585</c:v>
                </c:pt>
                <c:pt idx="1133">
                  <c:v>-1.4048327796804259</c:v>
                </c:pt>
                <c:pt idx="1134">
                  <c:v>-1.4065694384303018</c:v>
                </c:pt>
                <c:pt idx="1135">
                  <c:v>-1.4079770184303078</c:v>
                </c:pt>
                <c:pt idx="1136">
                  <c:v>-1.4093581584303219</c:v>
                </c:pt>
                <c:pt idx="1137">
                  <c:v>-1.4103508884303082</c:v>
                </c:pt>
                <c:pt idx="1138">
                  <c:v>-1.4110246454891855</c:v>
                </c:pt>
                <c:pt idx="1139">
                  <c:v>-1.4132525565699012</c:v>
                </c:pt>
                <c:pt idx="1140">
                  <c:v>-1.4134181784304118</c:v>
                </c:pt>
                <c:pt idx="1141">
                  <c:v>-1.4135603684303018</c:v>
                </c:pt>
                <c:pt idx="1142">
                  <c:v>-1.4136177884304058</c:v>
                </c:pt>
                <c:pt idx="1143">
                  <c:v>-1.4138428572539015</c:v>
                </c:pt>
                <c:pt idx="1144">
                  <c:v>-1.4146673884303518</c:v>
                </c:pt>
                <c:pt idx="1145">
                  <c:v>-1.4163121084303121</c:v>
                </c:pt>
                <c:pt idx="1146">
                  <c:v>-1.4177022667230332</c:v>
                </c:pt>
                <c:pt idx="1147">
                  <c:v>-1.4221825317636769</c:v>
                </c:pt>
                <c:pt idx="1148">
                  <c:v>-1.4236393784303627</c:v>
                </c:pt>
                <c:pt idx="1149">
                  <c:v>-1.4257072149251098</c:v>
                </c:pt>
                <c:pt idx="1150">
                  <c:v>-1.427901898430324</c:v>
                </c:pt>
                <c:pt idx="1151">
                  <c:v>-1.4299243984303389</c:v>
                </c:pt>
                <c:pt idx="1152">
                  <c:v>-1.4319112484303984</c:v>
                </c:pt>
                <c:pt idx="1153">
                  <c:v>-1.4341160784303568</c:v>
                </c:pt>
                <c:pt idx="1154">
                  <c:v>-1.4363844010277305</c:v>
                </c:pt>
                <c:pt idx="1155">
                  <c:v>-1.4379812179425384</c:v>
                </c:pt>
                <c:pt idx="1156">
                  <c:v>-1.4376511884303718</c:v>
                </c:pt>
                <c:pt idx="1157">
                  <c:v>-1.4358835084304138</c:v>
                </c:pt>
                <c:pt idx="1158">
                  <c:v>-1.4339837884303579</c:v>
                </c:pt>
                <c:pt idx="1159">
                  <c:v>-1.432344227597061</c:v>
                </c:pt>
                <c:pt idx="1160">
                  <c:v>-1.4308126784303419</c:v>
                </c:pt>
                <c:pt idx="1161">
                  <c:v>-1.4294538984303238</c:v>
                </c:pt>
                <c:pt idx="1162">
                  <c:v>-1.4283107484304678</c:v>
                </c:pt>
                <c:pt idx="1163">
                  <c:v>-1.4250206300093311</c:v>
                </c:pt>
                <c:pt idx="1164">
                  <c:v>-1.42448361843037</c:v>
                </c:pt>
                <c:pt idx="1165">
                  <c:v>-1.423824218430348</c:v>
                </c:pt>
                <c:pt idx="1166">
                  <c:v>-1.4231622284303918</c:v>
                </c:pt>
                <c:pt idx="1167">
                  <c:v>-1.4226681650970359</c:v>
                </c:pt>
                <c:pt idx="1168">
                  <c:v>-1.4221122046159707</c:v>
                </c:pt>
                <c:pt idx="1169">
                  <c:v>-1.4216548084303731</c:v>
                </c:pt>
                <c:pt idx="1170">
                  <c:v>-1.421261300017671</c:v>
                </c:pt>
                <c:pt idx="1171">
                  <c:v>-1.4203719984303678</c:v>
                </c:pt>
                <c:pt idx="1172">
                  <c:v>-1.4201771284304385</c:v>
                </c:pt>
                <c:pt idx="1173">
                  <c:v>-1.4198955296802893</c:v>
                </c:pt>
                <c:pt idx="1174">
                  <c:v>-1.4196262184303685</c:v>
                </c:pt>
                <c:pt idx="1175">
                  <c:v>-1.4194146484304071</c:v>
                </c:pt>
                <c:pt idx="1176">
                  <c:v>-1.4191800884303376</c:v>
                </c:pt>
                <c:pt idx="1177">
                  <c:v>-1.4190075035849716</c:v>
                </c:pt>
                <c:pt idx="1178">
                  <c:v>-1.4188075484303369</c:v>
                </c:pt>
                <c:pt idx="1179">
                  <c:v>-1.4186736490327192</c:v>
                </c:pt>
                <c:pt idx="1180">
                  <c:v>-1.4180687400032994</c:v>
                </c:pt>
                <c:pt idx="1181">
                  <c:v>-1.4179233884303484</c:v>
                </c:pt>
                <c:pt idx="1182">
                  <c:v>-1.4177836546802918</c:v>
                </c:pt>
                <c:pt idx="1183">
                  <c:v>-1.4176576884303798</c:v>
                </c:pt>
                <c:pt idx="1184">
                  <c:v>-1.4175669784303344</c:v>
                </c:pt>
                <c:pt idx="1185">
                  <c:v>-1.4174796384304602</c:v>
                </c:pt>
                <c:pt idx="1186">
                  <c:v>-1.4173917257031234</c:v>
                </c:pt>
                <c:pt idx="1187">
                  <c:v>-1.4173230846372378</c:v>
                </c:pt>
                <c:pt idx="1188">
                  <c:v>-1.4173280650970357</c:v>
                </c:pt>
                <c:pt idx="1189">
                  <c:v>-1.4173419684304338</c:v>
                </c:pt>
                <c:pt idx="1190">
                  <c:v>-1.4173362384301909</c:v>
                </c:pt>
                <c:pt idx="1191">
                  <c:v>-1.4173198337245054</c:v>
                </c:pt>
                <c:pt idx="1192">
                  <c:v>-1.4173153684304078</c:v>
                </c:pt>
                <c:pt idx="1193">
                  <c:v>-1.4173195484303918</c:v>
                </c:pt>
                <c:pt idx="1194">
                  <c:v>-1.4173203584304395</c:v>
                </c:pt>
                <c:pt idx="1195">
                  <c:v>-1.4173243148860357</c:v>
                </c:pt>
                <c:pt idx="1196">
                  <c:v>-1.4173174829665101</c:v>
                </c:pt>
                <c:pt idx="1197">
                  <c:v>-1.4173094984303454</c:v>
                </c:pt>
                <c:pt idx="1198">
                  <c:v>-1.4172897711576478</c:v>
                </c:pt>
                <c:pt idx="1199">
                  <c:v>-1.417291698430335</c:v>
                </c:pt>
                <c:pt idx="1200">
                  <c:v>-1.4172899584303718</c:v>
                </c:pt>
                <c:pt idx="1201">
                  <c:v>-1.4172335749009759</c:v>
                </c:pt>
                <c:pt idx="1202">
                  <c:v>-1.4171617384303556</c:v>
                </c:pt>
                <c:pt idx="1203">
                  <c:v>-1.4170980084303415</c:v>
                </c:pt>
                <c:pt idx="1204">
                  <c:v>-1.4170536384303318</c:v>
                </c:pt>
                <c:pt idx="1205">
                  <c:v>-1.4170286849975238</c:v>
                </c:pt>
                <c:pt idx="1206">
                  <c:v>-1.4171113180179193</c:v>
                </c:pt>
                <c:pt idx="1207">
                  <c:v>-1.4171404384303514</c:v>
                </c:pt>
                <c:pt idx="1208">
                  <c:v>-1.4171468684302653</c:v>
                </c:pt>
                <c:pt idx="1209">
                  <c:v>-1.4171447380136377</c:v>
                </c:pt>
                <c:pt idx="1210">
                  <c:v>-1.417099328430351</c:v>
                </c:pt>
                <c:pt idx="1211">
                  <c:v>-1.4170304184304472</c:v>
                </c:pt>
                <c:pt idx="1212">
                  <c:v>-1.4169734184303784</c:v>
                </c:pt>
                <c:pt idx="1213">
                  <c:v>-1.4169178768087565</c:v>
                </c:pt>
                <c:pt idx="1214">
                  <c:v>-1.4165135817637613</c:v>
                </c:pt>
                <c:pt idx="1215">
                  <c:v>-1.4128306347940054</c:v>
                </c:pt>
                <c:pt idx="1216">
                  <c:v>-1.4124332684303056</c:v>
                </c:pt>
                <c:pt idx="1217">
                  <c:v>-1.4111775484303379</c:v>
                </c:pt>
                <c:pt idx="1218">
                  <c:v>-1.4102168884303552</c:v>
                </c:pt>
                <c:pt idx="1219">
                  <c:v>-1.4093554150970866</c:v>
                </c:pt>
                <c:pt idx="1220">
                  <c:v>-1.4086140384303858</c:v>
                </c:pt>
                <c:pt idx="1221">
                  <c:v>-1.4078871684304204</c:v>
                </c:pt>
                <c:pt idx="1222">
                  <c:v>-1.4073858751426498</c:v>
                </c:pt>
                <c:pt idx="1223">
                  <c:v>-1.4054455160773698</c:v>
                </c:pt>
                <c:pt idx="1224">
                  <c:v>-1.4049045584303432</c:v>
                </c:pt>
                <c:pt idx="1225">
                  <c:v>-1.4044449284302942</c:v>
                </c:pt>
                <c:pt idx="1226">
                  <c:v>-1.4040698484303866</c:v>
                </c:pt>
                <c:pt idx="1227">
                  <c:v>-1.4036884108015639</c:v>
                </c:pt>
                <c:pt idx="1228">
                  <c:v>-1.4032756884303244</c:v>
                </c:pt>
                <c:pt idx="1229">
                  <c:v>-1.4025560984304071</c:v>
                </c:pt>
                <c:pt idx="1230">
                  <c:v>-1.4022702275969934</c:v>
                </c:pt>
                <c:pt idx="1231">
                  <c:v>-1.4020649984303806</c:v>
                </c:pt>
                <c:pt idx="1232">
                  <c:v>-1.4013186412875172</c:v>
                </c:pt>
                <c:pt idx="1233">
                  <c:v>-1.4011390284303418</c:v>
                </c:pt>
                <c:pt idx="1234">
                  <c:v>-1.4008969784302598</c:v>
                </c:pt>
                <c:pt idx="1235">
                  <c:v>-1.4007039880137384</c:v>
                </c:pt>
                <c:pt idx="1236">
                  <c:v>-1.4005225684303397</c:v>
                </c:pt>
                <c:pt idx="1237">
                  <c:v>-1.4003577484303875</c:v>
                </c:pt>
                <c:pt idx="1238">
                  <c:v>-1.4002248584303594</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-1.3996921247461063</c:v>
                </c:pt>
                <c:pt idx="1249">
                  <c:v>-1.399861288430313</c:v>
                </c:pt>
                <c:pt idx="1250">
                  <c:v>-1.3999917584303641</c:v>
                </c:pt>
                <c:pt idx="1251">
                  <c:v>-1.400114068430355</c:v>
                </c:pt>
                <c:pt idx="1252">
                  <c:v>-1.4002403684304028</c:v>
                </c:pt>
                <c:pt idx="1253">
                  <c:v>-1.4003626284304418</c:v>
                </c:pt>
                <c:pt idx="1254">
                  <c:v>-1.400412706763682</c:v>
                </c:pt>
                <c:pt idx="1255">
                  <c:v>-1.4005318772182058</c:v>
                </c:pt>
                <c:pt idx="1256">
                  <c:v>-1.4008544270017964</c:v>
                </c:pt>
                <c:pt idx="1257">
                  <c:v>-1.4011849884304133</c:v>
                </c:pt>
                <c:pt idx="1258">
                  <c:v>-1.4016003884303851</c:v>
                </c:pt>
                <c:pt idx="1259">
                  <c:v>-1.4019320984303052</c:v>
                </c:pt>
                <c:pt idx="1260">
                  <c:v>-1.4022818184303176</c:v>
                </c:pt>
                <c:pt idx="1261">
                  <c:v>-1.4025497667230482</c:v>
                </c:pt>
                <c:pt idx="1262">
                  <c:v>-1.4028742384303254</c:v>
                </c:pt>
                <c:pt idx="1263">
                  <c:v>-1.4031216399397737</c:v>
                </c:pt>
                <c:pt idx="1264">
                  <c:v>-1.4037569984303793</c:v>
                </c:pt>
                <c:pt idx="1265">
                  <c:v>-1.4038890084304014</c:v>
                </c:pt>
                <c:pt idx="1266">
                  <c:v>-1.4040677084303397</c:v>
                </c:pt>
                <c:pt idx="1267">
                  <c:v>-1.4042561684302741</c:v>
                </c:pt>
                <c:pt idx="1268">
                  <c:v>-1.4043967796803398</c:v>
                </c:pt>
                <c:pt idx="1269">
                  <c:v>-1.4045473184303674</c:v>
                </c:pt>
                <c:pt idx="1270">
                  <c:v>-1.4046607384304555</c:v>
                </c:pt>
                <c:pt idx="1271">
                  <c:v>-1.4047656184303574</c:v>
                </c:pt>
                <c:pt idx="1272">
                  <c:v>-1.404852384793962</c:v>
                </c:pt>
                <c:pt idx="1273">
                  <c:v>-1.4050729984303698</c:v>
                </c:pt>
                <c:pt idx="1274">
                  <c:v>-1.4051259984303475</c:v>
                </c:pt>
                <c:pt idx="1275">
                  <c:v>-1.4051915090686626</c:v>
                </c:pt>
                <c:pt idx="1276">
                  <c:v>-1.4052327784302958</c:v>
                </c:pt>
                <c:pt idx="1277">
                  <c:v>-1.4052586484304515</c:v>
                </c:pt>
                <c:pt idx="1278">
                  <c:v>-1.4052400684303308</c:v>
                </c:pt>
                <c:pt idx="1279">
                  <c:v>-1.4052104584304574</c:v>
                </c:pt>
                <c:pt idx="1280">
                  <c:v>-1.405101121718026</c:v>
                </c:pt>
                <c:pt idx="1281">
                  <c:v>-1.4041333077087399</c:v>
                </c:pt>
                <c:pt idx="1282">
                  <c:v>-1.4010825463755701</c:v>
                </c:pt>
                <c:pt idx="1283">
                  <c:v>-1.4004619484303318</c:v>
                </c:pt>
                <c:pt idx="1284">
                  <c:v>-1.399774278430397</c:v>
                </c:pt>
                <c:pt idx="1285">
                  <c:v>-1.399141348430355</c:v>
                </c:pt>
                <c:pt idx="1286">
                  <c:v>-1.3988014457988669</c:v>
                </c:pt>
                <c:pt idx="1287">
                  <c:v>-1.3983868784303441</c:v>
                </c:pt>
                <c:pt idx="1288">
                  <c:v>-1.3975720284303961</c:v>
                </c:pt>
                <c:pt idx="1289">
                  <c:v>-1.3972221884303693</c:v>
                </c:pt>
                <c:pt idx="1290">
                  <c:v>-1.3970875296803673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-1.3942131522765164</c:v>
                </c:pt>
                <c:pt idx="1300">
                  <c:v>-1.393711782744089</c:v>
                </c:pt>
                <c:pt idx="1301">
                  <c:v>-1.393650418430284</c:v>
                </c:pt>
                <c:pt idx="1302">
                  <c:v>-1.3935183584303559</c:v>
                </c:pt>
                <c:pt idx="1303">
                  <c:v>-1.3933201084304299</c:v>
                </c:pt>
                <c:pt idx="1304">
                  <c:v>-1.3931141584303859</c:v>
                </c:pt>
                <c:pt idx="1305">
                  <c:v>-1.3929479567637175</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-1.3789606317637133</c:v>
                </c:pt>
                <c:pt idx="1326">
                  <c:v>-1.3778339984303538</c:v>
                </c:pt>
                <c:pt idx="1327">
                  <c:v>-1.3776391004711215</c:v>
                </c:pt>
                <c:pt idx="1328">
                  <c:v>-1.3772883484304188</c:v>
                </c:pt>
                <c:pt idx="1329">
                  <c:v>-1.3769038184303639</c:v>
                </c:pt>
                <c:pt idx="1330">
                  <c:v>-1.3766057244577503</c:v>
                </c:pt>
                <c:pt idx="1331">
                  <c:v>-1.3763426684303541</c:v>
                </c:pt>
                <c:pt idx="1332">
                  <c:v>-1.3759684484303918</c:v>
                </c:pt>
                <c:pt idx="1333">
                  <c:v>-1.3757537784303082</c:v>
                </c:pt>
                <c:pt idx="1334">
                  <c:v>-1.3755627950405638</c:v>
                </c:pt>
                <c:pt idx="1335">
                  <c:v>-1.375256543884916</c:v>
                </c:pt>
                <c:pt idx="1336">
                  <c:v>-1.3751886884304412</c:v>
                </c:pt>
                <c:pt idx="1337">
                  <c:v>-1.3750906721145715</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-1.3738367537495695</c:v>
                </c:pt>
                <c:pt idx="1355">
                  <c:v>-1.373840028430358</c:v>
                </c:pt>
                <c:pt idx="1356">
                  <c:v>-1.3738840384304318</c:v>
                </c:pt>
                <c:pt idx="1357">
                  <c:v>-1.3739036484304183</c:v>
                </c:pt>
                <c:pt idx="1358">
                  <c:v>-1.3739411984303374</c:v>
                </c:pt>
                <c:pt idx="1359">
                  <c:v>-1.3739656650970518</c:v>
                </c:pt>
                <c:pt idx="1360">
                  <c:v>-1.3739921084304214</c:v>
                </c:pt>
                <c:pt idx="1361">
                  <c:v>-1.374011998430376</c:v>
                </c:pt>
                <c:pt idx="1362">
                  <c:v>-1.3731536317637381</c:v>
                </c:pt>
                <c:pt idx="1363">
                  <c:v>-1.3728845184302827</c:v>
                </c:pt>
                <c:pt idx="1364">
                  <c:v>-1.3725975784303881</c:v>
                </c:pt>
                <c:pt idx="1365">
                  <c:v>-1.3723367884303812</c:v>
                </c:pt>
                <c:pt idx="1366">
                  <c:v>-1.3720806300092363</c:v>
                </c:pt>
                <c:pt idx="1367">
                  <c:v>-1.371878958430429</c:v>
                </c:pt>
                <c:pt idx="1368">
                  <c:v>-1.3717024584303772</c:v>
                </c:pt>
                <c:pt idx="1369">
                  <c:v>-1.3714818229918064</c:v>
                </c:pt>
                <c:pt idx="1370">
                  <c:v>-1.3708208984303738</c:v>
                </c:pt>
                <c:pt idx="1371">
                  <c:v>-1.3706989678181081</c:v>
                </c:pt>
                <c:pt idx="1372">
                  <c:v>-1.3705223781772489</c:v>
                </c:pt>
                <c:pt idx="1373">
                  <c:v>-1.3703207084303557</c:v>
                </c:pt>
                <c:pt idx="1374">
                  <c:v>-1.3701576284303445</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-1.3677037961831693</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-1.3667806252960113</c:v>
                </c:pt>
                <c:pt idx="1396">
                  <c:v>-1.3665199133240264</c:v>
                </c:pt>
                <c:pt idx="1397">
                  <c:v>-1.3664715284303821</c:v>
                </c:pt>
                <c:pt idx="1398">
                  <c:v>-1.3664471036935777</c:v>
                </c:pt>
                <c:pt idx="1399">
                  <c:v>-1.3664624184304017</c:v>
                </c:pt>
                <c:pt idx="1400">
                  <c:v>-1.3664866184303719</c:v>
                </c:pt>
                <c:pt idx="1401">
                  <c:v>-1.3665225084302861</c:v>
                </c:pt>
                <c:pt idx="1402">
                  <c:v>-1.3665430484302803</c:v>
                </c:pt>
                <c:pt idx="1403">
                  <c:v>-1.3665551533600344</c:v>
                </c:pt>
                <c:pt idx="1404">
                  <c:v>-1.3665673219598371</c:v>
                </c:pt>
                <c:pt idx="1405">
                  <c:v>-1.3664513620667362</c:v>
                </c:pt>
                <c:pt idx="1406">
                  <c:v>-1.3664038684304041</c:v>
                </c:pt>
                <c:pt idx="1407">
                  <c:v>-1.3663474784303022</c:v>
                </c:pt>
                <c:pt idx="1408">
                  <c:v>-1.3663053457987737</c:v>
                </c:pt>
                <c:pt idx="1409">
                  <c:v>-1.3662325284304044</c:v>
                </c:pt>
                <c:pt idx="1410">
                  <c:v>-1.366163878430406</c:v>
                </c:pt>
                <c:pt idx="1411">
                  <c:v>-1.3661468245173747</c:v>
                </c:pt>
                <c:pt idx="1412">
                  <c:v>-1.3662339984303671</c:v>
                </c:pt>
                <c:pt idx="1413">
                  <c:v>-1.3662533014606617</c:v>
                </c:pt>
                <c:pt idx="1414">
                  <c:v>-1.3662848421804412</c:v>
                </c:pt>
                <c:pt idx="1415">
                  <c:v>-1.3663321499455312</c:v>
                </c:pt>
                <c:pt idx="1416">
                  <c:v>-1.3663528484303624</c:v>
                </c:pt>
                <c:pt idx="1417">
                  <c:v>-1.3663863584303826</c:v>
                </c:pt>
                <c:pt idx="1418">
                  <c:v>-1.3664192484303115</c:v>
                </c:pt>
                <c:pt idx="1419">
                  <c:v>-1.3664300609302653</c:v>
                </c:pt>
                <c:pt idx="1420">
                  <c:v>-1.36644841509699</c:v>
                </c:pt>
                <c:pt idx="1421">
                  <c:v>-1.3663126071260123</c:v>
                </c:pt>
                <c:pt idx="1422">
                  <c:v>-1.3662840484304226</c:v>
                </c:pt>
                <c:pt idx="1423">
                  <c:v>-1.3662524484303613</c:v>
                </c:pt>
                <c:pt idx="1424">
                  <c:v>-1.3662232784303538</c:v>
                </c:pt>
                <c:pt idx="1425">
                  <c:v>-1.3662338421803142</c:v>
                </c:pt>
                <c:pt idx="1426">
                  <c:v>-1.366273128430374</c:v>
                </c:pt>
                <c:pt idx="1427">
                  <c:v>-1.3663043284302603</c:v>
                </c:pt>
                <c:pt idx="1428">
                  <c:v>-1.3663471784303551</c:v>
                </c:pt>
                <c:pt idx="1429">
                  <c:v>-1.3663666049877463</c:v>
                </c:pt>
                <c:pt idx="1430">
                  <c:v>-1.3664453843952156</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-1.3661484384303386</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-1.3661069749010197</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-1.3661423317637094</c:v>
                </c:pt>
                <c:pt idx="1456">
                  <c:v>-1.3660423532690515</c:v>
                </c:pt>
                <c:pt idx="1457">
                  <c:v>-1.3660272610566531</c:v>
                </c:pt>
                <c:pt idx="1458">
                  <c:v>-1.3658346784303435</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-1.3597240184303812</c:v>
                </c:pt>
                <c:pt idx="1468">
                  <c:v>-1.3594257184303706</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-11.456346998430382</c:v>
                </c:pt>
                <c:pt idx="1">
                  <c:v>-11.422125513581925</c:v>
                </c:pt>
                <c:pt idx="2">
                  <c:v>-11.412263248430378</c:v>
                </c:pt>
                <c:pt idx="3">
                  <c:v>-11.405026008430356</c:v>
                </c:pt>
                <c:pt idx="4">
                  <c:v>-11.396577878430362</c:v>
                </c:pt>
                <c:pt idx="5">
                  <c:v>-11.393475331763716</c:v>
                </c:pt>
                <c:pt idx="6">
                  <c:v>-11.363198229199657</c:v>
                </c:pt>
                <c:pt idx="7">
                  <c:v>-11.356516568430415</c:v>
                </c:pt>
                <c:pt idx="8">
                  <c:v>-11.348475008430368</c:v>
                </c:pt>
                <c:pt idx="9">
                  <c:v>-11.340685198430336</c:v>
                </c:pt>
                <c:pt idx="10">
                  <c:v>-11.332084238430392</c:v>
                </c:pt>
                <c:pt idx="11">
                  <c:v>-11.324668028430271</c:v>
                </c:pt>
                <c:pt idx="12">
                  <c:v>-11.318058909822739</c:v>
                </c:pt>
                <c:pt idx="13">
                  <c:v>-11.287979668533463</c:v>
                </c:pt>
                <c:pt idx="14">
                  <c:v>-11.281421248430368</c:v>
                </c:pt>
                <c:pt idx="15">
                  <c:v>-11.274515048430331</c:v>
                </c:pt>
                <c:pt idx="16">
                  <c:v>-11.268396638430403</c:v>
                </c:pt>
                <c:pt idx="17">
                  <c:v>-11.263681641287492</c:v>
                </c:pt>
                <c:pt idx="18">
                  <c:v>-11.256199478430403</c:v>
                </c:pt>
                <c:pt idx="19">
                  <c:v>-11.250821104312717</c:v>
                </c:pt>
                <c:pt idx="20">
                  <c:v>-11.227818415096968</c:v>
                </c:pt>
                <c:pt idx="21">
                  <c:v>-11.220844488430368</c:v>
                </c:pt>
                <c:pt idx="22">
                  <c:v>-11.212836341864724</c:v>
                </c:pt>
                <c:pt idx="23">
                  <c:v>-11.204322288430342</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-11.075237538430335</c:v>
                </c:pt>
                <c:pt idx="34">
                  <c:v>-11.064406238430372</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-10.963836139844556</c:v>
                </c:pt>
                <c:pt idx="47">
                  <c:v>-10.956085738430406</c:v>
                </c:pt>
                <c:pt idx="48">
                  <c:v>-10.94939845843037</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-10.875541938430358</c:v>
                </c:pt>
                <c:pt idx="58">
                  <c:v>-10.869709638430377</c:v>
                </c:pt>
                <c:pt idx="59">
                  <c:v>-10.862959838430378</c:v>
                </c:pt>
                <c:pt idx="60">
                  <c:v>-10.859676998430386</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-10.738877388430353</c:v>
                </c:pt>
                <c:pt idx="75">
                  <c:v>-10.731801698430372</c:v>
                </c:pt>
                <c:pt idx="76">
                  <c:v>-10.729078527842118</c:v>
                </c:pt>
                <c:pt idx="77">
                  <c:v>-10.704708062946469</c:v>
                </c:pt>
                <c:pt idx="78">
                  <c:v>-10.700872598430401</c:v>
                </c:pt>
                <c:pt idx="79">
                  <c:v>-10.694428588430418</c:v>
                </c:pt>
                <c:pt idx="80">
                  <c:v>-10.687790068430338</c:v>
                </c:pt>
                <c:pt idx="81">
                  <c:v>-10.680824738430353</c:v>
                </c:pt>
                <c:pt idx="82">
                  <c:v>-10.673314120879397</c:v>
                </c:pt>
                <c:pt idx="83">
                  <c:v>-10.668003085930376</c:v>
                </c:pt>
                <c:pt idx="84">
                  <c:v>-10.645830177001756</c:v>
                </c:pt>
                <c:pt idx="85">
                  <c:v>-10.640050958430308</c:v>
                </c:pt>
                <c:pt idx="86">
                  <c:v>-10.632480868430386</c:v>
                </c:pt>
                <c:pt idx="87">
                  <c:v>-10.626529457614062</c:v>
                </c:pt>
                <c:pt idx="88">
                  <c:v>-10.620036978430306</c:v>
                </c:pt>
                <c:pt idx="89">
                  <c:v>-10.6140366584304</c:v>
                </c:pt>
                <c:pt idx="90">
                  <c:v>-10.608397048430364</c:v>
                </c:pt>
                <c:pt idx="91">
                  <c:v>-10.604315467180331</c:v>
                </c:pt>
                <c:pt idx="92">
                  <c:v>-10.598086598430353</c:v>
                </c:pt>
                <c:pt idx="93">
                  <c:v>-10.593104748430385</c:v>
                </c:pt>
                <c:pt idx="94">
                  <c:v>-10.588145658430378</c:v>
                </c:pt>
                <c:pt idx="95">
                  <c:v>-10.583764858430374</c:v>
                </c:pt>
                <c:pt idx="96">
                  <c:v>-10.575891885028362</c:v>
                </c:pt>
                <c:pt idx="97">
                  <c:v>-10.570587308430401</c:v>
                </c:pt>
                <c:pt idx="98">
                  <c:v>-10.564338378430371</c:v>
                </c:pt>
                <c:pt idx="99">
                  <c:v>-10.558510988430349</c:v>
                </c:pt>
                <c:pt idx="100">
                  <c:v>-10.552489291359707</c:v>
                </c:pt>
                <c:pt idx="101">
                  <c:v>-10.545250238430377</c:v>
                </c:pt>
                <c:pt idx="102">
                  <c:v>-10.53783381843035</c:v>
                </c:pt>
                <c:pt idx="103">
                  <c:v>-10.530868448430333</c:v>
                </c:pt>
                <c:pt idx="104">
                  <c:v>-10.525088575750052</c:v>
                </c:pt>
                <c:pt idx="105">
                  <c:v>-10.518640878430332</c:v>
                </c:pt>
                <c:pt idx="106">
                  <c:v>-10.512720658430354</c:v>
                </c:pt>
                <c:pt idx="107">
                  <c:v>-10.506846978430323</c:v>
                </c:pt>
                <c:pt idx="108">
                  <c:v>-10.50013010843035</c:v>
                </c:pt>
                <c:pt idx="109">
                  <c:v>-10.494982039246789</c:v>
                </c:pt>
                <c:pt idx="110">
                  <c:v>-10.488099448430319</c:v>
                </c:pt>
                <c:pt idx="111">
                  <c:v>-10.48291769843035</c:v>
                </c:pt>
                <c:pt idx="112">
                  <c:v>-10.47992699843037</c:v>
                </c:pt>
                <c:pt idx="113">
                  <c:v>-10.463376844584216</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-10.403576350543057</c:v>
                </c:pt>
                <c:pt idx="122">
                  <c:v>-10.398783148430351</c:v>
                </c:pt>
                <c:pt idx="123">
                  <c:v>-10.393555544822172</c:v>
                </c:pt>
                <c:pt idx="124">
                  <c:v>-10.388092698430384</c:v>
                </c:pt>
                <c:pt idx="125">
                  <c:v>-10.382642518430377</c:v>
                </c:pt>
                <c:pt idx="126">
                  <c:v>-10.37680180843032</c:v>
                </c:pt>
                <c:pt idx="127">
                  <c:v>-10.370270602597023</c:v>
                </c:pt>
                <c:pt idx="128">
                  <c:v>-10.364221358430353</c:v>
                </c:pt>
                <c:pt idx="129">
                  <c:v>-10.360985053985942</c:v>
                </c:pt>
                <c:pt idx="130">
                  <c:v>-10.333361598430365</c:v>
                </c:pt>
                <c:pt idx="131">
                  <c:v>-10.329707938430399</c:v>
                </c:pt>
                <c:pt idx="132">
                  <c:v>-10.323710208430384</c:v>
                </c:pt>
                <c:pt idx="133">
                  <c:v>-10.317743513894298</c:v>
                </c:pt>
                <c:pt idx="134">
                  <c:v>-10.311047448430337</c:v>
                </c:pt>
                <c:pt idx="135">
                  <c:v>-10.30352961843036</c:v>
                </c:pt>
                <c:pt idx="136">
                  <c:v>-10.297157348430348</c:v>
                </c:pt>
                <c:pt idx="137">
                  <c:v>-10.293345248430368</c:v>
                </c:pt>
                <c:pt idx="138">
                  <c:v>-10.275061736135244</c:v>
                </c:pt>
                <c:pt idx="139">
                  <c:v>-10.263679498430342</c:v>
                </c:pt>
                <c:pt idx="140">
                  <c:v>-10.254278218430381</c:v>
                </c:pt>
                <c:pt idx="141">
                  <c:v>-10.247778718430359</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-10.181228718430365</c:v>
                </c:pt>
                <c:pt idx="150">
                  <c:v>-10.175874148430401</c:v>
                </c:pt>
                <c:pt idx="151">
                  <c:v>-10.169977534512846</c:v>
                </c:pt>
                <c:pt idx="152">
                  <c:v>-10.163980698430302</c:v>
                </c:pt>
                <c:pt idx="153">
                  <c:v>-10.158163998430368</c:v>
                </c:pt>
                <c:pt idx="154">
                  <c:v>-10.154911387319268</c:v>
                </c:pt>
                <c:pt idx="155">
                  <c:v>-10.138458461393332</c:v>
                </c:pt>
                <c:pt idx="156">
                  <c:v>-10.134061745798739</c:v>
                </c:pt>
                <c:pt idx="157">
                  <c:v>-10.128266864409781</c:v>
                </c:pt>
                <c:pt idx="158">
                  <c:v>-10.121678378430385</c:v>
                </c:pt>
                <c:pt idx="159">
                  <c:v>-10.116133188430338</c:v>
                </c:pt>
                <c:pt idx="160">
                  <c:v>-10.108971758847048</c:v>
                </c:pt>
                <c:pt idx="161">
                  <c:v>-10.102867240854644</c:v>
                </c:pt>
                <c:pt idx="162">
                  <c:v>-10.097886735272462</c:v>
                </c:pt>
                <c:pt idx="163">
                  <c:v>-10.081415590535599</c:v>
                </c:pt>
                <c:pt idx="164">
                  <c:v>-10.076824328430327</c:v>
                </c:pt>
                <c:pt idx="165">
                  <c:v>-10.070368101523146</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-9.982045098430353</c:v>
                </c:pt>
                <c:pt idx="179">
                  <c:v>-9.9793843734303724</c:v>
                </c:pt>
                <c:pt idx="180">
                  <c:v>-9.96424649843037</c:v>
                </c:pt>
                <c:pt idx="181">
                  <c:v>-9.9589154184303759</c:v>
                </c:pt>
                <c:pt idx="182">
                  <c:v>-9.9527968005137772</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-9.8933458334820141</c:v>
                </c:pt>
                <c:pt idx="191">
                  <c:v>-9.8882674684303566</c:v>
                </c:pt>
                <c:pt idx="192">
                  <c:v>-9.8830156084303695</c:v>
                </c:pt>
                <c:pt idx="193">
                  <c:v>-9.8778803798736607</c:v>
                </c:pt>
                <c:pt idx="194">
                  <c:v>-9.8726785484303718</c:v>
                </c:pt>
                <c:pt idx="195">
                  <c:v>-9.8668142084304051</c:v>
                </c:pt>
                <c:pt idx="196">
                  <c:v>-9.8639089457987623</c:v>
                </c:pt>
                <c:pt idx="197">
                  <c:v>-9.8483915666121558</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-9.7796468784303769</c:v>
                </c:pt>
                <c:pt idx="208">
                  <c:v>-9.7736614184303683</c:v>
                </c:pt>
                <c:pt idx="209">
                  <c:v>-9.767117988430341</c:v>
                </c:pt>
                <c:pt idx="210">
                  <c:v>-9.7618862317637181</c:v>
                </c:pt>
                <c:pt idx="211">
                  <c:v>-9.7552171884304499</c:v>
                </c:pt>
                <c:pt idx="212">
                  <c:v>-9.749873148430332</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-9.672736998430338</c:v>
                </c:pt>
                <c:pt idx="224">
                  <c:v>-9.6665066584303787</c:v>
                </c:pt>
                <c:pt idx="225">
                  <c:v>-9.6611193384303178</c:v>
                </c:pt>
                <c:pt idx="226">
                  <c:v>-9.6546732089567087</c:v>
                </c:pt>
                <c:pt idx="227">
                  <c:v>-9.6490616784303587</c:v>
                </c:pt>
                <c:pt idx="228">
                  <c:v>-9.6443714884303144</c:v>
                </c:pt>
                <c:pt idx="229">
                  <c:v>-9.638669438906561</c:v>
                </c:pt>
                <c:pt idx="230">
                  <c:v>-9.6197347177286314</c:v>
                </c:pt>
                <c:pt idx="231">
                  <c:v>-9.6161981284303959</c:v>
                </c:pt>
                <c:pt idx="232">
                  <c:v>-9.6091913884303519</c:v>
                </c:pt>
                <c:pt idx="233">
                  <c:v>-9.6039522284303516</c:v>
                </c:pt>
                <c:pt idx="234">
                  <c:v>-9.598099078430419</c:v>
                </c:pt>
                <c:pt idx="235">
                  <c:v>-9.5928803084303027</c:v>
                </c:pt>
                <c:pt idx="236">
                  <c:v>-9.5881068784303505</c:v>
                </c:pt>
                <c:pt idx="237">
                  <c:v>-9.5829142762081521</c:v>
                </c:pt>
                <c:pt idx="238">
                  <c:v>-9.5793803317637227</c:v>
                </c:pt>
                <c:pt idx="239">
                  <c:v>-9.5660105866656728</c:v>
                </c:pt>
                <c:pt idx="240">
                  <c:v>-9.5604106284303505</c:v>
                </c:pt>
                <c:pt idx="241">
                  <c:v>-9.5548778384303574</c:v>
                </c:pt>
                <c:pt idx="242">
                  <c:v>-9.5505731167099324</c:v>
                </c:pt>
                <c:pt idx="243">
                  <c:v>-9.5453166584304512</c:v>
                </c:pt>
                <c:pt idx="244">
                  <c:v>-9.5410693684303816</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-9.4724599484303553</c:v>
                </c:pt>
                <c:pt idx="255">
                  <c:v>-9.4537324016561897</c:v>
                </c:pt>
                <c:pt idx="256">
                  <c:v>-9.4490808772182611</c:v>
                </c:pt>
                <c:pt idx="257">
                  <c:v>-9.4441454284303674</c:v>
                </c:pt>
                <c:pt idx="258">
                  <c:v>-9.4381110284303489</c:v>
                </c:pt>
                <c:pt idx="259">
                  <c:v>-9.4324868984303745</c:v>
                </c:pt>
                <c:pt idx="260">
                  <c:v>-9.4265554284303974</c:v>
                </c:pt>
                <c:pt idx="261">
                  <c:v>-9.4201933184303641</c:v>
                </c:pt>
                <c:pt idx="262">
                  <c:v>-9.4163640903844428</c:v>
                </c:pt>
                <c:pt idx="263">
                  <c:v>-9.4133074690186191</c:v>
                </c:pt>
                <c:pt idx="264">
                  <c:v>-9.3956559378243529</c:v>
                </c:pt>
                <c:pt idx="265">
                  <c:v>-9.3905054484303321</c:v>
                </c:pt>
                <c:pt idx="266">
                  <c:v>-9.3848856954000706</c:v>
                </c:pt>
                <c:pt idx="267">
                  <c:v>-9.3794901784304248</c:v>
                </c:pt>
                <c:pt idx="268">
                  <c:v>-9.3738247384303737</c:v>
                </c:pt>
                <c:pt idx="269">
                  <c:v>-9.3685961784303693</c:v>
                </c:pt>
                <c:pt idx="270">
                  <c:v>-9.3644385160774188</c:v>
                </c:pt>
                <c:pt idx="271">
                  <c:v>-9.3483193079541493</c:v>
                </c:pt>
                <c:pt idx="272">
                  <c:v>-9.3433437684303389</c:v>
                </c:pt>
                <c:pt idx="273">
                  <c:v>-9.3383247584303639</c:v>
                </c:pt>
                <c:pt idx="274">
                  <c:v>-9.3337360384303487</c:v>
                </c:pt>
                <c:pt idx="275">
                  <c:v>-9.3287710184303698</c:v>
                </c:pt>
                <c:pt idx="276">
                  <c:v>-9.3241674463470687</c:v>
                </c:pt>
                <c:pt idx="277">
                  <c:v>-9.3184437684303489</c:v>
                </c:pt>
                <c:pt idx="278">
                  <c:v>-9.3137511684303487</c:v>
                </c:pt>
                <c:pt idx="279">
                  <c:v>-9.3096938555732383</c:v>
                </c:pt>
                <c:pt idx="280">
                  <c:v>-9.2968099984303407</c:v>
                </c:pt>
                <c:pt idx="281">
                  <c:v>-9.2930767819354525</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-9.1431742884303198</c:v>
                </c:pt>
                <c:pt idx="306">
                  <c:v>-9.1388749558771529</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-9.0655463984303921</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-8.9974903793827323</c:v>
                </c:pt>
                <c:pt idx="330">
                  <c:v>-8.9941512384303692</c:v>
                </c:pt>
                <c:pt idx="331">
                  <c:v>-8.9897915457987807</c:v>
                </c:pt>
                <c:pt idx="332">
                  <c:v>-8.9853621184303663</c:v>
                </c:pt>
                <c:pt idx="333">
                  <c:v>-8.9807275084303555</c:v>
                </c:pt>
                <c:pt idx="334">
                  <c:v>-8.9759689773777698</c:v>
                </c:pt>
                <c:pt idx="335">
                  <c:v>-8.9708787684303175</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-8.922464821959796</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-8.8721898897347415</c:v>
                </c:pt>
                <c:pt idx="352">
                  <c:v>-8.8670887188604706</c:v>
                </c:pt>
                <c:pt idx="353">
                  <c:v>-8.8488116266354311</c:v>
                </c:pt>
                <c:pt idx="354">
                  <c:v>-8.8441312284303937</c:v>
                </c:pt>
                <c:pt idx="355">
                  <c:v>-8.8393424684304183</c:v>
                </c:pt>
                <c:pt idx="356">
                  <c:v>-8.8349416113335693</c:v>
                </c:pt>
                <c:pt idx="357">
                  <c:v>-8.8309958584303505</c:v>
                </c:pt>
                <c:pt idx="358">
                  <c:v>-8.8273796300092702</c:v>
                </c:pt>
                <c:pt idx="359">
                  <c:v>-8.8232382812586465</c:v>
                </c:pt>
                <c:pt idx="360">
                  <c:v>-8.8190373884303241</c:v>
                </c:pt>
                <c:pt idx="361">
                  <c:v>-8.8169974529758477</c:v>
                </c:pt>
                <c:pt idx="362">
                  <c:v>-8.8046048189432362</c:v>
                </c:pt>
                <c:pt idx="363">
                  <c:v>-8.8010985184303578</c:v>
                </c:pt>
                <c:pt idx="364">
                  <c:v>-8.7953565145594048</c:v>
                </c:pt>
                <c:pt idx="365">
                  <c:v>-8.7883894084303389</c:v>
                </c:pt>
                <c:pt idx="366">
                  <c:v>-8.7822892484303594</c:v>
                </c:pt>
                <c:pt idx="367">
                  <c:v>-8.7761522905652196</c:v>
                </c:pt>
                <c:pt idx="368">
                  <c:v>-8.7705923784303668</c:v>
                </c:pt>
                <c:pt idx="369">
                  <c:v>-8.765609487792112</c:v>
                </c:pt>
                <c:pt idx="370">
                  <c:v>-8.7632053897347184</c:v>
                </c:pt>
                <c:pt idx="371">
                  <c:v>-8.7516772053269065</c:v>
                </c:pt>
                <c:pt idx="372">
                  <c:v>-8.7491424405356639</c:v>
                </c:pt>
                <c:pt idx="373">
                  <c:v>-8.7440762484303196</c:v>
                </c:pt>
                <c:pt idx="374">
                  <c:v>-8.7395634284303458</c:v>
                </c:pt>
                <c:pt idx="375">
                  <c:v>-8.7357661367283015</c:v>
                </c:pt>
                <c:pt idx="376">
                  <c:v>-8.7313524984303932</c:v>
                </c:pt>
                <c:pt idx="377">
                  <c:v>-8.7266122643878461</c:v>
                </c:pt>
                <c:pt idx="378">
                  <c:v>-8.7214886826408407</c:v>
                </c:pt>
                <c:pt idx="379">
                  <c:v>-8.7066594919368612</c:v>
                </c:pt>
                <c:pt idx="380">
                  <c:v>-8.7032751812260489</c:v>
                </c:pt>
                <c:pt idx="381">
                  <c:v>-8.6973781584302685</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-8.6070034284303407</c:v>
                </c:pt>
                <c:pt idx="397">
                  <c:v>-8.6010465284303876</c:v>
                </c:pt>
                <c:pt idx="398">
                  <c:v>-8.5964349879040416</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-8.5347201686431031</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-8.4502192995056493</c:v>
                </c:pt>
                <c:pt idx="426">
                  <c:v>-8.4457287484303141</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-8.4026408762081228</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-8.3459393052485478</c:v>
                </c:pt>
                <c:pt idx="445">
                  <c:v>-8.3299031095414904</c:v>
                </c:pt>
                <c:pt idx="446">
                  <c:v>-8.3255957324729568</c:v>
                </c:pt>
                <c:pt idx="447">
                  <c:v>-8.3206930884303176</c:v>
                </c:pt>
                <c:pt idx="448">
                  <c:v>-8.3160926792814056</c:v>
                </c:pt>
                <c:pt idx="449">
                  <c:v>-8.3117680287333471</c:v>
                </c:pt>
                <c:pt idx="450">
                  <c:v>-8.3067107384303824</c:v>
                </c:pt>
                <c:pt idx="451">
                  <c:v>-8.3016484226727485</c:v>
                </c:pt>
                <c:pt idx="452">
                  <c:v>-8.2967764416121472</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-8.2219111499454964</c:v>
                </c:pt>
                <c:pt idx="467">
                  <c:v>-8.2169692887529493</c:v>
                </c:pt>
                <c:pt idx="468">
                  <c:v>-8.2125762384304046</c:v>
                </c:pt>
                <c:pt idx="469">
                  <c:v>-8.2071520313973849</c:v>
                </c:pt>
                <c:pt idx="470">
                  <c:v>-8.2043484984303419</c:v>
                </c:pt>
                <c:pt idx="471">
                  <c:v>-8.1931534690185615</c:v>
                </c:pt>
                <c:pt idx="472">
                  <c:v>-8.1897658128633708</c:v>
                </c:pt>
                <c:pt idx="473">
                  <c:v>-8.1852769984303961</c:v>
                </c:pt>
                <c:pt idx="474">
                  <c:v>-8.181310579075511</c:v>
                </c:pt>
                <c:pt idx="475">
                  <c:v>-8.1777244379907987</c:v>
                </c:pt>
                <c:pt idx="476">
                  <c:v>-8.1737803884303304</c:v>
                </c:pt>
                <c:pt idx="477">
                  <c:v>-8.1697048478927012</c:v>
                </c:pt>
                <c:pt idx="478">
                  <c:v>-8.1660853317637248</c:v>
                </c:pt>
                <c:pt idx="479">
                  <c:v>-8.1628097257031005</c:v>
                </c:pt>
                <c:pt idx="480">
                  <c:v>-8.1507002925480272</c:v>
                </c:pt>
                <c:pt idx="481">
                  <c:v>-8.1463001489679669</c:v>
                </c:pt>
                <c:pt idx="482">
                  <c:v>-8.1412207284303975</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-8.0767248555732678</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-8.0327569188849743</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-7.9921033317636763</c:v>
                </c:pt>
                <c:pt idx="513">
                  <c:v>-7.9794085817637033</c:v>
                </c:pt>
                <c:pt idx="514">
                  <c:v>-7.9759209396067705</c:v>
                </c:pt>
                <c:pt idx="515">
                  <c:v>-7.9721173601324855</c:v>
                </c:pt>
                <c:pt idx="516">
                  <c:v>-7.9664670084303371</c:v>
                </c:pt>
                <c:pt idx="517">
                  <c:v>-7.9619044065936464</c:v>
                </c:pt>
                <c:pt idx="518">
                  <c:v>-7.9568584500432404</c:v>
                </c:pt>
                <c:pt idx="519">
                  <c:v>-7.9521717358040744</c:v>
                </c:pt>
                <c:pt idx="520">
                  <c:v>-7.948320185243559</c:v>
                </c:pt>
                <c:pt idx="521">
                  <c:v>-7.9447068445842177</c:v>
                </c:pt>
                <c:pt idx="522">
                  <c:v>-7.9327009984303798</c:v>
                </c:pt>
                <c:pt idx="523">
                  <c:v>-7.9287253282175785</c:v>
                </c:pt>
                <c:pt idx="524">
                  <c:v>-7.9234781382152875</c:v>
                </c:pt>
                <c:pt idx="525">
                  <c:v>-7.9176425842889424</c:v>
                </c:pt>
                <c:pt idx="526">
                  <c:v>-7.9134071742545826</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-7.8717301919787381</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-7.8239123695644226</c:v>
                </c:pt>
                <c:pt idx="545">
                  <c:v>-7.8189027127160386</c:v>
                </c:pt>
                <c:pt idx="546">
                  <c:v>-7.8150248657773416</c:v>
                </c:pt>
                <c:pt idx="547">
                  <c:v>-7.8107799277233525</c:v>
                </c:pt>
                <c:pt idx="548">
                  <c:v>-7.8077888065112235</c:v>
                </c:pt>
                <c:pt idx="549">
                  <c:v>-7.8051769984303618</c:v>
                </c:pt>
                <c:pt idx="550">
                  <c:v>-7.7889366252960386</c:v>
                </c:pt>
                <c:pt idx="551">
                  <c:v>-7.7853486582242013</c:v>
                </c:pt>
                <c:pt idx="552">
                  <c:v>-7.7803372588470099</c:v>
                </c:pt>
                <c:pt idx="553">
                  <c:v>-7.7765324474099975</c:v>
                </c:pt>
                <c:pt idx="554">
                  <c:v>-7.7724391873192324</c:v>
                </c:pt>
                <c:pt idx="555">
                  <c:v>-7.7684164463470706</c:v>
                </c:pt>
                <c:pt idx="556">
                  <c:v>-7.7650768555732057</c:v>
                </c:pt>
                <c:pt idx="557">
                  <c:v>-7.752791019482963</c:v>
                </c:pt>
                <c:pt idx="558">
                  <c:v>-7.7480240941750722</c:v>
                </c:pt>
                <c:pt idx="559">
                  <c:v>-7.7434944984303389</c:v>
                </c:pt>
                <c:pt idx="560">
                  <c:v>-7.7385396994613433</c:v>
                </c:pt>
                <c:pt idx="561">
                  <c:v>-7.7343592006775506</c:v>
                </c:pt>
                <c:pt idx="562">
                  <c:v>-7.7294497127161135</c:v>
                </c:pt>
                <c:pt idx="563">
                  <c:v>-7.7249446899197345</c:v>
                </c:pt>
                <c:pt idx="564">
                  <c:v>-7.7213055419086416</c:v>
                </c:pt>
                <c:pt idx="565">
                  <c:v>-7.7100647841446746</c:v>
                </c:pt>
                <c:pt idx="566">
                  <c:v>-7.7077266907380784</c:v>
                </c:pt>
                <c:pt idx="567">
                  <c:v>-7.7031846310834355</c:v>
                </c:pt>
                <c:pt idx="568">
                  <c:v>-7.6990286650970106</c:v>
                </c:pt>
                <c:pt idx="569">
                  <c:v>-7.6943383249609445</c:v>
                </c:pt>
                <c:pt idx="570">
                  <c:v>-7.6896392963026825</c:v>
                </c:pt>
                <c:pt idx="571">
                  <c:v>-7.6850301106753349</c:v>
                </c:pt>
                <c:pt idx="572">
                  <c:v>-7.680152727597009</c:v>
                </c:pt>
                <c:pt idx="573">
                  <c:v>-7.6766004302485724</c:v>
                </c:pt>
                <c:pt idx="574">
                  <c:v>-7.6657063445842297</c:v>
                </c:pt>
                <c:pt idx="575">
                  <c:v>-7.6625915092999266</c:v>
                </c:pt>
                <c:pt idx="576">
                  <c:v>-7.6583692025119987</c:v>
                </c:pt>
                <c:pt idx="577">
                  <c:v>-7.6532190602860108</c:v>
                </c:pt>
                <c:pt idx="578">
                  <c:v>-7.648688165097056</c:v>
                </c:pt>
                <c:pt idx="579">
                  <c:v>-7.6441626328390075</c:v>
                </c:pt>
                <c:pt idx="580">
                  <c:v>-7.6400449065935865</c:v>
                </c:pt>
                <c:pt idx="581">
                  <c:v>-7.6346187773777467</c:v>
                </c:pt>
                <c:pt idx="582">
                  <c:v>-7.6309639576141137</c:v>
                </c:pt>
                <c:pt idx="583">
                  <c:v>-7.6290233620667305</c:v>
                </c:pt>
                <c:pt idx="584">
                  <c:v>-7.6171217827441104</c:v>
                </c:pt>
                <c:pt idx="585">
                  <c:v>-7.6144857819354579</c:v>
                </c:pt>
                <c:pt idx="586">
                  <c:v>-7.6102792384303726</c:v>
                </c:pt>
                <c:pt idx="587">
                  <c:v>-7.6060548984303917</c:v>
                </c:pt>
                <c:pt idx="588">
                  <c:v>-7.6015550484303347</c:v>
                </c:pt>
                <c:pt idx="589">
                  <c:v>-7.59788697843031</c:v>
                </c:pt>
                <c:pt idx="590">
                  <c:v>-7.5931637284303104</c:v>
                </c:pt>
                <c:pt idx="591">
                  <c:v>-7.5905671802484918</c:v>
                </c:pt>
                <c:pt idx="592">
                  <c:v>-7.5875429984303722</c:v>
                </c:pt>
                <c:pt idx="593">
                  <c:v>-7.5755446465784742</c:v>
                </c:pt>
                <c:pt idx="594">
                  <c:v>-7.5716246984304094</c:v>
                </c:pt>
                <c:pt idx="595">
                  <c:v>-7.5674762584303643</c:v>
                </c:pt>
                <c:pt idx="596">
                  <c:v>-7.5629510384303265</c:v>
                </c:pt>
                <c:pt idx="597">
                  <c:v>-7.558942498430433</c:v>
                </c:pt>
                <c:pt idx="598">
                  <c:v>-7.5558201821038713</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-7.4916688897348154</c:v>
                </c:pt>
                <c:pt idx="611">
                  <c:v>-7.4866772984303953</c:v>
                </c:pt>
                <c:pt idx="612">
                  <c:v>-7.4824182184303805</c:v>
                </c:pt>
                <c:pt idx="613">
                  <c:v>-7.4783353284303473</c:v>
                </c:pt>
                <c:pt idx="614">
                  <c:v>-7.474736508430361</c:v>
                </c:pt>
                <c:pt idx="615">
                  <c:v>-7.470915548430388</c:v>
                </c:pt>
                <c:pt idx="616">
                  <c:v>-7.4672145666121645</c:v>
                </c:pt>
                <c:pt idx="617">
                  <c:v>-7.4636978873192632</c:v>
                </c:pt>
                <c:pt idx="618">
                  <c:v>-7.4546690278421348</c:v>
                </c:pt>
                <c:pt idx="619">
                  <c:v>-7.4510789784304237</c:v>
                </c:pt>
                <c:pt idx="620">
                  <c:v>-7.4472150484304365</c:v>
                </c:pt>
                <c:pt idx="621">
                  <c:v>-7.4432847684303383</c:v>
                </c:pt>
                <c:pt idx="622">
                  <c:v>-7.4400202711576497</c:v>
                </c:pt>
                <c:pt idx="623">
                  <c:v>-7.4358342284304131</c:v>
                </c:pt>
                <c:pt idx="624">
                  <c:v>-7.4316510184303182</c:v>
                </c:pt>
                <c:pt idx="625">
                  <c:v>-7.4267647584304157</c:v>
                </c:pt>
                <c:pt idx="626">
                  <c:v>-7.4234430282811514</c:v>
                </c:pt>
                <c:pt idx="627">
                  <c:v>-7.4130169984303684</c:v>
                </c:pt>
                <c:pt idx="628">
                  <c:v>-7.4112230184304373</c:v>
                </c:pt>
                <c:pt idx="629">
                  <c:v>-7.4071113386365717</c:v>
                </c:pt>
                <c:pt idx="630">
                  <c:v>-7.4036365184303392</c:v>
                </c:pt>
                <c:pt idx="631">
                  <c:v>-7.3999263384303546</c:v>
                </c:pt>
                <c:pt idx="632">
                  <c:v>-7.3958374584303481</c:v>
                </c:pt>
                <c:pt idx="633">
                  <c:v>-7.3915878684303431</c:v>
                </c:pt>
                <c:pt idx="634">
                  <c:v>-7.3879433242730173</c:v>
                </c:pt>
                <c:pt idx="635">
                  <c:v>-7.3848243861854241</c:v>
                </c:pt>
                <c:pt idx="636">
                  <c:v>-7.37531859843034</c:v>
                </c:pt>
                <c:pt idx="637">
                  <c:v>-7.3721493284304005</c:v>
                </c:pt>
                <c:pt idx="638">
                  <c:v>-7.3685947684303441</c:v>
                </c:pt>
                <c:pt idx="639">
                  <c:v>-7.3639129584303715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-7.3230947484303899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-7.2437731084303882</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-7.1886668942637062</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-7.1560445384303417</c:v>
                </c:pt>
                <c:pt idx="685">
                  <c:v>-7.1525626923079244</c:v>
                </c:pt>
                <c:pt idx="686">
                  <c:v>-7.1436165400970095</c:v>
                </c:pt>
                <c:pt idx="687">
                  <c:v>-7.1414801220258495</c:v>
                </c:pt>
                <c:pt idx="688">
                  <c:v>-7.1386023984303932</c:v>
                </c:pt>
                <c:pt idx="689">
                  <c:v>-7.1342960884302968</c:v>
                </c:pt>
                <c:pt idx="690">
                  <c:v>-7.1315213684303487</c:v>
                </c:pt>
                <c:pt idx="691">
                  <c:v>-7.1282581284303959</c:v>
                </c:pt>
                <c:pt idx="692">
                  <c:v>-7.1247111784302533</c:v>
                </c:pt>
                <c:pt idx="693">
                  <c:v>-7.1217346788426754</c:v>
                </c:pt>
                <c:pt idx="694">
                  <c:v>-7.1191834494107766</c:v>
                </c:pt>
                <c:pt idx="695">
                  <c:v>-7.1107138384303541</c:v>
                </c:pt>
                <c:pt idx="696">
                  <c:v>-7.1089606284303555</c:v>
                </c:pt>
                <c:pt idx="697">
                  <c:v>-7.1059974084303805</c:v>
                </c:pt>
                <c:pt idx="698">
                  <c:v>-7.1026866004712073</c:v>
                </c:pt>
                <c:pt idx="699">
                  <c:v>-7.0990265184303567</c:v>
                </c:pt>
                <c:pt idx="700">
                  <c:v>-7.0956877984303901</c:v>
                </c:pt>
                <c:pt idx="701">
                  <c:v>-7.0923635084303527</c:v>
                </c:pt>
                <c:pt idx="702">
                  <c:v>-7.0896559884303398</c:v>
                </c:pt>
                <c:pt idx="703">
                  <c:v>-7.0867404443762538</c:v>
                </c:pt>
                <c:pt idx="704">
                  <c:v>-7.0750881055732391</c:v>
                </c:pt>
                <c:pt idx="705">
                  <c:v>-7.0709952984303541</c:v>
                </c:pt>
                <c:pt idx="706">
                  <c:v>-7.0667036784303576</c:v>
                </c:pt>
                <c:pt idx="707">
                  <c:v>-7.0627385184303648</c:v>
                </c:pt>
                <c:pt idx="708">
                  <c:v>-7.0587608074191763</c:v>
                </c:pt>
                <c:pt idx="709">
                  <c:v>-7.0535270384303459</c:v>
                </c:pt>
                <c:pt idx="710">
                  <c:v>-7.0484157684304121</c:v>
                </c:pt>
                <c:pt idx="711">
                  <c:v>-7.0449195609303246</c:v>
                </c:pt>
                <c:pt idx="712">
                  <c:v>-7.0343020419086812</c:v>
                </c:pt>
                <c:pt idx="713">
                  <c:v>-7.0315111412875027</c:v>
                </c:pt>
                <c:pt idx="714">
                  <c:v>-7.0282345784303901</c:v>
                </c:pt>
                <c:pt idx="715">
                  <c:v>-7.0248232484303657</c:v>
                </c:pt>
                <c:pt idx="716">
                  <c:v>-7.0221743184304346</c:v>
                </c:pt>
                <c:pt idx="717">
                  <c:v>-7.0189708884303741</c:v>
                </c:pt>
                <c:pt idx="718">
                  <c:v>-7.0164914870667019</c:v>
                </c:pt>
                <c:pt idx="719">
                  <c:v>-7.0145357218346476</c:v>
                </c:pt>
                <c:pt idx="720">
                  <c:v>-7.0041464567636975</c:v>
                </c:pt>
                <c:pt idx="721">
                  <c:v>-7.0015506412874915</c:v>
                </c:pt>
                <c:pt idx="722">
                  <c:v>-6.9974469884304185</c:v>
                </c:pt>
                <c:pt idx="723">
                  <c:v>-6.9932505484303391</c:v>
                </c:pt>
                <c:pt idx="724">
                  <c:v>-6.9901731221416679</c:v>
                </c:pt>
                <c:pt idx="725">
                  <c:v>-6.9855464484303553</c:v>
                </c:pt>
                <c:pt idx="726">
                  <c:v>-6.9816121584303783</c:v>
                </c:pt>
                <c:pt idx="727">
                  <c:v>-6.9772016884304104</c:v>
                </c:pt>
                <c:pt idx="728">
                  <c:v>-6.973493222310938</c:v>
                </c:pt>
                <c:pt idx="729">
                  <c:v>-6.9453499661722944</c:v>
                </c:pt>
                <c:pt idx="730">
                  <c:v>-6.9413404684303499</c:v>
                </c:pt>
                <c:pt idx="731">
                  <c:v>-6.9376521784304543</c:v>
                </c:pt>
                <c:pt idx="732">
                  <c:v>-6.9339066928748396</c:v>
                </c:pt>
                <c:pt idx="733">
                  <c:v>-6.9173675278421314</c:v>
                </c:pt>
                <c:pt idx="734">
                  <c:v>-6.9160798456525834</c:v>
                </c:pt>
                <c:pt idx="735">
                  <c:v>-6.9148393184303671</c:v>
                </c:pt>
                <c:pt idx="736">
                  <c:v>-6.9069622484303634</c:v>
                </c:pt>
                <c:pt idx="737">
                  <c:v>-6.9017653384303399</c:v>
                </c:pt>
                <c:pt idx="738">
                  <c:v>-6.8981761784303766</c:v>
                </c:pt>
                <c:pt idx="739">
                  <c:v>-6.8952308815471905</c:v>
                </c:pt>
                <c:pt idx="740">
                  <c:v>-6.8938832650970241</c:v>
                </c:pt>
                <c:pt idx="741">
                  <c:v>-6.8828721859303981</c:v>
                </c:pt>
                <c:pt idx="742">
                  <c:v>-6.8808550384304255</c:v>
                </c:pt>
                <c:pt idx="743">
                  <c:v>-6.8775247784304048</c:v>
                </c:pt>
                <c:pt idx="744">
                  <c:v>-6.8743339884303873</c:v>
                </c:pt>
                <c:pt idx="745">
                  <c:v>-6.8709897650970078</c:v>
                </c:pt>
                <c:pt idx="746">
                  <c:v>-6.8682084384303721</c:v>
                </c:pt>
                <c:pt idx="747">
                  <c:v>-6.8648777684303308</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-6.835134535015758</c:v>
                </c:pt>
                <c:pt idx="756">
                  <c:v>-6.8317952084303704</c:v>
                </c:pt>
                <c:pt idx="757">
                  <c:v>-6.8283371821038399</c:v>
                </c:pt>
                <c:pt idx="758">
                  <c:v>-6.8166648317637311</c:v>
                </c:pt>
                <c:pt idx="759">
                  <c:v>-6.8139934784304259</c:v>
                </c:pt>
                <c:pt idx="760">
                  <c:v>-6.8101620484303069</c:v>
                </c:pt>
                <c:pt idx="761">
                  <c:v>-6.8067211514915984</c:v>
                </c:pt>
                <c:pt idx="762">
                  <c:v>-6.8027696584303214</c:v>
                </c:pt>
                <c:pt idx="763">
                  <c:v>-6.7980063584303636</c:v>
                </c:pt>
                <c:pt idx="764">
                  <c:v>-6.7935549884304054</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-6.7568324019391381</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-6.7156239984303792</c:v>
                </c:pt>
                <c:pt idx="784">
                  <c:v>-6.7015453219597854</c:v>
                </c:pt>
                <c:pt idx="785">
                  <c:v>-6.7000915884303334</c:v>
                </c:pt>
                <c:pt idx="786">
                  <c:v>-6.696407844584229</c:v>
                </c:pt>
                <c:pt idx="787">
                  <c:v>-6.6932667984303693</c:v>
                </c:pt>
                <c:pt idx="788">
                  <c:v>-6.6905608184303995</c:v>
                </c:pt>
                <c:pt idx="789">
                  <c:v>-6.6878429584303705</c:v>
                </c:pt>
                <c:pt idx="790">
                  <c:v>-6.6849060409835399</c:v>
                </c:pt>
                <c:pt idx="791">
                  <c:v>-6.676313048430373</c:v>
                </c:pt>
                <c:pt idx="792">
                  <c:v>-6.6733396484302885</c:v>
                </c:pt>
                <c:pt idx="793">
                  <c:v>-6.6699692784304387</c:v>
                </c:pt>
                <c:pt idx="794">
                  <c:v>-6.6663233184304289</c:v>
                </c:pt>
                <c:pt idx="795">
                  <c:v>-6.6627199184303745</c:v>
                </c:pt>
                <c:pt idx="796">
                  <c:v>-6.6587323351650545</c:v>
                </c:pt>
                <c:pt idx="797">
                  <c:v>-6.6551442184303697</c:v>
                </c:pt>
                <c:pt idx="798">
                  <c:v>-6.650799808430385</c:v>
                </c:pt>
                <c:pt idx="799">
                  <c:v>-6.6477328260165249</c:v>
                </c:pt>
                <c:pt idx="800">
                  <c:v>-6.6382562711576441</c:v>
                </c:pt>
                <c:pt idx="801">
                  <c:v>-6.6369008472675297</c:v>
                </c:pt>
                <c:pt idx="802">
                  <c:v>-6.6331249784303896</c:v>
                </c:pt>
                <c:pt idx="803">
                  <c:v>-6.6294758384302765</c:v>
                </c:pt>
                <c:pt idx="804">
                  <c:v>-6.6261080284303988</c:v>
                </c:pt>
                <c:pt idx="805">
                  <c:v>-6.6234260460494179</c:v>
                </c:pt>
                <c:pt idx="806">
                  <c:v>-6.6196196484304215</c:v>
                </c:pt>
                <c:pt idx="807">
                  <c:v>-6.6163594384304005</c:v>
                </c:pt>
                <c:pt idx="808">
                  <c:v>-6.6140525150970397</c:v>
                </c:pt>
                <c:pt idx="809">
                  <c:v>-6.605001613814963</c:v>
                </c:pt>
                <c:pt idx="810">
                  <c:v>-6.6026746994612751</c:v>
                </c:pt>
                <c:pt idx="811">
                  <c:v>-6.5984359084303446</c:v>
                </c:pt>
                <c:pt idx="812">
                  <c:v>-6.5936810084303694</c:v>
                </c:pt>
                <c:pt idx="813">
                  <c:v>-6.5896644284304688</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-6.546873398430324</c:v>
                </c:pt>
                <c:pt idx="826">
                  <c:v>-6.5445586310834365</c:v>
                </c:pt>
                <c:pt idx="827">
                  <c:v>-6.5368419984303729</c:v>
                </c:pt>
                <c:pt idx="828">
                  <c:v>-6.5352409416121837</c:v>
                </c:pt>
                <c:pt idx="829">
                  <c:v>-6.5324876684303845</c:v>
                </c:pt>
                <c:pt idx="830">
                  <c:v>-6.5290012684303846</c:v>
                </c:pt>
                <c:pt idx="831">
                  <c:v>-6.5261829762081431</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-6.4922677922448253</c:v>
                </c:pt>
                <c:pt idx="840">
                  <c:v>-6.4889957384303898</c:v>
                </c:pt>
                <c:pt idx="841">
                  <c:v>-6.4856493184303448</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-6.4394771749009827</c:v>
                </c:pt>
                <c:pt idx="854">
                  <c:v>-6.4364889184303919</c:v>
                </c:pt>
                <c:pt idx="855">
                  <c:v>-6.4323195684303371</c:v>
                </c:pt>
                <c:pt idx="856">
                  <c:v>-6.4293270293582623</c:v>
                </c:pt>
                <c:pt idx="857">
                  <c:v>-6.4259050684303789</c:v>
                </c:pt>
                <c:pt idx="858">
                  <c:v>-6.4227075984304207</c:v>
                </c:pt>
                <c:pt idx="859">
                  <c:v>-6.4193737737112588</c:v>
                </c:pt>
                <c:pt idx="860">
                  <c:v>-6.4164343045528014</c:v>
                </c:pt>
                <c:pt idx="861">
                  <c:v>-6.4138040254573809</c:v>
                </c:pt>
                <c:pt idx="862">
                  <c:v>-6.4062577317637297</c:v>
                </c:pt>
                <c:pt idx="863">
                  <c:v>-6.4044679584303026</c:v>
                </c:pt>
                <c:pt idx="864">
                  <c:v>-6.401631998430398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-6.3589898184303406</c:v>
                </c:pt>
                <c:pt idx="877">
                  <c:v>-6.3538111584303865</c:v>
                </c:pt>
                <c:pt idx="878">
                  <c:v>-6.3497979576140438</c:v>
                </c:pt>
                <c:pt idx="879">
                  <c:v>-6.3468476650969805</c:v>
                </c:pt>
                <c:pt idx="880">
                  <c:v>-6.3436739984303729</c:v>
                </c:pt>
                <c:pt idx="881">
                  <c:v>-6.3331612560061359</c:v>
                </c:pt>
                <c:pt idx="882">
                  <c:v>-6.3297045884304008</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-6.2953143684303434</c:v>
                </c:pt>
                <c:pt idx="893">
                  <c:v>-6.2926112084303227</c:v>
                </c:pt>
                <c:pt idx="894">
                  <c:v>-6.2898618538520834</c:v>
                </c:pt>
                <c:pt idx="895">
                  <c:v>-6.2875955384303426</c:v>
                </c:pt>
                <c:pt idx="896">
                  <c:v>-6.2853419825573411</c:v>
                </c:pt>
                <c:pt idx="897">
                  <c:v>-6.2748800912138591</c:v>
                </c:pt>
                <c:pt idx="898">
                  <c:v>-6.2704781650969474</c:v>
                </c:pt>
                <c:pt idx="899">
                  <c:v>-6.2669476852989803</c:v>
                </c:pt>
                <c:pt idx="900">
                  <c:v>-6.2630579484303786</c:v>
                </c:pt>
                <c:pt idx="901">
                  <c:v>-6.2598319262653952</c:v>
                </c:pt>
                <c:pt idx="902">
                  <c:v>-6.2552380284303624</c:v>
                </c:pt>
                <c:pt idx="903">
                  <c:v>-6.2515362884303585</c:v>
                </c:pt>
                <c:pt idx="904">
                  <c:v>-6.2485010400970253</c:v>
                </c:pt>
                <c:pt idx="905">
                  <c:v>-6.2383049294648814</c:v>
                </c:pt>
                <c:pt idx="906">
                  <c:v>-6.2351398384304035</c:v>
                </c:pt>
                <c:pt idx="907">
                  <c:v>-6.2314595784303783</c:v>
                </c:pt>
                <c:pt idx="908">
                  <c:v>-6.2281084984302808</c:v>
                </c:pt>
                <c:pt idx="909">
                  <c:v>-6.226004888430424</c:v>
                </c:pt>
                <c:pt idx="910">
                  <c:v>-6.2226722984303109</c:v>
                </c:pt>
                <c:pt idx="911">
                  <c:v>-6.2207331050970494</c:v>
                </c:pt>
                <c:pt idx="912">
                  <c:v>-6.2174112973994102</c:v>
                </c:pt>
                <c:pt idx="913">
                  <c:v>-6.2137834332129964</c:v>
                </c:pt>
                <c:pt idx="914">
                  <c:v>-6.2032969984303792</c:v>
                </c:pt>
                <c:pt idx="915">
                  <c:v>-6.200920628430346</c:v>
                </c:pt>
                <c:pt idx="916">
                  <c:v>-6.1968108213469817</c:v>
                </c:pt>
                <c:pt idx="917">
                  <c:v>-6.193595068430338</c:v>
                </c:pt>
                <c:pt idx="918">
                  <c:v>-6.1895513784304255</c:v>
                </c:pt>
                <c:pt idx="919">
                  <c:v>-6.1851400602859687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-6.144157418183509</c:v>
                </c:pt>
                <c:pt idx="929">
                  <c:v>-6.1399163184303696</c:v>
                </c:pt>
                <c:pt idx="930">
                  <c:v>-6.1372164323926128</c:v>
                </c:pt>
                <c:pt idx="931">
                  <c:v>-6.1307099984303717</c:v>
                </c:pt>
                <c:pt idx="932">
                  <c:v>-6.1293756580048395</c:v>
                </c:pt>
                <c:pt idx="933">
                  <c:v>-6.1260182219596855</c:v>
                </c:pt>
                <c:pt idx="934">
                  <c:v>-6.1210289484303981</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-6.0594214884303295</c:v>
                </c:pt>
                <c:pt idx="951">
                  <c:v>-6.056046548430345</c:v>
                </c:pt>
                <c:pt idx="952">
                  <c:v>-6.0523456984303721</c:v>
                </c:pt>
                <c:pt idx="953">
                  <c:v>-6.0490484314200392</c:v>
                </c:pt>
                <c:pt idx="954">
                  <c:v>-6.0460816884303314</c:v>
                </c:pt>
                <c:pt idx="955">
                  <c:v>-6.0435297331242914</c:v>
                </c:pt>
                <c:pt idx="956">
                  <c:v>-6.0364949984303724</c:v>
                </c:pt>
                <c:pt idx="957">
                  <c:v>-6.0337716802485648</c:v>
                </c:pt>
                <c:pt idx="958">
                  <c:v>-6.0304074384302453</c:v>
                </c:pt>
                <c:pt idx="959">
                  <c:v>-6.0274005584303261</c:v>
                </c:pt>
                <c:pt idx="960">
                  <c:v>-6.0244169056468948</c:v>
                </c:pt>
                <c:pt idx="961">
                  <c:v>-6.0212570984302971</c:v>
                </c:pt>
                <c:pt idx="962">
                  <c:v>-6.0174725684304162</c:v>
                </c:pt>
                <c:pt idx="963">
                  <c:v>-6.0147157284303789</c:v>
                </c:pt>
                <c:pt idx="964">
                  <c:v>-6.0123994639475953</c:v>
                </c:pt>
                <c:pt idx="965">
                  <c:v>-6.003086998430355</c:v>
                </c:pt>
                <c:pt idx="966">
                  <c:v>-6.0012412262784238</c:v>
                </c:pt>
                <c:pt idx="967">
                  <c:v>-5.9976118184303289</c:v>
                </c:pt>
                <c:pt idx="968">
                  <c:v>-5.994416908430428</c:v>
                </c:pt>
                <c:pt idx="969">
                  <c:v>-5.991278668430378</c:v>
                </c:pt>
                <c:pt idx="970">
                  <c:v>-5.9885197384304085</c:v>
                </c:pt>
                <c:pt idx="971">
                  <c:v>-5.9857914484303789</c:v>
                </c:pt>
                <c:pt idx="972">
                  <c:v>-5.9835093798736345</c:v>
                </c:pt>
                <c:pt idx="973">
                  <c:v>-5.9808093721677054</c:v>
                </c:pt>
                <c:pt idx="974">
                  <c:v>-5.9715122317636631</c:v>
                </c:pt>
                <c:pt idx="975">
                  <c:v>-5.9691443984304229</c:v>
                </c:pt>
                <c:pt idx="976">
                  <c:v>-5.9656364584303603</c:v>
                </c:pt>
                <c:pt idx="977">
                  <c:v>-5.9625314584303766</c:v>
                </c:pt>
                <c:pt idx="978">
                  <c:v>-5.9594355884303596</c:v>
                </c:pt>
                <c:pt idx="979">
                  <c:v>-5.9565192561622791</c:v>
                </c:pt>
                <c:pt idx="980">
                  <c:v>-5.9530832384303878</c:v>
                </c:pt>
                <c:pt idx="981">
                  <c:v>-5.9509997127161114</c:v>
                </c:pt>
                <c:pt idx="982">
                  <c:v>-5.9433739984303919</c:v>
                </c:pt>
                <c:pt idx="983">
                  <c:v>-5.9410428384304481</c:v>
                </c:pt>
                <c:pt idx="984">
                  <c:v>-5.937760088430343</c:v>
                </c:pt>
                <c:pt idx="985">
                  <c:v>-5.9354589261412443</c:v>
                </c:pt>
                <c:pt idx="986">
                  <c:v>-5.9327529584303562</c:v>
                </c:pt>
                <c:pt idx="987">
                  <c:v>-5.9301365184303485</c:v>
                </c:pt>
                <c:pt idx="988">
                  <c:v>-5.9280217156021537</c:v>
                </c:pt>
                <c:pt idx="989">
                  <c:v>-5.9248454984304146</c:v>
                </c:pt>
                <c:pt idx="990">
                  <c:v>-5.9220372907380465</c:v>
                </c:pt>
                <c:pt idx="991">
                  <c:v>-5.9137969984303798</c:v>
                </c:pt>
                <c:pt idx="992">
                  <c:v>-5.9124522484302888</c:v>
                </c:pt>
                <c:pt idx="993">
                  <c:v>-5.9093552084304335</c:v>
                </c:pt>
                <c:pt idx="994">
                  <c:v>-5.9063477884304083</c:v>
                </c:pt>
                <c:pt idx="995">
                  <c:v>-5.9027633284303489</c:v>
                </c:pt>
                <c:pt idx="996">
                  <c:v>-5.8999163984303209</c:v>
                </c:pt>
                <c:pt idx="997">
                  <c:v>-5.8963864984303394</c:v>
                </c:pt>
                <c:pt idx="998">
                  <c:v>-5.8936909262654398</c:v>
                </c:pt>
                <c:pt idx="999">
                  <c:v>-5.8904752337244375</c:v>
                </c:pt>
                <c:pt idx="1000">
                  <c:v>-5.8765869317637254</c:v>
                </c:pt>
                <c:pt idx="1001">
                  <c:v>-5.8738185484302665</c:v>
                </c:pt>
                <c:pt idx="1002">
                  <c:v>-5.8707876284303211</c:v>
                </c:pt>
                <c:pt idx="1003">
                  <c:v>-5.8677911784303465</c:v>
                </c:pt>
                <c:pt idx="1004">
                  <c:v>-5.8649996788427678</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-5.7844350216861908</c:v>
                </c:pt>
                <c:pt idx="1029">
                  <c:v>-5.7815736084303309</c:v>
                </c:pt>
                <c:pt idx="1030">
                  <c:v>-5.7781392884303528</c:v>
                </c:pt>
                <c:pt idx="1031">
                  <c:v>-5.7754889684304365</c:v>
                </c:pt>
                <c:pt idx="1032">
                  <c:v>-5.7727703918729834</c:v>
                </c:pt>
                <c:pt idx="1033">
                  <c:v>-5.7638380364050006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-5.7369251802485497</c:v>
                </c:pt>
                <c:pt idx="1042">
                  <c:v>-5.7353905284303925</c:v>
                </c:pt>
                <c:pt idx="1043">
                  <c:v>-5.7321479084303704</c:v>
                </c:pt>
                <c:pt idx="1044">
                  <c:v>-5.728974028430418</c:v>
                </c:pt>
                <c:pt idx="1045">
                  <c:v>-5.7265812484303265</c:v>
                </c:pt>
                <c:pt idx="1046">
                  <c:v>-5.724416588430377</c:v>
                </c:pt>
                <c:pt idx="1047">
                  <c:v>-5.7217761684304378</c:v>
                </c:pt>
                <c:pt idx="1048">
                  <c:v>-5.71903235843034</c:v>
                </c:pt>
                <c:pt idx="1049">
                  <c:v>-5.7165408873192476</c:v>
                </c:pt>
                <c:pt idx="1050">
                  <c:v>-5.7089381859303714</c:v>
                </c:pt>
                <c:pt idx="1051">
                  <c:v>-5.7075503719244045</c:v>
                </c:pt>
                <c:pt idx="1052">
                  <c:v>-5.704028728430373</c:v>
                </c:pt>
                <c:pt idx="1053">
                  <c:v>-5.7008338584302907</c:v>
                </c:pt>
                <c:pt idx="1054">
                  <c:v>-5.6980448484303521</c:v>
                </c:pt>
                <c:pt idx="1055">
                  <c:v>-5.6954205084303355</c:v>
                </c:pt>
                <c:pt idx="1056">
                  <c:v>-5.692797091453631</c:v>
                </c:pt>
                <c:pt idx="1057">
                  <c:v>-5.6896014884304371</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-5.6627173784303944</c:v>
                </c:pt>
                <c:pt idx="1066">
                  <c:v>-5.6599972884303327</c:v>
                </c:pt>
                <c:pt idx="1067">
                  <c:v>-5.6572797457987463</c:v>
                </c:pt>
                <c:pt idx="1068">
                  <c:v>-5.6484892879041197</c:v>
                </c:pt>
                <c:pt idx="1069">
                  <c:v>-5.6458503984303263</c:v>
                </c:pt>
                <c:pt idx="1070">
                  <c:v>-5.6428055084302944</c:v>
                </c:pt>
                <c:pt idx="1071">
                  <c:v>-5.6396276284303353</c:v>
                </c:pt>
                <c:pt idx="1072">
                  <c:v>-5.6373191106752643</c:v>
                </c:pt>
                <c:pt idx="1073">
                  <c:v>-5.6344595984303041</c:v>
                </c:pt>
                <c:pt idx="1074">
                  <c:v>-5.631844498430377</c:v>
                </c:pt>
                <c:pt idx="1075">
                  <c:v>-5.6300190184303389</c:v>
                </c:pt>
                <c:pt idx="1076">
                  <c:v>-5.6234699984303802</c:v>
                </c:pt>
                <c:pt idx="1077">
                  <c:v>-5.6219488384304244</c:v>
                </c:pt>
                <c:pt idx="1078">
                  <c:v>-5.6193116284302942</c:v>
                </c:pt>
                <c:pt idx="1079">
                  <c:v>-5.6172865043127365</c:v>
                </c:pt>
                <c:pt idx="1080">
                  <c:v>-5.6143295484303755</c:v>
                </c:pt>
                <c:pt idx="1081">
                  <c:v>-5.6119373384302698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-5.5846427246208412</c:v>
                </c:pt>
                <c:pt idx="1090">
                  <c:v>-5.5815305384303375</c:v>
                </c:pt>
                <c:pt idx="1091">
                  <c:v>-5.5789675784303796</c:v>
                </c:pt>
                <c:pt idx="1092">
                  <c:v>-5.5764059384303764</c:v>
                </c:pt>
                <c:pt idx="1093">
                  <c:v>-5.5749462257030942</c:v>
                </c:pt>
                <c:pt idx="1094">
                  <c:v>-5.5667363873192075</c:v>
                </c:pt>
                <c:pt idx="1095">
                  <c:v>-5.5649533490796772</c:v>
                </c:pt>
                <c:pt idx="1096">
                  <c:v>-5.5612095684303782</c:v>
                </c:pt>
                <c:pt idx="1097">
                  <c:v>-5.5564342084304039</c:v>
                </c:pt>
                <c:pt idx="1098">
                  <c:v>-5.5523040384303899</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-5.5258455646954054</c:v>
                </c:pt>
                <c:pt idx="1107">
                  <c:v>-5.5225624284303976</c:v>
                </c:pt>
                <c:pt idx="1108">
                  <c:v>-5.5196417284303401</c:v>
                </c:pt>
                <c:pt idx="1109">
                  <c:v>-5.5164847984304259</c:v>
                </c:pt>
                <c:pt idx="1110">
                  <c:v>-5.5141464370268665</c:v>
                </c:pt>
                <c:pt idx="1111">
                  <c:v>-5.5055799984303633</c:v>
                </c:pt>
                <c:pt idx="1112">
                  <c:v>-5.5030595425479785</c:v>
                </c:pt>
                <c:pt idx="1113">
                  <c:v>-5.5002716484303384</c:v>
                </c:pt>
                <c:pt idx="1114">
                  <c:v>-5.4960038884303772</c:v>
                </c:pt>
                <c:pt idx="1115">
                  <c:v>-5.4922589084303404</c:v>
                </c:pt>
                <c:pt idx="1116">
                  <c:v>-5.4886841106751874</c:v>
                </c:pt>
                <c:pt idx="1117">
                  <c:v>-5.4850647396068339</c:v>
                </c:pt>
                <c:pt idx="1118">
                  <c:v>-5.4812099684303579</c:v>
                </c:pt>
                <c:pt idx="1119">
                  <c:v>-5.4778787658722194</c:v>
                </c:pt>
                <c:pt idx="1120">
                  <c:v>-5.4699649567636968</c:v>
                </c:pt>
                <c:pt idx="1121">
                  <c:v>-5.4669273784303343</c:v>
                </c:pt>
                <c:pt idx="1122">
                  <c:v>-5.4641989984304296</c:v>
                </c:pt>
                <c:pt idx="1123">
                  <c:v>-5.4608388953375684</c:v>
                </c:pt>
                <c:pt idx="1124">
                  <c:v>-5.4576723984303426</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-5.4112909984302844</c:v>
                </c:pt>
                <c:pt idx="1138">
                  <c:v>-5.4092768219598089</c:v>
                </c:pt>
                <c:pt idx="1139">
                  <c:v>-5.4009590681978095</c:v>
                </c:pt>
                <c:pt idx="1140">
                  <c:v>-5.3987027284303224</c:v>
                </c:pt>
                <c:pt idx="1141">
                  <c:v>-5.3948018384303298</c:v>
                </c:pt>
                <c:pt idx="1142">
                  <c:v>-5.3888477184304096</c:v>
                </c:pt>
                <c:pt idx="1143">
                  <c:v>-5.3848196807832736</c:v>
                </c:pt>
                <c:pt idx="1144">
                  <c:v>-5.3810260384302779</c:v>
                </c:pt>
                <c:pt idx="1145">
                  <c:v>-5.3776045584303827</c:v>
                </c:pt>
                <c:pt idx="1146">
                  <c:v>-5.3751067301376878</c:v>
                </c:pt>
                <c:pt idx="1147">
                  <c:v>-5.3677991317636984</c:v>
                </c:pt>
                <c:pt idx="1148">
                  <c:v>-5.3658210984303736</c:v>
                </c:pt>
                <c:pt idx="1149">
                  <c:v>-5.3628610602859963</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-5.3230876384304295</c:v>
                </c:pt>
                <c:pt idx="1159">
                  <c:v>-5.3204174984303947</c:v>
                </c:pt>
                <c:pt idx="1160">
                  <c:v>-5.3175957484303265</c:v>
                </c:pt>
                <c:pt idx="1161">
                  <c:v>-5.3149945684303779</c:v>
                </c:pt>
                <c:pt idx="1162">
                  <c:v>-5.3123721614738484</c:v>
                </c:pt>
                <c:pt idx="1163">
                  <c:v>-5.3036534721145729</c:v>
                </c:pt>
                <c:pt idx="1164">
                  <c:v>-5.3015649384303458</c:v>
                </c:pt>
                <c:pt idx="1165">
                  <c:v>-5.2988611584303564</c:v>
                </c:pt>
                <c:pt idx="1166">
                  <c:v>-5.2964558584303347</c:v>
                </c:pt>
                <c:pt idx="1167">
                  <c:v>-5.2947163674779603</c:v>
                </c:pt>
                <c:pt idx="1168">
                  <c:v>-5.2920851427602695</c:v>
                </c:pt>
                <c:pt idx="1169">
                  <c:v>-5.289460188430362</c:v>
                </c:pt>
                <c:pt idx="1170">
                  <c:v>-5.2870102682715761</c:v>
                </c:pt>
                <c:pt idx="1171">
                  <c:v>-5.2794269984303792</c:v>
                </c:pt>
                <c:pt idx="1172">
                  <c:v>-5.2776613384302991</c:v>
                </c:pt>
                <c:pt idx="1173">
                  <c:v>-5.2749331650969875</c:v>
                </c:pt>
                <c:pt idx="1174">
                  <c:v>-5.2718796284302893</c:v>
                </c:pt>
                <c:pt idx="1175">
                  <c:v>-5.2687964584303231</c:v>
                </c:pt>
                <c:pt idx="1176">
                  <c:v>-5.2659004984302955</c:v>
                </c:pt>
                <c:pt idx="1177">
                  <c:v>-5.2635273592551055</c:v>
                </c:pt>
                <c:pt idx="1178">
                  <c:v>-5.2603440384304081</c:v>
                </c:pt>
                <c:pt idx="1179">
                  <c:v>-5.2578022032496179</c:v>
                </c:pt>
                <c:pt idx="1180">
                  <c:v>-5.2486079197787063</c:v>
                </c:pt>
                <c:pt idx="1181">
                  <c:v>-5.2460027984303448</c:v>
                </c:pt>
                <c:pt idx="1182">
                  <c:v>-5.2433776546803763</c:v>
                </c:pt>
                <c:pt idx="1183">
                  <c:v>-5.2405688984303538</c:v>
                </c:pt>
                <c:pt idx="1184">
                  <c:v>-5.2380026384303804</c:v>
                </c:pt>
                <c:pt idx="1185">
                  <c:v>-5.2356279684304425</c:v>
                </c:pt>
                <c:pt idx="1186">
                  <c:v>-5.2331582841447002</c:v>
                </c:pt>
                <c:pt idx="1187">
                  <c:v>-5.2307927398096838</c:v>
                </c:pt>
                <c:pt idx="1188">
                  <c:v>-5.2247469984303692</c:v>
                </c:pt>
                <c:pt idx="1189">
                  <c:v>-5.2225372784303818</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-5.1945275884303088</c:v>
                </c:pt>
                <c:pt idx="1200">
                  <c:v>-5.1920708684303296</c:v>
                </c:pt>
                <c:pt idx="1201">
                  <c:v>-5.1898403631362795</c:v>
                </c:pt>
                <c:pt idx="1202">
                  <c:v>-5.1866941984303994</c:v>
                </c:pt>
                <c:pt idx="1203">
                  <c:v>-5.1841353684303098</c:v>
                </c:pt>
                <c:pt idx="1204">
                  <c:v>-5.1817084484303724</c:v>
                </c:pt>
                <c:pt idx="1205">
                  <c:v>-5.1799992969378508</c:v>
                </c:pt>
                <c:pt idx="1206">
                  <c:v>-5.1725638747190317</c:v>
                </c:pt>
                <c:pt idx="1207">
                  <c:v>-5.1700184384302945</c:v>
                </c:pt>
                <c:pt idx="1208">
                  <c:v>-5.1672642084303435</c:v>
                </c:pt>
                <c:pt idx="1209">
                  <c:v>-5.1647030609303375</c:v>
                </c:pt>
                <c:pt idx="1210">
                  <c:v>-5.1623109484303269</c:v>
                </c:pt>
                <c:pt idx="1211">
                  <c:v>-5.1593802984303849</c:v>
                </c:pt>
                <c:pt idx="1212">
                  <c:v>-5.1566599784304445</c:v>
                </c:pt>
                <c:pt idx="1213">
                  <c:v>-5.1541933092411565</c:v>
                </c:pt>
                <c:pt idx="1214">
                  <c:v>-5.1519129317636967</c:v>
                </c:pt>
                <c:pt idx="1215">
                  <c:v>-5.1444876347939861</c:v>
                </c:pt>
                <c:pt idx="1216">
                  <c:v>-5.1430470484303283</c:v>
                </c:pt>
                <c:pt idx="1217">
                  <c:v>-5.1403467184303722</c:v>
                </c:pt>
                <c:pt idx="1218">
                  <c:v>-5.1375653584303755</c:v>
                </c:pt>
                <c:pt idx="1219">
                  <c:v>-5.1352045817637384</c:v>
                </c:pt>
                <c:pt idx="1220">
                  <c:v>-5.1329302184303645</c:v>
                </c:pt>
                <c:pt idx="1221">
                  <c:v>-5.1298798684304066</c:v>
                </c:pt>
                <c:pt idx="1222">
                  <c:v>-5.1279645600741821</c:v>
                </c:pt>
                <c:pt idx="1223">
                  <c:v>-5.1197188337243986</c:v>
                </c:pt>
                <c:pt idx="1224">
                  <c:v>-5.1172413984303873</c:v>
                </c:pt>
                <c:pt idx="1225">
                  <c:v>-5.1148961584303443</c:v>
                </c:pt>
                <c:pt idx="1226">
                  <c:v>-5.1125958684303772</c:v>
                </c:pt>
                <c:pt idx="1227">
                  <c:v>-5.1102320087396151</c:v>
                </c:pt>
                <c:pt idx="1228">
                  <c:v>-5.1083903184303807</c:v>
                </c:pt>
                <c:pt idx="1229">
                  <c:v>-5.105586828430364</c:v>
                </c:pt>
                <c:pt idx="1230">
                  <c:v>-5.1040764775971414</c:v>
                </c:pt>
                <c:pt idx="1231">
                  <c:v>-5.1030497762081382</c:v>
                </c:pt>
                <c:pt idx="1232">
                  <c:v>-5.0960896055732334</c:v>
                </c:pt>
                <c:pt idx="1233">
                  <c:v>-5.0939083284303965</c:v>
                </c:pt>
                <c:pt idx="1234">
                  <c:v>-5.0913458884304674</c:v>
                </c:pt>
                <c:pt idx="1235">
                  <c:v>-5.0889569775970944</c:v>
                </c:pt>
                <c:pt idx="1236">
                  <c:v>-5.0867560784303691</c:v>
                </c:pt>
                <c:pt idx="1237">
                  <c:v>-5.0842379984303525</c:v>
                </c:pt>
                <c:pt idx="1238">
                  <c:v>-5.0820634884303493</c:v>
                </c:pt>
                <c:pt idx="1239">
                  <c:v>-5.0801918229917291</c:v>
                </c:pt>
                <c:pt idx="1240">
                  <c:v>-5.0683285952045924</c:v>
                </c:pt>
                <c:pt idx="1241">
                  <c:v>-5.0662055438848634</c:v>
                </c:pt>
                <c:pt idx="1242">
                  <c:v>-5.0637650784302846</c:v>
                </c:pt>
                <c:pt idx="1243">
                  <c:v>-5.0611665384303395</c:v>
                </c:pt>
                <c:pt idx="1244">
                  <c:v>-5.0589888084304162</c:v>
                </c:pt>
                <c:pt idx="1245">
                  <c:v>-5.0572466394560145</c:v>
                </c:pt>
                <c:pt idx="1246">
                  <c:v>-5.0510546826408689</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-5.0225650184303463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-4.9913424584303563</c:v>
                </c:pt>
                <c:pt idx="1270">
                  <c:v>-4.9894968984303434</c:v>
                </c:pt>
                <c:pt idx="1271">
                  <c:v>-4.9871747384303395</c:v>
                </c:pt>
                <c:pt idx="1272">
                  <c:v>-4.9852907029758295</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-4.9615088477454776</c:v>
                </c:pt>
                <c:pt idx="1281">
                  <c:v>-4.9593600809046157</c:v>
                </c:pt>
                <c:pt idx="1282">
                  <c:v>-4.9513252039098283</c:v>
                </c:pt>
                <c:pt idx="1283">
                  <c:v>-4.9491953984303514</c:v>
                </c:pt>
                <c:pt idx="1284">
                  <c:v>-4.9470502984304048</c:v>
                </c:pt>
                <c:pt idx="1285">
                  <c:v>-4.9435388584302755</c:v>
                </c:pt>
                <c:pt idx="1286">
                  <c:v>-4.9412737879040911</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-4.9105021956135237</c:v>
                </c:pt>
                <c:pt idx="1299">
                  <c:v>-4.9079244599688066</c:v>
                </c:pt>
                <c:pt idx="1300">
                  <c:v>-4.9019369984303713</c:v>
                </c:pt>
                <c:pt idx="1301">
                  <c:v>-4.8995508584303407</c:v>
                </c:pt>
                <c:pt idx="1302">
                  <c:v>-4.8967985184303373</c:v>
                </c:pt>
                <c:pt idx="1303">
                  <c:v>-4.8948194984302855</c:v>
                </c:pt>
                <c:pt idx="1304">
                  <c:v>-4.8925550284303041</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-4.8681975784303884</c:v>
                </c:pt>
                <c:pt idx="1314">
                  <c:v>-4.8655427584302915</c:v>
                </c:pt>
                <c:pt idx="1315">
                  <c:v>-4.8633468784303755</c:v>
                </c:pt>
                <c:pt idx="1316">
                  <c:v>-4.8610365670578002</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-4.8167055684303763</c:v>
                </c:pt>
                <c:pt idx="1334">
                  <c:v>-4.8147764899557846</c:v>
                </c:pt>
                <c:pt idx="1335">
                  <c:v>-4.8094569984303561</c:v>
                </c:pt>
                <c:pt idx="1336">
                  <c:v>-4.8081920284303479</c:v>
                </c:pt>
                <c:pt idx="1337">
                  <c:v>-4.8062782300093554</c:v>
                </c:pt>
                <c:pt idx="1338">
                  <c:v>-4.8040358984303753</c:v>
                </c:pt>
                <c:pt idx="1339">
                  <c:v>-4.8018564684303371</c:v>
                </c:pt>
                <c:pt idx="1340">
                  <c:v>-4.7993757184303716</c:v>
                </c:pt>
                <c:pt idx="1341">
                  <c:v>-4.7972569284303788</c:v>
                </c:pt>
                <c:pt idx="1342">
                  <c:v>-4.7946028250970159</c:v>
                </c:pt>
                <c:pt idx="1343">
                  <c:v>-4.7924161784302761</c:v>
                </c:pt>
                <c:pt idx="1344">
                  <c:v>-4.7910069984303716</c:v>
                </c:pt>
                <c:pt idx="1345">
                  <c:v>-4.7844862047795615</c:v>
                </c:pt>
                <c:pt idx="1346">
                  <c:v>-4.7823341584302854</c:v>
                </c:pt>
                <c:pt idx="1347">
                  <c:v>-4.7802989884303821</c:v>
                </c:pt>
                <c:pt idx="1348">
                  <c:v>-4.7782741984303394</c:v>
                </c:pt>
                <c:pt idx="1349">
                  <c:v>-4.7758584150970371</c:v>
                </c:pt>
                <c:pt idx="1350">
                  <c:v>-4.7737150384304385</c:v>
                </c:pt>
                <c:pt idx="1351">
                  <c:v>-4.7717365084303704</c:v>
                </c:pt>
                <c:pt idx="1352">
                  <c:v>-4.7689333279757635</c:v>
                </c:pt>
                <c:pt idx="1353">
                  <c:v>-4.7617837815628947</c:v>
                </c:pt>
                <c:pt idx="1354">
                  <c:v>-4.7594398707707875</c:v>
                </c:pt>
                <c:pt idx="1355">
                  <c:v>-4.7576404184302419</c:v>
                </c:pt>
                <c:pt idx="1356">
                  <c:v>-4.7552267684304041</c:v>
                </c:pt>
                <c:pt idx="1357">
                  <c:v>-4.7531998984303714</c:v>
                </c:pt>
                <c:pt idx="1358">
                  <c:v>-4.7512264484304083</c:v>
                </c:pt>
                <c:pt idx="1359">
                  <c:v>-4.7495797484304632</c:v>
                </c:pt>
                <c:pt idx="1360">
                  <c:v>-4.7475807684302831</c:v>
                </c:pt>
                <c:pt idx="1361">
                  <c:v>-4.7461857127160769</c:v>
                </c:pt>
                <c:pt idx="1362">
                  <c:v>-4.739020865097018</c:v>
                </c:pt>
                <c:pt idx="1363">
                  <c:v>-4.7371963484304205</c:v>
                </c:pt>
                <c:pt idx="1364">
                  <c:v>-4.73481117843032</c:v>
                </c:pt>
                <c:pt idx="1365">
                  <c:v>-4.7325435984303494</c:v>
                </c:pt>
                <c:pt idx="1366">
                  <c:v>-4.7300007668514397</c:v>
                </c:pt>
                <c:pt idx="1367">
                  <c:v>-4.7281142084304237</c:v>
                </c:pt>
                <c:pt idx="1368">
                  <c:v>-4.7259726884303106</c:v>
                </c:pt>
                <c:pt idx="1369">
                  <c:v>-4.7242429633426539</c:v>
                </c:pt>
                <c:pt idx="1370">
                  <c:v>-4.7187649984303732</c:v>
                </c:pt>
                <c:pt idx="1371">
                  <c:v>-4.7173212739405344</c:v>
                </c:pt>
                <c:pt idx="1372">
                  <c:v>-4.7149864541264739</c:v>
                </c:pt>
                <c:pt idx="1373">
                  <c:v>-4.7120634784303403</c:v>
                </c:pt>
                <c:pt idx="1374">
                  <c:v>-4.7095643684303283</c:v>
                </c:pt>
                <c:pt idx="1375">
                  <c:v>-4.7072250384303684</c:v>
                </c:pt>
                <c:pt idx="1376">
                  <c:v>-4.705003318430343</c:v>
                </c:pt>
                <c:pt idx="1377">
                  <c:v>-4.7028745563250318</c:v>
                </c:pt>
                <c:pt idx="1378">
                  <c:v>-4.7010784016561562</c:v>
                </c:pt>
                <c:pt idx="1379">
                  <c:v>-4.6933450291996408</c:v>
                </c:pt>
                <c:pt idx="1380">
                  <c:v>-4.6917703284303443</c:v>
                </c:pt>
                <c:pt idx="1381">
                  <c:v>-4.6896264484303964</c:v>
                </c:pt>
                <c:pt idx="1382">
                  <c:v>-4.6876033242729918</c:v>
                </c:pt>
                <c:pt idx="1383">
                  <c:v>-4.6851081120666791</c:v>
                </c:pt>
                <c:pt idx="1384">
                  <c:v>-4.6826402584303075</c:v>
                </c:pt>
                <c:pt idx="1385">
                  <c:v>-4.6802942584304388</c:v>
                </c:pt>
                <c:pt idx="1386">
                  <c:v>-4.6783440347940388</c:v>
                </c:pt>
                <c:pt idx="1387">
                  <c:v>-4.6733018734303613</c:v>
                </c:pt>
                <c:pt idx="1388">
                  <c:v>-4.6717506194829639</c:v>
                </c:pt>
                <c:pt idx="1389">
                  <c:v>-4.669845658430404</c:v>
                </c:pt>
                <c:pt idx="1390">
                  <c:v>-4.6672359284303271</c:v>
                </c:pt>
                <c:pt idx="1391">
                  <c:v>-4.6655152284302845</c:v>
                </c:pt>
                <c:pt idx="1392">
                  <c:v>-4.6634500388343945</c:v>
                </c:pt>
                <c:pt idx="1393">
                  <c:v>-4.6619217984303294</c:v>
                </c:pt>
                <c:pt idx="1394">
                  <c:v>-4.6590588384303615</c:v>
                </c:pt>
                <c:pt idx="1395">
                  <c:v>-4.6568448790273278</c:v>
                </c:pt>
                <c:pt idx="1396">
                  <c:v>-4.6497720516218752</c:v>
                </c:pt>
                <c:pt idx="1397">
                  <c:v>-4.6476594884303504</c:v>
                </c:pt>
                <c:pt idx="1398">
                  <c:v>-4.6457324194829397</c:v>
                </c:pt>
                <c:pt idx="1399">
                  <c:v>-4.6436764884303514</c:v>
                </c:pt>
                <c:pt idx="1400">
                  <c:v>-4.6421173284303281</c:v>
                </c:pt>
                <c:pt idx="1401">
                  <c:v>-4.6395865984303697</c:v>
                </c:pt>
                <c:pt idx="1402">
                  <c:v>-4.6373415184303264</c:v>
                </c:pt>
                <c:pt idx="1403">
                  <c:v>-4.6359666604022252</c:v>
                </c:pt>
                <c:pt idx="1404">
                  <c:v>-4.6338481454892024</c:v>
                </c:pt>
                <c:pt idx="1405">
                  <c:v>-4.6252016802485585</c:v>
                </c:pt>
                <c:pt idx="1406">
                  <c:v>-4.6233043784303485</c:v>
                </c:pt>
                <c:pt idx="1407">
                  <c:v>-4.6210156684303376</c:v>
                </c:pt>
                <c:pt idx="1408">
                  <c:v>-4.6190052931671772</c:v>
                </c:pt>
                <c:pt idx="1409">
                  <c:v>-4.6162644584304005</c:v>
                </c:pt>
                <c:pt idx="1410">
                  <c:v>-4.6138307584303373</c:v>
                </c:pt>
                <c:pt idx="1411">
                  <c:v>-4.6121208462564498</c:v>
                </c:pt>
                <c:pt idx="1412">
                  <c:v>-4.6069144567637137</c:v>
                </c:pt>
                <c:pt idx="1413">
                  <c:v>-4.605626089339431</c:v>
                </c:pt>
                <c:pt idx="1414">
                  <c:v>-4.6036381130137336</c:v>
                </c:pt>
                <c:pt idx="1415">
                  <c:v>-4.6014955135818383</c:v>
                </c:pt>
                <c:pt idx="1416">
                  <c:v>-4.5998403484303907</c:v>
                </c:pt>
                <c:pt idx="1417">
                  <c:v>-4.5979729884302865</c:v>
                </c:pt>
                <c:pt idx="1418">
                  <c:v>-4.5953972584303155</c:v>
                </c:pt>
                <c:pt idx="1419">
                  <c:v>-4.5934919255136801</c:v>
                </c:pt>
                <c:pt idx="1420">
                  <c:v>-4.5914951442637024</c:v>
                </c:pt>
                <c:pt idx="1421">
                  <c:v>-4.5855693027782038</c:v>
                </c:pt>
                <c:pt idx="1422">
                  <c:v>-4.5841676184303415</c:v>
                </c:pt>
                <c:pt idx="1423">
                  <c:v>-4.5817361784304085</c:v>
                </c:pt>
                <c:pt idx="1424">
                  <c:v>-4.5793813484303714</c:v>
                </c:pt>
                <c:pt idx="1425">
                  <c:v>-4.5773710192636825</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-4.5567882684303509</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-4.5248339584303681</c:v>
                </c:pt>
                <c:pt idx="1446">
                  <c:v>-4.5231805659979747</c:v>
                </c:pt>
                <c:pt idx="1447">
                  <c:v>-4.5169043984303885</c:v>
                </c:pt>
                <c:pt idx="1448">
                  <c:v>-4.5149795618106268</c:v>
                </c:pt>
                <c:pt idx="1449">
                  <c:v>-4.5129697584302946</c:v>
                </c:pt>
                <c:pt idx="1450">
                  <c:v>-4.5109187584304378</c:v>
                </c:pt>
                <c:pt idx="1451">
                  <c:v>-4.5087118884303274</c:v>
                </c:pt>
                <c:pt idx="1452">
                  <c:v>-4.5067196484304395</c:v>
                </c:pt>
                <c:pt idx="1453">
                  <c:v>-4.5042606384303312</c:v>
                </c:pt>
                <c:pt idx="1454">
                  <c:v>-4.5016864567637427</c:v>
                </c:pt>
                <c:pt idx="1455">
                  <c:v>-4.5002048317637176</c:v>
                </c:pt>
                <c:pt idx="1456">
                  <c:v>-4.4916116113335729</c:v>
                </c:pt>
                <c:pt idx="1457">
                  <c:v>-4.4901149378242255</c:v>
                </c:pt>
                <c:pt idx="1458">
                  <c:v>-4.4876035784303694</c:v>
                </c:pt>
                <c:pt idx="1459">
                  <c:v>-4.4862229284303723</c:v>
                </c:pt>
                <c:pt idx="1460">
                  <c:v>-4.4844239384302815</c:v>
                </c:pt>
                <c:pt idx="1461">
                  <c:v>-4.4823664510619023</c:v>
                </c:pt>
                <c:pt idx="1462">
                  <c:v>-4.4799111584303724</c:v>
                </c:pt>
                <c:pt idx="1463">
                  <c:v>-4.4783019984303438</c:v>
                </c:pt>
                <c:pt idx="1464">
                  <c:v>-4.4712042711576334</c:v>
                </c:pt>
                <c:pt idx="1465">
                  <c:v>-4.4697439782283013</c:v>
                </c:pt>
                <c:pt idx="1466">
                  <c:v>-4.4674928384303945</c:v>
                </c:pt>
                <c:pt idx="1467">
                  <c:v>-4.465643598430411</c:v>
                </c:pt>
                <c:pt idx="1468">
                  <c:v>-4.4639563384303775</c:v>
                </c:pt>
                <c:pt idx="1469">
                  <c:v>-4.4620025773777634</c:v>
                </c:pt>
                <c:pt idx="1470">
                  <c:v>-4.4602394384303494</c:v>
                </c:pt>
                <c:pt idx="1471">
                  <c:v>-4.4587176154516426</c:v>
                </c:pt>
                <c:pt idx="1472">
                  <c:v>-4.4508607915337963</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-1.2912292984303051</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-1.2911663908354252</c:v>
                </c:pt>
                <c:pt idx="13">
                  <c:v>-1.3201939984302697</c:v>
                </c:pt>
                <c:pt idx="14">
                  <c:v>-1.3201939984302697</c:v>
                </c:pt>
                <c:pt idx="15">
                  <c:v>-1.3201902884304437</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c:v>
                </c:pt>
                <c:pt idx="73">
                  <c:v>-1.3496169984302213</c:v>
                </c:pt>
                <c:pt idx="74">
                  <c:v>-1.3496169984302213</c:v>
                </c:pt>
                <c:pt idx="75">
                  <c:v>-1.3496169984302213</c:v>
                </c:pt>
                <c:pt idx="76">
                  <c:v>-1.3496169984303634</c:v>
                </c:pt>
                <c:pt idx="77">
                  <c:v>-1.3472489984303877</c:v>
                </c:pt>
                <c:pt idx="78">
                  <c:v>-1.3469046584303728</c:v>
                </c:pt>
                <c:pt idx="79">
                  <c:v>-1.3469069984303772</c:v>
                </c:pt>
                <c:pt idx="80">
                  <c:v>-1.3465115084303747</c:v>
                </c:pt>
                <c:pt idx="81">
                  <c:v>-1.335539718430288</c:v>
                </c:pt>
                <c:pt idx="82">
                  <c:v>-1.334346998430292</c:v>
                </c:pt>
                <c:pt idx="83">
                  <c:v>-1.3343469984302985</c:v>
                </c:pt>
                <c:pt idx="84">
                  <c:v>-1.3145599150969502</c:v>
                </c:pt>
                <c:pt idx="85">
                  <c:v>-1.3062503884302721</c:v>
                </c:pt>
                <c:pt idx="86">
                  <c:v>-1.2957990784304032</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-1.2859649984303629</c:v>
                </c:pt>
                <c:pt idx="113">
                  <c:v>-1.2859609984303311</c:v>
                </c:pt>
                <c:pt idx="114">
                  <c:v>-1.2859609984304441</c:v>
                </c:pt>
                <c:pt idx="115">
                  <c:v>-1.2859216784302598</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-1.3630173284303759</c:v>
                </c:pt>
                <c:pt idx="125">
                  <c:v>-1.3674148884304174</c:v>
                </c:pt>
                <c:pt idx="126">
                  <c:v>-1.3836064484303776</c:v>
                </c:pt>
                <c:pt idx="127">
                  <c:v>-1.4048439150970657</c:v>
                </c:pt>
                <c:pt idx="128">
                  <c:v>-1.4139589984304002</c:v>
                </c:pt>
                <c:pt idx="129">
                  <c:v>-1.4139589984303658</c:v>
                </c:pt>
                <c:pt idx="130">
                  <c:v>-1.4141030784303859</c:v>
                </c:pt>
                <c:pt idx="131">
                  <c:v>-1.4140185984303315</c:v>
                </c:pt>
                <c:pt idx="132">
                  <c:v>-1.4139899984303146</c:v>
                </c:pt>
                <c:pt idx="133">
                  <c:v>-1.4139899984303146</c:v>
                </c:pt>
                <c:pt idx="134">
                  <c:v>-1.4139899984303146</c:v>
                </c:pt>
                <c:pt idx="135">
                  <c:v>-1.4139899984303146</c:v>
                </c:pt>
                <c:pt idx="136">
                  <c:v>-1.4139899984303146</c:v>
                </c:pt>
                <c:pt idx="137">
                  <c:v>-1.4139899984303572</c:v>
                </c:pt>
                <c:pt idx="138">
                  <c:v>-1.4139899984303215</c:v>
                </c:pt>
                <c:pt idx="139">
                  <c:v>-1.4139899984303146</c:v>
                </c:pt>
                <c:pt idx="140">
                  <c:v>-1.4139899984303146</c:v>
                </c:pt>
                <c:pt idx="141">
                  <c:v>-1.4139899984303146</c:v>
                </c:pt>
                <c:pt idx="142">
                  <c:v>-1.4140052084302959</c:v>
                </c:pt>
                <c:pt idx="143">
                  <c:v>-1.4140894046802901</c:v>
                </c:pt>
                <c:pt idx="144">
                  <c:v>-1.41421511843037</c:v>
                </c:pt>
                <c:pt idx="145">
                  <c:v>-1.4144222005580918</c:v>
                </c:pt>
                <c:pt idx="146">
                  <c:v>-1.4266699984304516</c:v>
                </c:pt>
                <c:pt idx="147">
                  <c:v>-1.4267382870900565</c:v>
                </c:pt>
                <c:pt idx="148">
                  <c:v>-1.431801078430323</c:v>
                </c:pt>
                <c:pt idx="149">
                  <c:v>-1.4346919984303499</c:v>
                </c:pt>
                <c:pt idx="150">
                  <c:v>-1.4346919984303499</c:v>
                </c:pt>
                <c:pt idx="151">
                  <c:v>-1.4346919984303572</c:v>
                </c:pt>
                <c:pt idx="152">
                  <c:v>-1.4348785484303477</c:v>
                </c:pt>
                <c:pt idx="153">
                  <c:v>-1.4421928384303371</c:v>
                </c:pt>
                <c:pt idx="154">
                  <c:v>-1.4426609984303538</c:v>
                </c:pt>
                <c:pt idx="155">
                  <c:v>-1.4427339984303618</c:v>
                </c:pt>
                <c:pt idx="156">
                  <c:v>-1.4498891247461785</c:v>
                </c:pt>
                <c:pt idx="157">
                  <c:v>-1.4604587613169311</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-1.4514119984303639</c:v>
                </c:pt>
                <c:pt idx="166">
                  <c:v>-1.4514119984303711</c:v>
                </c:pt>
                <c:pt idx="167">
                  <c:v>-1.4514119984303711</c:v>
                </c:pt>
                <c:pt idx="168">
                  <c:v>-1.4514119984303711</c:v>
                </c:pt>
                <c:pt idx="169">
                  <c:v>-1.4507230293581088</c:v>
                </c:pt>
                <c:pt idx="170">
                  <c:v>-1.4487369984303398</c:v>
                </c:pt>
                <c:pt idx="171">
                  <c:v>-1.4394632365256161</c:v>
                </c:pt>
                <c:pt idx="172">
                  <c:v>-1.425391738430311</c:v>
                </c:pt>
                <c:pt idx="173">
                  <c:v>-1.4113910192638361</c:v>
                </c:pt>
                <c:pt idx="174">
                  <c:v>-1.4104499984305079</c:v>
                </c:pt>
                <c:pt idx="175">
                  <c:v>-1.4104499984305079</c:v>
                </c:pt>
                <c:pt idx="176">
                  <c:v>-1.4104499984305079</c:v>
                </c:pt>
                <c:pt idx="177">
                  <c:v>-1.408776261588379</c:v>
                </c:pt>
                <c:pt idx="178">
                  <c:v>-1.4051549984303953</c:v>
                </c:pt>
                <c:pt idx="179">
                  <c:v>-1.4051549984303668</c:v>
                </c:pt>
                <c:pt idx="180">
                  <c:v>-1.3996422317637591</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-1.3740073592552047</c:v>
                </c:pt>
                <c:pt idx="194">
                  <c:v>-1.3739669984304161</c:v>
                </c:pt>
                <c:pt idx="195">
                  <c:v>-1.3739669984304161</c:v>
                </c:pt>
                <c:pt idx="196">
                  <c:v>-1.3739669984303808</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-1.3717574111288493</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-1.3436969984304215</c:v>
                </c:pt>
                <c:pt idx="215">
                  <c:v>-1.3436697459051925</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-1.3585969247462841</c:v>
                </c:pt>
                <c:pt idx="224">
                  <c:v>-1.3652169984304408</c:v>
                </c:pt>
                <c:pt idx="225">
                  <c:v>-1.3670409784303321</c:v>
                </c:pt>
                <c:pt idx="226">
                  <c:v>-1.3768171668514781</c:v>
                </c:pt>
                <c:pt idx="227">
                  <c:v>-1.3807105984304187</c:v>
                </c:pt>
                <c:pt idx="228">
                  <c:v>-1.3833269984304244</c:v>
                </c:pt>
                <c:pt idx="229">
                  <c:v>-1.3833269984303698</c:v>
                </c:pt>
                <c:pt idx="230">
                  <c:v>-1.3904669984304119</c:v>
                </c:pt>
                <c:pt idx="231">
                  <c:v>-1.3934420884302701</c:v>
                </c:pt>
                <c:pt idx="232">
                  <c:v>-1.3942569984302815</c:v>
                </c:pt>
                <c:pt idx="233">
                  <c:v>-1.397166338430381</c:v>
                </c:pt>
                <c:pt idx="234">
                  <c:v>-1.4065731484303399</c:v>
                </c:pt>
                <c:pt idx="235">
                  <c:v>-1.4115586484304263</c:v>
                </c:pt>
                <c:pt idx="236">
                  <c:v>-1.4157939984304195</c:v>
                </c:pt>
                <c:pt idx="237">
                  <c:v>-1.415793998430384</c:v>
                </c:pt>
                <c:pt idx="238">
                  <c:v>-1.4157939984303634</c:v>
                </c:pt>
                <c:pt idx="239">
                  <c:v>-1.417749998430293</c:v>
                </c:pt>
                <c:pt idx="240">
                  <c:v>-1.4185099984303924</c:v>
                </c:pt>
                <c:pt idx="241">
                  <c:v>-1.4185099984303924</c:v>
                </c:pt>
                <c:pt idx="242">
                  <c:v>-1.4187850306884471</c:v>
                </c:pt>
                <c:pt idx="243">
                  <c:v>-1.4199020684302255</c:v>
                </c:pt>
                <c:pt idx="244">
                  <c:v>-1.4131880484303698</c:v>
                </c:pt>
                <c:pt idx="245">
                  <c:v>-1.4039501773777516</c:v>
                </c:pt>
                <c:pt idx="246">
                  <c:v>-1.4017983984304314</c:v>
                </c:pt>
                <c:pt idx="247">
                  <c:v>-1.3925958807832481</c:v>
                </c:pt>
                <c:pt idx="248">
                  <c:v>-1.3881599984303961</c:v>
                </c:pt>
                <c:pt idx="249">
                  <c:v>-1.3873609870666779</c:v>
                </c:pt>
                <c:pt idx="250">
                  <c:v>-1.3791096384303638</c:v>
                </c:pt>
                <c:pt idx="251">
                  <c:v>-1.3782689984303573</c:v>
                </c:pt>
                <c:pt idx="252">
                  <c:v>-1.3782689984303573</c:v>
                </c:pt>
                <c:pt idx="253">
                  <c:v>-1.3723646584304392</c:v>
                </c:pt>
                <c:pt idx="254">
                  <c:v>-1.3654127784304535</c:v>
                </c:pt>
                <c:pt idx="255">
                  <c:v>-1.3648949984304131</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-1.3550269984304724</c:v>
                </c:pt>
                <c:pt idx="266">
                  <c:v>-1.3550269984304653</c:v>
                </c:pt>
                <c:pt idx="267">
                  <c:v>-1.3550269984304724</c:v>
                </c:pt>
                <c:pt idx="268">
                  <c:v>-1.3550269984304724</c:v>
                </c:pt>
                <c:pt idx="269">
                  <c:v>-1.3550269984304724</c:v>
                </c:pt>
                <c:pt idx="270">
                  <c:v>-1.3503108219597848</c:v>
                </c:pt>
                <c:pt idx="271">
                  <c:v>-1.3402575936685293</c:v>
                </c:pt>
                <c:pt idx="272">
                  <c:v>-1.327124608430343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-1.3244488284302802</c:v>
                </c:pt>
                <c:pt idx="284">
                  <c:v>-1.3218292672475898</c:v>
                </c:pt>
                <c:pt idx="285">
                  <c:v>-1.3292349484303818</c:v>
                </c:pt>
                <c:pt idx="286">
                  <c:v>-1.3496375884302765</c:v>
                </c:pt>
                <c:pt idx="287">
                  <c:v>-1.3565019984303177</c:v>
                </c:pt>
                <c:pt idx="288">
                  <c:v>-1.3915648109304235</c:v>
                </c:pt>
                <c:pt idx="289">
                  <c:v>-1.4073663384303754</c:v>
                </c:pt>
                <c:pt idx="290">
                  <c:v>-1.4086339984303655</c:v>
                </c:pt>
                <c:pt idx="291">
                  <c:v>-1.4086339984303726</c:v>
                </c:pt>
                <c:pt idx="292">
                  <c:v>-1.4086339984303726</c:v>
                </c:pt>
                <c:pt idx="293">
                  <c:v>-1.4086339984303584</c:v>
                </c:pt>
                <c:pt idx="294">
                  <c:v>-1.4086339984303458</c:v>
                </c:pt>
                <c:pt idx="295">
                  <c:v>-1.4086339984302958</c:v>
                </c:pt>
                <c:pt idx="296">
                  <c:v>-1.4086339984303584</c:v>
                </c:pt>
                <c:pt idx="297">
                  <c:v>-1.4086339984303726</c:v>
                </c:pt>
                <c:pt idx="298">
                  <c:v>-1.4086339984303726</c:v>
                </c:pt>
                <c:pt idx="299">
                  <c:v>-1.4086339984303584</c:v>
                </c:pt>
                <c:pt idx="300">
                  <c:v>-1.4086339984303726</c:v>
                </c:pt>
                <c:pt idx="301">
                  <c:v>-1.4086339984303726</c:v>
                </c:pt>
                <c:pt idx="302">
                  <c:v>-1.4086339984303378</c:v>
                </c:pt>
                <c:pt idx="303">
                  <c:v>-1.4086339984303797</c:v>
                </c:pt>
                <c:pt idx="304">
                  <c:v>-1.4087139984303998</c:v>
                </c:pt>
                <c:pt idx="305">
                  <c:v>-1.4087139984304058</c:v>
                </c:pt>
                <c:pt idx="306">
                  <c:v>-1.4087139984304058</c:v>
                </c:pt>
                <c:pt idx="307">
                  <c:v>-1.4121154584302857</c:v>
                </c:pt>
                <c:pt idx="308">
                  <c:v>-1.4131969984302208</c:v>
                </c:pt>
                <c:pt idx="309">
                  <c:v>-1.4131969984302208</c:v>
                </c:pt>
                <c:pt idx="310">
                  <c:v>-1.4131969984302208</c:v>
                </c:pt>
                <c:pt idx="311">
                  <c:v>-1.4131969984302279</c:v>
                </c:pt>
                <c:pt idx="312">
                  <c:v>-1.4290983807833491</c:v>
                </c:pt>
                <c:pt idx="313">
                  <c:v>-1.4339690584303662</c:v>
                </c:pt>
                <c:pt idx="314">
                  <c:v>-1.4340069984303758</c:v>
                </c:pt>
                <c:pt idx="315">
                  <c:v>-1.4340069984303898</c:v>
                </c:pt>
                <c:pt idx="316">
                  <c:v>-1.4372377084304424</c:v>
                </c:pt>
                <c:pt idx="317">
                  <c:v>-1.4470869984303778</c:v>
                </c:pt>
                <c:pt idx="318">
                  <c:v>-1.4599509874412959</c:v>
                </c:pt>
                <c:pt idx="319">
                  <c:v>-1.4642490615883121</c:v>
                </c:pt>
                <c:pt idx="320">
                  <c:v>-1.4700634504851338</c:v>
                </c:pt>
                <c:pt idx="321">
                  <c:v>-1.4760530984304197</c:v>
                </c:pt>
                <c:pt idx="322">
                  <c:v>-1.4770849984304113</c:v>
                </c:pt>
                <c:pt idx="323">
                  <c:v>-1.4777339984303783</c:v>
                </c:pt>
                <c:pt idx="324">
                  <c:v>-1.4862202564948714</c:v>
                </c:pt>
                <c:pt idx="325">
                  <c:v>-1.4877889984303394</c:v>
                </c:pt>
                <c:pt idx="326">
                  <c:v>-1.4881349484303712</c:v>
                </c:pt>
                <c:pt idx="327">
                  <c:v>-1.4904439984303153</c:v>
                </c:pt>
                <c:pt idx="328">
                  <c:v>-1.4904439984303579</c:v>
                </c:pt>
                <c:pt idx="329">
                  <c:v>-1.5019307127161285</c:v>
                </c:pt>
                <c:pt idx="330">
                  <c:v>-1.5113716984304117</c:v>
                </c:pt>
                <c:pt idx="331">
                  <c:v>-1.5224954826408208</c:v>
                </c:pt>
                <c:pt idx="332">
                  <c:v>-1.5477814984303038</c:v>
                </c:pt>
                <c:pt idx="333">
                  <c:v>-1.552169998430287</c:v>
                </c:pt>
                <c:pt idx="334">
                  <c:v>-1.5521739457988439</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-1.5521771095415224</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c:v>
                </c:pt>
                <c:pt idx="377">
                  <c:v>-1.5416219984303412</c:v>
                </c:pt>
                <c:pt idx="378">
                  <c:v>-1.5416219984303412</c:v>
                </c:pt>
                <c:pt idx="379">
                  <c:v>-1.5414689984304011</c:v>
                </c:pt>
                <c:pt idx="380">
                  <c:v>-1.5414689984303458</c:v>
                </c:pt>
                <c:pt idx="381">
                  <c:v>-1.5414689984303238</c:v>
                </c:pt>
                <c:pt idx="382">
                  <c:v>-1.5424970405356717</c:v>
                </c:pt>
                <c:pt idx="383">
                  <c:v>-1.5433809984304219</c:v>
                </c:pt>
                <c:pt idx="384">
                  <c:v>-1.5433831484304292</c:v>
                </c:pt>
                <c:pt idx="385">
                  <c:v>-1.5433919984304409</c:v>
                </c:pt>
                <c:pt idx="386">
                  <c:v>-1.5423090728984334</c:v>
                </c:pt>
                <c:pt idx="387">
                  <c:v>-1.5308606650971275</c:v>
                </c:pt>
                <c:pt idx="388">
                  <c:v>-1.5109460184304573</c:v>
                </c:pt>
                <c:pt idx="389">
                  <c:v>-1.5017929984303726</c:v>
                </c:pt>
                <c:pt idx="390">
                  <c:v>-1.4955971384303268</c:v>
                </c:pt>
                <c:pt idx="391">
                  <c:v>-1.4846969984302376</c:v>
                </c:pt>
                <c:pt idx="392">
                  <c:v>-1.4846178584302341</c:v>
                </c:pt>
                <c:pt idx="393">
                  <c:v>-1.4821372780002449</c:v>
                </c:pt>
                <c:pt idx="394">
                  <c:v>-1.482138998430365</c:v>
                </c:pt>
                <c:pt idx="395">
                  <c:v>-1.4821389984304139</c:v>
                </c:pt>
                <c:pt idx="396">
                  <c:v>-1.4783276584304277</c:v>
                </c:pt>
                <c:pt idx="397">
                  <c:v>-1.4695809984304851</c:v>
                </c:pt>
                <c:pt idx="398">
                  <c:v>-1.4695809984304851</c:v>
                </c:pt>
                <c:pt idx="399">
                  <c:v>-1.4695809984304851</c:v>
                </c:pt>
                <c:pt idx="400">
                  <c:v>-1.4695809984304851</c:v>
                </c:pt>
                <c:pt idx="401">
                  <c:v>-1.4695809984304851</c:v>
                </c:pt>
                <c:pt idx="402">
                  <c:v>-1.469580998430478</c:v>
                </c:pt>
                <c:pt idx="403">
                  <c:v>-1.4683195698590061</c:v>
                </c:pt>
                <c:pt idx="404">
                  <c:v>-1.4256369984303459</c:v>
                </c:pt>
                <c:pt idx="405">
                  <c:v>-1.4256369984304726</c:v>
                </c:pt>
                <c:pt idx="406">
                  <c:v>-1.4256369984304726</c:v>
                </c:pt>
                <c:pt idx="407">
                  <c:v>-1.4256369984304726</c:v>
                </c:pt>
                <c:pt idx="408">
                  <c:v>-1.4256369984304726</c:v>
                </c:pt>
                <c:pt idx="409">
                  <c:v>-1.4256369984304726</c:v>
                </c:pt>
                <c:pt idx="410">
                  <c:v>-1.4251127111962489</c:v>
                </c:pt>
                <c:pt idx="411">
                  <c:v>-1.4237439984303086</c:v>
                </c:pt>
                <c:pt idx="412">
                  <c:v>-1.4237439984303513</c:v>
                </c:pt>
                <c:pt idx="413">
                  <c:v>-1.4192069984303024</c:v>
                </c:pt>
                <c:pt idx="414">
                  <c:v>-1.4192069984302678</c:v>
                </c:pt>
                <c:pt idx="415">
                  <c:v>-1.4192069984302758</c:v>
                </c:pt>
                <c:pt idx="416">
                  <c:v>-1.4191705484304578</c:v>
                </c:pt>
                <c:pt idx="417">
                  <c:v>-1.419106785664477</c:v>
                </c:pt>
                <c:pt idx="418">
                  <c:v>-1.4191469984304748</c:v>
                </c:pt>
                <c:pt idx="419">
                  <c:v>-1.4191469984304534</c:v>
                </c:pt>
                <c:pt idx="420">
                  <c:v>-1.4191469984304534</c:v>
                </c:pt>
                <c:pt idx="421">
                  <c:v>-1.4191319984303068</c:v>
                </c:pt>
                <c:pt idx="422">
                  <c:v>-1.4200227784303219</c:v>
                </c:pt>
                <c:pt idx="423">
                  <c:v>-1.4371762134840751</c:v>
                </c:pt>
                <c:pt idx="424">
                  <c:v>-1.451757198430343</c:v>
                </c:pt>
                <c:pt idx="425">
                  <c:v>-1.4524923747745433</c:v>
                </c:pt>
                <c:pt idx="426">
                  <c:v>-1.4604399184304646</c:v>
                </c:pt>
                <c:pt idx="427">
                  <c:v>-1.4616769984304383</c:v>
                </c:pt>
                <c:pt idx="428">
                  <c:v>-1.4616769984304454</c:v>
                </c:pt>
                <c:pt idx="429">
                  <c:v>-1.4616769984303535</c:v>
                </c:pt>
                <c:pt idx="430">
                  <c:v>-1.4776683142198526</c:v>
                </c:pt>
                <c:pt idx="431">
                  <c:v>-1.4885827984303504</c:v>
                </c:pt>
                <c:pt idx="432">
                  <c:v>-1.4909920629464324</c:v>
                </c:pt>
                <c:pt idx="433">
                  <c:v>-1.4925870584304799</c:v>
                </c:pt>
                <c:pt idx="434">
                  <c:v>-1.5054964873191863</c:v>
                </c:pt>
                <c:pt idx="435">
                  <c:v>-1.5234059584303938</c:v>
                </c:pt>
                <c:pt idx="436">
                  <c:v>-1.5273173892349658</c:v>
                </c:pt>
                <c:pt idx="437">
                  <c:v>-1.5299069984303675</c:v>
                </c:pt>
                <c:pt idx="438">
                  <c:v>-1.5299069984303675</c:v>
                </c:pt>
                <c:pt idx="439">
                  <c:v>-1.5298769984303238</c:v>
                </c:pt>
                <c:pt idx="440">
                  <c:v>-1.5324964576140274</c:v>
                </c:pt>
                <c:pt idx="441">
                  <c:v>-1.5389749984304038</c:v>
                </c:pt>
                <c:pt idx="442">
                  <c:v>-1.541998229199713</c:v>
                </c:pt>
                <c:pt idx="443">
                  <c:v>-1.5443719984304918</c:v>
                </c:pt>
                <c:pt idx="444">
                  <c:v>-1.5443719984304838</c:v>
                </c:pt>
                <c:pt idx="445">
                  <c:v>-1.5444175539859253</c:v>
                </c:pt>
                <c:pt idx="446">
                  <c:v>-1.5444347963026648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-1.4922669984304711</c:v>
                </c:pt>
                <c:pt idx="464">
                  <c:v>-1.4922669984304497</c:v>
                </c:pt>
                <c:pt idx="465">
                  <c:v>-1.4904792484303873</c:v>
                </c:pt>
                <c:pt idx="466">
                  <c:v>-1.4885019984304138</c:v>
                </c:pt>
                <c:pt idx="467">
                  <c:v>-1.4885019984304138</c:v>
                </c:pt>
                <c:pt idx="468">
                  <c:v>-1.4885019984304138</c:v>
                </c:pt>
                <c:pt idx="469">
                  <c:v>-1.4845234270017968</c:v>
                </c:pt>
                <c:pt idx="470">
                  <c:v>-1.4720986650969998</c:v>
                </c:pt>
                <c:pt idx="471">
                  <c:v>-1.467990998430321</c:v>
                </c:pt>
                <c:pt idx="472">
                  <c:v>-1.4679909984303989</c:v>
                </c:pt>
                <c:pt idx="473">
                  <c:v>-1.4679909984304054</c:v>
                </c:pt>
                <c:pt idx="474">
                  <c:v>-1.4679909984303845</c:v>
                </c:pt>
                <c:pt idx="475">
                  <c:v>-1.4674978116171218</c:v>
                </c:pt>
                <c:pt idx="476">
                  <c:v>-1.4574067984303869</c:v>
                </c:pt>
                <c:pt idx="477">
                  <c:v>-1.4563069984303778</c:v>
                </c:pt>
                <c:pt idx="478">
                  <c:v>-1.4563069984303698</c:v>
                </c:pt>
                <c:pt idx="479">
                  <c:v>-1.4563069984303638</c:v>
                </c:pt>
                <c:pt idx="480">
                  <c:v>-1.447178861175388</c:v>
                </c:pt>
                <c:pt idx="481">
                  <c:v>-1.4419808478927578</c:v>
                </c:pt>
                <c:pt idx="482">
                  <c:v>-1.4411119984303986</c:v>
                </c:pt>
                <c:pt idx="483">
                  <c:v>-1.4411119984303844</c:v>
                </c:pt>
                <c:pt idx="484">
                  <c:v>-1.4411119984303986</c:v>
                </c:pt>
                <c:pt idx="485">
                  <c:v>-1.4411119984303773</c:v>
                </c:pt>
                <c:pt idx="486">
                  <c:v>-1.4410372072214741</c:v>
                </c:pt>
                <c:pt idx="487">
                  <c:v>-1.4410209984303437</c:v>
                </c:pt>
                <c:pt idx="488">
                  <c:v>-1.4238773171117174</c:v>
                </c:pt>
                <c:pt idx="489">
                  <c:v>-1.3985125184303464</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-1.3287999984304384</c:v>
                </c:pt>
                <c:pt idx="529">
                  <c:v>-1.3287999984304384</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-1.2837830698588584</c:v>
                </c:pt>
                <c:pt idx="539">
                  <c:v>-1.2824069984303959</c:v>
                </c:pt>
                <c:pt idx="540">
                  <c:v>-1.2824069984303677</c:v>
                </c:pt>
                <c:pt idx="541">
                  <c:v>-1.2806343155034527</c:v>
                </c:pt>
                <c:pt idx="542">
                  <c:v>-1.2805269984302678</c:v>
                </c:pt>
                <c:pt idx="543">
                  <c:v>-1.2805269984302612</c:v>
                </c:pt>
                <c:pt idx="544">
                  <c:v>-1.2805269984302612</c:v>
                </c:pt>
                <c:pt idx="545">
                  <c:v>-1.2805269984302678</c:v>
                </c:pt>
                <c:pt idx="546">
                  <c:v>-1.2805268963894501</c:v>
                </c:pt>
                <c:pt idx="547">
                  <c:v>-1.280504513581896</c:v>
                </c:pt>
                <c:pt idx="548">
                  <c:v>-1.2804916954000627</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-1.2805148025541562</c:v>
                </c:pt>
                <c:pt idx="561">
                  <c:v>-1.2804639984303698</c:v>
                </c:pt>
                <c:pt idx="562">
                  <c:v>-1.2804733045527641</c:v>
                </c:pt>
                <c:pt idx="563">
                  <c:v>-1.2805399984303198</c:v>
                </c:pt>
                <c:pt idx="564">
                  <c:v>-1.2855578462565047</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-1.3003881382153062</c:v>
                </c:pt>
                <c:pt idx="580">
                  <c:v>-1.3018146821038217</c:v>
                </c:pt>
                <c:pt idx="581">
                  <c:v>-1.3044155142197722</c:v>
                </c:pt>
                <c:pt idx="582">
                  <c:v>-1.3044429984303041</c:v>
                </c:pt>
                <c:pt idx="583">
                  <c:v>-1.304442998430368</c:v>
                </c:pt>
                <c:pt idx="584">
                  <c:v>-1.3044319984303379</c:v>
                </c:pt>
                <c:pt idx="585">
                  <c:v>-1.3044319984302746</c:v>
                </c:pt>
                <c:pt idx="586">
                  <c:v>-1.3049820784302377</c:v>
                </c:pt>
                <c:pt idx="587">
                  <c:v>-1.3130242784303516</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-1.3346267584303368</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-1.3698236784304254</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-1.3698334928123448</c:v>
                </c:pt>
                <c:pt idx="688">
                  <c:v>-1.3698309984302879</c:v>
                </c:pt>
                <c:pt idx="689">
                  <c:v>-1.3698309984302879</c:v>
                </c:pt>
                <c:pt idx="690">
                  <c:v>-1.3698307984303058</c:v>
                </c:pt>
                <c:pt idx="691">
                  <c:v>-1.3698269984304094</c:v>
                </c:pt>
                <c:pt idx="692">
                  <c:v>-1.3698269984304094</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-1.3618467584304004</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-1.3599761984304215</c:v>
                </c:pt>
                <c:pt idx="727">
                  <c:v>-1.359936998430425</c:v>
                </c:pt>
                <c:pt idx="728">
                  <c:v>-1.3599369984304182</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-1.3580129984303209</c:v>
                </c:pt>
                <c:pt idx="737">
                  <c:v>-1.3580129984303209</c:v>
                </c:pt>
                <c:pt idx="738">
                  <c:v>-1.3580129984303209</c:v>
                </c:pt>
                <c:pt idx="739">
                  <c:v>-1.3580129984303277</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-1.3579833984304179</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-1.3474155716011067</c:v>
                </c:pt>
                <c:pt idx="781">
                  <c:v>-1.3537479184304075</c:v>
                </c:pt>
                <c:pt idx="782">
                  <c:v>-1.3680757084303465</c:v>
                </c:pt>
                <c:pt idx="783">
                  <c:v>-1.3733099984303578</c:v>
                </c:pt>
                <c:pt idx="784">
                  <c:v>-1.3733099984303998</c:v>
                </c:pt>
                <c:pt idx="785">
                  <c:v>-1.3733595584304368</c:v>
                </c:pt>
                <c:pt idx="786">
                  <c:v>-1.373393998430442</c:v>
                </c:pt>
                <c:pt idx="787">
                  <c:v>-1.373393998430442</c:v>
                </c:pt>
                <c:pt idx="788">
                  <c:v>-1.373393998430442</c:v>
                </c:pt>
                <c:pt idx="789">
                  <c:v>-1.373393998430442</c:v>
                </c:pt>
                <c:pt idx="790">
                  <c:v>-1.3733859346006305</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-1.3866527819355345</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-1.3881074784302951</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-1.3895329064763708</c:v>
                </c:pt>
                <c:pt idx="873">
                  <c:v>-1.3927053384303747</c:v>
                </c:pt>
                <c:pt idx="874">
                  <c:v>-1.3929939984303559</c:v>
                </c:pt>
                <c:pt idx="875">
                  <c:v>-1.3929939984303978</c:v>
                </c:pt>
                <c:pt idx="876">
                  <c:v>-1.3887392984303353</c:v>
                </c:pt>
                <c:pt idx="877">
                  <c:v>-1.3857649984303038</c:v>
                </c:pt>
                <c:pt idx="878">
                  <c:v>-1.3857649984303038</c:v>
                </c:pt>
                <c:pt idx="879">
                  <c:v>-1.3857649984303038</c:v>
                </c:pt>
                <c:pt idx="880">
                  <c:v>-1.3857649984303655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-1.3857649984303371</c:v>
                </c:pt>
                <c:pt idx="889">
                  <c:v>-1.382991998430446</c:v>
                </c:pt>
                <c:pt idx="890">
                  <c:v>-1.3829919984303698</c:v>
                </c:pt>
                <c:pt idx="891">
                  <c:v>-1.3829430293583258</c:v>
                </c:pt>
                <c:pt idx="892">
                  <c:v>-1.3828919984304711</c:v>
                </c:pt>
                <c:pt idx="893">
                  <c:v>-1.3828919984304711</c:v>
                </c:pt>
                <c:pt idx="894">
                  <c:v>-1.3828919984304018</c:v>
                </c:pt>
                <c:pt idx="895">
                  <c:v>-1.3828919984304711</c:v>
                </c:pt>
                <c:pt idx="896">
                  <c:v>-1.3828919984303658</c:v>
                </c:pt>
                <c:pt idx="897">
                  <c:v>-1.382891998430464</c:v>
                </c:pt>
                <c:pt idx="898">
                  <c:v>-1.3828919984304568</c:v>
                </c:pt>
                <c:pt idx="899">
                  <c:v>-1.3828919984304711</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-1.3828919984304711</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-1.4237709984303681</c:v>
                </c:pt>
                <c:pt idx="966">
                  <c:v>-1.4237709984303895</c:v>
                </c:pt>
                <c:pt idx="967">
                  <c:v>-1.4237709984303115</c:v>
                </c:pt>
                <c:pt idx="968">
                  <c:v>-1.4237709984303115</c:v>
                </c:pt>
                <c:pt idx="969">
                  <c:v>-1.4237709984303115</c:v>
                </c:pt>
                <c:pt idx="970">
                  <c:v>-1.4237709984303115</c:v>
                </c:pt>
                <c:pt idx="971">
                  <c:v>-1.4237709984303115</c:v>
                </c:pt>
                <c:pt idx="972">
                  <c:v>-1.4237709984303257</c:v>
                </c:pt>
                <c:pt idx="973">
                  <c:v>-1.429381867117312</c:v>
                </c:pt>
                <c:pt idx="974">
                  <c:v>-1.4381289984303918</c:v>
                </c:pt>
                <c:pt idx="975">
                  <c:v>-1.4396027784303618</c:v>
                </c:pt>
                <c:pt idx="976">
                  <c:v>-1.4458447984304663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-1.4676929984303633</c:v>
                </c:pt>
                <c:pt idx="992">
                  <c:v>-1.4696500460493658</c:v>
                </c:pt>
                <c:pt idx="993">
                  <c:v>-1.4730639984303338</c:v>
                </c:pt>
                <c:pt idx="994">
                  <c:v>-1.4730612584303162</c:v>
                </c:pt>
                <c:pt idx="995">
                  <c:v>-1.4730363384302538</c:v>
                </c:pt>
                <c:pt idx="996">
                  <c:v>-1.4730339984302532</c:v>
                </c:pt>
                <c:pt idx="997">
                  <c:v>-1.4751877884303468</c:v>
                </c:pt>
                <c:pt idx="998">
                  <c:v>-1.4756929984303375</c:v>
                </c:pt>
                <c:pt idx="999">
                  <c:v>-1.4756929984303098</c:v>
                </c:pt>
                <c:pt idx="1000">
                  <c:v>-1.4758069984304254</c:v>
                </c:pt>
                <c:pt idx="1001">
                  <c:v>-1.4758148184304116</c:v>
                </c:pt>
                <c:pt idx="1002">
                  <c:v>-1.4758529984302697</c:v>
                </c:pt>
                <c:pt idx="1003">
                  <c:v>-1.4758529984302697</c:v>
                </c:pt>
                <c:pt idx="1004">
                  <c:v>-1.4758529984302768</c:v>
                </c:pt>
                <c:pt idx="1005">
                  <c:v>-1.4758529984302697</c:v>
                </c:pt>
                <c:pt idx="1006">
                  <c:v>-1.4758529984302697</c:v>
                </c:pt>
                <c:pt idx="1007">
                  <c:v>-1.4758529984303619</c:v>
                </c:pt>
                <c:pt idx="1008">
                  <c:v>-1.4758626492239815</c:v>
                </c:pt>
                <c:pt idx="1009">
                  <c:v>-1.4758829984303574</c:v>
                </c:pt>
                <c:pt idx="1010">
                  <c:v>-1.4758829984303574</c:v>
                </c:pt>
                <c:pt idx="1011">
                  <c:v>-1.4735069384303539</c:v>
                </c:pt>
                <c:pt idx="1012">
                  <c:v>-1.466225408430283</c:v>
                </c:pt>
                <c:pt idx="1013">
                  <c:v>-1.4578526684303554</c:v>
                </c:pt>
                <c:pt idx="1014">
                  <c:v>-1.4558533184304252</c:v>
                </c:pt>
                <c:pt idx="1015">
                  <c:v>-1.4549099984303502</c:v>
                </c:pt>
                <c:pt idx="1016">
                  <c:v>-1.4549099984303786</c:v>
                </c:pt>
                <c:pt idx="1017">
                  <c:v>-1.4481881935522907</c:v>
                </c:pt>
                <c:pt idx="1018">
                  <c:v>-1.4312384184303655</c:v>
                </c:pt>
                <c:pt idx="1019">
                  <c:v>-1.4306030284304179</c:v>
                </c:pt>
                <c:pt idx="1020">
                  <c:v>-1.4213311584303809</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-1.3770411943067793</c:v>
                </c:pt>
                <c:pt idx="1039">
                  <c:v>-1.3712525384304066</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-1.3517949984303332</c:v>
                </c:pt>
                <c:pt idx="1051">
                  <c:v>-1.3517949984303754</c:v>
                </c:pt>
                <c:pt idx="1052">
                  <c:v>-1.3517949984304458</c:v>
                </c:pt>
                <c:pt idx="1053">
                  <c:v>-1.3517949984304458</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-1.3438299984303346</c:v>
                </c:pt>
                <c:pt idx="1075">
                  <c:v>-1.343829998430377</c:v>
                </c:pt>
                <c:pt idx="1076">
                  <c:v>-1.3438299984303628</c:v>
                </c:pt>
                <c:pt idx="1077">
                  <c:v>-1.3438299984303346</c:v>
                </c:pt>
                <c:pt idx="1078">
                  <c:v>-1.3438299984303346</c:v>
                </c:pt>
                <c:pt idx="1079">
                  <c:v>-1.343829998430377</c:v>
                </c:pt>
                <c:pt idx="1080">
                  <c:v>-1.3438331384304258</c:v>
                </c:pt>
                <c:pt idx="1081">
                  <c:v>-1.3438069984304497</c:v>
                </c:pt>
                <c:pt idx="1082">
                  <c:v>-1.3438069984304497</c:v>
                </c:pt>
                <c:pt idx="1083">
                  <c:v>-1.3438069984304497</c:v>
                </c:pt>
                <c:pt idx="1084">
                  <c:v>-1.3438069984304355</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-1.3438149984304153</c:v>
                </c:pt>
                <c:pt idx="1095">
                  <c:v>-1.3438149984304224</c:v>
                </c:pt>
                <c:pt idx="1096">
                  <c:v>-1.3438149984304295</c:v>
                </c:pt>
                <c:pt idx="1097">
                  <c:v>-1.3438149984304295</c:v>
                </c:pt>
                <c:pt idx="1098">
                  <c:v>-1.3438149984304295</c:v>
                </c:pt>
                <c:pt idx="1099">
                  <c:v>-1.3438149984304295</c:v>
                </c:pt>
                <c:pt idx="1100">
                  <c:v>-1.3438149984304224</c:v>
                </c:pt>
                <c:pt idx="1101">
                  <c:v>-1.3438149984304153</c:v>
                </c:pt>
                <c:pt idx="1102">
                  <c:v>-1.3438909984303655</c:v>
                </c:pt>
                <c:pt idx="1103">
                  <c:v>-1.3438747984303316</c:v>
                </c:pt>
                <c:pt idx="1104">
                  <c:v>-1.3438869984303068</c:v>
                </c:pt>
                <c:pt idx="1105">
                  <c:v>-1.3438766784304452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-1.3756219984304294</c:v>
                </c:pt>
                <c:pt idx="1115">
                  <c:v>-1.3761194684303961</c:v>
                </c:pt>
                <c:pt idx="1116">
                  <c:v>-1.3775379167978561</c:v>
                </c:pt>
                <c:pt idx="1117">
                  <c:v>-1.3829908101950179</c:v>
                </c:pt>
                <c:pt idx="1118">
                  <c:v>-1.3889538784302879</c:v>
                </c:pt>
                <c:pt idx="1119">
                  <c:v>-1.3899523472675384</c:v>
                </c:pt>
                <c:pt idx="1120">
                  <c:v>-1.4104069984303678</c:v>
                </c:pt>
                <c:pt idx="1121">
                  <c:v>-1.4128500084304318</c:v>
                </c:pt>
                <c:pt idx="1122">
                  <c:v>-1.413206908430465</c:v>
                </c:pt>
                <c:pt idx="1123">
                  <c:v>-1.4131775860591338</c:v>
                </c:pt>
                <c:pt idx="1124">
                  <c:v>-1.413190168430269</c:v>
                </c:pt>
                <c:pt idx="1125">
                  <c:v>-1.4131809984302635</c:v>
                </c:pt>
                <c:pt idx="1126">
                  <c:v>-1.4131809984302635</c:v>
                </c:pt>
                <c:pt idx="1127">
                  <c:v>-1.4131809984302635</c:v>
                </c:pt>
                <c:pt idx="1128">
                  <c:v>-1.4132131184303618</c:v>
                </c:pt>
                <c:pt idx="1129">
                  <c:v>-1.4176709984303715</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-1.4150344384303444</c:v>
                </c:pt>
                <c:pt idx="1142">
                  <c:v>-1.4159216984303957</c:v>
                </c:pt>
                <c:pt idx="1143">
                  <c:v>-1.4180903160774507</c:v>
                </c:pt>
                <c:pt idx="1144">
                  <c:v>-1.426939898430331</c:v>
                </c:pt>
                <c:pt idx="1145">
                  <c:v>-1.4355693184303773</c:v>
                </c:pt>
                <c:pt idx="1146">
                  <c:v>-1.4373338276986658</c:v>
                </c:pt>
                <c:pt idx="1147">
                  <c:v>-1.4399669984303254</c:v>
                </c:pt>
                <c:pt idx="1148">
                  <c:v>-1.444177888430346</c:v>
                </c:pt>
                <c:pt idx="1149">
                  <c:v>-1.4463892149252473</c:v>
                </c:pt>
                <c:pt idx="1150">
                  <c:v>-1.4480583784303604</c:v>
                </c:pt>
                <c:pt idx="1151">
                  <c:v>-1.4490805884302844</c:v>
                </c:pt>
                <c:pt idx="1152">
                  <c:v>-1.4526592784304018</c:v>
                </c:pt>
                <c:pt idx="1153">
                  <c:v>-1.4569763584303435</c:v>
                </c:pt>
                <c:pt idx="1154">
                  <c:v>-1.4582169984302809</c:v>
                </c:pt>
                <c:pt idx="1155">
                  <c:v>-1.4581572423327742</c:v>
                </c:pt>
                <c:pt idx="1156">
                  <c:v>-1.4187808784303755</c:v>
                </c:pt>
                <c:pt idx="1157">
                  <c:v>-1.4182000084303752</c:v>
                </c:pt>
                <c:pt idx="1158">
                  <c:v>-1.4169570484302421</c:v>
                </c:pt>
                <c:pt idx="1159">
                  <c:v>-1.4169133109303258</c:v>
                </c:pt>
                <c:pt idx="1160">
                  <c:v>-1.4168699984303192</c:v>
                </c:pt>
                <c:pt idx="1161">
                  <c:v>-1.4169769984302292</c:v>
                </c:pt>
                <c:pt idx="1162">
                  <c:v>-1.4169769984302358</c:v>
                </c:pt>
                <c:pt idx="1163">
                  <c:v>-1.4169669984303794</c:v>
                </c:pt>
                <c:pt idx="1164">
                  <c:v>-1.4169669984303868</c:v>
                </c:pt>
                <c:pt idx="1165">
                  <c:v>-1.4169669984303868</c:v>
                </c:pt>
                <c:pt idx="1166">
                  <c:v>-1.4169669984303868</c:v>
                </c:pt>
                <c:pt idx="1167">
                  <c:v>-1.4169669984303794</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-1.4168976582241466</c:v>
                </c:pt>
                <c:pt idx="1178">
                  <c:v>-1.4168969984303506</c:v>
                </c:pt>
                <c:pt idx="1179">
                  <c:v>-1.4168969984303572</c:v>
                </c:pt>
                <c:pt idx="1180">
                  <c:v>-1.4169609984302758</c:v>
                </c:pt>
                <c:pt idx="1181">
                  <c:v>-1.4169609984302696</c:v>
                </c:pt>
                <c:pt idx="1182">
                  <c:v>-1.4169609984302696</c:v>
                </c:pt>
                <c:pt idx="1183">
                  <c:v>-1.4169609984302696</c:v>
                </c:pt>
                <c:pt idx="1184">
                  <c:v>-1.4169381984303158</c:v>
                </c:pt>
                <c:pt idx="1185">
                  <c:v>-1.4169309984303018</c:v>
                </c:pt>
                <c:pt idx="1186">
                  <c:v>-1.4169309984303857</c:v>
                </c:pt>
                <c:pt idx="1187">
                  <c:v>-1.4169309984303786</c:v>
                </c:pt>
                <c:pt idx="1188">
                  <c:v>-1.4169309984303644</c:v>
                </c:pt>
                <c:pt idx="1189">
                  <c:v>-1.4169309984303018</c:v>
                </c:pt>
                <c:pt idx="1190">
                  <c:v>-1.4169309984303018</c:v>
                </c:pt>
                <c:pt idx="1191">
                  <c:v>-1.4169309984303518</c:v>
                </c:pt>
                <c:pt idx="1192">
                  <c:v>-1.4169309984303018</c:v>
                </c:pt>
                <c:pt idx="1193">
                  <c:v>-1.4169309984303018</c:v>
                </c:pt>
                <c:pt idx="1194">
                  <c:v>-1.4169309984303018</c:v>
                </c:pt>
                <c:pt idx="1195">
                  <c:v>-1.4169309984303786</c:v>
                </c:pt>
                <c:pt idx="1196">
                  <c:v>-1.4169309984303158</c:v>
                </c:pt>
                <c:pt idx="1197">
                  <c:v>-1.4169309984303573</c:v>
                </c:pt>
                <c:pt idx="1198">
                  <c:v>-1.4169609984303597</c:v>
                </c:pt>
                <c:pt idx="1199">
                  <c:v>-1.4169722384304584</c:v>
                </c:pt>
                <c:pt idx="1200">
                  <c:v>-1.4169809984305033</c:v>
                </c:pt>
                <c:pt idx="1201">
                  <c:v>-1.4169809984304869</c:v>
                </c:pt>
                <c:pt idx="1202">
                  <c:v>-1.4169809984305033</c:v>
                </c:pt>
                <c:pt idx="1203">
                  <c:v>-1.4169809984305033</c:v>
                </c:pt>
                <c:pt idx="1204">
                  <c:v>-1.4169809984305033</c:v>
                </c:pt>
                <c:pt idx="1205">
                  <c:v>-1.4169809984304678</c:v>
                </c:pt>
                <c:pt idx="1206">
                  <c:v>-1.4169809984305033</c:v>
                </c:pt>
                <c:pt idx="1207">
                  <c:v>-1.4169226084302884</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-1.4016969984303631</c:v>
                </c:pt>
                <c:pt idx="1216">
                  <c:v>-1.4016969984304475</c:v>
                </c:pt>
                <c:pt idx="1217">
                  <c:v>-1.4016969984304475</c:v>
                </c:pt>
                <c:pt idx="1218">
                  <c:v>-1.4016969984304475</c:v>
                </c:pt>
                <c:pt idx="1219">
                  <c:v>-1.4016969984304408</c:v>
                </c:pt>
                <c:pt idx="1220">
                  <c:v>-1.4016969984304475</c:v>
                </c:pt>
                <c:pt idx="1221">
                  <c:v>-1.4016969984304475</c:v>
                </c:pt>
                <c:pt idx="1222">
                  <c:v>-1.4016969984304266</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-1.4017289984304171</c:v>
                </c:pt>
                <c:pt idx="1250">
                  <c:v>-1.4017289984304171</c:v>
                </c:pt>
                <c:pt idx="1251">
                  <c:v>-1.4017289984304171</c:v>
                </c:pt>
                <c:pt idx="1252">
                  <c:v>-1.4017289984304171</c:v>
                </c:pt>
                <c:pt idx="1253">
                  <c:v>-1.4017289984304171</c:v>
                </c:pt>
                <c:pt idx="1254">
                  <c:v>-1.4017289984304171</c:v>
                </c:pt>
                <c:pt idx="1255">
                  <c:v>-1.4017289984303889</c:v>
                </c:pt>
                <c:pt idx="1256">
                  <c:v>-1.4055012841446435</c:v>
                </c:pt>
                <c:pt idx="1257">
                  <c:v>-1.4055069584304614</c:v>
                </c:pt>
                <c:pt idx="1258">
                  <c:v>-1.4054967484303198</c:v>
                </c:pt>
                <c:pt idx="1259">
                  <c:v>-1.4054869984303038</c:v>
                </c:pt>
                <c:pt idx="1260">
                  <c:v>-1.4054869984303038</c:v>
                </c:pt>
                <c:pt idx="1261">
                  <c:v>-1.4054869984303118</c:v>
                </c:pt>
                <c:pt idx="1262">
                  <c:v>-1.4054869984303038</c:v>
                </c:pt>
                <c:pt idx="1263">
                  <c:v>-1.4054869984303178</c:v>
                </c:pt>
                <c:pt idx="1264">
                  <c:v>-1.40548699843036</c:v>
                </c:pt>
                <c:pt idx="1265">
                  <c:v>-1.4054434784303558</c:v>
                </c:pt>
                <c:pt idx="1266">
                  <c:v>-1.4054169984302898</c:v>
                </c:pt>
                <c:pt idx="1267">
                  <c:v>-1.4054169984302898</c:v>
                </c:pt>
                <c:pt idx="1268">
                  <c:v>-1.4054169984302898</c:v>
                </c:pt>
                <c:pt idx="1269">
                  <c:v>-1.4054169984302898</c:v>
                </c:pt>
                <c:pt idx="1270">
                  <c:v>-1.4054169984302898</c:v>
                </c:pt>
                <c:pt idx="1271">
                  <c:v>-1.4054310584302991</c:v>
                </c:pt>
                <c:pt idx="1272">
                  <c:v>-1.4054169984303662</c:v>
                </c:pt>
                <c:pt idx="1273">
                  <c:v>-1.4054169984303801</c:v>
                </c:pt>
                <c:pt idx="1274">
                  <c:v>-1.4054169984302898</c:v>
                </c:pt>
                <c:pt idx="1275">
                  <c:v>-1.405405466515504</c:v>
                </c:pt>
                <c:pt idx="1276">
                  <c:v>-1.4054139984303737</c:v>
                </c:pt>
                <c:pt idx="1277">
                  <c:v>-1.4054139984303737</c:v>
                </c:pt>
                <c:pt idx="1278">
                  <c:v>-1.4054139984303737</c:v>
                </c:pt>
                <c:pt idx="1279">
                  <c:v>-1.4054067984303868</c:v>
                </c:pt>
                <c:pt idx="1280">
                  <c:v>-1.4032787929508896</c:v>
                </c:pt>
                <c:pt idx="1281">
                  <c:v>-1.394746977811816</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-1.3928529984303517</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-1.3759113563251311</c:v>
                </c:pt>
                <c:pt idx="1325">
                  <c:v>-1.373893998430437</c:v>
                </c:pt>
                <c:pt idx="1326">
                  <c:v>-1.3738939984303538</c:v>
                </c:pt>
                <c:pt idx="1327">
                  <c:v>-1.3738939984304865</c:v>
                </c:pt>
                <c:pt idx="1328">
                  <c:v>-1.3738939984304865</c:v>
                </c:pt>
                <c:pt idx="1329">
                  <c:v>-1.3738939984304865</c:v>
                </c:pt>
                <c:pt idx="1330">
                  <c:v>-1.3738939984304583</c:v>
                </c:pt>
                <c:pt idx="1331">
                  <c:v>-1.3738939984304865</c:v>
                </c:pt>
                <c:pt idx="1332">
                  <c:v>-1.3738939984304865</c:v>
                </c:pt>
                <c:pt idx="1333">
                  <c:v>-1.3738677884302959</c:v>
                </c:pt>
                <c:pt idx="1334">
                  <c:v>-1.3738408289388553</c:v>
                </c:pt>
                <c:pt idx="1335">
                  <c:v>-1.3738319984303806</c:v>
                </c:pt>
                <c:pt idx="1336">
                  <c:v>-1.3738319984304372</c:v>
                </c:pt>
                <c:pt idx="1337">
                  <c:v>-1.3738319984304372</c:v>
                </c:pt>
                <c:pt idx="1338">
                  <c:v>-1.3738319984304372</c:v>
                </c:pt>
                <c:pt idx="1339">
                  <c:v>-1.3738319984304372</c:v>
                </c:pt>
                <c:pt idx="1340">
                  <c:v>-1.3738319984304372</c:v>
                </c:pt>
                <c:pt idx="1341">
                  <c:v>-1.3738338584304137</c:v>
                </c:pt>
                <c:pt idx="1342">
                  <c:v>-1.3738613984304238</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-1.3738885325212447</c:v>
                </c:pt>
                <c:pt idx="1353">
                  <c:v>-1.3738969984303515</c:v>
                </c:pt>
                <c:pt idx="1354">
                  <c:v>-1.3738969984303868</c:v>
                </c:pt>
                <c:pt idx="1355">
                  <c:v>-1.3738969984304081</c:v>
                </c:pt>
                <c:pt idx="1356">
                  <c:v>-1.3738969984304081</c:v>
                </c:pt>
                <c:pt idx="1357">
                  <c:v>-1.3738969984304081</c:v>
                </c:pt>
                <c:pt idx="1358">
                  <c:v>-1.3738969984304081</c:v>
                </c:pt>
                <c:pt idx="1359">
                  <c:v>-1.3738969984303937</c:v>
                </c:pt>
                <c:pt idx="1360">
                  <c:v>-1.3738969984304081</c:v>
                </c:pt>
                <c:pt idx="1361">
                  <c:v>-1.3738969984303515</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-1.3662433036935324</c:v>
                </c:pt>
                <c:pt idx="1443">
                  <c:v>-1.3662508784304641</c:v>
                </c:pt>
                <c:pt idx="1444">
                  <c:v>-1.3662825984303191</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-1.3564116931671866</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11.432430820575275</c:v>
                </c:pt>
                <c:pt idx="1">
                  <c:v>11.430333800718032</c:v>
                </c:pt>
                <c:pt idx="2">
                  <c:v>11.435498030858486</c:v>
                </c:pt>
                <c:pt idx="3">
                  <c:v>11.432347036921422</c:v>
                </c:pt>
                <c:pt idx="4">
                  <c:v>11.429381824129734</c:v>
                </c:pt>
                <c:pt idx="5">
                  <c:v>11.42679667341987</c:v>
                </c:pt>
                <c:pt idx="6">
                  <c:v>11.417851250554932</c:v>
                </c:pt>
                <c:pt idx="7">
                  <c:v>11.413850277521112</c:v>
                </c:pt>
                <c:pt idx="8">
                  <c:v>11.412519453106826</c:v>
                </c:pt>
                <c:pt idx="9">
                  <c:v>11.415856228189366</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c:v>
                </c:pt>
                <c:pt idx="21">
                  <c:v>11.40019111343689</c:v>
                </c:pt>
                <c:pt idx="22">
                  <c:v>11.387554352780517</c:v>
                </c:pt>
                <c:pt idx="23">
                  <c:v>11.391772677611916</c:v>
                </c:pt>
                <c:pt idx="24">
                  <c:v>11.387934414862327</c:v>
                </c:pt>
                <c:pt idx="25">
                  <c:v>11.384726350900152</c:v>
                </c:pt>
                <c:pt idx="26">
                  <c:v>11.382914681168335</c:v>
                </c:pt>
                <c:pt idx="27">
                  <c:v>11.382088987188665</c:v>
                </c:pt>
                <c:pt idx="28">
                  <c:v>11.379123774396959</c:v>
                </c:pt>
                <c:pt idx="29">
                  <c:v>11.37681304550977</c:v>
                </c:pt>
                <c:pt idx="30">
                  <c:v>11.373122921974169</c:v>
                </c:pt>
                <c:pt idx="31">
                  <c:v>11.369067307427018</c:v>
                </c:pt>
                <c:pt idx="32">
                  <c:v>11.364467706257924</c:v>
                </c:pt>
                <c:pt idx="33">
                  <c:v>11.368846312861855</c:v>
                </c:pt>
                <c:pt idx="34">
                  <c:v>11.365061477369776</c:v>
                </c:pt>
                <c:pt idx="35">
                  <c:v>11.35961432561573</c:v>
                </c:pt>
                <c:pt idx="36">
                  <c:v>11.355920559312558</c:v>
                </c:pt>
                <c:pt idx="37">
                  <c:v>11.344975257058607</c:v>
                </c:pt>
                <c:pt idx="38">
                  <c:v>11.342070757059545</c:v>
                </c:pt>
                <c:pt idx="39">
                  <c:v>11.339027831893304</c:v>
                </c:pt>
                <c:pt idx="40">
                  <c:v>11.337446870773455</c:v>
                </c:pt>
                <c:pt idx="41">
                  <c:v>11.343745215880082</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11.314226656107099</c:v>
                </c:pt>
                <c:pt idx="54">
                  <c:v>11.307673317271409</c:v>
                </c:pt>
                <c:pt idx="55">
                  <c:v>11.305656438300558</c:v>
                </c:pt>
                <c:pt idx="56">
                  <c:v>11.302612298878474</c:v>
                </c:pt>
                <c:pt idx="57">
                  <c:v>11.298143837341414</c:v>
                </c:pt>
                <c:pt idx="58">
                  <c:v>11.29954751710688</c:v>
                </c:pt>
                <c:pt idx="59">
                  <c:v>11.298055196664208</c:v>
                </c:pt>
                <c:pt idx="60">
                  <c:v>11.294888417401021</c:v>
                </c:pt>
                <c:pt idx="61">
                  <c:v>11.291152152143018</c:v>
                </c:pt>
                <c:pt idx="62">
                  <c:v>11.279388441444519</c:v>
                </c:pt>
                <c:pt idx="63">
                  <c:v>11.279416369329146</c:v>
                </c:pt>
                <c:pt idx="64">
                  <c:v>11.27888573952167</c:v>
                </c:pt>
                <c:pt idx="65">
                  <c:v>11.282744644620696</c:v>
                </c:pt>
                <c:pt idx="66">
                  <c:v>11.28393704386778</c:v>
                </c:pt>
                <c:pt idx="67">
                  <c:v>11.280947545959066</c:v>
                </c:pt>
                <c:pt idx="68">
                  <c:v>11.277910692072098</c:v>
                </c:pt>
                <c:pt idx="69">
                  <c:v>11.27432499453985</c:v>
                </c:pt>
                <c:pt idx="70">
                  <c:v>11.262031868289707</c:v>
                </c:pt>
                <c:pt idx="71">
                  <c:v>11.260527405288485</c:v>
                </c:pt>
                <c:pt idx="72">
                  <c:v>11.259146796384284</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11.232752516919625</c:v>
                </c:pt>
                <c:pt idx="84">
                  <c:v>11.229331958183266</c:v>
                </c:pt>
                <c:pt idx="85">
                  <c:v>11.224950923067651</c:v>
                </c:pt>
                <c:pt idx="86">
                  <c:v>11.220762954632571</c:v>
                </c:pt>
                <c:pt idx="87">
                  <c:v>11.216658769851298</c:v>
                </c:pt>
                <c:pt idx="88">
                  <c:v>11.212591012745577</c:v>
                </c:pt>
                <c:pt idx="89">
                  <c:v>11.208303475330572</c:v>
                </c:pt>
                <c:pt idx="90">
                  <c:v>11.206025531351443</c:v>
                </c:pt>
                <c:pt idx="91">
                  <c:v>11.209404805388811</c:v>
                </c:pt>
                <c:pt idx="92">
                  <c:v>11.209024743306955</c:v>
                </c:pt>
                <c:pt idx="93">
                  <c:v>11.205140338834997</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11.171586806864372</c:v>
                </c:pt>
                <c:pt idx="106">
                  <c:v>11.164803973672518</c:v>
                </c:pt>
                <c:pt idx="107">
                  <c:v>11.162148396123278</c:v>
                </c:pt>
                <c:pt idx="108">
                  <c:v>11.159325251266306</c:v>
                </c:pt>
                <c:pt idx="109">
                  <c:v>11.154889574637364</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11.108823136107157</c:v>
                </c:pt>
                <c:pt idx="122">
                  <c:v>11.103295843466853</c:v>
                </c:pt>
                <c:pt idx="123">
                  <c:v>11.087357521147666</c:v>
                </c:pt>
                <c:pt idx="124">
                  <c:v>11.082349930012157</c:v>
                </c:pt>
                <c:pt idx="125">
                  <c:v>11.079208650121885</c:v>
                </c:pt>
                <c:pt idx="126">
                  <c:v>11.083464616884742</c:v>
                </c:pt>
                <c:pt idx="127">
                  <c:v>11.082011152629336</c:v>
                </c:pt>
                <c:pt idx="128">
                  <c:v>11.080314837203504</c:v>
                </c:pt>
                <c:pt idx="129">
                  <c:v>11.078455811493356</c:v>
                </c:pt>
                <c:pt idx="130">
                  <c:v>11.075517312330451</c:v>
                </c:pt>
                <c:pt idx="131">
                  <c:v>11.069879522407534</c:v>
                </c:pt>
                <c:pt idx="132">
                  <c:v>11.066728528470435</c:v>
                </c:pt>
                <c:pt idx="133">
                  <c:v>11.063088189424803</c:v>
                </c:pt>
                <c:pt idx="134">
                  <c:v>11.059268140512998</c:v>
                </c:pt>
                <c:pt idx="135">
                  <c:v>11.062296494609019</c:v>
                </c:pt>
                <c:pt idx="136">
                  <c:v>11.061557012794864</c:v>
                </c:pt>
                <c:pt idx="137">
                  <c:v>11.059328853305654</c:v>
                </c:pt>
                <c:pt idx="138">
                  <c:v>11.055669086166386</c:v>
                </c:pt>
                <c:pt idx="139">
                  <c:v>11.045565263218137</c:v>
                </c:pt>
                <c:pt idx="140">
                  <c:v>11.042454339724184</c:v>
                </c:pt>
                <c:pt idx="141">
                  <c:v>11.039122421665049</c:v>
                </c:pt>
                <c:pt idx="142">
                  <c:v>11.036826263848084</c:v>
                </c:pt>
                <c:pt idx="143">
                  <c:v>11.039883760084548</c:v>
                </c:pt>
                <c:pt idx="144">
                  <c:v>11.038121874842631</c:v>
                </c:pt>
                <c:pt idx="145">
                  <c:v>11.034301825930809</c:v>
                </c:pt>
                <c:pt idx="146">
                  <c:v>11.030014288515858</c:v>
                </c:pt>
                <c:pt idx="147">
                  <c:v>11.027559063182224</c:v>
                </c:pt>
                <c:pt idx="148">
                  <c:v>11.022187195291012</c:v>
                </c:pt>
                <c:pt idx="149">
                  <c:v>11.018572355618264</c:v>
                </c:pt>
                <c:pt idx="150">
                  <c:v>11.014060180870525</c:v>
                </c:pt>
                <c:pt idx="151">
                  <c:v>11.010694263647579</c:v>
                </c:pt>
                <c:pt idx="152">
                  <c:v>11.013646119624873</c:v>
                </c:pt>
                <c:pt idx="153">
                  <c:v>11.012039659132107</c:v>
                </c:pt>
                <c:pt idx="154">
                  <c:v>11.009130302109664</c:v>
                </c:pt>
                <c:pt idx="155">
                  <c:v>11.003654008215102</c:v>
                </c:pt>
                <c:pt idx="156">
                  <c:v>10.991218814030191</c:v>
                </c:pt>
                <c:pt idx="157">
                  <c:v>10.987353837651838</c:v>
                </c:pt>
                <c:pt idx="158">
                  <c:v>10.983814281841974</c:v>
                </c:pt>
                <c:pt idx="159">
                  <c:v>10.982380245680229</c:v>
                </c:pt>
                <c:pt idx="160">
                  <c:v>10.984032847895406</c:v>
                </c:pt>
                <c:pt idx="161">
                  <c:v>10.984539192585926</c:v>
                </c:pt>
                <c:pt idx="162">
                  <c:v>10.979827879878378</c:v>
                </c:pt>
                <c:pt idx="163">
                  <c:v>10.975416488366486</c:v>
                </c:pt>
                <c:pt idx="164">
                  <c:v>10.959366454508856</c:v>
                </c:pt>
                <c:pt idx="165">
                  <c:v>10.954551930053839</c:v>
                </c:pt>
                <c:pt idx="166">
                  <c:v>10.950718524327677</c:v>
                </c:pt>
                <c:pt idx="167">
                  <c:v>10.946858404972748</c:v>
                </c:pt>
                <c:pt idx="168">
                  <c:v>10.947552959320372</c:v>
                </c:pt>
                <c:pt idx="169">
                  <c:v>10.946528127380867</c:v>
                </c:pt>
                <c:pt idx="170">
                  <c:v>10.94308085501577</c:v>
                </c:pt>
                <c:pt idx="171">
                  <c:v>10.94066691438112</c:v>
                </c:pt>
                <c:pt idx="172">
                  <c:v>10.9370132185211</c:v>
                </c:pt>
                <c:pt idx="173">
                  <c:v>10.926472263466056</c:v>
                </c:pt>
                <c:pt idx="174">
                  <c:v>10.922185940306875</c:v>
                </c:pt>
                <c:pt idx="175">
                  <c:v>10.920563694488052</c:v>
                </c:pt>
                <c:pt idx="176">
                  <c:v>10.917332559664695</c:v>
                </c:pt>
                <c:pt idx="177">
                  <c:v>10.91798825782498</c:v>
                </c:pt>
                <c:pt idx="178">
                  <c:v>10.917982186545714</c:v>
                </c:pt>
                <c:pt idx="179">
                  <c:v>10.914863977516632</c:v>
                </c:pt>
                <c:pt idx="180">
                  <c:v>10.912871383662761</c:v>
                </c:pt>
                <c:pt idx="181">
                  <c:v>10.900839322420866</c:v>
                </c:pt>
                <c:pt idx="182">
                  <c:v>10.896474072631355</c:v>
                </c:pt>
                <c:pt idx="183">
                  <c:v>10.891177488602963</c:v>
                </c:pt>
                <c:pt idx="184">
                  <c:v>10.886069114231702</c:v>
                </c:pt>
                <c:pt idx="185">
                  <c:v>10.885740050895718</c:v>
                </c:pt>
                <c:pt idx="186">
                  <c:v>10.885281062183466</c:v>
                </c:pt>
                <c:pt idx="187">
                  <c:v>10.879745269752172</c:v>
                </c:pt>
                <c:pt idx="188">
                  <c:v>10.87536180612485</c:v>
                </c:pt>
                <c:pt idx="189">
                  <c:v>10.872169527488795</c:v>
                </c:pt>
                <c:pt idx="190">
                  <c:v>10.86386766022558</c:v>
                </c:pt>
                <c:pt idx="191">
                  <c:v>10.858864926113512</c:v>
                </c:pt>
                <c:pt idx="192">
                  <c:v>10.856420629082526</c:v>
                </c:pt>
                <c:pt idx="193">
                  <c:v>10.852855573899765</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10.779769514140986</c:v>
                </c:pt>
                <c:pt idx="214">
                  <c:v>10.774147509544136</c:v>
                </c:pt>
                <c:pt idx="215">
                  <c:v>10.757878909633048</c:v>
                </c:pt>
                <c:pt idx="216">
                  <c:v>10.754163286724561</c:v>
                </c:pt>
                <c:pt idx="217">
                  <c:v>10.749898820170779</c:v>
                </c:pt>
                <c:pt idx="218">
                  <c:v>10.745676852571805</c:v>
                </c:pt>
                <c:pt idx="219">
                  <c:v>10.746137055539904</c:v>
                </c:pt>
                <c:pt idx="220">
                  <c:v>10.745622211058432</c:v>
                </c:pt>
                <c:pt idx="221">
                  <c:v>10.743290839821782</c:v>
                </c:pt>
                <c:pt idx="222">
                  <c:v>10.736941495969273</c:v>
                </c:pt>
                <c:pt idx="223">
                  <c:v>10.723105050530691</c:v>
                </c:pt>
                <c:pt idx="224">
                  <c:v>10.719996555548427</c:v>
                </c:pt>
                <c:pt idx="225">
                  <c:v>10.71571994643611</c:v>
                </c:pt>
                <c:pt idx="226">
                  <c:v>10.713622926578935</c:v>
                </c:pt>
                <c:pt idx="227">
                  <c:v>10.715472238242246</c:v>
                </c:pt>
                <c:pt idx="228">
                  <c:v>10.716089080215255</c:v>
                </c:pt>
                <c:pt idx="229">
                  <c:v>10.714924608852751</c:v>
                </c:pt>
                <c:pt idx="230">
                  <c:v>10.71311293912089</c:v>
                </c:pt>
                <c:pt idx="231">
                  <c:v>10.708691833562153</c:v>
                </c:pt>
                <c:pt idx="232">
                  <c:v>10.703295680553842</c:v>
                </c:pt>
                <c:pt idx="233">
                  <c:v>10.700212684944518</c:v>
                </c:pt>
                <c:pt idx="234">
                  <c:v>10.697707675120952</c:v>
                </c:pt>
                <c:pt idx="235">
                  <c:v>10.694100120983308</c:v>
                </c:pt>
                <c:pt idx="236">
                  <c:v>10.693769843391408</c:v>
                </c:pt>
                <c:pt idx="237">
                  <c:v>10.693854841301089</c:v>
                </c:pt>
                <c:pt idx="238">
                  <c:v>10.689341452297562</c:v>
                </c:pt>
                <c:pt idx="239">
                  <c:v>10.685934250375634</c:v>
                </c:pt>
                <c:pt idx="240">
                  <c:v>10.681038370778548</c:v>
                </c:pt>
                <c:pt idx="241">
                  <c:v>10.678079229266119</c:v>
                </c:pt>
                <c:pt idx="242">
                  <c:v>10.675662860119759</c:v>
                </c:pt>
                <c:pt idx="243">
                  <c:v>10.673644766892966</c:v>
                </c:pt>
                <c:pt idx="244">
                  <c:v>10.673678766056831</c:v>
                </c:pt>
                <c:pt idx="245">
                  <c:v>10.672696433072229</c:v>
                </c:pt>
                <c:pt idx="246">
                  <c:v>10.668662675130392</c:v>
                </c:pt>
                <c:pt idx="247">
                  <c:v>10.664428564972908</c:v>
                </c:pt>
                <c:pt idx="248">
                  <c:v>10.657113887717768</c:v>
                </c:pt>
                <c:pt idx="249">
                  <c:v>10.655536569365468</c:v>
                </c:pt>
                <c:pt idx="250">
                  <c:v>10.653530618697227</c:v>
                </c:pt>
                <c:pt idx="251">
                  <c:v>10.649608572293785</c:v>
                </c:pt>
                <c:pt idx="252">
                  <c:v>10.649999562678289</c:v>
                </c:pt>
                <c:pt idx="253">
                  <c:v>10.649754282996085</c:v>
                </c:pt>
                <c:pt idx="254">
                  <c:v>10.644220919076467</c:v>
                </c:pt>
                <c:pt idx="255">
                  <c:v>10.640132519621314</c:v>
                </c:pt>
                <c:pt idx="256">
                  <c:v>10.636448467364986</c:v>
                </c:pt>
                <c:pt idx="257">
                  <c:v>10.625780015445384</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10.598028197937701</c:v>
                </c:pt>
                <c:pt idx="266">
                  <c:v>10.59354395107462</c:v>
                </c:pt>
                <c:pt idx="267">
                  <c:v>10.590027466125932</c:v>
                </c:pt>
                <c:pt idx="268">
                  <c:v>10.588509646310385</c:v>
                </c:pt>
                <c:pt idx="269">
                  <c:v>10.593293814369027</c:v>
                </c:pt>
                <c:pt idx="270">
                  <c:v>10.58988904095875</c:v>
                </c:pt>
                <c:pt idx="271">
                  <c:v>10.587555241210396</c:v>
                </c:pt>
                <c:pt idx="272">
                  <c:v>10.585215370182709</c:v>
                </c:pt>
                <c:pt idx="273">
                  <c:v>10.580097281764655</c:v>
                </c:pt>
                <c:pt idx="274">
                  <c:v>10.576642723864452</c:v>
                </c:pt>
                <c:pt idx="275">
                  <c:v>10.574129214249854</c:v>
                </c:pt>
                <c:pt idx="276">
                  <c:v>10.570796081934859</c:v>
                </c:pt>
                <c:pt idx="277">
                  <c:v>10.570069956935114</c:v>
                </c:pt>
                <c:pt idx="278">
                  <c:v>10.571790557478026</c:v>
                </c:pt>
                <c:pt idx="279">
                  <c:v>10.567431378967791</c:v>
                </c:pt>
                <c:pt idx="280">
                  <c:v>10.565080579637442</c:v>
                </c:pt>
                <c:pt idx="281">
                  <c:v>10.552548244984353</c:v>
                </c:pt>
                <c:pt idx="282">
                  <c:v>10.549659530311336</c:v>
                </c:pt>
                <c:pt idx="283">
                  <c:v>10.545586916182284</c:v>
                </c:pt>
                <c:pt idx="284">
                  <c:v>10.545268781148867</c:v>
                </c:pt>
                <c:pt idx="285">
                  <c:v>10.550417225963319</c:v>
                </c:pt>
                <c:pt idx="286">
                  <c:v>10.548345705478958</c:v>
                </c:pt>
                <c:pt idx="287">
                  <c:v>10.546865527594868</c:v>
                </c:pt>
                <c:pt idx="288">
                  <c:v>10.538989864135868</c:v>
                </c:pt>
                <c:pt idx="289">
                  <c:v>10.536891630022868</c:v>
                </c:pt>
                <c:pt idx="290">
                  <c:v>10.533858418903463</c:v>
                </c:pt>
                <c:pt idx="291">
                  <c:v>10.531491834247053</c:v>
                </c:pt>
                <c:pt idx="292">
                  <c:v>10.530159795576907</c:v>
                </c:pt>
                <c:pt idx="293">
                  <c:v>10.532556736629676</c:v>
                </c:pt>
                <c:pt idx="294">
                  <c:v>10.52960973767575</c:v>
                </c:pt>
                <c:pt idx="295">
                  <c:v>10.52757464486703</c:v>
                </c:pt>
                <c:pt idx="296">
                  <c:v>10.524286440018598</c:v>
                </c:pt>
                <c:pt idx="297">
                  <c:v>10.517119901977518</c:v>
                </c:pt>
                <c:pt idx="298">
                  <c:v>10.514011406995191</c:v>
                </c:pt>
                <c:pt idx="299">
                  <c:v>10.510826413894236</c:v>
                </c:pt>
                <c:pt idx="300">
                  <c:v>10.507714276144426</c:v>
                </c:pt>
                <c:pt idx="301">
                  <c:v>10.50816233655398</c:v>
                </c:pt>
                <c:pt idx="302">
                  <c:v>10.513480777187707</c:v>
                </c:pt>
                <c:pt idx="303">
                  <c:v>10.511227118325548</c:v>
                </c:pt>
                <c:pt idx="304">
                  <c:v>10.50922723893656</c:v>
                </c:pt>
                <c:pt idx="305">
                  <c:v>10.507886700475467</c:v>
                </c:pt>
                <c:pt idx="306">
                  <c:v>10.506753799765136</c:v>
                </c:pt>
                <c:pt idx="307">
                  <c:v>10.503862656580466</c:v>
                </c:pt>
                <c:pt idx="308">
                  <c:v>10.50232783718301</c:v>
                </c:pt>
                <c:pt idx="309">
                  <c:v>10.502214911388716</c:v>
                </c:pt>
                <c:pt idx="310">
                  <c:v>10.50581760850293</c:v>
                </c:pt>
                <c:pt idx="311">
                  <c:v>10.503833514440037</c:v>
                </c:pt>
                <c:pt idx="312">
                  <c:v>10.501349146965921</c:v>
                </c:pt>
                <c:pt idx="313">
                  <c:v>10.490398987688565</c:v>
                </c:pt>
                <c:pt idx="314">
                  <c:v>10.487046427279957</c:v>
                </c:pt>
                <c:pt idx="315">
                  <c:v>10.483707223685709</c:v>
                </c:pt>
                <c:pt idx="316">
                  <c:v>10.482771032423457</c:v>
                </c:pt>
                <c:pt idx="317">
                  <c:v>10.482752818585723</c:v>
                </c:pt>
                <c:pt idx="318">
                  <c:v>10.488017831961855</c:v>
                </c:pt>
                <c:pt idx="319">
                  <c:v>10.486122378576226</c:v>
                </c:pt>
                <c:pt idx="320">
                  <c:v>10.484749055207125</c:v>
                </c:pt>
                <c:pt idx="321">
                  <c:v>10.483101310015329</c:v>
                </c:pt>
                <c:pt idx="322">
                  <c:v>10.476801750652838</c:v>
                </c:pt>
                <c:pt idx="323">
                  <c:v>10.473995605377809</c:v>
                </c:pt>
                <c:pt idx="324">
                  <c:v>10.472234934391798</c:v>
                </c:pt>
                <c:pt idx="325">
                  <c:v>10.469295220973009</c:v>
                </c:pt>
                <c:pt idx="326">
                  <c:v>10.468215747520157</c:v>
                </c:pt>
                <c:pt idx="327">
                  <c:v>10.469882920805608</c:v>
                </c:pt>
                <c:pt idx="328">
                  <c:v>10.466951707177753</c:v>
                </c:pt>
                <c:pt idx="329">
                  <c:v>10.464509838658556</c:v>
                </c:pt>
                <c:pt idx="330">
                  <c:v>10.462819594511936</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10.432406128175678</c:v>
                </c:pt>
                <c:pt idx="343">
                  <c:v>10.436421672279735</c:v>
                </c:pt>
                <c:pt idx="344">
                  <c:v>10.434515290591378</c:v>
                </c:pt>
                <c:pt idx="345">
                  <c:v>10.433738166845814</c:v>
                </c:pt>
                <c:pt idx="346">
                  <c:v>10.433001113543355</c:v>
                </c:pt>
                <c:pt idx="347">
                  <c:v>10.432378200291041</c:v>
                </c:pt>
                <c:pt idx="348">
                  <c:v>10.430925950291501</c:v>
                </c:pt>
                <c:pt idx="349">
                  <c:v>10.429850119606311</c:v>
                </c:pt>
                <c:pt idx="350">
                  <c:v>10.4292976331934</c:v>
                </c:pt>
                <c:pt idx="351">
                  <c:v>10.432551838877979</c:v>
                </c:pt>
                <c:pt idx="352">
                  <c:v>10.432358772197443</c:v>
                </c:pt>
                <c:pt idx="353">
                  <c:v>10.431014590968786</c:v>
                </c:pt>
                <c:pt idx="354">
                  <c:v>10.42881435936417</c:v>
                </c:pt>
                <c:pt idx="355">
                  <c:v>10.426480559615758</c:v>
                </c:pt>
                <c:pt idx="356">
                  <c:v>10.425673079473881</c:v>
                </c:pt>
                <c:pt idx="357">
                  <c:v>10.423293138003046</c:v>
                </c:pt>
                <c:pt idx="358">
                  <c:v>10.422910647409552</c:v>
                </c:pt>
                <c:pt idx="359">
                  <c:v>10.420669131105926</c:v>
                </c:pt>
                <c:pt idx="360">
                  <c:v>10.426482988127457</c:v>
                </c:pt>
                <c:pt idx="361">
                  <c:v>10.424870456355393</c:v>
                </c:pt>
                <c:pt idx="362">
                  <c:v>10.424755102049403</c:v>
                </c:pt>
                <c:pt idx="363">
                  <c:v>10.423693842434389</c:v>
                </c:pt>
                <c:pt idx="364">
                  <c:v>10.423186283488084</c:v>
                </c:pt>
                <c:pt idx="365">
                  <c:v>10.422505085954812</c:v>
                </c:pt>
                <c:pt idx="366">
                  <c:v>10.420517349124399</c:v>
                </c:pt>
                <c:pt idx="367">
                  <c:v>10.419984290805168</c:v>
                </c:pt>
                <c:pt idx="368">
                  <c:v>10.4196248710728</c:v>
                </c:pt>
                <c:pt idx="369">
                  <c:v>10.425490941096005</c:v>
                </c:pt>
                <c:pt idx="370">
                  <c:v>10.423809196740352</c:v>
                </c:pt>
                <c:pt idx="371">
                  <c:v>10.422319304809402</c:v>
                </c:pt>
                <c:pt idx="372">
                  <c:v>10.415121196116118</c:v>
                </c:pt>
                <c:pt idx="373">
                  <c:v>10.412850537672064</c:v>
                </c:pt>
                <c:pt idx="374">
                  <c:v>10.409828254855316</c:v>
                </c:pt>
                <c:pt idx="375">
                  <c:v>10.407753091603453</c:v>
                </c:pt>
                <c:pt idx="376">
                  <c:v>10.405640286420242</c:v>
                </c:pt>
                <c:pt idx="377">
                  <c:v>10.41216326885953</c:v>
                </c:pt>
                <c:pt idx="378">
                  <c:v>10.408943062338873</c:v>
                </c:pt>
                <c:pt idx="379">
                  <c:v>10.406174558995282</c:v>
                </c:pt>
                <c:pt idx="380">
                  <c:v>10.397224279106934</c:v>
                </c:pt>
                <c:pt idx="381">
                  <c:v>10.396551581364674</c:v>
                </c:pt>
                <c:pt idx="382">
                  <c:v>10.39394578830532</c:v>
                </c:pt>
                <c:pt idx="383">
                  <c:v>10.391607131533473</c:v>
                </c:pt>
                <c:pt idx="384">
                  <c:v>10.388712345581254</c:v>
                </c:pt>
                <c:pt idx="385">
                  <c:v>10.394781196331763</c:v>
                </c:pt>
                <c:pt idx="386">
                  <c:v>10.393366588263676</c:v>
                </c:pt>
                <c:pt idx="387">
                  <c:v>10.392159617946396</c:v>
                </c:pt>
                <c:pt idx="388">
                  <c:v>10.390124525137622</c:v>
                </c:pt>
                <c:pt idx="389">
                  <c:v>10.387434948424481</c:v>
                </c:pt>
                <c:pt idx="390">
                  <c:v>10.384983365858389</c:v>
                </c:pt>
                <c:pt idx="391">
                  <c:v>10.382591281829088</c:v>
                </c:pt>
                <c:pt idx="392">
                  <c:v>10.379828849764753</c:v>
                </c:pt>
                <c:pt idx="393">
                  <c:v>10.38633726113386</c:v>
                </c:pt>
                <c:pt idx="394">
                  <c:v>10.385822416652434</c:v>
                </c:pt>
                <c:pt idx="395">
                  <c:v>10.384757514269834</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10.380655758000268</c:v>
                </c:pt>
                <c:pt idx="405">
                  <c:v>10.377836255910871</c:v>
                </c:pt>
                <c:pt idx="406">
                  <c:v>10.373514719332031</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10.366425893665488</c:v>
                </c:pt>
                <c:pt idx="415">
                  <c:v>10.364756291868382</c:v>
                </c:pt>
                <c:pt idx="416">
                  <c:v>10.364259661224652</c:v>
                </c:pt>
                <c:pt idx="417">
                  <c:v>10.362745484176656</c:v>
                </c:pt>
                <c:pt idx="418">
                  <c:v>10.359935696134126</c:v>
                </c:pt>
                <c:pt idx="419">
                  <c:v>10.363244543332026</c:v>
                </c:pt>
                <c:pt idx="420">
                  <c:v>10.359534991702811</c:v>
                </c:pt>
                <c:pt idx="421">
                  <c:v>10.355648158719159</c:v>
                </c:pt>
                <c:pt idx="422">
                  <c:v>10.353639779539192</c:v>
                </c:pt>
                <c:pt idx="423">
                  <c:v>10.349547737316422</c:v>
                </c:pt>
                <c:pt idx="424">
                  <c:v>10.347203009265385</c:v>
                </c:pt>
                <c:pt idx="425">
                  <c:v>10.346807161857448</c:v>
                </c:pt>
                <c:pt idx="426">
                  <c:v>10.34540348209201</c:v>
                </c:pt>
                <c:pt idx="427">
                  <c:v>10.343296748188024</c:v>
                </c:pt>
                <c:pt idx="428">
                  <c:v>10.349672805669238</c:v>
                </c:pt>
                <c:pt idx="429">
                  <c:v>10.346960158094848</c:v>
                </c:pt>
                <c:pt idx="430">
                  <c:v>10.344132156214513</c:v>
                </c:pt>
                <c:pt idx="431">
                  <c:v>10.34210799170847</c:v>
                </c:pt>
                <c:pt idx="432">
                  <c:v>10.330493634479822</c:v>
                </c:pt>
                <c:pt idx="433">
                  <c:v>10.326626229589788</c:v>
                </c:pt>
                <c:pt idx="434">
                  <c:v>10.323453379047406</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10.317828945938809</c:v>
                </c:pt>
                <c:pt idx="445">
                  <c:v>10.317082178589574</c:v>
                </c:pt>
                <c:pt idx="446">
                  <c:v>10.30960721956194</c:v>
                </c:pt>
                <c:pt idx="447">
                  <c:v>10.308190182982058</c:v>
                </c:pt>
                <c:pt idx="448">
                  <c:v>10.30572888636917</c:v>
                </c:pt>
                <c:pt idx="449">
                  <c:v>10.303274875291422</c:v>
                </c:pt>
                <c:pt idx="450">
                  <c:v>10.303097593936968</c:v>
                </c:pt>
                <c:pt idx="451">
                  <c:v>10.306111376962702</c:v>
                </c:pt>
                <c:pt idx="452">
                  <c:v>10.306808359822064</c:v>
                </c:pt>
                <c:pt idx="453">
                  <c:v>10.305889168141714</c:v>
                </c:pt>
                <c:pt idx="454">
                  <c:v>10.305534605432811</c:v>
                </c:pt>
                <c:pt idx="455">
                  <c:v>10.302777030391866</c:v>
                </c:pt>
                <c:pt idx="456">
                  <c:v>10.302679889923708</c:v>
                </c:pt>
                <c:pt idx="457">
                  <c:v>10.300214950543239</c:v>
                </c:pt>
                <c:pt idx="458">
                  <c:v>10.296374259281951</c:v>
                </c:pt>
                <c:pt idx="459">
                  <c:v>10.293013199082367</c:v>
                </c:pt>
                <c:pt idx="460">
                  <c:v>10.29612169406461</c:v>
                </c:pt>
                <c:pt idx="461">
                  <c:v>10.296714250920624</c:v>
                </c:pt>
                <c:pt idx="462">
                  <c:v>10.295427139717034</c:v>
                </c:pt>
                <c:pt idx="463">
                  <c:v>10.295331213504671</c:v>
                </c:pt>
                <c:pt idx="464">
                  <c:v>10.29101696246093</c:v>
                </c:pt>
                <c:pt idx="465">
                  <c:v>10.287172628432085</c:v>
                </c:pt>
                <c:pt idx="466">
                  <c:v>10.286672355020883</c:v>
                </c:pt>
                <c:pt idx="467">
                  <c:v>10.285776234201776</c:v>
                </c:pt>
                <c:pt idx="468">
                  <c:v>10.284282699503255</c:v>
                </c:pt>
                <c:pt idx="469">
                  <c:v>10.285001538967975</c:v>
                </c:pt>
                <c:pt idx="470">
                  <c:v>10.282991945532112</c:v>
                </c:pt>
                <c:pt idx="471">
                  <c:v>10.281461983158019</c:v>
                </c:pt>
                <c:pt idx="472">
                  <c:v>10.278659480650555</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10.256989870707862</c:v>
                </c:pt>
                <c:pt idx="485">
                  <c:v>10.252861400809493</c:v>
                </c:pt>
                <c:pt idx="486">
                  <c:v>10.258349837262585</c:v>
                </c:pt>
                <c:pt idx="487">
                  <c:v>10.26099084374165</c:v>
                </c:pt>
                <c:pt idx="488">
                  <c:v>10.259638162722027</c:v>
                </c:pt>
                <c:pt idx="489">
                  <c:v>10.249977543159968</c:v>
                </c:pt>
                <c:pt idx="490">
                  <c:v>10.247311037307949</c:v>
                </c:pt>
                <c:pt idx="491">
                  <c:v>10.245377941990858</c:v>
                </c:pt>
                <c:pt idx="492">
                  <c:v>10.243373205578493</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10.215493891206306</c:v>
                </c:pt>
                <c:pt idx="503">
                  <c:v>10.215417393087627</c:v>
                </c:pt>
                <c:pt idx="504">
                  <c:v>10.212554177787554</c:v>
                </c:pt>
                <c:pt idx="505">
                  <c:v>10.207896292337566</c:v>
                </c:pt>
                <c:pt idx="506">
                  <c:v>10.198512523109844</c:v>
                </c:pt>
                <c:pt idx="507">
                  <c:v>10.19688663452343</c:v>
                </c:pt>
                <c:pt idx="508">
                  <c:v>10.195705163578964</c:v>
                </c:pt>
                <c:pt idx="509">
                  <c:v>10.193838852333784</c:v>
                </c:pt>
                <c:pt idx="510">
                  <c:v>10.190549433229506</c:v>
                </c:pt>
                <c:pt idx="511">
                  <c:v>10.187421510153568</c:v>
                </c:pt>
                <c:pt idx="512">
                  <c:v>10.188567767678331</c:v>
                </c:pt>
                <c:pt idx="513">
                  <c:v>10.186586102127126</c:v>
                </c:pt>
                <c:pt idx="514">
                  <c:v>10.182740553842429</c:v>
                </c:pt>
                <c:pt idx="515">
                  <c:v>10.177896887247011</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10.163838232987384</c:v>
                </c:pt>
                <c:pt idx="524">
                  <c:v>10.156415486961366</c:v>
                </c:pt>
                <c:pt idx="525">
                  <c:v>10.15408897274807</c:v>
                </c:pt>
                <c:pt idx="526">
                  <c:v>10.152289445574766</c:v>
                </c:pt>
                <c:pt idx="527">
                  <c:v>10.149808720868176</c:v>
                </c:pt>
                <c:pt idx="528">
                  <c:v>10.146033599422974</c:v>
                </c:pt>
                <c:pt idx="529">
                  <c:v>10.143952364891863</c:v>
                </c:pt>
                <c:pt idx="530">
                  <c:v>10.148344328310108</c:v>
                </c:pt>
                <c:pt idx="531">
                  <c:v>10.148519181152874</c:v>
                </c:pt>
                <c:pt idx="532">
                  <c:v>10.146945505568127</c:v>
                </c:pt>
                <c:pt idx="533">
                  <c:v>10.13987246522764</c:v>
                </c:pt>
                <c:pt idx="534">
                  <c:v>10.139962320160699</c:v>
                </c:pt>
                <c:pt idx="535">
                  <c:v>10.140301097543508</c:v>
                </c:pt>
                <c:pt idx="536">
                  <c:v>10.139355192234465</c:v>
                </c:pt>
                <c:pt idx="537">
                  <c:v>10.140848726932967</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10.149184593360051</c:v>
                </c:pt>
                <c:pt idx="549">
                  <c:v>10.148143976094502</c:v>
                </c:pt>
                <c:pt idx="550">
                  <c:v>10.145009981739335</c:v>
                </c:pt>
                <c:pt idx="551">
                  <c:v>10.14564139478262</c:v>
                </c:pt>
                <c:pt idx="552">
                  <c:v>10.146117383076762</c:v>
                </c:pt>
                <c:pt idx="553">
                  <c:v>10.145220048001798</c:v>
                </c:pt>
                <c:pt idx="554">
                  <c:v>10.144815700802917</c:v>
                </c:pt>
                <c:pt idx="555">
                  <c:v>10.148079620534302</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10.141861416313892</c:v>
                </c:pt>
                <c:pt idx="568">
                  <c:v>10.142415116982702</c:v>
                </c:pt>
                <c:pt idx="569">
                  <c:v>10.14208119662325</c:v>
                </c:pt>
                <c:pt idx="570">
                  <c:v>10.140475950386319</c:v>
                </c:pt>
                <c:pt idx="571">
                  <c:v>10.138775992192828</c:v>
                </c:pt>
                <c:pt idx="572">
                  <c:v>10.139106269784751</c:v>
                </c:pt>
                <c:pt idx="573">
                  <c:v>10.140885154608583</c:v>
                </c:pt>
                <c:pt idx="574">
                  <c:v>10.142134623880736</c:v>
                </c:pt>
                <c:pt idx="575">
                  <c:v>10.138244148129488</c:v>
                </c:pt>
                <c:pt idx="576">
                  <c:v>10.134673021667419</c:v>
                </c:pt>
                <c:pt idx="577">
                  <c:v>10.129372794871513</c:v>
                </c:pt>
                <c:pt idx="578">
                  <c:v>10.129466292572166</c:v>
                </c:pt>
                <c:pt idx="579">
                  <c:v>10.127188348592981</c:v>
                </c:pt>
                <c:pt idx="580">
                  <c:v>10.125876952272336</c:v>
                </c:pt>
                <c:pt idx="581">
                  <c:v>10.125574602565109</c:v>
                </c:pt>
                <c:pt idx="582">
                  <c:v>10.12768133646907</c:v>
                </c:pt>
                <c:pt idx="583">
                  <c:v>10.129936209587084</c:v>
                </c:pt>
                <c:pt idx="584">
                  <c:v>10.130083134545202</c:v>
                </c:pt>
                <c:pt idx="585">
                  <c:v>10.128171895833436</c:v>
                </c:pt>
                <c:pt idx="586">
                  <c:v>10.122342253485854</c:v>
                </c:pt>
                <c:pt idx="587">
                  <c:v>10.119817815568664</c:v>
                </c:pt>
                <c:pt idx="588">
                  <c:v>10.118633916112485</c:v>
                </c:pt>
                <c:pt idx="589">
                  <c:v>10.116100978404274</c:v>
                </c:pt>
                <c:pt idx="590">
                  <c:v>10.11506278965042</c:v>
                </c:pt>
                <c:pt idx="591">
                  <c:v>10.116576966698432</c:v>
                </c:pt>
                <c:pt idx="592">
                  <c:v>10.117847078320082</c:v>
                </c:pt>
                <c:pt idx="593">
                  <c:v>10.115299569541667</c:v>
                </c:pt>
                <c:pt idx="594">
                  <c:v>10.112692562226503</c:v>
                </c:pt>
                <c:pt idx="595">
                  <c:v>10.112209288397182</c:v>
                </c:pt>
                <c:pt idx="596">
                  <c:v>10.110353905454618</c:v>
                </c:pt>
                <c:pt idx="597">
                  <c:v>10.110077055120286</c:v>
                </c:pt>
                <c:pt idx="598">
                  <c:v>10.109560996383022</c:v>
                </c:pt>
                <c:pt idx="599">
                  <c:v>10.111548733213438</c:v>
                </c:pt>
                <c:pt idx="600">
                  <c:v>10.112265144166415</c:v>
                </c:pt>
                <c:pt idx="601">
                  <c:v>10.109846346508341</c:v>
                </c:pt>
                <c:pt idx="602">
                  <c:v>10.106258220464355</c:v>
                </c:pt>
                <c:pt idx="603">
                  <c:v>10.104625046342798</c:v>
                </c:pt>
                <c:pt idx="604">
                  <c:v>10.102972444127644</c:v>
                </c:pt>
                <c:pt idx="605">
                  <c:v>10.100349651486352</c:v>
                </c:pt>
                <c:pt idx="606">
                  <c:v>10.099114753284384</c:v>
                </c:pt>
                <c:pt idx="607">
                  <c:v>10.097686788401951</c:v>
                </c:pt>
                <c:pt idx="608">
                  <c:v>10.096882951027622</c:v>
                </c:pt>
                <c:pt idx="609">
                  <c:v>10.097537434932079</c:v>
                </c:pt>
                <c:pt idx="610">
                  <c:v>10.095564269171836</c:v>
                </c:pt>
                <c:pt idx="611">
                  <c:v>10.091582724231657</c:v>
                </c:pt>
                <c:pt idx="612">
                  <c:v>10.090421895636737</c:v>
                </c:pt>
                <c:pt idx="613">
                  <c:v>10.088945360520148</c:v>
                </c:pt>
                <c:pt idx="614">
                  <c:v>10.089762554708877</c:v>
                </c:pt>
                <c:pt idx="615">
                  <c:v>10.088968431381348</c:v>
                </c:pt>
                <c:pt idx="616">
                  <c:v>10.08971277021892</c:v>
                </c:pt>
                <c:pt idx="617">
                  <c:v>10.09072060257644</c:v>
                </c:pt>
                <c:pt idx="618">
                  <c:v>10.092811551154355</c:v>
                </c:pt>
                <c:pt idx="619">
                  <c:v>10.092988832508814</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10.076455524821935</c:v>
                </c:pt>
                <c:pt idx="641">
                  <c:v>10.074188509145404</c:v>
                </c:pt>
                <c:pt idx="642">
                  <c:v>10.072573548861662</c:v>
                </c:pt>
                <c:pt idx="643">
                  <c:v>10.070732736989346</c:v>
                </c:pt>
                <c:pt idx="644">
                  <c:v>10.071574216295076</c:v>
                </c:pt>
                <c:pt idx="645">
                  <c:v>10.072764187030458</c:v>
                </c:pt>
                <c:pt idx="646">
                  <c:v>10.072613619304782</c:v>
                </c:pt>
                <c:pt idx="647">
                  <c:v>10.071241510191483</c:v>
                </c:pt>
                <c:pt idx="648">
                  <c:v>10.069287772524923</c:v>
                </c:pt>
                <c:pt idx="649">
                  <c:v>10.066188991589456</c:v>
                </c:pt>
                <c:pt idx="650">
                  <c:v>10.064808382685229</c:v>
                </c:pt>
                <c:pt idx="651">
                  <c:v>10.062829145645722</c:v>
                </c:pt>
                <c:pt idx="652">
                  <c:v>10.062202589625928</c:v>
                </c:pt>
                <c:pt idx="653">
                  <c:v>10.063784765001648</c:v>
                </c:pt>
                <c:pt idx="654">
                  <c:v>10.062475797192675</c:v>
                </c:pt>
                <c:pt idx="655">
                  <c:v>10.058976311825951</c:v>
                </c:pt>
                <c:pt idx="656">
                  <c:v>10.058474824158864</c:v>
                </c:pt>
                <c:pt idx="657">
                  <c:v>10.057139142721146</c:v>
                </c:pt>
                <c:pt idx="658">
                  <c:v>10.057400207729488</c:v>
                </c:pt>
                <c:pt idx="659">
                  <c:v>10.056965504134254</c:v>
                </c:pt>
                <c:pt idx="660">
                  <c:v>10.058148189334508</c:v>
                </c:pt>
                <c:pt idx="661">
                  <c:v>10.061426680136151</c:v>
                </c:pt>
                <c:pt idx="662">
                  <c:v>10.05992828841427</c:v>
                </c:pt>
                <c:pt idx="663">
                  <c:v>10.058767459819336</c:v>
                </c:pt>
                <c:pt idx="664">
                  <c:v>10.055155048658314</c:v>
                </c:pt>
                <c:pt idx="665">
                  <c:v>10.054036719018212</c:v>
                </c:pt>
                <c:pt idx="666">
                  <c:v>10.053928650247316</c:v>
                </c:pt>
                <c:pt idx="667">
                  <c:v>10.052641539043739</c:v>
                </c:pt>
                <c:pt idx="668">
                  <c:v>10.055383328758539</c:v>
                </c:pt>
                <c:pt idx="669">
                  <c:v>10.053654228424696</c:v>
                </c:pt>
                <c:pt idx="670">
                  <c:v>10.047188316010368</c:v>
                </c:pt>
                <c:pt idx="671">
                  <c:v>10.04515929448096</c:v>
                </c:pt>
                <c:pt idx="672">
                  <c:v>10.044175747240452</c:v>
                </c:pt>
                <c:pt idx="673">
                  <c:v>10.04376775727404</c:v>
                </c:pt>
                <c:pt idx="674">
                  <c:v>10.043495763963094</c:v>
                </c:pt>
                <c:pt idx="675">
                  <c:v>10.042406576463478</c:v>
                </c:pt>
                <c:pt idx="676">
                  <c:v>10.041548097575753</c:v>
                </c:pt>
                <c:pt idx="677">
                  <c:v>10.045337790091239</c:v>
                </c:pt>
                <c:pt idx="678">
                  <c:v>10.0436171895483</c:v>
                </c:pt>
                <c:pt idx="679">
                  <c:v>10.040451624540992</c:v>
                </c:pt>
                <c:pt idx="680">
                  <c:v>10.038513672200493</c:v>
                </c:pt>
                <c:pt idx="681">
                  <c:v>10.036768786540483</c:v>
                </c:pt>
                <c:pt idx="682">
                  <c:v>10.036417866599166</c:v>
                </c:pt>
                <c:pt idx="683">
                  <c:v>10.035276466097898</c:v>
                </c:pt>
                <c:pt idx="684">
                  <c:v>10.032726528807752</c:v>
                </c:pt>
                <c:pt idx="685">
                  <c:v>10.031304635204535</c:v>
                </c:pt>
                <c:pt idx="686">
                  <c:v>10.032327038632289</c:v>
                </c:pt>
                <c:pt idx="687">
                  <c:v>10.030957358030705</c:v>
                </c:pt>
                <c:pt idx="688">
                  <c:v>10.025002647330314</c:v>
                </c:pt>
                <c:pt idx="689">
                  <c:v>10.02276963081767</c:v>
                </c:pt>
                <c:pt idx="690">
                  <c:v>10.021542018150853</c:v>
                </c:pt>
                <c:pt idx="691">
                  <c:v>10.020743037799951</c:v>
                </c:pt>
                <c:pt idx="692">
                  <c:v>10.018416523586671</c:v>
                </c:pt>
                <c:pt idx="693">
                  <c:v>10.01789560782597</c:v>
                </c:pt>
                <c:pt idx="694">
                  <c:v>10.017657613678864</c:v>
                </c:pt>
                <c:pt idx="695">
                  <c:v>10.016782135209285</c:v>
                </c:pt>
                <c:pt idx="696">
                  <c:v>10.013960204608182</c:v>
                </c:pt>
                <c:pt idx="697">
                  <c:v>10.007024375178972</c:v>
                </c:pt>
                <c:pt idx="698">
                  <c:v>10.003878238265354</c:v>
                </c:pt>
                <c:pt idx="699">
                  <c:v>10.00270769562357</c:v>
                </c:pt>
                <c:pt idx="700">
                  <c:v>9.9993684920293049</c:v>
                </c:pt>
                <c:pt idx="701">
                  <c:v>9.998160307456148</c:v>
                </c:pt>
                <c:pt idx="702">
                  <c:v>9.9987407217535669</c:v>
                </c:pt>
                <c:pt idx="703">
                  <c:v>10.002644554319273</c:v>
                </c:pt>
                <c:pt idx="704">
                  <c:v>10.000182043450465</c:v>
                </c:pt>
                <c:pt idx="705">
                  <c:v>9.9929147221735679</c:v>
                </c:pt>
                <c:pt idx="706">
                  <c:v>9.9910010549500985</c:v>
                </c:pt>
                <c:pt idx="707">
                  <c:v>9.9891286724256361</c:v>
                </c:pt>
                <c:pt idx="708">
                  <c:v>9.9870328668243591</c:v>
                </c:pt>
                <c:pt idx="709">
                  <c:v>9.9861476743078867</c:v>
                </c:pt>
                <c:pt idx="710">
                  <c:v>9.9863480265235189</c:v>
                </c:pt>
                <c:pt idx="711">
                  <c:v>9.9889319629775084</c:v>
                </c:pt>
                <c:pt idx="712">
                  <c:v>9.9883139067486457</c:v>
                </c:pt>
                <c:pt idx="713">
                  <c:v>9.9818249234731642</c:v>
                </c:pt>
                <c:pt idx="714">
                  <c:v>9.9781797274041111</c:v>
                </c:pt>
                <c:pt idx="715">
                  <c:v>9.9744446764020189</c:v>
                </c:pt>
                <c:pt idx="716">
                  <c:v>9.9720477353493155</c:v>
                </c:pt>
                <c:pt idx="717">
                  <c:v>9.9682713996481489</c:v>
                </c:pt>
                <c:pt idx="718">
                  <c:v>9.9658878154098538</c:v>
                </c:pt>
                <c:pt idx="719">
                  <c:v>9.9652685449250527</c:v>
                </c:pt>
                <c:pt idx="720">
                  <c:v>9.9675307035781771</c:v>
                </c:pt>
                <c:pt idx="721">
                  <c:v>9.9640688601428309</c:v>
                </c:pt>
                <c:pt idx="722">
                  <c:v>9.9543293139503231</c:v>
                </c:pt>
                <c:pt idx="723">
                  <c:v>9.9551610792093026</c:v>
                </c:pt>
                <c:pt idx="724">
                  <c:v>9.9602779533715129</c:v>
                </c:pt>
                <c:pt idx="725">
                  <c:v>9.9592166937565008</c:v>
                </c:pt>
                <c:pt idx="726">
                  <c:v>9.9579575104374527</c:v>
                </c:pt>
                <c:pt idx="727">
                  <c:v>9.9550542246942957</c:v>
                </c:pt>
                <c:pt idx="728">
                  <c:v>9.9545272376543679</c:v>
                </c:pt>
                <c:pt idx="729">
                  <c:v>9.9506428331823926</c:v>
                </c:pt>
                <c:pt idx="730">
                  <c:v>9.9496204297545479</c:v>
                </c:pt>
                <c:pt idx="731">
                  <c:v>9.9525285725212083</c:v>
                </c:pt>
                <c:pt idx="732">
                  <c:v>9.9521837238591004</c:v>
                </c:pt>
                <c:pt idx="733">
                  <c:v>9.9524496458907858</c:v>
                </c:pt>
                <c:pt idx="734">
                  <c:v>9.9496859995706046</c:v>
                </c:pt>
                <c:pt idx="735">
                  <c:v>9.947935042631368</c:v>
                </c:pt>
                <c:pt idx="736">
                  <c:v>9.9446079815956487</c:v>
                </c:pt>
                <c:pt idx="737">
                  <c:v>9.9405535813043571</c:v>
                </c:pt>
                <c:pt idx="738">
                  <c:v>9.9387722679688189</c:v>
                </c:pt>
                <c:pt idx="739">
                  <c:v>9.9379016465226329</c:v>
                </c:pt>
                <c:pt idx="740">
                  <c:v>9.9410817826001061</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9.9189616837361356</c:v>
                </c:pt>
                <c:pt idx="752">
                  <c:v>9.915571481396098</c:v>
                </c:pt>
                <c:pt idx="753">
                  <c:v>9.9141617303514096</c:v>
                </c:pt>
                <c:pt idx="754">
                  <c:v>9.913424677049024</c:v>
                </c:pt>
                <c:pt idx="755">
                  <c:v>9.9102943254614004</c:v>
                </c:pt>
                <c:pt idx="756">
                  <c:v>9.9074262531379365</c:v>
                </c:pt>
                <c:pt idx="757">
                  <c:v>9.9133676070239467</c:v>
                </c:pt>
                <c:pt idx="758">
                  <c:v>9.91079338461671</c:v>
                </c:pt>
                <c:pt idx="759">
                  <c:v>9.9047901036822594</c:v>
                </c:pt>
                <c:pt idx="760">
                  <c:v>9.9028023668517875</c:v>
                </c:pt>
                <c:pt idx="761">
                  <c:v>9.8995469469113768</c:v>
                </c:pt>
                <c:pt idx="762">
                  <c:v>9.8969314398052362</c:v>
                </c:pt>
                <c:pt idx="763">
                  <c:v>9.8950299151403094</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9.877759554150936</c:v>
                </c:pt>
                <c:pt idx="772">
                  <c:v>9.8755896789426636</c:v>
                </c:pt>
                <c:pt idx="773">
                  <c:v>9.874040288474859</c:v>
                </c:pt>
                <c:pt idx="774">
                  <c:v>9.8744980629312664</c:v>
                </c:pt>
                <c:pt idx="775">
                  <c:v>9.8719930531076727</c:v>
                </c:pt>
                <c:pt idx="776">
                  <c:v>9.8699263896468068</c:v>
                </c:pt>
                <c:pt idx="777">
                  <c:v>9.8641635313710623</c:v>
                </c:pt>
                <c:pt idx="778">
                  <c:v>9.8616099513133868</c:v>
                </c:pt>
                <c:pt idx="779">
                  <c:v>9.8591668685382921</c:v>
                </c:pt>
                <c:pt idx="780">
                  <c:v>9.856462720754875</c:v>
                </c:pt>
                <c:pt idx="781">
                  <c:v>9.8531040890670187</c:v>
                </c:pt>
                <c:pt idx="782">
                  <c:v>9.8562417261897206</c:v>
                </c:pt>
                <c:pt idx="783">
                  <c:v>9.8541811340081225</c:v>
                </c:pt>
                <c:pt idx="784">
                  <c:v>9.8511600654472513</c:v>
                </c:pt>
                <c:pt idx="785">
                  <c:v>9.8473473020705367</c:v>
                </c:pt>
                <c:pt idx="786">
                  <c:v>9.8432504028244079</c:v>
                </c:pt>
                <c:pt idx="787">
                  <c:v>9.8411412404086906</c:v>
                </c:pt>
                <c:pt idx="788">
                  <c:v>9.8411169552916391</c:v>
                </c:pt>
                <c:pt idx="789">
                  <c:v>9.8396052067553708</c:v>
                </c:pt>
                <c:pt idx="790">
                  <c:v>9.8371062682109898</c:v>
                </c:pt>
                <c:pt idx="791">
                  <c:v>9.8388402255683225</c:v>
                </c:pt>
                <c:pt idx="792">
                  <c:v>9.8353565255276809</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9.8257493332231238</c:v>
                </c:pt>
                <c:pt idx="802">
                  <c:v>9.8190162845213056</c:v>
                </c:pt>
                <c:pt idx="803">
                  <c:v>9.8178093142039238</c:v>
                </c:pt>
                <c:pt idx="804">
                  <c:v>9.8153443748234768</c:v>
                </c:pt>
                <c:pt idx="805">
                  <c:v>9.8134853491133747</c:v>
                </c:pt>
                <c:pt idx="806">
                  <c:v>9.8112656894150607</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9.7849199801845437</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9.763583076345407</c:v>
                </c:pt>
                <c:pt idx="826">
                  <c:v>9.7611667071989814</c:v>
                </c:pt>
                <c:pt idx="827">
                  <c:v>9.763640146370431</c:v>
                </c:pt>
                <c:pt idx="828">
                  <c:v>9.7615382694898347</c:v>
                </c:pt>
                <c:pt idx="829">
                  <c:v>9.7609311415636455</c:v>
                </c:pt>
                <c:pt idx="830">
                  <c:v>9.757579795410857</c:v>
                </c:pt>
                <c:pt idx="831">
                  <c:v>9.7539746697849505</c:v>
                </c:pt>
                <c:pt idx="832">
                  <c:v>9.7510495274364075</c:v>
                </c:pt>
                <c:pt idx="833">
                  <c:v>9.7481158852968441</c:v>
                </c:pt>
                <c:pt idx="834">
                  <c:v>9.7458707262257089</c:v>
                </c:pt>
                <c:pt idx="835">
                  <c:v>9.7503707584148689</c:v>
                </c:pt>
                <c:pt idx="836">
                  <c:v>9.7489379365090088</c:v>
                </c:pt>
                <c:pt idx="837">
                  <c:v>9.7466733493441673</c:v>
                </c:pt>
                <c:pt idx="838">
                  <c:v>9.7452113852978322</c:v>
                </c:pt>
                <c:pt idx="839">
                  <c:v>9.7439619160256683</c:v>
                </c:pt>
                <c:pt idx="840">
                  <c:v>9.743838061928713</c:v>
                </c:pt>
                <c:pt idx="841">
                  <c:v>9.7418648961684688</c:v>
                </c:pt>
                <c:pt idx="842">
                  <c:v>9.7407064960852523</c:v>
                </c:pt>
                <c:pt idx="843">
                  <c:v>9.7389081831677426</c:v>
                </c:pt>
                <c:pt idx="844">
                  <c:v>9.7437882774387958</c:v>
                </c:pt>
                <c:pt idx="845">
                  <c:v>9.7424185968372168</c:v>
                </c:pt>
                <c:pt idx="846">
                  <c:v>9.7422643863439617</c:v>
                </c:pt>
                <c:pt idx="847">
                  <c:v>9.7419280374728121</c:v>
                </c:pt>
                <c:pt idx="848">
                  <c:v>9.7403980750987351</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9.7412711250566133</c:v>
                </c:pt>
                <c:pt idx="858">
                  <c:v>9.7387819005591041</c:v>
                </c:pt>
                <c:pt idx="859">
                  <c:v>9.7377400690377414</c:v>
                </c:pt>
                <c:pt idx="860">
                  <c:v>9.7373952203756122</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9.7288626445004667</c:v>
                </c:pt>
                <c:pt idx="871">
                  <c:v>9.7315085080029888</c:v>
                </c:pt>
                <c:pt idx="872">
                  <c:v>9.7295620558715239</c:v>
                </c:pt>
                <c:pt idx="873">
                  <c:v>9.7260249285733185</c:v>
                </c:pt>
                <c:pt idx="874">
                  <c:v>9.7219887421197591</c:v>
                </c:pt>
                <c:pt idx="875">
                  <c:v>9.7212759739343486</c:v>
                </c:pt>
                <c:pt idx="876">
                  <c:v>9.7185487552898309</c:v>
                </c:pt>
                <c:pt idx="877">
                  <c:v>9.716618088484438</c:v>
                </c:pt>
                <c:pt idx="878">
                  <c:v>9.7152314083009657</c:v>
                </c:pt>
                <c:pt idx="879">
                  <c:v>9.7152034804162959</c:v>
                </c:pt>
                <c:pt idx="880">
                  <c:v>9.7188037490187895</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9.6954560374880288</c:v>
                </c:pt>
                <c:pt idx="896">
                  <c:v>9.6996889333896608</c:v>
                </c:pt>
                <c:pt idx="897">
                  <c:v>9.7007878349360794</c:v>
                </c:pt>
                <c:pt idx="898">
                  <c:v>9.6984431068850085</c:v>
                </c:pt>
                <c:pt idx="899">
                  <c:v>9.6974862732733094</c:v>
                </c:pt>
                <c:pt idx="900">
                  <c:v>9.6946157724380999</c:v>
                </c:pt>
                <c:pt idx="901">
                  <c:v>9.6919723374473108</c:v>
                </c:pt>
                <c:pt idx="902">
                  <c:v>9.6911806426314993</c:v>
                </c:pt>
                <c:pt idx="903">
                  <c:v>9.6904897310514713</c:v>
                </c:pt>
                <c:pt idx="904">
                  <c:v>9.689722321352761</c:v>
                </c:pt>
                <c:pt idx="905">
                  <c:v>9.6931137379485719</c:v>
                </c:pt>
                <c:pt idx="906">
                  <c:v>9.6944494193863378</c:v>
                </c:pt>
                <c:pt idx="907">
                  <c:v>9.6920026938436532</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9.7052052977272947</c:v>
                </c:pt>
                <c:pt idx="918">
                  <c:v>9.7057164994411806</c:v>
                </c:pt>
                <c:pt idx="919">
                  <c:v>9.7061888449677696</c:v>
                </c:pt>
                <c:pt idx="920">
                  <c:v>9.7062216298757598</c:v>
                </c:pt>
                <c:pt idx="921">
                  <c:v>9.7066502621917152</c:v>
                </c:pt>
                <c:pt idx="922">
                  <c:v>9.7107714465548849</c:v>
                </c:pt>
                <c:pt idx="923">
                  <c:v>9.7121484126915689</c:v>
                </c:pt>
                <c:pt idx="924">
                  <c:v>9.7118837049157118</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9.7133881679169125</c:v>
                </c:pt>
                <c:pt idx="936">
                  <c:v>9.7124434768637258</c:v>
                </c:pt>
                <c:pt idx="937">
                  <c:v>9.710688877156926</c:v>
                </c:pt>
                <c:pt idx="938">
                  <c:v>9.7071226077182899</c:v>
                </c:pt>
                <c:pt idx="939">
                  <c:v>9.7022850124021573</c:v>
                </c:pt>
                <c:pt idx="940">
                  <c:v>9.7028581411645174</c:v>
                </c:pt>
                <c:pt idx="941">
                  <c:v>9.7009821158724634</c:v>
                </c:pt>
                <c:pt idx="942">
                  <c:v>9.6854214271233587</c:v>
                </c:pt>
                <c:pt idx="943">
                  <c:v>9.6851421482773077</c:v>
                </c:pt>
                <c:pt idx="944">
                  <c:v>9.683941249239254</c:v>
                </c:pt>
                <c:pt idx="945">
                  <c:v>9.683108269724455</c:v>
                </c:pt>
                <c:pt idx="946">
                  <c:v>9.6809128951432548</c:v>
                </c:pt>
                <c:pt idx="947">
                  <c:v>9.6834409758280593</c:v>
                </c:pt>
                <c:pt idx="948">
                  <c:v>9.6838890362375878</c:v>
                </c:pt>
                <c:pt idx="949">
                  <c:v>9.6840408182191346</c:v>
                </c:pt>
                <c:pt idx="950">
                  <c:v>9.6816888046329694</c:v>
                </c:pt>
                <c:pt idx="951">
                  <c:v>9.6809371802602584</c:v>
                </c:pt>
                <c:pt idx="952">
                  <c:v>9.6811083903354689</c:v>
                </c:pt>
                <c:pt idx="953">
                  <c:v>9.6795602141236685</c:v>
                </c:pt>
                <c:pt idx="954">
                  <c:v>9.6787733763311898</c:v>
                </c:pt>
                <c:pt idx="955">
                  <c:v>9.6798577068074678</c:v>
                </c:pt>
                <c:pt idx="956">
                  <c:v>9.6828168483198596</c:v>
                </c:pt>
                <c:pt idx="957">
                  <c:v>9.6844961641638037</c:v>
                </c:pt>
                <c:pt idx="958">
                  <c:v>9.6833122647076522</c:v>
                </c:pt>
                <c:pt idx="959">
                  <c:v>9.6814277396246968</c:v>
                </c:pt>
                <c:pt idx="960">
                  <c:v>9.679991274951206</c:v>
                </c:pt>
                <c:pt idx="961">
                  <c:v>9.6795820707290012</c:v>
                </c:pt>
                <c:pt idx="962">
                  <c:v>9.6770515615324051</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9.6559004388387049</c:v>
                </c:pt>
                <c:pt idx="971">
                  <c:v>9.6527530876691507</c:v>
                </c:pt>
                <c:pt idx="972">
                  <c:v>9.649395670237098</c:v>
                </c:pt>
                <c:pt idx="973">
                  <c:v>9.6509195613319321</c:v>
                </c:pt>
                <c:pt idx="974">
                  <c:v>9.6520221056459867</c:v>
                </c:pt>
                <c:pt idx="975">
                  <c:v>9.6477952810236189</c:v>
                </c:pt>
                <c:pt idx="976">
                  <c:v>9.6447147139259073</c:v>
                </c:pt>
                <c:pt idx="977">
                  <c:v>9.6429795423127551</c:v>
                </c:pt>
                <c:pt idx="978">
                  <c:v>9.6390198539779561</c:v>
                </c:pt>
                <c:pt idx="979">
                  <c:v>9.6344238955764219</c:v>
                </c:pt>
                <c:pt idx="980">
                  <c:v>9.6324021595821296</c:v>
                </c:pt>
                <c:pt idx="981">
                  <c:v>9.6301193585795009</c:v>
                </c:pt>
                <c:pt idx="982">
                  <c:v>9.6309001250926567</c:v>
                </c:pt>
                <c:pt idx="983">
                  <c:v>9.6317379616308489</c:v>
                </c:pt>
                <c:pt idx="984">
                  <c:v>9.6254833297348927</c:v>
                </c:pt>
                <c:pt idx="985">
                  <c:v>9.6244329984225203</c:v>
                </c:pt>
                <c:pt idx="986">
                  <c:v>9.6234615937405685</c:v>
                </c:pt>
                <c:pt idx="987">
                  <c:v>9.6226893270184348</c:v>
                </c:pt>
                <c:pt idx="988">
                  <c:v>9.6227998243009747</c:v>
                </c:pt>
                <c:pt idx="989">
                  <c:v>9.6227791819514898</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9.6194861200796478</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9.6208254442848595</c:v>
                </c:pt>
                <c:pt idx="1020">
                  <c:v>9.6202426014757219</c:v>
                </c:pt>
                <c:pt idx="1021">
                  <c:v>9.6163666967947421</c:v>
                </c:pt>
                <c:pt idx="1022">
                  <c:v>9.6146473105076549</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9.6073217049498094</c:v>
                </c:pt>
                <c:pt idx="1036">
                  <c:v>9.6047644821245939</c:v>
                </c:pt>
                <c:pt idx="1037">
                  <c:v>9.6017009146088554</c:v>
                </c:pt>
                <c:pt idx="1038">
                  <c:v>9.6009687183298649</c:v>
                </c:pt>
                <c:pt idx="1039">
                  <c:v>9.5984236380631103</c:v>
                </c:pt>
                <c:pt idx="1040">
                  <c:v>9.5957729175372233</c:v>
                </c:pt>
                <c:pt idx="1041">
                  <c:v>9.5972190962574899</c:v>
                </c:pt>
                <c:pt idx="1042">
                  <c:v>9.6000592406963534</c:v>
                </c:pt>
                <c:pt idx="1043">
                  <c:v>9.5974425193343649</c:v>
                </c:pt>
                <c:pt idx="1044">
                  <c:v>9.5980824321685816</c:v>
                </c:pt>
                <c:pt idx="1045">
                  <c:v>9.5982706418257013</c:v>
                </c:pt>
                <c:pt idx="1046">
                  <c:v>9.5980399332137551</c:v>
                </c:pt>
                <c:pt idx="1047">
                  <c:v>9.598412709760451</c:v>
                </c:pt>
                <c:pt idx="1048">
                  <c:v>9.5991133353873206</c:v>
                </c:pt>
                <c:pt idx="1049">
                  <c:v>9.5994059710477728</c:v>
                </c:pt>
                <c:pt idx="1050">
                  <c:v>9.6015612751858299</c:v>
                </c:pt>
                <c:pt idx="1051">
                  <c:v>9.6026868903610563</c:v>
                </c:pt>
                <c:pt idx="1052">
                  <c:v>9.6018369112643747</c:v>
                </c:pt>
                <c:pt idx="1053">
                  <c:v>9.59771086987773</c:v>
                </c:pt>
                <c:pt idx="1054">
                  <c:v>9.5960364110572662</c:v>
                </c:pt>
                <c:pt idx="1055">
                  <c:v>9.5939466767351167</c:v>
                </c:pt>
                <c:pt idx="1056">
                  <c:v>9.5922697894029216</c:v>
                </c:pt>
                <c:pt idx="1057">
                  <c:v>9.5902261968032292</c:v>
                </c:pt>
                <c:pt idx="1058">
                  <c:v>9.5903731217613597</c:v>
                </c:pt>
                <c:pt idx="1059">
                  <c:v>9.5916068057075048</c:v>
                </c:pt>
                <c:pt idx="1060">
                  <c:v>9.5941506717183671</c:v>
                </c:pt>
                <c:pt idx="1061">
                  <c:v>9.5904617624386219</c:v>
                </c:pt>
                <c:pt idx="1062">
                  <c:v>9.5887703040361263</c:v>
                </c:pt>
                <c:pt idx="1063">
                  <c:v>9.5867109261103849</c:v>
                </c:pt>
                <c:pt idx="1064">
                  <c:v>9.5838246399491567</c:v>
                </c:pt>
                <c:pt idx="1065">
                  <c:v>9.5815005542475546</c:v>
                </c:pt>
                <c:pt idx="1066">
                  <c:v>9.5806007906609096</c:v>
                </c:pt>
                <c:pt idx="1067">
                  <c:v>9.5794278195074885</c:v>
                </c:pt>
                <c:pt idx="1068">
                  <c:v>9.583150727951061</c:v>
                </c:pt>
                <c:pt idx="1069">
                  <c:v>9.5823068201336206</c:v>
                </c:pt>
                <c:pt idx="1070">
                  <c:v>9.5797532400758882</c:v>
                </c:pt>
                <c:pt idx="1071">
                  <c:v>9.5779792122754657</c:v>
                </c:pt>
                <c:pt idx="1072">
                  <c:v>9.5779124282035859</c:v>
                </c:pt>
                <c:pt idx="1073">
                  <c:v>9.5774777246084142</c:v>
                </c:pt>
                <c:pt idx="1074">
                  <c:v>9.5777788600598157</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9.5928842028642993</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9.5935872570028646</c:v>
                </c:pt>
                <c:pt idx="1094">
                  <c:v>9.5986118477202496</c:v>
                </c:pt>
                <c:pt idx="1095">
                  <c:v>9.5950686491428172</c:v>
                </c:pt>
                <c:pt idx="1096">
                  <c:v>9.5950492210491767</c:v>
                </c:pt>
                <c:pt idx="1097">
                  <c:v>9.5934087613925136</c:v>
                </c:pt>
                <c:pt idx="1098">
                  <c:v>9.5921629348879449</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9.588662235265323</c:v>
                </c:pt>
                <c:pt idx="1107">
                  <c:v>9.587769757213735</c:v>
                </c:pt>
                <c:pt idx="1108">
                  <c:v>9.5863223642376312</c:v>
                </c:pt>
                <c:pt idx="1109">
                  <c:v>9.5865287877325098</c:v>
                </c:pt>
                <c:pt idx="1110">
                  <c:v>9.587275555081801</c:v>
                </c:pt>
                <c:pt idx="1111">
                  <c:v>9.5887970176649642</c:v>
                </c:pt>
                <c:pt idx="1112">
                  <c:v>9.592284360473144</c:v>
                </c:pt>
                <c:pt idx="1113">
                  <c:v>9.5894247879406578</c:v>
                </c:pt>
                <c:pt idx="1114">
                  <c:v>9.5869574200484351</c:v>
                </c:pt>
                <c:pt idx="1115">
                  <c:v>9.5833073669560029</c:v>
                </c:pt>
                <c:pt idx="1116">
                  <c:v>9.5791193985209517</c:v>
                </c:pt>
                <c:pt idx="1117">
                  <c:v>9.5759550477694226</c:v>
                </c:pt>
                <c:pt idx="1118">
                  <c:v>9.5744760841411818</c:v>
                </c:pt>
                <c:pt idx="1119">
                  <c:v>9.5716662960986323</c:v>
                </c:pt>
                <c:pt idx="1120">
                  <c:v>9.5724300630298362</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9.5597896596058423</c:v>
                </c:pt>
                <c:pt idx="1130">
                  <c:v>9.5632017185512126</c:v>
                </c:pt>
                <c:pt idx="1131">
                  <c:v>9.5631859332251228</c:v>
                </c:pt>
                <c:pt idx="1132">
                  <c:v>9.5587368997817652</c:v>
                </c:pt>
                <c:pt idx="1133">
                  <c:v>9.5566022379931823</c:v>
                </c:pt>
                <c:pt idx="1134">
                  <c:v>9.5542696525006097</c:v>
                </c:pt>
                <c:pt idx="1135">
                  <c:v>9.5501278257878823</c:v>
                </c:pt>
                <c:pt idx="1136">
                  <c:v>9.5470023312237373</c:v>
                </c:pt>
                <c:pt idx="1137">
                  <c:v>9.5438197666344067</c:v>
                </c:pt>
                <c:pt idx="1138">
                  <c:v>9.5413645413007639</c:v>
                </c:pt>
                <c:pt idx="1139">
                  <c:v>9.5423517313088109</c:v>
                </c:pt>
                <c:pt idx="1140">
                  <c:v>9.5386737503317711</c:v>
                </c:pt>
                <c:pt idx="1141">
                  <c:v>9.5361177417623679</c:v>
                </c:pt>
                <c:pt idx="1142">
                  <c:v>9.5324944022987097</c:v>
                </c:pt>
                <c:pt idx="1143">
                  <c:v>9.5303706688127399</c:v>
                </c:pt>
                <c:pt idx="1144">
                  <c:v>9.528509214590926</c:v>
                </c:pt>
                <c:pt idx="1145">
                  <c:v>9.5271237486632661</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9.509833959580325</c:v>
                </c:pt>
                <c:pt idx="1162">
                  <c:v>9.5077381539789947</c:v>
                </c:pt>
                <c:pt idx="1163">
                  <c:v>9.5127032461596368</c:v>
                </c:pt>
                <c:pt idx="1164">
                  <c:v>9.5095255385937776</c:v>
                </c:pt>
                <c:pt idx="1165">
                  <c:v>9.5075693724154888</c:v>
                </c:pt>
                <c:pt idx="1166">
                  <c:v>9.5051967164798494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9.4968341364240541</c:v>
                </c:pt>
                <c:pt idx="1175">
                  <c:v>9.4958481606717999</c:v>
                </c:pt>
                <c:pt idx="1176">
                  <c:v>9.4964565028539116</c:v>
                </c:pt>
                <c:pt idx="1177">
                  <c:v>9.4962209372185207</c:v>
                </c:pt>
                <c:pt idx="1178">
                  <c:v>9.4959258730463745</c:v>
                </c:pt>
                <c:pt idx="1179">
                  <c:v>9.4952228189078163</c:v>
                </c:pt>
                <c:pt idx="1180">
                  <c:v>9.5004210482121589</c:v>
                </c:pt>
                <c:pt idx="1181">
                  <c:v>9.4996718523511809</c:v>
                </c:pt>
                <c:pt idx="1182">
                  <c:v>9.4971996274356201</c:v>
                </c:pt>
                <c:pt idx="1183">
                  <c:v>9.4945768347943496</c:v>
                </c:pt>
                <c:pt idx="1184">
                  <c:v>9.491941899594508</c:v>
                </c:pt>
                <c:pt idx="1185">
                  <c:v>9.4897562390601617</c:v>
                </c:pt>
                <c:pt idx="1186">
                  <c:v>9.4877393600891793</c:v>
                </c:pt>
                <c:pt idx="1187">
                  <c:v>9.4850558546553234</c:v>
                </c:pt>
                <c:pt idx="1188">
                  <c:v>9.4815842971731517</c:v>
                </c:pt>
                <c:pt idx="1189">
                  <c:v>9.4848020751821327</c:v>
                </c:pt>
                <c:pt idx="1190">
                  <c:v>9.4843345866789548</c:v>
                </c:pt>
                <c:pt idx="1191">
                  <c:v>9.4807076044476748</c:v>
                </c:pt>
                <c:pt idx="1192">
                  <c:v>9.4784138751423797</c:v>
                </c:pt>
                <c:pt idx="1193">
                  <c:v>9.4763399261464567</c:v>
                </c:pt>
                <c:pt idx="1194">
                  <c:v>9.4734244978447251</c:v>
                </c:pt>
                <c:pt idx="1195">
                  <c:v>9.4712934788236396</c:v>
                </c:pt>
                <c:pt idx="1196">
                  <c:v>9.4671091531561018</c:v>
                </c:pt>
                <c:pt idx="1197">
                  <c:v>9.4626807620622611</c:v>
                </c:pt>
                <c:pt idx="1198">
                  <c:v>9.465771043206729</c:v>
                </c:pt>
                <c:pt idx="1199">
                  <c:v>9.4576816707177347</c:v>
                </c:pt>
                <c:pt idx="1200">
                  <c:v>9.4553587992720054</c:v>
                </c:pt>
                <c:pt idx="1201">
                  <c:v>9.4533710624415139</c:v>
                </c:pt>
                <c:pt idx="1202">
                  <c:v>9.4519066698835168</c:v>
                </c:pt>
                <c:pt idx="1203">
                  <c:v>9.4496833674176628</c:v>
                </c:pt>
                <c:pt idx="1204">
                  <c:v>9.4469537202613569</c:v>
                </c:pt>
                <c:pt idx="1205">
                  <c:v>9.444828772519525</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9.4296675739459612</c:v>
                </c:pt>
                <c:pt idx="1221">
                  <c:v>9.4310384688033349</c:v>
                </c:pt>
                <c:pt idx="1222">
                  <c:v>9.4297756427168089</c:v>
                </c:pt>
                <c:pt idx="1223">
                  <c:v>9.4349860145796747</c:v>
                </c:pt>
                <c:pt idx="1224">
                  <c:v>9.4348900883672826</c:v>
                </c:pt>
                <c:pt idx="1225">
                  <c:v>9.4318593057595699</c:v>
                </c:pt>
                <c:pt idx="1226">
                  <c:v>9.4307458331428968</c:v>
                </c:pt>
                <c:pt idx="1227">
                  <c:v>9.4307349048402571</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9.4058645164704515</c:v>
                </c:pt>
                <c:pt idx="1237">
                  <c:v>9.4042908408856363</c:v>
                </c:pt>
                <c:pt idx="1238">
                  <c:v>9.4070666297643548</c:v>
                </c:pt>
                <c:pt idx="1239">
                  <c:v>9.4024160298494923</c:v>
                </c:pt>
                <c:pt idx="1240">
                  <c:v>9.3997094535543706</c:v>
                </c:pt>
                <c:pt idx="1241">
                  <c:v>9.396174754767884</c:v>
                </c:pt>
                <c:pt idx="1242">
                  <c:v>9.3939684518839925</c:v>
                </c:pt>
                <c:pt idx="1243">
                  <c:v>9.3907640306893754</c:v>
                </c:pt>
                <c:pt idx="1244">
                  <c:v>9.3887847936499416</c:v>
                </c:pt>
                <c:pt idx="1245">
                  <c:v>9.3855208739185549</c:v>
                </c:pt>
                <c:pt idx="1246">
                  <c:v>9.3814628308596824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9.3598381483834512</c:v>
                </c:pt>
                <c:pt idx="1257">
                  <c:v>9.3530358870980272</c:v>
                </c:pt>
                <c:pt idx="1258">
                  <c:v>9.3497221828766719</c:v>
                </c:pt>
                <c:pt idx="1259">
                  <c:v>9.3477271605110932</c:v>
                </c:pt>
                <c:pt idx="1260">
                  <c:v>9.3443551720088696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9.3295995348899812</c:v>
                </c:pt>
                <c:pt idx="1269">
                  <c:v>9.3259992662874645</c:v>
                </c:pt>
                <c:pt idx="1270">
                  <c:v>9.3230838379857222</c:v>
                </c:pt>
                <c:pt idx="1271">
                  <c:v>9.3208447501938156</c:v>
                </c:pt>
                <c:pt idx="1272">
                  <c:v>9.3185048791661664</c:v>
                </c:pt>
                <c:pt idx="1273">
                  <c:v>9.3164442869845345</c:v>
                </c:pt>
                <c:pt idx="1274">
                  <c:v>9.319076793672636</c:v>
                </c:pt>
                <c:pt idx="1275">
                  <c:v>9.3133175781644866</c:v>
                </c:pt>
                <c:pt idx="1276">
                  <c:v>9.3111331318859705</c:v>
                </c:pt>
                <c:pt idx="1277">
                  <c:v>9.3099140190100726</c:v>
                </c:pt>
                <c:pt idx="1278">
                  <c:v>9.3077647861512229</c:v>
                </c:pt>
                <c:pt idx="1279">
                  <c:v>9.3050460672976527</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9.2672001408885425</c:v>
                </c:pt>
                <c:pt idx="1294">
                  <c:v>9.2654176132971706</c:v>
                </c:pt>
                <c:pt idx="1295">
                  <c:v>9.2626005397195108</c:v>
                </c:pt>
                <c:pt idx="1296">
                  <c:v>9.2609527945277108</c:v>
                </c:pt>
                <c:pt idx="1297">
                  <c:v>9.2588642744615157</c:v>
                </c:pt>
                <c:pt idx="1298">
                  <c:v>9.256844966978873</c:v>
                </c:pt>
                <c:pt idx="1299">
                  <c:v>9.2536684736689097</c:v>
                </c:pt>
                <c:pt idx="1300">
                  <c:v>9.2560714860008613</c:v>
                </c:pt>
                <c:pt idx="1301">
                  <c:v>9.2512751753837179</c:v>
                </c:pt>
                <c:pt idx="1302">
                  <c:v>9.2486912389297107</c:v>
                </c:pt>
                <c:pt idx="1303">
                  <c:v>9.247218346580679</c:v>
                </c:pt>
                <c:pt idx="1304">
                  <c:v>9.2442871329528611</c:v>
                </c:pt>
                <c:pt idx="1305">
                  <c:v>9.2393948961233576</c:v>
                </c:pt>
                <c:pt idx="1306">
                  <c:v>9.2357703424038089</c:v>
                </c:pt>
                <c:pt idx="1307">
                  <c:v>9.2325865635587228</c:v>
                </c:pt>
                <c:pt idx="1308">
                  <c:v>9.228770157414429</c:v>
                </c:pt>
                <c:pt idx="1309">
                  <c:v>9.229230360382541</c:v>
                </c:pt>
                <c:pt idx="1310">
                  <c:v>9.2214384805773655</c:v>
                </c:pt>
                <c:pt idx="1311">
                  <c:v>9.2161977523182657</c:v>
                </c:pt>
                <c:pt idx="1312">
                  <c:v>9.2104482508569205</c:v>
                </c:pt>
                <c:pt idx="1313">
                  <c:v>9.2055341574220861</c:v>
                </c:pt>
                <c:pt idx="1314">
                  <c:v>9.2001890031595934</c:v>
                </c:pt>
                <c:pt idx="1315">
                  <c:v>9.1941565800846536</c:v>
                </c:pt>
                <c:pt idx="1316">
                  <c:v>9.188766498355605</c:v>
                </c:pt>
                <c:pt idx="1317">
                  <c:v>9.1859688528715679</c:v>
                </c:pt>
                <c:pt idx="1318">
                  <c:v>9.189111347017711</c:v>
                </c:pt>
                <c:pt idx="1319">
                  <c:v>9.1826952190934126</c:v>
                </c:pt>
                <c:pt idx="1320">
                  <c:v>9.1791750913771182</c:v>
                </c:pt>
                <c:pt idx="1321">
                  <c:v>9.1746094893719317</c:v>
                </c:pt>
                <c:pt idx="1322">
                  <c:v>9.1688478453520901</c:v>
                </c:pt>
                <c:pt idx="1323">
                  <c:v>9.1654685713147206</c:v>
                </c:pt>
                <c:pt idx="1324">
                  <c:v>9.1611409634565675</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9.1329083006313372</c:v>
                </c:pt>
                <c:pt idx="1333">
                  <c:v>9.130013514679133</c:v>
                </c:pt>
                <c:pt idx="1334">
                  <c:v>9.1283876260927119</c:v>
                </c:pt>
                <c:pt idx="1335">
                  <c:v>9.125792761336001</c:v>
                </c:pt>
                <c:pt idx="1336">
                  <c:v>9.1255705525150148</c:v>
                </c:pt>
                <c:pt idx="1337">
                  <c:v>9.1225992684441124</c:v>
                </c:pt>
                <c:pt idx="1338">
                  <c:v>9.116158855402702</c:v>
                </c:pt>
                <c:pt idx="1339">
                  <c:v>9.1128087235057684</c:v>
                </c:pt>
                <c:pt idx="1340">
                  <c:v>9.1110237674026919</c:v>
                </c:pt>
                <c:pt idx="1341">
                  <c:v>9.1083281194102792</c:v>
                </c:pt>
                <c:pt idx="1342">
                  <c:v>9.1060003909411336</c:v>
                </c:pt>
                <c:pt idx="1343">
                  <c:v>9.1035475941192345</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9.0691829392391323</c:v>
                </c:pt>
                <c:pt idx="1359">
                  <c:v>9.0666038598085326</c:v>
                </c:pt>
                <c:pt idx="1360">
                  <c:v>9.0644169850182568</c:v>
                </c:pt>
                <c:pt idx="1361">
                  <c:v>9.0641996332206567</c:v>
                </c:pt>
                <c:pt idx="1362">
                  <c:v>9.0661545851431242</c:v>
                </c:pt>
                <c:pt idx="1363">
                  <c:v>9.0620321865240747</c:v>
                </c:pt>
                <c:pt idx="1364">
                  <c:v>9.0575297258231871</c:v>
                </c:pt>
                <c:pt idx="1365">
                  <c:v>9.0538954580567861</c:v>
                </c:pt>
                <c:pt idx="1366">
                  <c:v>9.0508598184257245</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9.0122865527610116</c:v>
                </c:pt>
                <c:pt idx="1379">
                  <c:v>9.011292077217858</c:v>
                </c:pt>
                <c:pt idx="1380">
                  <c:v>9.0076990941504818</c:v>
                </c:pt>
                <c:pt idx="1381">
                  <c:v>9.0047071677300199</c:v>
                </c:pt>
                <c:pt idx="1382">
                  <c:v>9.001726169612251</c:v>
                </c:pt>
                <c:pt idx="1383">
                  <c:v>8.9981744712438534</c:v>
                </c:pt>
                <c:pt idx="1384">
                  <c:v>8.993997431111449</c:v>
                </c:pt>
                <c:pt idx="1385">
                  <c:v>8.9904457327431011</c:v>
                </c:pt>
                <c:pt idx="1386">
                  <c:v>8.9863184771005624</c:v>
                </c:pt>
                <c:pt idx="1387">
                  <c:v>8.9831225556969727</c:v>
                </c:pt>
                <c:pt idx="1388">
                  <c:v>8.9821730076203607</c:v>
                </c:pt>
                <c:pt idx="1389">
                  <c:v>8.9732336560346226</c:v>
                </c:pt>
                <c:pt idx="1390">
                  <c:v>8.9685842703756382</c:v>
                </c:pt>
                <c:pt idx="1391">
                  <c:v>8.9643902306612588</c:v>
                </c:pt>
                <c:pt idx="1392">
                  <c:v>8.960638180077181</c:v>
                </c:pt>
                <c:pt idx="1393">
                  <c:v>8.957931603782086</c:v>
                </c:pt>
                <c:pt idx="1394">
                  <c:v>8.9554958065420962</c:v>
                </c:pt>
                <c:pt idx="1395">
                  <c:v>8.953652566158075</c:v>
                </c:pt>
                <c:pt idx="1396">
                  <c:v>8.9534170005227267</c:v>
                </c:pt>
                <c:pt idx="1397">
                  <c:v>8.9536355665761267</c:v>
                </c:pt>
                <c:pt idx="1398">
                  <c:v>8.9398914045822835</c:v>
                </c:pt>
                <c:pt idx="1399">
                  <c:v>8.9349068843080008</c:v>
                </c:pt>
                <c:pt idx="1400">
                  <c:v>8.9315907515749586</c:v>
                </c:pt>
                <c:pt idx="1401">
                  <c:v>8.929437875948592</c:v>
                </c:pt>
                <c:pt idx="1402">
                  <c:v>8.9266159453474643</c:v>
                </c:pt>
                <c:pt idx="1403">
                  <c:v>8.9222956230244836</c:v>
                </c:pt>
                <c:pt idx="1404">
                  <c:v>8.920815445140363</c:v>
                </c:pt>
                <c:pt idx="1405">
                  <c:v>8.9147708795068628</c:v>
                </c:pt>
                <c:pt idx="1406">
                  <c:v>8.9087724555957699</c:v>
                </c:pt>
                <c:pt idx="1407">
                  <c:v>8.903036310948826</c:v>
                </c:pt>
                <c:pt idx="1408">
                  <c:v>8.8989515542611599</c:v>
                </c:pt>
                <c:pt idx="1409">
                  <c:v>8.8940131757093042</c:v>
                </c:pt>
                <c:pt idx="1410">
                  <c:v>8.8916805902167226</c:v>
                </c:pt>
                <c:pt idx="1411">
                  <c:v>8.8895580709867055</c:v>
                </c:pt>
                <c:pt idx="1412">
                  <c:v>8.8900959863293227</c:v>
                </c:pt>
                <c:pt idx="1413">
                  <c:v>8.8910431058942123</c:v>
                </c:pt>
                <c:pt idx="1414">
                  <c:v>8.8862747231616357</c:v>
                </c:pt>
                <c:pt idx="1415">
                  <c:v>8.8828262365407156</c:v>
                </c:pt>
                <c:pt idx="1416">
                  <c:v>8.8804062246267872</c:v>
                </c:pt>
                <c:pt idx="1417">
                  <c:v>8.8787876215754551</c:v>
                </c:pt>
                <c:pt idx="1418">
                  <c:v>8.8779509992931196</c:v>
                </c:pt>
                <c:pt idx="1419">
                  <c:v>8.8783286328632443</c:v>
                </c:pt>
                <c:pt idx="1420">
                  <c:v>8.8764465362919953</c:v>
                </c:pt>
                <c:pt idx="1421">
                  <c:v>8.8732712572378176</c:v>
                </c:pt>
                <c:pt idx="1422">
                  <c:v>8.873645248040372</c:v>
                </c:pt>
                <c:pt idx="1423">
                  <c:v>8.8707808184844552</c:v>
                </c:pt>
                <c:pt idx="1424">
                  <c:v>8.8683377357093267</c:v>
                </c:pt>
                <c:pt idx="1425">
                  <c:v>8.8677524643884027</c:v>
                </c:pt>
                <c:pt idx="1426">
                  <c:v>8.8657392281851077</c:v>
                </c:pt>
                <c:pt idx="1427">
                  <c:v>8.8635268540219574</c:v>
                </c:pt>
                <c:pt idx="1428">
                  <c:v>8.8631055072411087</c:v>
                </c:pt>
                <c:pt idx="1429">
                  <c:v>8.8616399004272353</c:v>
                </c:pt>
                <c:pt idx="1430">
                  <c:v>8.863072722333083</c:v>
                </c:pt>
                <c:pt idx="1431">
                  <c:v>8.8618098962465623</c:v>
                </c:pt>
                <c:pt idx="1432">
                  <c:v>8.8590887488812573</c:v>
                </c:pt>
                <c:pt idx="1433">
                  <c:v>8.8556341909810428</c:v>
                </c:pt>
                <c:pt idx="1434">
                  <c:v>8.8551193464995706</c:v>
                </c:pt>
                <c:pt idx="1435">
                  <c:v>8.8528499023113554</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8.850989662345409</c:v>
                </c:pt>
                <c:pt idx="1444">
                  <c:v>8.8501651826215699</c:v>
                </c:pt>
                <c:pt idx="1445">
                  <c:v>8.8502137528557085</c:v>
                </c:pt>
                <c:pt idx="1446">
                  <c:v>8.8493164177807557</c:v>
                </c:pt>
                <c:pt idx="1447">
                  <c:v>8.8524989823700047</c:v>
                </c:pt>
                <c:pt idx="1448">
                  <c:v>8.8529846847109823</c:v>
                </c:pt>
                <c:pt idx="1449">
                  <c:v>8.852897258289671</c:v>
                </c:pt>
                <c:pt idx="1450">
                  <c:v>8.8512992975877847</c:v>
                </c:pt>
                <c:pt idx="1451">
                  <c:v>8.849568982998008</c:v>
                </c:pt>
                <c:pt idx="1452">
                  <c:v>8.8483850835418689</c:v>
                </c:pt>
                <c:pt idx="1453">
                  <c:v>8.8468223362597946</c:v>
                </c:pt>
                <c:pt idx="1454">
                  <c:v>8.8453118019793635</c:v>
                </c:pt>
                <c:pt idx="1455">
                  <c:v>8.8448673843373484</c:v>
                </c:pt>
                <c:pt idx="1456">
                  <c:v>8.8450398086684512</c:v>
                </c:pt>
                <c:pt idx="1457">
                  <c:v>8.8408287693721057</c:v>
                </c:pt>
                <c:pt idx="1458">
                  <c:v>8.8391713101335156</c:v>
                </c:pt>
                <c:pt idx="1459">
                  <c:v>8.837215143955218</c:v>
                </c:pt>
                <c:pt idx="1460">
                  <c:v>8.8358903908202322</c:v>
                </c:pt>
                <c:pt idx="1461">
                  <c:v>8.8354471874340845</c:v>
                </c:pt>
                <c:pt idx="1462">
                  <c:v>8.8335578053276809</c:v>
                </c:pt>
                <c:pt idx="1463">
                  <c:v>8.8310115108050837</c:v>
                </c:pt>
                <c:pt idx="1464">
                  <c:v>8.8298215400696876</c:v>
                </c:pt>
                <c:pt idx="1465">
                  <c:v>8.8245213132737632</c:v>
                </c:pt>
                <c:pt idx="1466">
                  <c:v>8.8235353375216192</c:v>
                </c:pt>
                <c:pt idx="1467">
                  <c:v>8.8219082346793147</c:v>
                </c:pt>
                <c:pt idx="1468">
                  <c:v>8.8199727108505339</c:v>
                </c:pt>
                <c:pt idx="1469">
                  <c:v>8.8177336230586008</c:v>
                </c:pt>
                <c:pt idx="1470">
                  <c:v>8.8141199976416846</c:v>
                </c:pt>
                <c:pt idx="1471">
                  <c:v>8.8097474623170342</c:v>
                </c:pt>
                <c:pt idx="1472">
                  <c:v>8.8078192240234028</c:v>
                </c:pt>
                <c:pt idx="1473">
                  <c:v>8.8109325760290691</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20014848"/>
        <c:axId val="224181632"/>
        <c:extLst/>
      </c:lineChart>
      <c:catAx>
        <c:axId val="220014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4181632"/>
        <c:crosses val="autoZero"/>
        <c:auto val="1"/>
        <c:lblAlgn val="ctr"/>
        <c:lblOffset val="100"/>
        <c:noMultiLvlLbl val="0"/>
      </c:catAx>
      <c:valAx>
        <c:axId val="224181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148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83.690987124463277</c:v>
                </c:pt>
                <c:pt idx="13">
                  <c:v>88.626609442060087</c:v>
                </c:pt>
                <c:pt idx="14">
                  <c:v>100</c:v>
                </c:pt>
                <c:pt idx="15">
                  <c:v>90.128755364806608</c:v>
                </c:pt>
                <c:pt idx="16">
                  <c:v>83.690987124463277</c:v>
                </c:pt>
                <c:pt idx="17">
                  <c:v>75.321888412017159</c:v>
                </c:pt>
                <c:pt idx="18">
                  <c:v>71.030042918454626</c:v>
                </c:pt>
                <c:pt idx="19">
                  <c:v>64.806866952789449</c:v>
                </c:pt>
                <c:pt idx="20">
                  <c:v>53.433476394849812</c:v>
                </c:pt>
                <c:pt idx="21">
                  <c:v>49.356223175965539</c:v>
                </c:pt>
                <c:pt idx="22">
                  <c:v>35.836909871244494</c:v>
                </c:pt>
                <c:pt idx="23">
                  <c:v>27.253218884120123</c:v>
                </c:pt>
                <c:pt idx="24">
                  <c:v>13.948497854077269</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37.931034482758534</c:v>
                </c:pt>
                <c:pt idx="8">
                  <c:v>74.137931034482506</c:v>
                </c:pt>
                <c:pt idx="9">
                  <c:v>88.505747126436418</c:v>
                </c:pt>
                <c:pt idx="10">
                  <c:v>75.287356321839084</c:v>
                </c:pt>
                <c:pt idx="11">
                  <c:v>78.160919540229884</c:v>
                </c:pt>
                <c:pt idx="12">
                  <c:v>80.459770114942458</c:v>
                </c:pt>
                <c:pt idx="13">
                  <c:v>78.160919540229884</c:v>
                </c:pt>
                <c:pt idx="14">
                  <c:v>100</c:v>
                </c:pt>
                <c:pt idx="15">
                  <c:v>84.482758620689424</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85.142857142856883</c:v>
                </c:pt>
                <c:pt idx="3">
                  <c:v>94.285714285714292</c:v>
                </c:pt>
                <c:pt idx="4">
                  <c:v>81.714285714285722</c:v>
                </c:pt>
                <c:pt idx="5">
                  <c:v>85.714285714285722</c:v>
                </c:pt>
                <c:pt idx="6">
                  <c:v>77.714285714285722</c:v>
                </c:pt>
                <c:pt idx="7">
                  <c:v>90.285714285714292</c:v>
                </c:pt>
                <c:pt idx="8">
                  <c:v>88.571428571428399</c:v>
                </c:pt>
                <c:pt idx="9">
                  <c:v>94.857142857142819</c:v>
                </c:pt>
                <c:pt idx="10">
                  <c:v>89.714285714285722</c:v>
                </c:pt>
                <c:pt idx="11">
                  <c:v>87.428571428571388</c:v>
                </c:pt>
                <c:pt idx="12">
                  <c:v>81.714285714285722</c:v>
                </c:pt>
                <c:pt idx="13">
                  <c:v>77.714285714285722</c:v>
                </c:pt>
                <c:pt idx="14">
                  <c:v>71.428571428571388</c:v>
                </c:pt>
                <c:pt idx="15">
                  <c:v>85.142857142856883</c:v>
                </c:pt>
                <c:pt idx="16">
                  <c:v>81.142857142856883</c:v>
                </c:pt>
                <c:pt idx="17">
                  <c:v>97.714285714285722</c:v>
                </c:pt>
                <c:pt idx="18">
                  <c:v>100</c:v>
                </c:pt>
                <c:pt idx="19">
                  <c:v>93.142857142856883</c:v>
                </c:pt>
                <c:pt idx="20">
                  <c:v>99.428571428571388</c:v>
                </c:pt>
                <c:pt idx="21">
                  <c:v>92</c:v>
                </c:pt>
                <c:pt idx="22">
                  <c:v>97.714285714285722</c:v>
                </c:pt>
                <c:pt idx="23">
                  <c:v>84</c:v>
                </c:pt>
                <c:pt idx="24">
                  <c:v>83.428571428571388</c:v>
                </c:pt>
                <c:pt idx="25">
                  <c:v>84</c:v>
                </c:pt>
                <c:pt idx="26">
                  <c:v>94.133142857142857</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37408256"/>
        <c:axId val="237409792"/>
      </c:lineChart>
      <c:catAx>
        <c:axId val="23740825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09792"/>
        <c:crosses val="autoZero"/>
        <c:auto val="1"/>
        <c:lblAlgn val="ctr"/>
        <c:lblOffset val="100"/>
        <c:noMultiLvlLbl val="0"/>
      </c:catAx>
      <c:valAx>
        <c:axId val="23740979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08256"/>
        <c:crosses val="autoZero"/>
        <c:crossBetween val="between"/>
      </c:valAx>
      <c:spPr>
        <a:noFill/>
        <a:ln>
          <a:noFill/>
        </a:ln>
        <a:effectLst/>
      </c:spPr>
    </c:plotArea>
    <c:legend>
      <c:legendPos val="b"/>
      <c:layout>
        <c:manualLayout>
          <c:xMode val="edge"/>
          <c:yMode val="edge"/>
          <c:x val="0.31395538143882418"/>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0.24459620574994323</c:v>
                </c:pt>
                <c:pt idx="3">
                  <c:v>0.24574078574981711</c:v>
                </c:pt>
                <c:pt idx="4">
                  <c:v>0.24629611574994248</c:v>
                </c:pt>
                <c:pt idx="5">
                  <c:v>0.24562840574995448</c:v>
                </c:pt>
                <c:pt idx="6">
                  <c:v>0.24805692498075868</c:v>
                </c:pt>
                <c:pt idx="7">
                  <c:v>0.24918040574996791</c:v>
                </c:pt>
                <c:pt idx="8">
                  <c:v>0.24976742574992325</c:v>
                </c:pt>
                <c:pt idx="9">
                  <c:v>0.25102434574991211</c:v>
                </c:pt>
                <c:pt idx="10">
                  <c:v>0.25063972574992022</c:v>
                </c:pt>
                <c:pt idx="11">
                  <c:v>0.25002008574998136</c:v>
                </c:pt>
                <c:pt idx="12">
                  <c:v>0.25106057663602144</c:v>
                </c:pt>
                <c:pt idx="13">
                  <c:v>0.24990894698716265</c:v>
                </c:pt>
                <c:pt idx="14">
                  <c:v>0.24943275575010698</c:v>
                </c:pt>
                <c:pt idx="15">
                  <c:v>0.25041992575002331</c:v>
                </c:pt>
                <c:pt idx="16">
                  <c:v>0.24897576574991831</c:v>
                </c:pt>
                <c:pt idx="17">
                  <c:v>0.24883520166837089</c:v>
                </c:pt>
                <c:pt idx="18">
                  <c:v>0.24746130575003686</c:v>
                </c:pt>
                <c:pt idx="19">
                  <c:v>0.24713022339703641</c:v>
                </c:pt>
                <c:pt idx="20">
                  <c:v>0.24493583432142504</c:v>
                </c:pt>
                <c:pt idx="21">
                  <c:v>0.24411454574996591</c:v>
                </c:pt>
                <c:pt idx="22">
                  <c:v>0.24440906736603596</c:v>
                </c:pt>
                <c:pt idx="23">
                  <c:v>0.24390582574991981</c:v>
                </c:pt>
                <c:pt idx="24">
                  <c:v>0.24322901575004621</c:v>
                </c:pt>
                <c:pt idx="25">
                  <c:v>0.24322158575006397</c:v>
                </c:pt>
                <c:pt idx="26">
                  <c:v>0.24191274574997157</c:v>
                </c:pt>
                <c:pt idx="27">
                  <c:v>0.24196410983151428</c:v>
                </c:pt>
                <c:pt idx="28">
                  <c:v>0.24241930230172731</c:v>
                </c:pt>
                <c:pt idx="29">
                  <c:v>0.24150566524355063</c:v>
                </c:pt>
                <c:pt idx="30">
                  <c:v>0.24032382574992539</c:v>
                </c:pt>
                <c:pt idx="31">
                  <c:v>0.24035906575008426</c:v>
                </c:pt>
                <c:pt idx="32">
                  <c:v>0.24014641574989104</c:v>
                </c:pt>
                <c:pt idx="33">
                  <c:v>0.23940676575013276</c:v>
                </c:pt>
                <c:pt idx="34">
                  <c:v>0.2393777457499624</c:v>
                </c:pt>
                <c:pt idx="35">
                  <c:v>0.23957803574997191</c:v>
                </c:pt>
                <c:pt idx="36">
                  <c:v>0.23925234575000362</c:v>
                </c:pt>
                <c:pt idx="37">
                  <c:v>0.23995680370921946</c:v>
                </c:pt>
                <c:pt idx="38">
                  <c:v>0.2396819657499237</c:v>
                </c:pt>
                <c:pt idx="39">
                  <c:v>0.2406229657499637</c:v>
                </c:pt>
                <c:pt idx="40">
                  <c:v>0.24140224574991048</c:v>
                </c:pt>
                <c:pt idx="41">
                  <c:v>0.24132227948746324</c:v>
                </c:pt>
                <c:pt idx="42">
                  <c:v>0.24049196574993945</c:v>
                </c:pt>
                <c:pt idx="43">
                  <c:v>0.24118763302266191</c:v>
                </c:pt>
                <c:pt idx="44">
                  <c:v>0.2426356045450575</c:v>
                </c:pt>
                <c:pt idx="45">
                  <c:v>0.24366560574995333</c:v>
                </c:pt>
                <c:pt idx="46">
                  <c:v>0.24386895625505645</c:v>
                </c:pt>
                <c:pt idx="47">
                  <c:v>0.2445416057499159</c:v>
                </c:pt>
                <c:pt idx="48">
                  <c:v>0.24523602574986145</c:v>
                </c:pt>
                <c:pt idx="49">
                  <c:v>0.24531721574997817</c:v>
                </c:pt>
                <c:pt idx="50">
                  <c:v>0.24538259574987364</c:v>
                </c:pt>
                <c:pt idx="51">
                  <c:v>0.24674057943425964</c:v>
                </c:pt>
                <c:pt idx="52">
                  <c:v>0.24652046635598879</c:v>
                </c:pt>
                <c:pt idx="53">
                  <c:v>0.24633673574989282</c:v>
                </c:pt>
                <c:pt idx="54">
                  <c:v>0.24646897574993473</c:v>
                </c:pt>
                <c:pt idx="55">
                  <c:v>0.24586444575007296</c:v>
                </c:pt>
                <c:pt idx="56">
                  <c:v>0.24519616837619693</c:v>
                </c:pt>
                <c:pt idx="57">
                  <c:v>0.24551062575007171</c:v>
                </c:pt>
                <c:pt idx="58">
                  <c:v>0.24469760574990573</c:v>
                </c:pt>
                <c:pt idx="59">
                  <c:v>0.24517841574999039</c:v>
                </c:pt>
                <c:pt idx="60">
                  <c:v>0.24602090574997248</c:v>
                </c:pt>
                <c:pt idx="61">
                  <c:v>0.2436475826730487</c:v>
                </c:pt>
                <c:pt idx="62">
                  <c:v>0.24305206038903293</c:v>
                </c:pt>
                <c:pt idx="63">
                  <c:v>0.24301281574994971</c:v>
                </c:pt>
                <c:pt idx="64">
                  <c:v>0.24334970574997791</c:v>
                </c:pt>
                <c:pt idx="65">
                  <c:v>0.24267849574992825</c:v>
                </c:pt>
                <c:pt idx="66">
                  <c:v>0.2430303757499104</c:v>
                </c:pt>
                <c:pt idx="67">
                  <c:v>0.24272690574987621</c:v>
                </c:pt>
                <c:pt idx="68">
                  <c:v>0.24349185755726011</c:v>
                </c:pt>
                <c:pt idx="69">
                  <c:v>0.24360178215447126</c:v>
                </c:pt>
                <c:pt idx="70">
                  <c:v>0.24488702574993226</c:v>
                </c:pt>
                <c:pt idx="71">
                  <c:v>0.24553765574991371</c:v>
                </c:pt>
                <c:pt idx="72">
                  <c:v>0.24578245677044258</c:v>
                </c:pt>
                <c:pt idx="73">
                  <c:v>0.24635502574990653</c:v>
                </c:pt>
                <c:pt idx="74">
                  <c:v>0.24610088574993941</c:v>
                </c:pt>
                <c:pt idx="75">
                  <c:v>0.24647644575006269</c:v>
                </c:pt>
                <c:pt idx="76">
                  <c:v>0.24689937633819201</c:v>
                </c:pt>
                <c:pt idx="77">
                  <c:v>0.24784658316932051</c:v>
                </c:pt>
                <c:pt idx="78">
                  <c:v>0.24871976574998231</c:v>
                </c:pt>
                <c:pt idx="79">
                  <c:v>0.24946650574995041</c:v>
                </c:pt>
                <c:pt idx="80">
                  <c:v>0.24981668574999158</c:v>
                </c:pt>
                <c:pt idx="81">
                  <c:v>0.25114250574983998</c:v>
                </c:pt>
                <c:pt idx="82">
                  <c:v>0.2512806914643308</c:v>
                </c:pt>
                <c:pt idx="83">
                  <c:v>0.25115271824999752</c:v>
                </c:pt>
                <c:pt idx="84">
                  <c:v>0.25396796527368876</c:v>
                </c:pt>
                <c:pt idx="85">
                  <c:v>0.25531292575001951</c:v>
                </c:pt>
                <c:pt idx="86">
                  <c:v>0.25541510574997572</c:v>
                </c:pt>
                <c:pt idx="87">
                  <c:v>0.25766607921937695</c:v>
                </c:pt>
                <c:pt idx="88">
                  <c:v>0.25853529574996531</c:v>
                </c:pt>
                <c:pt idx="89">
                  <c:v>0.25978996574997476</c:v>
                </c:pt>
                <c:pt idx="90">
                  <c:v>0.26060834574992958</c:v>
                </c:pt>
                <c:pt idx="91">
                  <c:v>0.26144486408317391</c:v>
                </c:pt>
                <c:pt idx="92">
                  <c:v>0.26195828574998442</c:v>
                </c:pt>
                <c:pt idx="93">
                  <c:v>0.26361688574991243</c:v>
                </c:pt>
                <c:pt idx="94">
                  <c:v>0.2639321357500678</c:v>
                </c:pt>
                <c:pt idx="95">
                  <c:v>0.26461269574997542</c:v>
                </c:pt>
                <c:pt idx="96">
                  <c:v>0.26586562739947905</c:v>
                </c:pt>
                <c:pt idx="97">
                  <c:v>0.26565613574992142</c:v>
                </c:pt>
                <c:pt idx="98">
                  <c:v>0.26569920574992528</c:v>
                </c:pt>
                <c:pt idx="99">
                  <c:v>0.26634853574989936</c:v>
                </c:pt>
                <c:pt idx="100">
                  <c:v>0.26582292595202389</c:v>
                </c:pt>
                <c:pt idx="101">
                  <c:v>0.26642853575000991</c:v>
                </c:pt>
                <c:pt idx="102">
                  <c:v>0.26704780575011</c:v>
                </c:pt>
                <c:pt idx="103">
                  <c:v>0.26744278574995073</c:v>
                </c:pt>
                <c:pt idx="104">
                  <c:v>0.2686526067809325</c:v>
                </c:pt>
                <c:pt idx="105">
                  <c:v>0.26723622575008221</c:v>
                </c:pt>
                <c:pt idx="106">
                  <c:v>0.26747062575006542</c:v>
                </c:pt>
                <c:pt idx="107">
                  <c:v>0.26696818574993203</c:v>
                </c:pt>
                <c:pt idx="108">
                  <c:v>0.26723531575001375</c:v>
                </c:pt>
                <c:pt idx="109">
                  <c:v>0.26818664044382956</c:v>
                </c:pt>
                <c:pt idx="110">
                  <c:v>0.26785466574993777</c:v>
                </c:pt>
                <c:pt idx="111">
                  <c:v>0.268052765749901</c:v>
                </c:pt>
                <c:pt idx="112">
                  <c:v>0.26935690574997417</c:v>
                </c:pt>
                <c:pt idx="113">
                  <c:v>0.26858895190385246</c:v>
                </c:pt>
                <c:pt idx="114">
                  <c:v>0.26892017105618038</c:v>
                </c:pt>
                <c:pt idx="115">
                  <c:v>0.26835821574995689</c:v>
                </c:pt>
                <c:pt idx="116">
                  <c:v>0.26871736575005006</c:v>
                </c:pt>
                <c:pt idx="117">
                  <c:v>0.26841593574990058</c:v>
                </c:pt>
                <c:pt idx="118">
                  <c:v>0.26815014533333675</c:v>
                </c:pt>
                <c:pt idx="119">
                  <c:v>0.26767803575000931</c:v>
                </c:pt>
                <c:pt idx="120">
                  <c:v>0.26730215280879577</c:v>
                </c:pt>
                <c:pt idx="121">
                  <c:v>0.26609104659509258</c:v>
                </c:pt>
                <c:pt idx="122">
                  <c:v>0.26660986574984358</c:v>
                </c:pt>
                <c:pt idx="123">
                  <c:v>0.26443032843033554</c:v>
                </c:pt>
                <c:pt idx="124">
                  <c:v>0.26261486575001042</c:v>
                </c:pt>
                <c:pt idx="125">
                  <c:v>0.26069800574981683</c:v>
                </c:pt>
                <c:pt idx="126">
                  <c:v>0.25900283574996841</c:v>
                </c:pt>
                <c:pt idx="127">
                  <c:v>0.25637418699992154</c:v>
                </c:pt>
                <c:pt idx="128">
                  <c:v>0.25416418574978705</c:v>
                </c:pt>
                <c:pt idx="129">
                  <c:v>0.25353729463886054</c:v>
                </c:pt>
                <c:pt idx="130">
                  <c:v>0.2472576257499384</c:v>
                </c:pt>
                <c:pt idx="131">
                  <c:v>0.24625990574990936</c:v>
                </c:pt>
                <c:pt idx="132">
                  <c:v>0.24449001574996077</c:v>
                </c:pt>
                <c:pt idx="133">
                  <c:v>0.24288326657476494</c:v>
                </c:pt>
                <c:pt idx="134">
                  <c:v>0.24250705574985434</c:v>
                </c:pt>
                <c:pt idx="135">
                  <c:v>0.24123456574996291</c:v>
                </c:pt>
                <c:pt idx="136">
                  <c:v>0.23966859575007504</c:v>
                </c:pt>
                <c:pt idx="137">
                  <c:v>0.23796840574995351</c:v>
                </c:pt>
                <c:pt idx="138">
                  <c:v>0.23879182378276231</c:v>
                </c:pt>
                <c:pt idx="139">
                  <c:v>0.23791010575003257</c:v>
                </c:pt>
                <c:pt idx="140">
                  <c:v>0.23713503574992986</c:v>
                </c:pt>
                <c:pt idx="141">
                  <c:v>0.23697658574994321</c:v>
                </c:pt>
                <c:pt idx="142">
                  <c:v>0.2366861657499868</c:v>
                </c:pt>
                <c:pt idx="143">
                  <c:v>0.23623414533328471</c:v>
                </c:pt>
                <c:pt idx="144">
                  <c:v>0.23489608574996657</c:v>
                </c:pt>
                <c:pt idx="145">
                  <c:v>0.23419581000526091</c:v>
                </c:pt>
                <c:pt idx="146">
                  <c:v>0.22935654860712873</c:v>
                </c:pt>
                <c:pt idx="147">
                  <c:v>0.2280666377087357</c:v>
                </c:pt>
                <c:pt idx="148">
                  <c:v>0.22714114574995392</c:v>
                </c:pt>
                <c:pt idx="149">
                  <c:v>0.22569844574985609</c:v>
                </c:pt>
                <c:pt idx="150">
                  <c:v>0.22437725574995682</c:v>
                </c:pt>
                <c:pt idx="151">
                  <c:v>0.22366730781189437</c:v>
                </c:pt>
                <c:pt idx="152">
                  <c:v>0.22243355574997281</c:v>
                </c:pt>
                <c:pt idx="153">
                  <c:v>0.22143579574995442</c:v>
                </c:pt>
                <c:pt idx="154">
                  <c:v>0.22118462797219252</c:v>
                </c:pt>
                <c:pt idx="155">
                  <c:v>0.2178009057499537</c:v>
                </c:pt>
                <c:pt idx="156">
                  <c:v>0.21761370574998296</c:v>
                </c:pt>
                <c:pt idx="157">
                  <c:v>0.21719001915202832</c:v>
                </c:pt>
                <c:pt idx="158">
                  <c:v>0.21545258574998641</c:v>
                </c:pt>
                <c:pt idx="159">
                  <c:v>0.21492787574997871</c:v>
                </c:pt>
                <c:pt idx="160">
                  <c:v>0.21400300991662391</c:v>
                </c:pt>
                <c:pt idx="161">
                  <c:v>0.21394279463879717</c:v>
                </c:pt>
                <c:pt idx="162">
                  <c:v>0.21309600048685728</c:v>
                </c:pt>
                <c:pt idx="163">
                  <c:v>0.21218166890788837</c:v>
                </c:pt>
                <c:pt idx="164">
                  <c:v>0.21304580574992862</c:v>
                </c:pt>
                <c:pt idx="165">
                  <c:v>0.2125659676056415</c:v>
                </c:pt>
                <c:pt idx="166">
                  <c:v>0.21431129574993726</c:v>
                </c:pt>
                <c:pt idx="167">
                  <c:v>0.21342963574998924</c:v>
                </c:pt>
                <c:pt idx="168">
                  <c:v>0.21421881574998741</c:v>
                </c:pt>
                <c:pt idx="169">
                  <c:v>0.21453469956443927</c:v>
                </c:pt>
                <c:pt idx="170">
                  <c:v>0.21523668984086491</c:v>
                </c:pt>
                <c:pt idx="171">
                  <c:v>0.21574882241652951</c:v>
                </c:pt>
                <c:pt idx="172">
                  <c:v>0.21681836575001548</c:v>
                </c:pt>
                <c:pt idx="173">
                  <c:v>0.21714965575002096</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0.22522934575003747</c:v>
                </c:pt>
                <c:pt idx="184">
                  <c:v>0.22623419574998141</c:v>
                </c:pt>
                <c:pt idx="185">
                  <c:v>0.22597551574993702</c:v>
                </c:pt>
                <c:pt idx="186">
                  <c:v>0.22703341101318131</c:v>
                </c:pt>
                <c:pt idx="187">
                  <c:v>0.22721768352767008</c:v>
                </c:pt>
                <c:pt idx="188">
                  <c:v>0.22873697393173131</c:v>
                </c:pt>
                <c:pt idx="189">
                  <c:v>0.22865486574998767</c:v>
                </c:pt>
                <c:pt idx="190">
                  <c:v>0.22970389544074976</c:v>
                </c:pt>
                <c:pt idx="191">
                  <c:v>0.22966086574993483</c:v>
                </c:pt>
                <c:pt idx="192">
                  <c:v>0.230240565749952</c:v>
                </c:pt>
                <c:pt idx="193">
                  <c:v>0.23100306038915619</c:v>
                </c:pt>
                <c:pt idx="194">
                  <c:v>0.23156858574992642</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0.23390837450004687</c:v>
                </c:pt>
                <c:pt idx="203">
                  <c:v>0.23447814574993261</c:v>
                </c:pt>
                <c:pt idx="204">
                  <c:v>0.23399323908327618</c:v>
                </c:pt>
                <c:pt idx="205">
                  <c:v>0.23700558574992694</c:v>
                </c:pt>
                <c:pt idx="206">
                  <c:v>0.23603784259205476</c:v>
                </c:pt>
                <c:pt idx="207">
                  <c:v>0.23734558574996392</c:v>
                </c:pt>
                <c:pt idx="208">
                  <c:v>0.23775243574991153</c:v>
                </c:pt>
                <c:pt idx="209">
                  <c:v>0.23849800575007452</c:v>
                </c:pt>
                <c:pt idx="210">
                  <c:v>0.23762782797220439</c:v>
                </c:pt>
                <c:pt idx="211">
                  <c:v>0.23793416574994836</c:v>
                </c:pt>
                <c:pt idx="212">
                  <c:v>0.23958866574986359</c:v>
                </c:pt>
                <c:pt idx="213">
                  <c:v>0.23975957241664503</c:v>
                </c:pt>
                <c:pt idx="214">
                  <c:v>0.24044154067058798</c:v>
                </c:pt>
                <c:pt idx="215">
                  <c:v>0.24007978453772738</c:v>
                </c:pt>
                <c:pt idx="216">
                  <c:v>0.24007397574990819</c:v>
                </c:pt>
                <c:pt idx="217">
                  <c:v>0.23961679574993874</c:v>
                </c:pt>
                <c:pt idx="218">
                  <c:v>0.23866688574996459</c:v>
                </c:pt>
                <c:pt idx="219">
                  <c:v>0.23907010355220881</c:v>
                </c:pt>
                <c:pt idx="220">
                  <c:v>0.23981736574981491</c:v>
                </c:pt>
                <c:pt idx="221">
                  <c:v>0.24029381686104082</c:v>
                </c:pt>
                <c:pt idx="222">
                  <c:v>0.23763116437058318</c:v>
                </c:pt>
                <c:pt idx="223">
                  <c:v>0.23786305311843173</c:v>
                </c:pt>
                <c:pt idx="224">
                  <c:v>0.23757362574995933</c:v>
                </c:pt>
                <c:pt idx="225">
                  <c:v>0.23568609574998334</c:v>
                </c:pt>
                <c:pt idx="226">
                  <c:v>0.23528233732882628</c:v>
                </c:pt>
                <c:pt idx="227">
                  <c:v>0.23470828574990363</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0.22396330575004725</c:v>
                </c:pt>
                <c:pt idx="247">
                  <c:v>0.22730397927935517</c:v>
                </c:pt>
                <c:pt idx="248">
                  <c:v>0.22824770574997899</c:v>
                </c:pt>
                <c:pt idx="249">
                  <c:v>0.22906292847727641</c:v>
                </c:pt>
                <c:pt idx="250">
                  <c:v>0.23042208574996473</c:v>
                </c:pt>
                <c:pt idx="251">
                  <c:v>0.23168042575007064</c:v>
                </c:pt>
                <c:pt idx="252">
                  <c:v>0.23226175423478418</c:v>
                </c:pt>
                <c:pt idx="253">
                  <c:v>0.23417989574998888</c:v>
                </c:pt>
                <c:pt idx="254">
                  <c:v>0.23414367574990536</c:v>
                </c:pt>
                <c:pt idx="255">
                  <c:v>0.23745772833065357</c:v>
                </c:pt>
                <c:pt idx="256">
                  <c:v>0.23887038049734646</c:v>
                </c:pt>
                <c:pt idx="257">
                  <c:v>0.23898312574995373</c:v>
                </c:pt>
                <c:pt idx="258">
                  <c:v>0.24003265574997101</c:v>
                </c:pt>
                <c:pt idx="259">
                  <c:v>0.24098731686106648</c:v>
                </c:pt>
                <c:pt idx="260">
                  <c:v>0.2410377957499179</c:v>
                </c:pt>
                <c:pt idx="261">
                  <c:v>0.24188326574996238</c:v>
                </c:pt>
                <c:pt idx="262">
                  <c:v>0.24260946896836799</c:v>
                </c:pt>
                <c:pt idx="263">
                  <c:v>0.24300472927937733</c:v>
                </c:pt>
                <c:pt idx="264">
                  <c:v>0.24448395120450073</c:v>
                </c:pt>
                <c:pt idx="265">
                  <c:v>0.24442000574998701</c:v>
                </c:pt>
                <c:pt idx="266">
                  <c:v>0.24475115827517871</c:v>
                </c:pt>
                <c:pt idx="267">
                  <c:v>0.24505590574992228</c:v>
                </c:pt>
                <c:pt idx="268">
                  <c:v>0.24514577575001795</c:v>
                </c:pt>
                <c:pt idx="269">
                  <c:v>0.24503110574988796</c:v>
                </c:pt>
                <c:pt idx="270">
                  <c:v>0.24581215280876761</c:v>
                </c:pt>
                <c:pt idx="271">
                  <c:v>0.24749467955946663</c:v>
                </c:pt>
                <c:pt idx="272">
                  <c:v>0.24815874575007521</c:v>
                </c:pt>
                <c:pt idx="273">
                  <c:v>0.24943938575003771</c:v>
                </c:pt>
                <c:pt idx="274">
                  <c:v>0.25018764574987595</c:v>
                </c:pt>
                <c:pt idx="275">
                  <c:v>0.25026082574994807</c:v>
                </c:pt>
                <c:pt idx="276">
                  <c:v>0.25153862449992914</c:v>
                </c:pt>
                <c:pt idx="277">
                  <c:v>0.2521502257499863</c:v>
                </c:pt>
                <c:pt idx="278">
                  <c:v>0.25197790574989742</c:v>
                </c:pt>
                <c:pt idx="279">
                  <c:v>0.25242538194041303</c:v>
                </c:pt>
                <c:pt idx="280">
                  <c:v>0.25346450034459234</c:v>
                </c:pt>
                <c:pt idx="281">
                  <c:v>0.25251076142005574</c:v>
                </c:pt>
                <c:pt idx="282">
                  <c:v>0.25373321574996055</c:v>
                </c:pt>
                <c:pt idx="283">
                  <c:v>0.25436170574995826</c:v>
                </c:pt>
                <c:pt idx="284">
                  <c:v>0.25528865843816079</c:v>
                </c:pt>
                <c:pt idx="285">
                  <c:v>0.25437315575008768</c:v>
                </c:pt>
                <c:pt idx="286">
                  <c:v>0.25361960574998932</c:v>
                </c:pt>
                <c:pt idx="287">
                  <c:v>0.25224353989631193</c:v>
                </c:pt>
                <c:pt idx="288">
                  <c:v>0.24843893075001286</c:v>
                </c:pt>
                <c:pt idx="289">
                  <c:v>0.24654386574998471</c:v>
                </c:pt>
                <c:pt idx="290">
                  <c:v>0.24546403074997214</c:v>
                </c:pt>
                <c:pt idx="291">
                  <c:v>0.24448139574994379</c:v>
                </c:pt>
                <c:pt idx="292">
                  <c:v>0.24314001575002941</c:v>
                </c:pt>
                <c:pt idx="293">
                  <c:v>0.24278402153946432</c:v>
                </c:pt>
                <c:pt idx="294">
                  <c:v>0.24136270574990704</c:v>
                </c:pt>
                <c:pt idx="295">
                  <c:v>0.23850793699996614</c:v>
                </c:pt>
                <c:pt idx="296">
                  <c:v>0.23839797943422544</c:v>
                </c:pt>
                <c:pt idx="297">
                  <c:v>0.23771190574991871</c:v>
                </c:pt>
                <c:pt idx="298">
                  <c:v>0.23697378575002437</c:v>
                </c:pt>
                <c:pt idx="299">
                  <c:v>0.23627375838151465</c:v>
                </c:pt>
                <c:pt idx="300">
                  <c:v>0.23665227574997516</c:v>
                </c:pt>
                <c:pt idx="301">
                  <c:v>0.23554723574993425</c:v>
                </c:pt>
                <c:pt idx="302">
                  <c:v>0.23478425802262881</c:v>
                </c:pt>
                <c:pt idx="303">
                  <c:v>0.23576185311839062</c:v>
                </c:pt>
                <c:pt idx="304">
                  <c:v>0.23375036189037293</c:v>
                </c:pt>
                <c:pt idx="305">
                  <c:v>0.23457207574995187</c:v>
                </c:pt>
                <c:pt idx="306">
                  <c:v>0.23416067170748533</c:v>
                </c:pt>
                <c:pt idx="307">
                  <c:v>0.2338934357498775</c:v>
                </c:pt>
                <c:pt idx="308">
                  <c:v>0.23386291574995255</c:v>
                </c:pt>
                <c:pt idx="309">
                  <c:v>0.23365919298394988</c:v>
                </c:pt>
                <c:pt idx="310">
                  <c:v>0.23341425574992114</c:v>
                </c:pt>
                <c:pt idx="311">
                  <c:v>0.23266724270652644</c:v>
                </c:pt>
                <c:pt idx="312">
                  <c:v>0.23350972927944719</c:v>
                </c:pt>
                <c:pt idx="313">
                  <c:v>0.23169467574989255</c:v>
                </c:pt>
                <c:pt idx="314">
                  <c:v>0.23171512574997191</c:v>
                </c:pt>
                <c:pt idx="315">
                  <c:v>0.23142447417102169</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0.22065757574998163</c:v>
                </c:pt>
                <c:pt idx="327">
                  <c:v>0.21943507779307941</c:v>
                </c:pt>
                <c:pt idx="328">
                  <c:v>0.22007233432141504</c:v>
                </c:pt>
                <c:pt idx="329">
                  <c:v>0.21719011209921746</c:v>
                </c:pt>
                <c:pt idx="330">
                  <c:v>0.21582049575003773</c:v>
                </c:pt>
                <c:pt idx="331">
                  <c:v>0.21448252680262694</c:v>
                </c:pt>
                <c:pt idx="332">
                  <c:v>0.21364922574989045</c:v>
                </c:pt>
                <c:pt idx="333">
                  <c:v>0.21147784574989745</c:v>
                </c:pt>
                <c:pt idx="334">
                  <c:v>0.20961366364483069</c:v>
                </c:pt>
                <c:pt idx="335">
                  <c:v>0.2085065657498717</c:v>
                </c:pt>
                <c:pt idx="336">
                  <c:v>0.20726430575000201</c:v>
                </c:pt>
                <c:pt idx="337">
                  <c:v>0.20540332510475423</c:v>
                </c:pt>
                <c:pt idx="338">
                  <c:v>0.20301848469729655</c:v>
                </c:pt>
                <c:pt idx="339">
                  <c:v>0.20203139574995541</c:v>
                </c:pt>
                <c:pt idx="340">
                  <c:v>0.20249834192014798</c:v>
                </c:pt>
                <c:pt idx="341">
                  <c:v>0.20194888575001402</c:v>
                </c:pt>
                <c:pt idx="342">
                  <c:v>0.20144818574996806</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0.19709717456709142</c:v>
                </c:pt>
                <c:pt idx="353">
                  <c:v>0.19785305959615584</c:v>
                </c:pt>
                <c:pt idx="354">
                  <c:v>0.19779539574987873</c:v>
                </c:pt>
                <c:pt idx="355">
                  <c:v>0.19753953574999641</c:v>
                </c:pt>
                <c:pt idx="356">
                  <c:v>0.19700497026613564</c:v>
                </c:pt>
                <c:pt idx="357">
                  <c:v>0.19748088574992584</c:v>
                </c:pt>
                <c:pt idx="358">
                  <c:v>0.19678643206570748</c:v>
                </c:pt>
                <c:pt idx="359">
                  <c:v>0.19744712797221131</c:v>
                </c:pt>
                <c:pt idx="360">
                  <c:v>0.19720504575003894</c:v>
                </c:pt>
                <c:pt idx="361">
                  <c:v>0.19720817847725441</c:v>
                </c:pt>
                <c:pt idx="362">
                  <c:v>0.19859295703197691</c:v>
                </c:pt>
                <c:pt idx="363">
                  <c:v>0.19859797574997629</c:v>
                </c:pt>
                <c:pt idx="364">
                  <c:v>0.19899585198662384</c:v>
                </c:pt>
                <c:pt idx="365">
                  <c:v>0.19916565575003631</c:v>
                </c:pt>
                <c:pt idx="366">
                  <c:v>0.20000379574997851</c:v>
                </c:pt>
                <c:pt idx="367">
                  <c:v>0.19943611923308419</c:v>
                </c:pt>
                <c:pt idx="368">
                  <c:v>0.20045396575002891</c:v>
                </c:pt>
                <c:pt idx="369">
                  <c:v>0.20108500149466124</c:v>
                </c:pt>
                <c:pt idx="370">
                  <c:v>0.20147003618475878</c:v>
                </c:pt>
                <c:pt idx="371">
                  <c:v>0.20175028506029993</c:v>
                </c:pt>
                <c:pt idx="372">
                  <c:v>0.20222685311840394</c:v>
                </c:pt>
                <c:pt idx="373">
                  <c:v>0.20186154574992091</c:v>
                </c:pt>
                <c:pt idx="374">
                  <c:v>0.20273122574994321</c:v>
                </c:pt>
                <c:pt idx="375">
                  <c:v>0.20169082064371899</c:v>
                </c:pt>
                <c:pt idx="376">
                  <c:v>0.20295941574994489</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0.20293088574997883</c:v>
                </c:pt>
                <c:pt idx="385">
                  <c:v>0.20353383504286213</c:v>
                </c:pt>
                <c:pt idx="386">
                  <c:v>0.20372804404779332</c:v>
                </c:pt>
                <c:pt idx="387">
                  <c:v>0.20591732882684308</c:v>
                </c:pt>
                <c:pt idx="388">
                  <c:v>0.20595855575002991</c:v>
                </c:pt>
                <c:pt idx="389">
                  <c:v>0.20776610574986906</c:v>
                </c:pt>
                <c:pt idx="390">
                  <c:v>0.20888902574992591</c:v>
                </c:pt>
                <c:pt idx="391">
                  <c:v>0.20964026745217304</c:v>
                </c:pt>
                <c:pt idx="392">
                  <c:v>0.21040516574996146</c:v>
                </c:pt>
                <c:pt idx="393">
                  <c:v>0.21201413155638774</c:v>
                </c:pt>
                <c:pt idx="394">
                  <c:v>0.21295609893185491</c:v>
                </c:pt>
                <c:pt idx="395">
                  <c:v>0.21478781600639299</c:v>
                </c:pt>
                <c:pt idx="396">
                  <c:v>0.21634164574999246</c:v>
                </c:pt>
                <c:pt idx="397">
                  <c:v>0.21699516574993583</c:v>
                </c:pt>
                <c:pt idx="398">
                  <c:v>0.21772669522360388</c:v>
                </c:pt>
                <c:pt idx="399">
                  <c:v>0.21930095574988684</c:v>
                </c:pt>
                <c:pt idx="400">
                  <c:v>0.21962813155626357</c:v>
                </c:pt>
                <c:pt idx="401">
                  <c:v>0.22134818574987494</c:v>
                </c:pt>
                <c:pt idx="402">
                  <c:v>0.22171181783780045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0.23492264259212503</c:v>
                </c:pt>
                <c:pt idx="416">
                  <c:v>0.23503699574995096</c:v>
                </c:pt>
                <c:pt idx="417">
                  <c:v>0.23579594830323486</c:v>
                </c:pt>
                <c:pt idx="418">
                  <c:v>0.23542799574997303</c:v>
                </c:pt>
                <c:pt idx="419">
                  <c:v>0.23621573732897624</c:v>
                </c:pt>
                <c:pt idx="420">
                  <c:v>0.23587452277124038</c:v>
                </c:pt>
                <c:pt idx="421">
                  <c:v>0.23654098037683063</c:v>
                </c:pt>
                <c:pt idx="422">
                  <c:v>0.23713625574995945</c:v>
                </c:pt>
                <c:pt idx="423">
                  <c:v>0.23600393800808206</c:v>
                </c:pt>
                <c:pt idx="424">
                  <c:v>0.23583416574996371</c:v>
                </c:pt>
                <c:pt idx="425">
                  <c:v>0.23508624983601606</c:v>
                </c:pt>
                <c:pt idx="426">
                  <c:v>0.23461652574994218</c:v>
                </c:pt>
                <c:pt idx="427">
                  <c:v>0.23360102277118239</c:v>
                </c:pt>
                <c:pt idx="428">
                  <c:v>0.23268475575000025</c:v>
                </c:pt>
                <c:pt idx="429">
                  <c:v>0.2306664613055176</c:v>
                </c:pt>
                <c:pt idx="430">
                  <c:v>0.23139725662719049</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0.21298141124447093</c:v>
                </c:pt>
                <c:pt idx="443">
                  <c:v>0.21245396575000094</c:v>
                </c:pt>
                <c:pt idx="444">
                  <c:v>0.21170495120445321</c:v>
                </c:pt>
                <c:pt idx="445">
                  <c:v>0.21043038723139831</c:v>
                </c:pt>
                <c:pt idx="446">
                  <c:v>0.20865294830318237</c:v>
                </c:pt>
                <c:pt idx="447">
                  <c:v>0.2081410757500777</c:v>
                </c:pt>
                <c:pt idx="448">
                  <c:v>0.20662488447337071</c:v>
                </c:pt>
                <c:pt idx="449">
                  <c:v>0.20644746130548747</c:v>
                </c:pt>
                <c:pt idx="450">
                  <c:v>0.20621491575005291</c:v>
                </c:pt>
                <c:pt idx="451">
                  <c:v>0.20483220878027483</c:v>
                </c:pt>
                <c:pt idx="452">
                  <c:v>0.20494225802272642</c:v>
                </c:pt>
                <c:pt idx="453">
                  <c:v>0.20420142574995739</c:v>
                </c:pt>
                <c:pt idx="454">
                  <c:v>0.20346748738255413</c:v>
                </c:pt>
                <c:pt idx="455">
                  <c:v>0.20383931627628726</c:v>
                </c:pt>
                <c:pt idx="456">
                  <c:v>0.2041705253151061</c:v>
                </c:pt>
                <c:pt idx="457">
                  <c:v>0.2037394457500033</c:v>
                </c:pt>
                <c:pt idx="458">
                  <c:v>0.20378899665904271</c:v>
                </c:pt>
                <c:pt idx="459">
                  <c:v>0.20427818574994233</c:v>
                </c:pt>
                <c:pt idx="460">
                  <c:v>0.20556716837619196</c:v>
                </c:pt>
                <c:pt idx="461">
                  <c:v>0.2057656057499318</c:v>
                </c:pt>
                <c:pt idx="462">
                  <c:v>0.20756519146425523</c:v>
                </c:pt>
                <c:pt idx="463">
                  <c:v>0.20787538574994371</c:v>
                </c:pt>
                <c:pt idx="464">
                  <c:v>0.20808804553493626</c:v>
                </c:pt>
                <c:pt idx="465">
                  <c:v>0.20924560574999904</c:v>
                </c:pt>
                <c:pt idx="466">
                  <c:v>0.20955108756815841</c:v>
                </c:pt>
                <c:pt idx="467">
                  <c:v>0.21011286273929394</c:v>
                </c:pt>
                <c:pt idx="468">
                  <c:v>0.21033490574990321</c:v>
                </c:pt>
                <c:pt idx="469">
                  <c:v>0.2116490815739957</c:v>
                </c:pt>
                <c:pt idx="470">
                  <c:v>0.21207344741661421</c:v>
                </c:pt>
                <c:pt idx="471">
                  <c:v>0.21362678810288571</c:v>
                </c:pt>
                <c:pt idx="472">
                  <c:v>0.21466996760571533</c:v>
                </c:pt>
                <c:pt idx="473">
                  <c:v>0.21531416575000184</c:v>
                </c:pt>
                <c:pt idx="474">
                  <c:v>0.21563806704025978</c:v>
                </c:pt>
                <c:pt idx="475">
                  <c:v>0.21578016948628012</c:v>
                </c:pt>
                <c:pt idx="476">
                  <c:v>0.21595214575003799</c:v>
                </c:pt>
                <c:pt idx="477">
                  <c:v>0.2166345401586654</c:v>
                </c:pt>
                <c:pt idx="478">
                  <c:v>0.21745282797222426</c:v>
                </c:pt>
                <c:pt idx="479">
                  <c:v>0.2173340875681623</c:v>
                </c:pt>
                <c:pt idx="480">
                  <c:v>0.21837490574996821</c:v>
                </c:pt>
                <c:pt idx="481">
                  <c:v>0.21925563693264394</c:v>
                </c:pt>
                <c:pt idx="482">
                  <c:v>0.2206686557500035</c:v>
                </c:pt>
                <c:pt idx="483">
                  <c:v>0.22069308660110221</c:v>
                </c:pt>
                <c:pt idx="484">
                  <c:v>0.2222308657499639</c:v>
                </c:pt>
                <c:pt idx="485">
                  <c:v>0.22249770144900091</c:v>
                </c:pt>
                <c:pt idx="486">
                  <c:v>0.22272715849717911</c:v>
                </c:pt>
                <c:pt idx="487">
                  <c:v>0.2231478538019474</c:v>
                </c:pt>
                <c:pt idx="488">
                  <c:v>0.22407892772801538</c:v>
                </c:pt>
                <c:pt idx="489">
                  <c:v>0.22490701574999181</c:v>
                </c:pt>
                <c:pt idx="490">
                  <c:v>0.22679316661952953</c:v>
                </c:pt>
                <c:pt idx="491">
                  <c:v>0.22780105881118121</c:v>
                </c:pt>
                <c:pt idx="492">
                  <c:v>0.22963627575002479</c:v>
                </c:pt>
                <c:pt idx="493">
                  <c:v>0.23049444922831699</c:v>
                </c:pt>
                <c:pt idx="494">
                  <c:v>0.23192828330098791</c:v>
                </c:pt>
                <c:pt idx="495">
                  <c:v>0.23204603670242893</c:v>
                </c:pt>
                <c:pt idx="496">
                  <c:v>0.23721587241668374</c:v>
                </c:pt>
                <c:pt idx="497">
                  <c:v>0.2368185361847</c:v>
                </c:pt>
                <c:pt idx="498">
                  <c:v>0.23707601575004839</c:v>
                </c:pt>
                <c:pt idx="499">
                  <c:v>0.23803962003569271</c:v>
                </c:pt>
                <c:pt idx="500">
                  <c:v>0.23902721888127626</c:v>
                </c:pt>
                <c:pt idx="501">
                  <c:v>0.23948658996053496</c:v>
                </c:pt>
                <c:pt idx="502">
                  <c:v>0.23904829936699976</c:v>
                </c:pt>
                <c:pt idx="503">
                  <c:v>0.23985086029549071</c:v>
                </c:pt>
                <c:pt idx="504">
                  <c:v>0.23907029036533378</c:v>
                </c:pt>
                <c:pt idx="505">
                  <c:v>0.24170340574997376</c:v>
                </c:pt>
                <c:pt idx="506">
                  <c:v>0.24078071187243263</c:v>
                </c:pt>
                <c:pt idx="507">
                  <c:v>0.24076551574991356</c:v>
                </c:pt>
                <c:pt idx="508">
                  <c:v>0.24131085472950531</c:v>
                </c:pt>
                <c:pt idx="509">
                  <c:v>0.24235757596272833</c:v>
                </c:pt>
                <c:pt idx="510">
                  <c:v>0.24184830158328952</c:v>
                </c:pt>
                <c:pt idx="511">
                  <c:v>0.24162649001969791</c:v>
                </c:pt>
                <c:pt idx="512">
                  <c:v>0.24192734324995521</c:v>
                </c:pt>
                <c:pt idx="513">
                  <c:v>0.2414718640833087</c:v>
                </c:pt>
                <c:pt idx="514">
                  <c:v>0.24196665869116923</c:v>
                </c:pt>
                <c:pt idx="515">
                  <c:v>0.24297212915422536</c:v>
                </c:pt>
                <c:pt idx="516">
                  <c:v>0.2431504957499584</c:v>
                </c:pt>
                <c:pt idx="517">
                  <c:v>0.24390359962748706</c:v>
                </c:pt>
                <c:pt idx="518">
                  <c:v>0.24410971220154917</c:v>
                </c:pt>
                <c:pt idx="519">
                  <c:v>0.24472723908333244</c:v>
                </c:pt>
                <c:pt idx="520">
                  <c:v>0.2448253782775254</c:v>
                </c:pt>
                <c:pt idx="521">
                  <c:v>0.24475744421144482</c:v>
                </c:pt>
                <c:pt idx="522">
                  <c:v>0.24584666574996589</c:v>
                </c:pt>
                <c:pt idx="523">
                  <c:v>0.24624229936706923</c:v>
                </c:pt>
                <c:pt idx="524">
                  <c:v>0.24688104553489196</c:v>
                </c:pt>
                <c:pt idx="525">
                  <c:v>0.24693398655807691</c:v>
                </c:pt>
                <c:pt idx="526">
                  <c:v>0.24766187278288498</c:v>
                </c:pt>
                <c:pt idx="527">
                  <c:v>0.24807729350507698</c:v>
                </c:pt>
                <c:pt idx="528">
                  <c:v>0.24831326938633025</c:v>
                </c:pt>
                <c:pt idx="529">
                  <c:v>0.24822889575004609</c:v>
                </c:pt>
                <c:pt idx="530">
                  <c:v>0.24786923228060723</c:v>
                </c:pt>
                <c:pt idx="531">
                  <c:v>0.2476009057499767</c:v>
                </c:pt>
                <c:pt idx="532">
                  <c:v>0.24959809723930038</c:v>
                </c:pt>
                <c:pt idx="533">
                  <c:v>0.24960832843048339</c:v>
                </c:pt>
                <c:pt idx="534">
                  <c:v>0.2501260281988778</c:v>
                </c:pt>
                <c:pt idx="535">
                  <c:v>0.25102444338438151</c:v>
                </c:pt>
                <c:pt idx="536">
                  <c:v>0.25062392615821233</c:v>
                </c:pt>
                <c:pt idx="537">
                  <c:v>0.25259632411739119</c:v>
                </c:pt>
                <c:pt idx="538">
                  <c:v>0.25375717105623574</c:v>
                </c:pt>
                <c:pt idx="539">
                  <c:v>0.25362353537966087</c:v>
                </c:pt>
                <c:pt idx="540">
                  <c:v>0.2559190307499648</c:v>
                </c:pt>
                <c:pt idx="541">
                  <c:v>0.25759528379875007</c:v>
                </c:pt>
                <c:pt idx="542">
                  <c:v>0.25756966661960295</c:v>
                </c:pt>
                <c:pt idx="543">
                  <c:v>0.2582541765833497</c:v>
                </c:pt>
                <c:pt idx="544">
                  <c:v>0.25882101915202332</c:v>
                </c:pt>
                <c:pt idx="545">
                  <c:v>0.25852467498072046</c:v>
                </c:pt>
                <c:pt idx="546">
                  <c:v>0.25909618126009132</c:v>
                </c:pt>
                <c:pt idx="547">
                  <c:v>0.25948173403284691</c:v>
                </c:pt>
                <c:pt idx="548">
                  <c:v>0.25953978453779314</c:v>
                </c:pt>
                <c:pt idx="549">
                  <c:v>0.26093090574997357</c:v>
                </c:pt>
                <c:pt idx="550">
                  <c:v>0.25988069679468262</c:v>
                </c:pt>
                <c:pt idx="551">
                  <c:v>0.25897755523442417</c:v>
                </c:pt>
                <c:pt idx="552">
                  <c:v>0.25878369741671725</c:v>
                </c:pt>
                <c:pt idx="553">
                  <c:v>0.25927146697448278</c:v>
                </c:pt>
                <c:pt idx="554">
                  <c:v>0.25859836130546043</c:v>
                </c:pt>
                <c:pt idx="555">
                  <c:v>0.2587658953332978</c:v>
                </c:pt>
                <c:pt idx="556">
                  <c:v>0.25819812003565801</c:v>
                </c:pt>
                <c:pt idx="557">
                  <c:v>0.25811230574994753</c:v>
                </c:pt>
                <c:pt idx="558">
                  <c:v>0.25839967170733757</c:v>
                </c:pt>
                <c:pt idx="559">
                  <c:v>0.25800280347722548</c:v>
                </c:pt>
                <c:pt idx="560">
                  <c:v>0.25867628719318247</c:v>
                </c:pt>
                <c:pt idx="561">
                  <c:v>0.25801744507577951</c:v>
                </c:pt>
                <c:pt idx="562">
                  <c:v>0.25765088534178932</c:v>
                </c:pt>
                <c:pt idx="563">
                  <c:v>0.25834751213298546</c:v>
                </c:pt>
                <c:pt idx="564">
                  <c:v>0.25869375357606772</c:v>
                </c:pt>
                <c:pt idx="565">
                  <c:v>0.25686162003563595</c:v>
                </c:pt>
                <c:pt idx="566">
                  <c:v>0.25735568596978542</c:v>
                </c:pt>
                <c:pt idx="567">
                  <c:v>0.25804239554588548</c:v>
                </c:pt>
                <c:pt idx="568">
                  <c:v>0.25773040575002426</c:v>
                </c:pt>
                <c:pt idx="569">
                  <c:v>0.25679713023981776</c:v>
                </c:pt>
                <c:pt idx="570">
                  <c:v>0.2562678312818889</c:v>
                </c:pt>
                <c:pt idx="571">
                  <c:v>0.25598405881115127</c:v>
                </c:pt>
                <c:pt idx="572">
                  <c:v>0.25641012449993639</c:v>
                </c:pt>
                <c:pt idx="573">
                  <c:v>0.2558386330226915</c:v>
                </c:pt>
                <c:pt idx="574">
                  <c:v>0.25555175190379475</c:v>
                </c:pt>
                <c:pt idx="575">
                  <c:v>0.25493074270650579</c:v>
                </c:pt>
                <c:pt idx="576">
                  <c:v>0.25465476289284195</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0.25333290574987288</c:v>
                </c:pt>
                <c:pt idx="586">
                  <c:v>0.2534357957499368</c:v>
                </c:pt>
                <c:pt idx="587">
                  <c:v>0.25335838574997738</c:v>
                </c:pt>
                <c:pt idx="588">
                  <c:v>0.25271889574986628</c:v>
                </c:pt>
                <c:pt idx="589">
                  <c:v>0.2531587657499309</c:v>
                </c:pt>
                <c:pt idx="590">
                  <c:v>0.25260307574987512</c:v>
                </c:pt>
                <c:pt idx="591">
                  <c:v>0.25288428075006747</c:v>
                </c:pt>
                <c:pt idx="592">
                  <c:v>0.25183359805765831</c:v>
                </c:pt>
                <c:pt idx="593">
                  <c:v>0.25120316500917284</c:v>
                </c:pt>
                <c:pt idx="594">
                  <c:v>0.25169648575004588</c:v>
                </c:pt>
                <c:pt idx="595">
                  <c:v>0.25142767574993807</c:v>
                </c:pt>
                <c:pt idx="596">
                  <c:v>0.25087072575000557</c:v>
                </c:pt>
                <c:pt idx="597">
                  <c:v>0.25084065574988362</c:v>
                </c:pt>
                <c:pt idx="598">
                  <c:v>0.25101738534185442</c:v>
                </c:pt>
                <c:pt idx="599">
                  <c:v>0.25020692574996484</c:v>
                </c:pt>
                <c:pt idx="600">
                  <c:v>0.25036383598266904</c:v>
                </c:pt>
                <c:pt idx="601">
                  <c:v>0.24885830048677388</c:v>
                </c:pt>
                <c:pt idx="602">
                  <c:v>0.24898444574991219</c:v>
                </c:pt>
                <c:pt idx="603">
                  <c:v>0.24896329575001677</c:v>
                </c:pt>
                <c:pt idx="604">
                  <c:v>0.24792327937640873</c:v>
                </c:pt>
                <c:pt idx="605">
                  <c:v>0.24768957574991637</c:v>
                </c:pt>
                <c:pt idx="606">
                  <c:v>0.24777758574995801</c:v>
                </c:pt>
                <c:pt idx="607">
                  <c:v>0.24770409574988181</c:v>
                </c:pt>
                <c:pt idx="608">
                  <c:v>0.24793521527377041</c:v>
                </c:pt>
                <c:pt idx="609">
                  <c:v>0.24644090574996419</c:v>
                </c:pt>
                <c:pt idx="610">
                  <c:v>0.24724512314126976</c:v>
                </c:pt>
                <c:pt idx="611">
                  <c:v>0.24663668574999098</c:v>
                </c:pt>
                <c:pt idx="612">
                  <c:v>0.24637810575003991</c:v>
                </c:pt>
                <c:pt idx="613">
                  <c:v>0.24696042575003263</c:v>
                </c:pt>
                <c:pt idx="614">
                  <c:v>0.24564085574992617</c:v>
                </c:pt>
                <c:pt idx="615">
                  <c:v>0.24497513575008192</c:v>
                </c:pt>
                <c:pt idx="616">
                  <c:v>0.24394771256815803</c:v>
                </c:pt>
                <c:pt idx="617">
                  <c:v>0.24390890574996196</c:v>
                </c:pt>
                <c:pt idx="618">
                  <c:v>0.24149372927936971</c:v>
                </c:pt>
                <c:pt idx="619">
                  <c:v>0.24217677575005317</c:v>
                </c:pt>
                <c:pt idx="620">
                  <c:v>0.24198667574992791</c:v>
                </c:pt>
                <c:pt idx="621">
                  <c:v>0.24145922574997791</c:v>
                </c:pt>
                <c:pt idx="622">
                  <c:v>0.24137540574997729</c:v>
                </c:pt>
                <c:pt idx="623">
                  <c:v>0.24113873574999931</c:v>
                </c:pt>
                <c:pt idx="624">
                  <c:v>0.24119807574994923</c:v>
                </c:pt>
                <c:pt idx="625">
                  <c:v>0.24046884574995891</c:v>
                </c:pt>
                <c:pt idx="626">
                  <c:v>0.23901102515297654</c:v>
                </c:pt>
                <c:pt idx="627">
                  <c:v>0.24060590574995888</c:v>
                </c:pt>
                <c:pt idx="628">
                  <c:v>0.24035905574996291</c:v>
                </c:pt>
                <c:pt idx="629">
                  <c:v>0.23935581296652231</c:v>
                </c:pt>
                <c:pt idx="630">
                  <c:v>0.23968417574992884</c:v>
                </c:pt>
                <c:pt idx="631">
                  <c:v>0.23920253574989689</c:v>
                </c:pt>
                <c:pt idx="632">
                  <c:v>0.23926743575002335</c:v>
                </c:pt>
                <c:pt idx="633">
                  <c:v>0.23894044574998974</c:v>
                </c:pt>
                <c:pt idx="634">
                  <c:v>0.23815610799721298</c:v>
                </c:pt>
                <c:pt idx="635">
                  <c:v>0.23926743636224118</c:v>
                </c:pt>
                <c:pt idx="636">
                  <c:v>0.23743967241661323</c:v>
                </c:pt>
                <c:pt idx="637">
                  <c:v>0.23790309575001378</c:v>
                </c:pt>
                <c:pt idx="638">
                  <c:v>0.2382345657500764</c:v>
                </c:pt>
                <c:pt idx="639">
                  <c:v>0.23714914575002458</c:v>
                </c:pt>
                <c:pt idx="640">
                  <c:v>0.23673312574989341</c:v>
                </c:pt>
                <c:pt idx="641">
                  <c:v>0.23731628209402852</c:v>
                </c:pt>
                <c:pt idx="642">
                  <c:v>0.23703208574993123</c:v>
                </c:pt>
                <c:pt idx="643">
                  <c:v>0.23835506575002796</c:v>
                </c:pt>
                <c:pt idx="644">
                  <c:v>0.23843990575001356</c:v>
                </c:pt>
                <c:pt idx="645">
                  <c:v>0.23844142299137219</c:v>
                </c:pt>
                <c:pt idx="646">
                  <c:v>0.23778103574994724</c:v>
                </c:pt>
                <c:pt idx="647">
                  <c:v>0.23793022443133838</c:v>
                </c:pt>
                <c:pt idx="648">
                  <c:v>0.23795142574998351</c:v>
                </c:pt>
                <c:pt idx="649">
                  <c:v>0.23777270574996123</c:v>
                </c:pt>
                <c:pt idx="650">
                  <c:v>0.23813920574997391</c:v>
                </c:pt>
                <c:pt idx="651">
                  <c:v>0.23799755575007031</c:v>
                </c:pt>
                <c:pt idx="652">
                  <c:v>0.23770545574986149</c:v>
                </c:pt>
                <c:pt idx="653">
                  <c:v>0.23819975632457613</c:v>
                </c:pt>
                <c:pt idx="654">
                  <c:v>0.23888452546837868</c:v>
                </c:pt>
                <c:pt idx="655">
                  <c:v>0.23807313574995703</c:v>
                </c:pt>
                <c:pt idx="656">
                  <c:v>0.2378840457498797</c:v>
                </c:pt>
                <c:pt idx="657">
                  <c:v>0.23797655575000931</c:v>
                </c:pt>
                <c:pt idx="658">
                  <c:v>0.23851126938627976</c:v>
                </c:pt>
                <c:pt idx="659">
                  <c:v>0.23891854574999674</c:v>
                </c:pt>
                <c:pt idx="660">
                  <c:v>0.23874760574999279</c:v>
                </c:pt>
                <c:pt idx="661">
                  <c:v>0.23970485140199613</c:v>
                </c:pt>
                <c:pt idx="662">
                  <c:v>0.24033383432146183</c:v>
                </c:pt>
                <c:pt idx="663">
                  <c:v>0.23922407058506709</c:v>
                </c:pt>
                <c:pt idx="664">
                  <c:v>0.23911075575000496</c:v>
                </c:pt>
                <c:pt idx="665">
                  <c:v>0.23962328574990024</c:v>
                </c:pt>
                <c:pt idx="666">
                  <c:v>0.2389774257498945</c:v>
                </c:pt>
                <c:pt idx="667">
                  <c:v>0.24050317575003541</c:v>
                </c:pt>
                <c:pt idx="668">
                  <c:v>0.23987139574990124</c:v>
                </c:pt>
                <c:pt idx="669">
                  <c:v>0.23987147717848245</c:v>
                </c:pt>
                <c:pt idx="670">
                  <c:v>0.23920175760181905</c:v>
                </c:pt>
                <c:pt idx="671">
                  <c:v>0.23927233432137074</c:v>
                </c:pt>
                <c:pt idx="672">
                  <c:v>0.24028678575000159</c:v>
                </c:pt>
                <c:pt idx="673">
                  <c:v>0.23974701574988444</c:v>
                </c:pt>
                <c:pt idx="674">
                  <c:v>0.24011207574996271</c:v>
                </c:pt>
                <c:pt idx="675">
                  <c:v>0.24041949949990804</c:v>
                </c:pt>
                <c:pt idx="676">
                  <c:v>0.24098538491662727</c:v>
                </c:pt>
                <c:pt idx="677">
                  <c:v>0.23993090575000087</c:v>
                </c:pt>
                <c:pt idx="678">
                  <c:v>0.24012459574998957</c:v>
                </c:pt>
                <c:pt idx="679">
                  <c:v>0.24093184575002669</c:v>
                </c:pt>
                <c:pt idx="680">
                  <c:v>0.24015792574998318</c:v>
                </c:pt>
                <c:pt idx="681">
                  <c:v>0.24093143908328374</c:v>
                </c:pt>
                <c:pt idx="682">
                  <c:v>0.24026354574995423</c:v>
                </c:pt>
                <c:pt idx="683">
                  <c:v>0.24066535574999681</c:v>
                </c:pt>
                <c:pt idx="684">
                  <c:v>0.24048289575000611</c:v>
                </c:pt>
                <c:pt idx="685">
                  <c:v>0.24107729350502938</c:v>
                </c:pt>
                <c:pt idx="686">
                  <c:v>0.24100532241662651</c:v>
                </c:pt>
                <c:pt idx="687">
                  <c:v>0.24150124282860491</c:v>
                </c:pt>
                <c:pt idx="688">
                  <c:v>0.24100716574987771</c:v>
                </c:pt>
                <c:pt idx="689">
                  <c:v>0.24147735574986517</c:v>
                </c:pt>
                <c:pt idx="690">
                  <c:v>0.24125109575000209</c:v>
                </c:pt>
                <c:pt idx="691">
                  <c:v>0.24218826574985997</c:v>
                </c:pt>
                <c:pt idx="692">
                  <c:v>0.24252702574983689</c:v>
                </c:pt>
                <c:pt idx="693">
                  <c:v>0.24179788513153308</c:v>
                </c:pt>
                <c:pt idx="694">
                  <c:v>0.24230694496569091</c:v>
                </c:pt>
                <c:pt idx="695">
                  <c:v>0.24375690574998998</c:v>
                </c:pt>
                <c:pt idx="696">
                  <c:v>0.24313190574997634</c:v>
                </c:pt>
                <c:pt idx="697">
                  <c:v>0.24350478574994841</c:v>
                </c:pt>
                <c:pt idx="698">
                  <c:v>0.24404439554587107</c:v>
                </c:pt>
                <c:pt idx="699">
                  <c:v>0.24393646574995423</c:v>
                </c:pt>
                <c:pt idx="700">
                  <c:v>0.24394202575004476</c:v>
                </c:pt>
                <c:pt idx="701">
                  <c:v>0.24471434575001236</c:v>
                </c:pt>
                <c:pt idx="702">
                  <c:v>0.24421340574998893</c:v>
                </c:pt>
                <c:pt idx="703">
                  <c:v>0.24411462196627554</c:v>
                </c:pt>
                <c:pt idx="704">
                  <c:v>0.24545145336907159</c:v>
                </c:pt>
                <c:pt idx="705">
                  <c:v>0.24601954574990295</c:v>
                </c:pt>
                <c:pt idx="706">
                  <c:v>0.24591806574999056</c:v>
                </c:pt>
                <c:pt idx="707">
                  <c:v>0.24649078575004113</c:v>
                </c:pt>
                <c:pt idx="708">
                  <c:v>0.24608020912069184</c:v>
                </c:pt>
                <c:pt idx="709">
                  <c:v>0.24661164574993691</c:v>
                </c:pt>
                <c:pt idx="710">
                  <c:v>0.24634958575008201</c:v>
                </c:pt>
                <c:pt idx="711">
                  <c:v>0.24680219324999114</c:v>
                </c:pt>
                <c:pt idx="712">
                  <c:v>0.24830834053258899</c:v>
                </c:pt>
                <c:pt idx="713">
                  <c:v>0.24885641595409441</c:v>
                </c:pt>
                <c:pt idx="714">
                  <c:v>0.24827420574996528</c:v>
                </c:pt>
                <c:pt idx="715">
                  <c:v>0.24898598574998274</c:v>
                </c:pt>
                <c:pt idx="716">
                  <c:v>0.24904769574989469</c:v>
                </c:pt>
                <c:pt idx="717">
                  <c:v>0.24882586575009241</c:v>
                </c:pt>
                <c:pt idx="718">
                  <c:v>0.24942084893183394</c:v>
                </c:pt>
                <c:pt idx="719">
                  <c:v>0.24850645894149245</c:v>
                </c:pt>
                <c:pt idx="720">
                  <c:v>0.24777715574997244</c:v>
                </c:pt>
                <c:pt idx="721">
                  <c:v>0.2497372118724151</c:v>
                </c:pt>
                <c:pt idx="722">
                  <c:v>0.24959776574998221</c:v>
                </c:pt>
                <c:pt idx="723">
                  <c:v>0.24967420574989774</c:v>
                </c:pt>
                <c:pt idx="724">
                  <c:v>0.24929039028613495</c:v>
                </c:pt>
                <c:pt idx="725">
                  <c:v>0.24959223575010075</c:v>
                </c:pt>
                <c:pt idx="726">
                  <c:v>0.25011132574982758</c:v>
                </c:pt>
                <c:pt idx="727">
                  <c:v>0.24896462574993478</c:v>
                </c:pt>
                <c:pt idx="728">
                  <c:v>0.24912756246638423</c:v>
                </c:pt>
                <c:pt idx="729">
                  <c:v>0.24953893800807264</c:v>
                </c:pt>
                <c:pt idx="730">
                  <c:v>0.25034552575000646</c:v>
                </c:pt>
                <c:pt idx="731">
                  <c:v>0.25021558574989938</c:v>
                </c:pt>
                <c:pt idx="732">
                  <c:v>0.25045672519446877</c:v>
                </c:pt>
                <c:pt idx="733">
                  <c:v>0.24984090574999174</c:v>
                </c:pt>
                <c:pt idx="734">
                  <c:v>0.25090312797216541</c:v>
                </c:pt>
                <c:pt idx="735">
                  <c:v>0.25180978574991364</c:v>
                </c:pt>
                <c:pt idx="736">
                  <c:v>0.25183627574982453</c:v>
                </c:pt>
                <c:pt idx="737">
                  <c:v>0.25077456574997903</c:v>
                </c:pt>
                <c:pt idx="738">
                  <c:v>0.25073369575001425</c:v>
                </c:pt>
                <c:pt idx="739">
                  <c:v>0.25141889276297108</c:v>
                </c:pt>
                <c:pt idx="740">
                  <c:v>0.25108052797219232</c:v>
                </c:pt>
                <c:pt idx="741">
                  <c:v>0.25235765574998936</c:v>
                </c:pt>
                <c:pt idx="742">
                  <c:v>0.25148324574985353</c:v>
                </c:pt>
                <c:pt idx="743">
                  <c:v>0.25178866574990022</c:v>
                </c:pt>
                <c:pt idx="744">
                  <c:v>0.25150046575004203</c:v>
                </c:pt>
                <c:pt idx="745">
                  <c:v>0.25140226130548726</c:v>
                </c:pt>
                <c:pt idx="746">
                  <c:v>0.25141694575002332</c:v>
                </c:pt>
                <c:pt idx="747">
                  <c:v>0.25177864574993691</c:v>
                </c:pt>
                <c:pt idx="748">
                  <c:v>0.25190210575007682</c:v>
                </c:pt>
                <c:pt idx="749">
                  <c:v>0.25233618574995453</c:v>
                </c:pt>
                <c:pt idx="750">
                  <c:v>0.25275367498066731</c:v>
                </c:pt>
                <c:pt idx="751">
                  <c:v>0.25272707596273847</c:v>
                </c:pt>
                <c:pt idx="752">
                  <c:v>0.25284251574984873</c:v>
                </c:pt>
                <c:pt idx="753">
                  <c:v>0.25372638575005696</c:v>
                </c:pt>
                <c:pt idx="754">
                  <c:v>0.25410119575002454</c:v>
                </c:pt>
                <c:pt idx="755">
                  <c:v>0.25394511306700451</c:v>
                </c:pt>
                <c:pt idx="756">
                  <c:v>0.25493974574982331</c:v>
                </c:pt>
                <c:pt idx="757">
                  <c:v>0.25472535472958663</c:v>
                </c:pt>
                <c:pt idx="758">
                  <c:v>0.25591778074996863</c:v>
                </c:pt>
                <c:pt idx="759">
                  <c:v>0.25469180574995681</c:v>
                </c:pt>
                <c:pt idx="760">
                  <c:v>0.25573937574993977</c:v>
                </c:pt>
                <c:pt idx="761">
                  <c:v>0.25554149758667677</c:v>
                </c:pt>
                <c:pt idx="762">
                  <c:v>0.25521808575001631</c:v>
                </c:pt>
                <c:pt idx="763">
                  <c:v>0.25612654574996507</c:v>
                </c:pt>
                <c:pt idx="764">
                  <c:v>0.25590152575000502</c:v>
                </c:pt>
                <c:pt idx="765">
                  <c:v>0.25648619986763876</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0.25684946715345874</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0.25732340574997253</c:v>
                </c:pt>
                <c:pt idx="784">
                  <c:v>0.25340799398529218</c:v>
                </c:pt>
                <c:pt idx="785">
                  <c:v>0.25356632575002891</c:v>
                </c:pt>
                <c:pt idx="786">
                  <c:v>0.25375393871698226</c:v>
                </c:pt>
                <c:pt idx="787">
                  <c:v>0.25373056574994796</c:v>
                </c:pt>
                <c:pt idx="788">
                  <c:v>0.25244944574995998</c:v>
                </c:pt>
                <c:pt idx="789">
                  <c:v>0.25273412574989607</c:v>
                </c:pt>
                <c:pt idx="790">
                  <c:v>0.25190824617550334</c:v>
                </c:pt>
                <c:pt idx="791">
                  <c:v>0.25194660574996497</c:v>
                </c:pt>
                <c:pt idx="792">
                  <c:v>0.25075109574996191</c:v>
                </c:pt>
                <c:pt idx="793">
                  <c:v>0.25024204574984332</c:v>
                </c:pt>
                <c:pt idx="794">
                  <c:v>0.24926011574991946</c:v>
                </c:pt>
                <c:pt idx="795">
                  <c:v>0.25033937575007331</c:v>
                </c:pt>
                <c:pt idx="796">
                  <c:v>0.24994860983150649</c:v>
                </c:pt>
                <c:pt idx="797">
                  <c:v>0.24987642574988911</c:v>
                </c:pt>
                <c:pt idx="798">
                  <c:v>0.24934100574984094</c:v>
                </c:pt>
                <c:pt idx="799">
                  <c:v>0.2489905954051613</c:v>
                </c:pt>
                <c:pt idx="800">
                  <c:v>0.24841545120452269</c:v>
                </c:pt>
                <c:pt idx="801">
                  <c:v>0.24812995226166379</c:v>
                </c:pt>
                <c:pt idx="802">
                  <c:v>0.24701469574993984</c:v>
                </c:pt>
                <c:pt idx="803">
                  <c:v>0.2474492557499138</c:v>
                </c:pt>
                <c:pt idx="804">
                  <c:v>0.24694853574993708</c:v>
                </c:pt>
                <c:pt idx="805">
                  <c:v>0.24635542955947226</c:v>
                </c:pt>
                <c:pt idx="806">
                  <c:v>0.24679169575004806</c:v>
                </c:pt>
                <c:pt idx="807">
                  <c:v>0.24652798574993573</c:v>
                </c:pt>
                <c:pt idx="808">
                  <c:v>0.24695090574999801</c:v>
                </c:pt>
                <c:pt idx="809">
                  <c:v>0.24695936728844037</c:v>
                </c:pt>
                <c:pt idx="810">
                  <c:v>0.24686702946127101</c:v>
                </c:pt>
                <c:pt idx="811">
                  <c:v>0.2461908657499379</c:v>
                </c:pt>
                <c:pt idx="812">
                  <c:v>0.24598135575001867</c:v>
                </c:pt>
                <c:pt idx="813">
                  <c:v>0.24642299575005241</c:v>
                </c:pt>
                <c:pt idx="814">
                  <c:v>0.24601966863659191</c:v>
                </c:pt>
                <c:pt idx="815">
                  <c:v>0.24640850574994044</c:v>
                </c:pt>
                <c:pt idx="816">
                  <c:v>0.24600696574994174</c:v>
                </c:pt>
                <c:pt idx="817">
                  <c:v>0.24540842187896375</c:v>
                </c:pt>
                <c:pt idx="818">
                  <c:v>0.24634023908332436</c:v>
                </c:pt>
                <c:pt idx="819">
                  <c:v>0.24529117456718602</c:v>
                </c:pt>
                <c:pt idx="820">
                  <c:v>0.24505911575002448</c:v>
                </c:pt>
                <c:pt idx="821">
                  <c:v>0.24489536574994047</c:v>
                </c:pt>
                <c:pt idx="822">
                  <c:v>0.24550413574991156</c:v>
                </c:pt>
                <c:pt idx="823">
                  <c:v>0.24595835402584537</c:v>
                </c:pt>
                <c:pt idx="824">
                  <c:v>0.24605969574993491</c:v>
                </c:pt>
                <c:pt idx="825">
                  <c:v>0.24591630575004386</c:v>
                </c:pt>
                <c:pt idx="826">
                  <c:v>0.24541662003571221</c:v>
                </c:pt>
                <c:pt idx="827">
                  <c:v>0.24415270574996839</c:v>
                </c:pt>
                <c:pt idx="828">
                  <c:v>0.24541729211360119</c:v>
                </c:pt>
                <c:pt idx="829">
                  <c:v>0.24548294574999874</c:v>
                </c:pt>
                <c:pt idx="830">
                  <c:v>0.24599611575004626</c:v>
                </c:pt>
                <c:pt idx="831">
                  <c:v>0.24572619463890541</c:v>
                </c:pt>
                <c:pt idx="832">
                  <c:v>0.24675867417104771</c:v>
                </c:pt>
                <c:pt idx="833">
                  <c:v>0.24639348574999137</c:v>
                </c:pt>
                <c:pt idx="834">
                  <c:v>0.24662816574992524</c:v>
                </c:pt>
                <c:pt idx="835">
                  <c:v>0.24545243908313852</c:v>
                </c:pt>
                <c:pt idx="836">
                  <c:v>0.24655856289281541</c:v>
                </c:pt>
                <c:pt idx="837">
                  <c:v>0.24724905007988732</c:v>
                </c:pt>
                <c:pt idx="838">
                  <c:v>0.24715875574995039</c:v>
                </c:pt>
                <c:pt idx="839">
                  <c:v>0.24753719440977343</c:v>
                </c:pt>
                <c:pt idx="840">
                  <c:v>0.24828662575011151</c:v>
                </c:pt>
                <c:pt idx="841">
                  <c:v>0.24836250574996654</c:v>
                </c:pt>
                <c:pt idx="842">
                  <c:v>0.24870587574997671</c:v>
                </c:pt>
                <c:pt idx="843">
                  <c:v>0.24895118410033551</c:v>
                </c:pt>
                <c:pt idx="844">
                  <c:v>0.24726090574996851</c:v>
                </c:pt>
                <c:pt idx="845">
                  <c:v>0.24935993800806971</c:v>
                </c:pt>
                <c:pt idx="846">
                  <c:v>0.24907544574993809</c:v>
                </c:pt>
                <c:pt idx="847">
                  <c:v>0.24831105575007967</c:v>
                </c:pt>
                <c:pt idx="848">
                  <c:v>0.24925748306948547</c:v>
                </c:pt>
                <c:pt idx="849">
                  <c:v>0.24866271574992993</c:v>
                </c:pt>
                <c:pt idx="850">
                  <c:v>0.24871504574994718</c:v>
                </c:pt>
                <c:pt idx="851">
                  <c:v>0.24831005869120346</c:v>
                </c:pt>
                <c:pt idx="852">
                  <c:v>0.24710073908326541</c:v>
                </c:pt>
                <c:pt idx="853">
                  <c:v>0.2446959645735092</c:v>
                </c:pt>
                <c:pt idx="854">
                  <c:v>0.24640830575003797</c:v>
                </c:pt>
                <c:pt idx="855">
                  <c:v>0.24573113574990699</c:v>
                </c:pt>
                <c:pt idx="856">
                  <c:v>0.24546290574984683</c:v>
                </c:pt>
                <c:pt idx="857">
                  <c:v>0.24503596575000591</c:v>
                </c:pt>
                <c:pt idx="858">
                  <c:v>0.24532824574997394</c:v>
                </c:pt>
                <c:pt idx="859">
                  <c:v>0.24503075968260646</c:v>
                </c:pt>
                <c:pt idx="860">
                  <c:v>0.24474794656639268</c:v>
                </c:pt>
                <c:pt idx="861">
                  <c:v>0.24472231115540008</c:v>
                </c:pt>
                <c:pt idx="862">
                  <c:v>0.24451657241664293</c:v>
                </c:pt>
                <c:pt idx="863">
                  <c:v>0.24471164575004453</c:v>
                </c:pt>
                <c:pt idx="864">
                  <c:v>0.24533745120446362</c:v>
                </c:pt>
                <c:pt idx="865">
                  <c:v>0.24533129574997789</c:v>
                </c:pt>
                <c:pt idx="866">
                  <c:v>0.24408961575002774</c:v>
                </c:pt>
                <c:pt idx="867">
                  <c:v>0.24500097717854885</c:v>
                </c:pt>
                <c:pt idx="868">
                  <c:v>0.24355512574994975</c:v>
                </c:pt>
                <c:pt idx="869">
                  <c:v>0.24390077575003491</c:v>
                </c:pt>
                <c:pt idx="870">
                  <c:v>0.24444774785524775</c:v>
                </c:pt>
                <c:pt idx="871">
                  <c:v>0.24483363302270791</c:v>
                </c:pt>
                <c:pt idx="872">
                  <c:v>0.24406742299142145</c:v>
                </c:pt>
                <c:pt idx="873">
                  <c:v>0.24465184574995638</c:v>
                </c:pt>
                <c:pt idx="874">
                  <c:v>0.24556891574992823</c:v>
                </c:pt>
                <c:pt idx="875">
                  <c:v>0.24549316156391437</c:v>
                </c:pt>
                <c:pt idx="876">
                  <c:v>0.24667030575007234</c:v>
                </c:pt>
                <c:pt idx="877">
                  <c:v>0.24728169574997594</c:v>
                </c:pt>
                <c:pt idx="878">
                  <c:v>0.24955879350507398</c:v>
                </c:pt>
                <c:pt idx="879">
                  <c:v>0.2501015954051411</c:v>
                </c:pt>
                <c:pt idx="880">
                  <c:v>0.24893090574997279</c:v>
                </c:pt>
                <c:pt idx="881">
                  <c:v>0.25085307241664628</c:v>
                </c:pt>
                <c:pt idx="882">
                  <c:v>0.25225918574987832</c:v>
                </c:pt>
                <c:pt idx="883">
                  <c:v>0.25256291751477988</c:v>
                </c:pt>
                <c:pt idx="884">
                  <c:v>0.25350819575002981</c:v>
                </c:pt>
                <c:pt idx="885">
                  <c:v>0.2539268057498576</c:v>
                </c:pt>
                <c:pt idx="886">
                  <c:v>0.2551675657500283</c:v>
                </c:pt>
                <c:pt idx="887">
                  <c:v>0.25597590574997842</c:v>
                </c:pt>
                <c:pt idx="888">
                  <c:v>0.25625085169595252</c:v>
                </c:pt>
                <c:pt idx="889">
                  <c:v>0.25590428453777747</c:v>
                </c:pt>
                <c:pt idx="890">
                  <c:v>0.25632949574999564</c:v>
                </c:pt>
                <c:pt idx="891">
                  <c:v>0.25611917379124832</c:v>
                </c:pt>
                <c:pt idx="892">
                  <c:v>0.2568395457499833</c:v>
                </c:pt>
                <c:pt idx="893">
                  <c:v>0.25633229574985816</c:v>
                </c:pt>
                <c:pt idx="894">
                  <c:v>0.2563764961115283</c:v>
                </c:pt>
                <c:pt idx="895">
                  <c:v>0.25668130574992182</c:v>
                </c:pt>
                <c:pt idx="896">
                  <c:v>0.2569073343213546</c:v>
                </c:pt>
                <c:pt idx="897">
                  <c:v>0.2567849263684544</c:v>
                </c:pt>
                <c:pt idx="898">
                  <c:v>0.25718548908324196</c:v>
                </c:pt>
                <c:pt idx="899">
                  <c:v>0.25681243100258688</c:v>
                </c:pt>
                <c:pt idx="900">
                  <c:v>0.25701384574996688</c:v>
                </c:pt>
                <c:pt idx="901">
                  <c:v>0.25717055523450938</c:v>
                </c:pt>
                <c:pt idx="902">
                  <c:v>0.2573864557500094</c:v>
                </c:pt>
                <c:pt idx="903">
                  <c:v>0.25675343575005627</c:v>
                </c:pt>
                <c:pt idx="904">
                  <c:v>0.25647823908330736</c:v>
                </c:pt>
                <c:pt idx="905">
                  <c:v>0.25744966437065464</c:v>
                </c:pt>
                <c:pt idx="906">
                  <c:v>0.25690640575000206</c:v>
                </c:pt>
                <c:pt idx="907">
                  <c:v>0.25691022574993388</c:v>
                </c:pt>
                <c:pt idx="908">
                  <c:v>0.25680125268874576</c:v>
                </c:pt>
                <c:pt idx="909">
                  <c:v>0.25675234574994482</c:v>
                </c:pt>
                <c:pt idx="910">
                  <c:v>0.25807670575001457</c:v>
                </c:pt>
                <c:pt idx="911">
                  <c:v>0.25845202575004633</c:v>
                </c:pt>
                <c:pt idx="912">
                  <c:v>0.25785796760574525</c:v>
                </c:pt>
                <c:pt idx="913">
                  <c:v>0.25759392024278327</c:v>
                </c:pt>
                <c:pt idx="914">
                  <c:v>0.25929590574996558</c:v>
                </c:pt>
                <c:pt idx="915">
                  <c:v>0.25745417575009832</c:v>
                </c:pt>
                <c:pt idx="916">
                  <c:v>0.25838940574991043</c:v>
                </c:pt>
                <c:pt idx="917">
                  <c:v>0.25829282574991907</c:v>
                </c:pt>
                <c:pt idx="918">
                  <c:v>0.25787685574989994</c:v>
                </c:pt>
                <c:pt idx="919">
                  <c:v>0.25830986451285393</c:v>
                </c:pt>
                <c:pt idx="920">
                  <c:v>0.25856996574990015</c:v>
                </c:pt>
                <c:pt idx="921">
                  <c:v>0.25858945574998432</c:v>
                </c:pt>
                <c:pt idx="922">
                  <c:v>0.2575964307499703</c:v>
                </c:pt>
                <c:pt idx="923">
                  <c:v>0.2581510546859811</c:v>
                </c:pt>
                <c:pt idx="924">
                  <c:v>0.25800611574989391</c:v>
                </c:pt>
                <c:pt idx="925">
                  <c:v>0.2576333181211502</c:v>
                </c:pt>
                <c:pt idx="926">
                  <c:v>0.25770036574999738</c:v>
                </c:pt>
                <c:pt idx="927">
                  <c:v>0.25819001574987532</c:v>
                </c:pt>
                <c:pt idx="928">
                  <c:v>0.2576516958732783</c:v>
                </c:pt>
                <c:pt idx="929">
                  <c:v>0.25765773574993034</c:v>
                </c:pt>
                <c:pt idx="930">
                  <c:v>0.25850477367458846</c:v>
                </c:pt>
                <c:pt idx="931">
                  <c:v>0.25884590574996547</c:v>
                </c:pt>
                <c:pt idx="932">
                  <c:v>0.25728100149467537</c:v>
                </c:pt>
                <c:pt idx="933">
                  <c:v>0.25769379986756746</c:v>
                </c:pt>
                <c:pt idx="934">
                  <c:v>0.25770594575007522</c:v>
                </c:pt>
                <c:pt idx="935">
                  <c:v>0.25747336574981816</c:v>
                </c:pt>
                <c:pt idx="936">
                  <c:v>0.25579384389428128</c:v>
                </c:pt>
                <c:pt idx="937">
                  <c:v>0.25678821574996458</c:v>
                </c:pt>
                <c:pt idx="938">
                  <c:v>0.25631277033325389</c:v>
                </c:pt>
                <c:pt idx="939">
                  <c:v>0.25588175019443332</c:v>
                </c:pt>
                <c:pt idx="940">
                  <c:v>0.25598216890789266</c:v>
                </c:pt>
                <c:pt idx="941">
                  <c:v>0.25545734211361543</c:v>
                </c:pt>
                <c:pt idx="942">
                  <c:v>0.25561048574992701</c:v>
                </c:pt>
                <c:pt idx="943">
                  <c:v>0.25636291908328762</c:v>
                </c:pt>
                <c:pt idx="944">
                  <c:v>0.25592918575006324</c:v>
                </c:pt>
                <c:pt idx="945">
                  <c:v>0.25580057574998805</c:v>
                </c:pt>
                <c:pt idx="946">
                  <c:v>0.25551357585304474</c:v>
                </c:pt>
                <c:pt idx="947">
                  <c:v>0.25498845574996748</c:v>
                </c:pt>
                <c:pt idx="948">
                  <c:v>0.25613190574998157</c:v>
                </c:pt>
                <c:pt idx="949">
                  <c:v>0.25523186408325671</c:v>
                </c:pt>
                <c:pt idx="950">
                  <c:v>0.25452647574997062</c:v>
                </c:pt>
                <c:pt idx="951">
                  <c:v>0.25487651575008452</c:v>
                </c:pt>
                <c:pt idx="952">
                  <c:v>0.25505750574993158</c:v>
                </c:pt>
                <c:pt idx="953">
                  <c:v>0.25540317379116578</c:v>
                </c:pt>
                <c:pt idx="954">
                  <c:v>0.25501672575002488</c:v>
                </c:pt>
                <c:pt idx="955">
                  <c:v>0.25508298738260909</c:v>
                </c:pt>
                <c:pt idx="956">
                  <c:v>0.25466590574997439</c:v>
                </c:pt>
                <c:pt idx="957">
                  <c:v>0.2543673375680271</c:v>
                </c:pt>
                <c:pt idx="958">
                  <c:v>0.25539035575000935</c:v>
                </c:pt>
                <c:pt idx="959">
                  <c:v>0.25525305574997503</c:v>
                </c:pt>
                <c:pt idx="960">
                  <c:v>0.25417324595611029</c:v>
                </c:pt>
                <c:pt idx="961">
                  <c:v>0.25515788574996695</c:v>
                </c:pt>
                <c:pt idx="962">
                  <c:v>0.25359749575002866</c:v>
                </c:pt>
                <c:pt idx="963">
                  <c:v>0.25430453574993861</c:v>
                </c:pt>
                <c:pt idx="964">
                  <c:v>0.25394304368107579</c:v>
                </c:pt>
                <c:pt idx="965">
                  <c:v>0.25177740574996232</c:v>
                </c:pt>
                <c:pt idx="966">
                  <c:v>0.25353217157272928</c:v>
                </c:pt>
                <c:pt idx="967">
                  <c:v>0.25278993574993081</c:v>
                </c:pt>
                <c:pt idx="968">
                  <c:v>0.2519946257500294</c:v>
                </c:pt>
                <c:pt idx="969">
                  <c:v>0.25218469574990465</c:v>
                </c:pt>
                <c:pt idx="970">
                  <c:v>0.25227772575003371</c:v>
                </c:pt>
                <c:pt idx="971">
                  <c:v>0.25229877574997828</c:v>
                </c:pt>
                <c:pt idx="972">
                  <c:v>0.25224047276020656</c:v>
                </c:pt>
                <c:pt idx="973">
                  <c:v>0.25185272393176261</c:v>
                </c:pt>
                <c:pt idx="974">
                  <c:v>0.24935003908335321</c:v>
                </c:pt>
                <c:pt idx="975">
                  <c:v>0.24937423575005371</c:v>
                </c:pt>
                <c:pt idx="976">
                  <c:v>0.2492601657500873</c:v>
                </c:pt>
                <c:pt idx="977">
                  <c:v>0.24800363574999593</c:v>
                </c:pt>
                <c:pt idx="978">
                  <c:v>0.24748721574999924</c:v>
                </c:pt>
                <c:pt idx="979">
                  <c:v>0.24680079234779867</c:v>
                </c:pt>
                <c:pt idx="980">
                  <c:v>0.24643318574993658</c:v>
                </c:pt>
                <c:pt idx="981">
                  <c:v>0.24677807241664595</c:v>
                </c:pt>
                <c:pt idx="982">
                  <c:v>0.24526987126718341</c:v>
                </c:pt>
                <c:pt idx="983">
                  <c:v>0.24412190574993531</c:v>
                </c:pt>
                <c:pt idx="984">
                  <c:v>0.24441991574990182</c:v>
                </c:pt>
                <c:pt idx="985">
                  <c:v>0.24346112261743308</c:v>
                </c:pt>
                <c:pt idx="986">
                  <c:v>0.24381358574989101</c:v>
                </c:pt>
                <c:pt idx="987">
                  <c:v>0.24379339575003262</c:v>
                </c:pt>
                <c:pt idx="988">
                  <c:v>0.24286778453782243</c:v>
                </c:pt>
                <c:pt idx="989">
                  <c:v>0.24308718575001398</c:v>
                </c:pt>
                <c:pt idx="990">
                  <c:v>0.24291936728839458</c:v>
                </c:pt>
                <c:pt idx="991">
                  <c:v>0.24091090574997095</c:v>
                </c:pt>
                <c:pt idx="992">
                  <c:v>0.24117533432132673</c:v>
                </c:pt>
                <c:pt idx="993">
                  <c:v>0.24097636574998671</c:v>
                </c:pt>
                <c:pt idx="994">
                  <c:v>0.24039220575005521</c:v>
                </c:pt>
                <c:pt idx="995">
                  <c:v>0.24029542574997748</c:v>
                </c:pt>
                <c:pt idx="996">
                  <c:v>0.24000126574993891</c:v>
                </c:pt>
                <c:pt idx="997">
                  <c:v>0.24074334575004788</c:v>
                </c:pt>
                <c:pt idx="998">
                  <c:v>0.23991175111085294</c:v>
                </c:pt>
                <c:pt idx="999">
                  <c:v>0.23881978810295867</c:v>
                </c:pt>
                <c:pt idx="1000">
                  <c:v>0.23812095908319009</c:v>
                </c:pt>
                <c:pt idx="1001">
                  <c:v>0.23882365574999653</c:v>
                </c:pt>
                <c:pt idx="1002">
                  <c:v>0.23803112575002691</c:v>
                </c:pt>
                <c:pt idx="1003">
                  <c:v>0.23878520575003426</c:v>
                </c:pt>
                <c:pt idx="1004">
                  <c:v>0.2384288851314984</c:v>
                </c:pt>
                <c:pt idx="1005">
                  <c:v>0.23774394574998356</c:v>
                </c:pt>
                <c:pt idx="1006">
                  <c:v>0.23730966574999021</c:v>
                </c:pt>
                <c:pt idx="1007">
                  <c:v>0.23832590574997425</c:v>
                </c:pt>
                <c:pt idx="1008">
                  <c:v>0.23666490575000421</c:v>
                </c:pt>
                <c:pt idx="1009">
                  <c:v>0.23687119574998405</c:v>
                </c:pt>
                <c:pt idx="1010">
                  <c:v>0.23563886451289343</c:v>
                </c:pt>
                <c:pt idx="1011">
                  <c:v>0.23646965574995704</c:v>
                </c:pt>
                <c:pt idx="1012">
                  <c:v>0.23619696574994009</c:v>
                </c:pt>
                <c:pt idx="1013">
                  <c:v>0.2360096257500004</c:v>
                </c:pt>
                <c:pt idx="1014">
                  <c:v>0.23604311574997894</c:v>
                </c:pt>
                <c:pt idx="1015">
                  <c:v>0.2354137182499727</c:v>
                </c:pt>
                <c:pt idx="1016">
                  <c:v>0.23523397982401661</c:v>
                </c:pt>
                <c:pt idx="1017">
                  <c:v>0.23505714965239174</c:v>
                </c:pt>
                <c:pt idx="1018">
                  <c:v>0.23606453574998909</c:v>
                </c:pt>
                <c:pt idx="1019">
                  <c:v>0.23591053574990925</c:v>
                </c:pt>
                <c:pt idx="1020">
                  <c:v>0.23667328574997271</c:v>
                </c:pt>
                <c:pt idx="1021">
                  <c:v>0.23641511574996388</c:v>
                </c:pt>
                <c:pt idx="1022">
                  <c:v>0.23671041824997024</c:v>
                </c:pt>
                <c:pt idx="1023">
                  <c:v>0.23730430574995864</c:v>
                </c:pt>
                <c:pt idx="1024">
                  <c:v>0.23784282966302328</c:v>
                </c:pt>
                <c:pt idx="1025">
                  <c:v>0.23644197241677067</c:v>
                </c:pt>
                <c:pt idx="1026">
                  <c:v>0.23736820574990278</c:v>
                </c:pt>
                <c:pt idx="1027">
                  <c:v>0.23702042574991822</c:v>
                </c:pt>
                <c:pt idx="1028">
                  <c:v>0.23601903365697346</c:v>
                </c:pt>
                <c:pt idx="1029">
                  <c:v>0.23673932574990891</c:v>
                </c:pt>
                <c:pt idx="1030">
                  <c:v>0.2359235757499932</c:v>
                </c:pt>
                <c:pt idx="1031">
                  <c:v>0.2356035357499735</c:v>
                </c:pt>
                <c:pt idx="1032">
                  <c:v>0.23609608607780833</c:v>
                </c:pt>
                <c:pt idx="1033">
                  <c:v>0.23713534878797349</c:v>
                </c:pt>
                <c:pt idx="1034">
                  <c:v>0.23667080574998067</c:v>
                </c:pt>
                <c:pt idx="1035">
                  <c:v>0.23616866574987228</c:v>
                </c:pt>
                <c:pt idx="1036">
                  <c:v>0.23711130574999151</c:v>
                </c:pt>
                <c:pt idx="1037">
                  <c:v>0.23663538574993512</c:v>
                </c:pt>
                <c:pt idx="1038">
                  <c:v>0.23583281296654937</c:v>
                </c:pt>
                <c:pt idx="1039">
                  <c:v>0.23608365574986578</c:v>
                </c:pt>
                <c:pt idx="1040">
                  <c:v>0.23684495838148253</c:v>
                </c:pt>
                <c:pt idx="1041">
                  <c:v>0.23710726938632862</c:v>
                </c:pt>
                <c:pt idx="1042">
                  <c:v>0.23672375574992091</c:v>
                </c:pt>
                <c:pt idx="1043">
                  <c:v>0.23643012575008981</c:v>
                </c:pt>
                <c:pt idx="1044">
                  <c:v>0.23762758575000476</c:v>
                </c:pt>
                <c:pt idx="1045">
                  <c:v>0.23732571824987728</c:v>
                </c:pt>
                <c:pt idx="1046">
                  <c:v>0.23644979575006231</c:v>
                </c:pt>
                <c:pt idx="1047">
                  <c:v>0.23720704574999768</c:v>
                </c:pt>
                <c:pt idx="1048">
                  <c:v>0.23665187574989938</c:v>
                </c:pt>
                <c:pt idx="1049">
                  <c:v>0.2363355279722299</c:v>
                </c:pt>
                <c:pt idx="1050">
                  <c:v>0.2385709057499952</c:v>
                </c:pt>
                <c:pt idx="1051">
                  <c:v>0.23785945996689892</c:v>
                </c:pt>
                <c:pt idx="1052">
                  <c:v>0.23724580574992202</c:v>
                </c:pt>
                <c:pt idx="1053">
                  <c:v>0.23809420574994541</c:v>
                </c:pt>
                <c:pt idx="1054">
                  <c:v>0.23745336575004244</c:v>
                </c:pt>
                <c:pt idx="1055">
                  <c:v>0.23764711574996542</c:v>
                </c:pt>
                <c:pt idx="1056">
                  <c:v>0.23835669644768134</c:v>
                </c:pt>
                <c:pt idx="1057">
                  <c:v>0.23786952575009934</c:v>
                </c:pt>
                <c:pt idx="1058">
                  <c:v>0.23816061574983388</c:v>
                </c:pt>
                <c:pt idx="1059">
                  <c:v>0.23825490574996891</c:v>
                </c:pt>
                <c:pt idx="1060">
                  <c:v>0.2382723195430004</c:v>
                </c:pt>
                <c:pt idx="1061">
                  <c:v>0.23827543574996957</c:v>
                </c:pt>
                <c:pt idx="1062">
                  <c:v>0.23730195226163175</c:v>
                </c:pt>
                <c:pt idx="1063">
                  <c:v>0.23716814574996226</c:v>
                </c:pt>
                <c:pt idx="1064">
                  <c:v>0.23721558574992274</c:v>
                </c:pt>
                <c:pt idx="1065">
                  <c:v>0.23694680574989532</c:v>
                </c:pt>
                <c:pt idx="1066">
                  <c:v>0.23645161575002771</c:v>
                </c:pt>
                <c:pt idx="1067">
                  <c:v>0.2370444741710008</c:v>
                </c:pt>
                <c:pt idx="1068">
                  <c:v>0.23618664259210251</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0.23706636575006748</c:v>
                </c:pt>
                <c:pt idx="1079">
                  <c:v>0.23654010574986756</c:v>
                </c:pt>
                <c:pt idx="1080">
                  <c:v>0.23714010574995825</c:v>
                </c:pt>
                <c:pt idx="1081">
                  <c:v>0.23740368574993939</c:v>
                </c:pt>
                <c:pt idx="1082">
                  <c:v>0.23632673574998364</c:v>
                </c:pt>
                <c:pt idx="1083">
                  <c:v>0.23616234574993231</c:v>
                </c:pt>
                <c:pt idx="1084">
                  <c:v>0.23687787066215538</c:v>
                </c:pt>
                <c:pt idx="1085">
                  <c:v>0.23647708075002125</c:v>
                </c:pt>
                <c:pt idx="1086">
                  <c:v>0.23632769575004886</c:v>
                </c:pt>
                <c:pt idx="1087">
                  <c:v>0.23599302575006251</c:v>
                </c:pt>
                <c:pt idx="1088">
                  <c:v>0.23546596574990991</c:v>
                </c:pt>
                <c:pt idx="1089">
                  <c:v>0.2359916676547158</c:v>
                </c:pt>
                <c:pt idx="1090">
                  <c:v>0.23556016574988803</c:v>
                </c:pt>
                <c:pt idx="1091">
                  <c:v>0.23544142574988344</c:v>
                </c:pt>
                <c:pt idx="1092">
                  <c:v>0.23502440574995376</c:v>
                </c:pt>
                <c:pt idx="1093">
                  <c:v>0.23554040574997295</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0.23640249574995695</c:v>
                </c:pt>
                <c:pt idx="1104">
                  <c:v>0.23534960575003094</c:v>
                </c:pt>
                <c:pt idx="1105">
                  <c:v>0.23485285575009129</c:v>
                </c:pt>
                <c:pt idx="1106">
                  <c:v>0.23440295394266294</c:v>
                </c:pt>
                <c:pt idx="1107">
                  <c:v>0.23373792575002056</c:v>
                </c:pt>
                <c:pt idx="1108">
                  <c:v>0.23320136575000588</c:v>
                </c:pt>
                <c:pt idx="1109">
                  <c:v>0.23282470574983447</c:v>
                </c:pt>
                <c:pt idx="1110">
                  <c:v>0.23240778294304221</c:v>
                </c:pt>
                <c:pt idx="1111">
                  <c:v>0.23199090574996747</c:v>
                </c:pt>
                <c:pt idx="1112">
                  <c:v>0.23147690574997171</c:v>
                </c:pt>
                <c:pt idx="1113">
                  <c:v>0.22885899575000224</c:v>
                </c:pt>
                <c:pt idx="1114">
                  <c:v>0.22889109575000091</c:v>
                </c:pt>
                <c:pt idx="1115">
                  <c:v>0.22840826574996276</c:v>
                </c:pt>
                <c:pt idx="1116">
                  <c:v>0.22715844656640674</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0.21827459647173014</c:v>
                </c:pt>
                <c:pt idx="1128">
                  <c:v>0.21801438574989684</c:v>
                </c:pt>
                <c:pt idx="1129">
                  <c:v>0.21612873908334509</c:v>
                </c:pt>
                <c:pt idx="1130">
                  <c:v>0.21566565574991614</c:v>
                </c:pt>
                <c:pt idx="1131">
                  <c:v>0.2163563757500527</c:v>
                </c:pt>
                <c:pt idx="1132">
                  <c:v>0.21479232574999726</c:v>
                </c:pt>
                <c:pt idx="1133">
                  <c:v>0.21400543700004038</c:v>
                </c:pt>
                <c:pt idx="1134">
                  <c:v>0.21445459574999895</c:v>
                </c:pt>
                <c:pt idx="1135">
                  <c:v>0.21407737574993746</c:v>
                </c:pt>
                <c:pt idx="1136">
                  <c:v>0.21431211575004741</c:v>
                </c:pt>
                <c:pt idx="1137">
                  <c:v>0.21390762575001079</c:v>
                </c:pt>
                <c:pt idx="1138">
                  <c:v>0.21507937633820973</c:v>
                </c:pt>
                <c:pt idx="1139">
                  <c:v>0.21407625458714158</c:v>
                </c:pt>
                <c:pt idx="1140">
                  <c:v>0.21450625574993898</c:v>
                </c:pt>
                <c:pt idx="1141">
                  <c:v>0.21516874574994921</c:v>
                </c:pt>
                <c:pt idx="1142">
                  <c:v>0.21472582574992324</c:v>
                </c:pt>
                <c:pt idx="1143">
                  <c:v>0.21424427045580827</c:v>
                </c:pt>
                <c:pt idx="1144">
                  <c:v>0.21383558575014674</c:v>
                </c:pt>
                <c:pt idx="1145">
                  <c:v>0.21413267574996553</c:v>
                </c:pt>
                <c:pt idx="1146">
                  <c:v>0.21330651550606236</c:v>
                </c:pt>
                <c:pt idx="1147">
                  <c:v>0.21317117241665068</c:v>
                </c:pt>
                <c:pt idx="1148">
                  <c:v>0.21229828574992451</c:v>
                </c:pt>
                <c:pt idx="1149">
                  <c:v>0.21203023564670823</c:v>
                </c:pt>
                <c:pt idx="1150">
                  <c:v>0.21126982574996594</c:v>
                </c:pt>
                <c:pt idx="1151">
                  <c:v>0.21086923574996819</c:v>
                </c:pt>
                <c:pt idx="1152">
                  <c:v>0.21033604575005441</c:v>
                </c:pt>
                <c:pt idx="1153">
                  <c:v>0.20875915574994536</c:v>
                </c:pt>
                <c:pt idx="1154">
                  <c:v>0.20850533432143045</c:v>
                </c:pt>
                <c:pt idx="1155">
                  <c:v>0.20786141794512533</c:v>
                </c:pt>
                <c:pt idx="1156">
                  <c:v>0.20875383574988859</c:v>
                </c:pt>
                <c:pt idx="1157">
                  <c:v>0.20975841575008786</c:v>
                </c:pt>
                <c:pt idx="1158">
                  <c:v>0.21050613574993846</c:v>
                </c:pt>
                <c:pt idx="1159">
                  <c:v>0.21098236408330742</c:v>
                </c:pt>
                <c:pt idx="1160">
                  <c:v>0.21227008574999254</c:v>
                </c:pt>
                <c:pt idx="1161">
                  <c:v>0.21326406574989706</c:v>
                </c:pt>
                <c:pt idx="1162">
                  <c:v>0.21332756879344572</c:v>
                </c:pt>
                <c:pt idx="1163">
                  <c:v>0.21370706364480441</c:v>
                </c:pt>
                <c:pt idx="1164">
                  <c:v>0.2144201257498822</c:v>
                </c:pt>
                <c:pt idx="1165">
                  <c:v>0.21344511574993469</c:v>
                </c:pt>
                <c:pt idx="1166">
                  <c:v>0.21490172575001054</c:v>
                </c:pt>
                <c:pt idx="1167">
                  <c:v>0.21580454860709636</c:v>
                </c:pt>
                <c:pt idx="1168">
                  <c:v>0.21457409131701871</c:v>
                </c:pt>
                <c:pt idx="1169">
                  <c:v>0.21474265574983098</c:v>
                </c:pt>
                <c:pt idx="1170">
                  <c:v>0.21432693749591208</c:v>
                </c:pt>
                <c:pt idx="1171">
                  <c:v>0.21628090574996892</c:v>
                </c:pt>
                <c:pt idx="1172">
                  <c:v>0.21471833574997906</c:v>
                </c:pt>
                <c:pt idx="1173">
                  <c:v>0.2142788849166522</c:v>
                </c:pt>
                <c:pt idx="1174">
                  <c:v>0.21403600575001749</c:v>
                </c:pt>
                <c:pt idx="1175">
                  <c:v>0.21453926574997725</c:v>
                </c:pt>
                <c:pt idx="1176">
                  <c:v>0.21452562574989997</c:v>
                </c:pt>
                <c:pt idx="1177">
                  <c:v>0.2146625346159397</c:v>
                </c:pt>
                <c:pt idx="1178">
                  <c:v>0.21508386574997473</c:v>
                </c:pt>
                <c:pt idx="1179">
                  <c:v>0.21518123105109108</c:v>
                </c:pt>
                <c:pt idx="1180">
                  <c:v>0.21540141136800656</c:v>
                </c:pt>
                <c:pt idx="1181">
                  <c:v>0.21458878574992513</c:v>
                </c:pt>
                <c:pt idx="1182">
                  <c:v>0.21488761408328116</c:v>
                </c:pt>
                <c:pt idx="1183">
                  <c:v>0.21483083574995021</c:v>
                </c:pt>
                <c:pt idx="1184">
                  <c:v>0.21479730575001146</c:v>
                </c:pt>
                <c:pt idx="1185">
                  <c:v>0.21504296574991599</c:v>
                </c:pt>
                <c:pt idx="1186">
                  <c:v>0.21602587977592691</c:v>
                </c:pt>
                <c:pt idx="1187">
                  <c:v>0.215232767818961</c:v>
                </c:pt>
                <c:pt idx="1188">
                  <c:v>0.21598583908328836</c:v>
                </c:pt>
                <c:pt idx="1189">
                  <c:v>0.21576874574992694</c:v>
                </c:pt>
                <c:pt idx="1190">
                  <c:v>0.21463166575001935</c:v>
                </c:pt>
                <c:pt idx="1191">
                  <c:v>0.21523714104402863</c:v>
                </c:pt>
                <c:pt idx="1192">
                  <c:v>0.21551260574996461</c:v>
                </c:pt>
                <c:pt idx="1193">
                  <c:v>0.21548000575002432</c:v>
                </c:pt>
                <c:pt idx="1194">
                  <c:v>0.21502710575002523</c:v>
                </c:pt>
                <c:pt idx="1195">
                  <c:v>0.2146953361298222</c:v>
                </c:pt>
                <c:pt idx="1196">
                  <c:v>0.21508808100773583</c:v>
                </c:pt>
                <c:pt idx="1197">
                  <c:v>0.21514095574995906</c:v>
                </c:pt>
                <c:pt idx="1198">
                  <c:v>0.21548481484089207</c:v>
                </c:pt>
                <c:pt idx="1199">
                  <c:v>0.21468156574998432</c:v>
                </c:pt>
                <c:pt idx="1200">
                  <c:v>0.2147000757498887</c:v>
                </c:pt>
                <c:pt idx="1201">
                  <c:v>0.21596516457350423</c:v>
                </c:pt>
                <c:pt idx="1202">
                  <c:v>0.21552910575000794</c:v>
                </c:pt>
                <c:pt idx="1203">
                  <c:v>0.21525122575012326</c:v>
                </c:pt>
                <c:pt idx="1204">
                  <c:v>0.21510269575006191</c:v>
                </c:pt>
                <c:pt idx="1205">
                  <c:v>0.21489786097376395</c:v>
                </c:pt>
                <c:pt idx="1206">
                  <c:v>0.21507484389432863</c:v>
                </c:pt>
                <c:pt idx="1207">
                  <c:v>0.21577455574998788</c:v>
                </c:pt>
                <c:pt idx="1208">
                  <c:v>0.21497130574992732</c:v>
                </c:pt>
                <c:pt idx="1209">
                  <c:v>0.21607722866652071</c:v>
                </c:pt>
                <c:pt idx="1210">
                  <c:v>0.21683536575002946</c:v>
                </c:pt>
                <c:pt idx="1211">
                  <c:v>0.2162015757499347</c:v>
                </c:pt>
                <c:pt idx="1212">
                  <c:v>0.21618093575011699</c:v>
                </c:pt>
                <c:pt idx="1213">
                  <c:v>0.21704964899322512</c:v>
                </c:pt>
                <c:pt idx="1214">
                  <c:v>0.21671087241659881</c:v>
                </c:pt>
                <c:pt idx="1215">
                  <c:v>0.21826954211360344</c:v>
                </c:pt>
                <c:pt idx="1216">
                  <c:v>0.2202600757498914</c:v>
                </c:pt>
                <c:pt idx="1217">
                  <c:v>0.21978788574996647</c:v>
                </c:pt>
                <c:pt idx="1218">
                  <c:v>0.22063315574997938</c:v>
                </c:pt>
                <c:pt idx="1219">
                  <c:v>0.22173449949994536</c:v>
                </c:pt>
                <c:pt idx="1220">
                  <c:v>0.22127166574996687</c:v>
                </c:pt>
                <c:pt idx="1221">
                  <c:v>0.22189690575002891</c:v>
                </c:pt>
                <c:pt idx="1222">
                  <c:v>0.221841193421142</c:v>
                </c:pt>
                <c:pt idx="1223">
                  <c:v>0.2220330586911814</c:v>
                </c:pt>
                <c:pt idx="1224">
                  <c:v>0.22251125575000691</c:v>
                </c:pt>
                <c:pt idx="1225">
                  <c:v>0.22358184574994766</c:v>
                </c:pt>
                <c:pt idx="1226">
                  <c:v>0.22366906574998777</c:v>
                </c:pt>
                <c:pt idx="1227">
                  <c:v>0.22429069956433553</c:v>
                </c:pt>
                <c:pt idx="1228">
                  <c:v>0.22452767575001067</c:v>
                </c:pt>
                <c:pt idx="1229">
                  <c:v>0.22441541574993132</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0.21918524575002649</c:v>
                </c:pt>
                <c:pt idx="1238">
                  <c:v>0.21900930574992175</c:v>
                </c:pt>
                <c:pt idx="1239">
                  <c:v>0.21915076539909251</c:v>
                </c:pt>
                <c:pt idx="1240">
                  <c:v>0.21792230897592943</c:v>
                </c:pt>
                <c:pt idx="1241">
                  <c:v>0.21817781484089949</c:v>
                </c:pt>
                <c:pt idx="1242">
                  <c:v>0.21798381574993214</c:v>
                </c:pt>
                <c:pt idx="1243">
                  <c:v>0.21736476575003394</c:v>
                </c:pt>
                <c:pt idx="1244">
                  <c:v>0.21769882574994881</c:v>
                </c:pt>
                <c:pt idx="1245">
                  <c:v>0.21680680318591791</c:v>
                </c:pt>
                <c:pt idx="1246">
                  <c:v>0.21710177417105569</c:v>
                </c:pt>
                <c:pt idx="1247">
                  <c:v>0.21691829575004881</c:v>
                </c:pt>
                <c:pt idx="1248">
                  <c:v>0.21718575838148979</c:v>
                </c:pt>
                <c:pt idx="1249">
                  <c:v>0.21630291575003471</c:v>
                </c:pt>
                <c:pt idx="1250">
                  <c:v>0.21648262574993291</c:v>
                </c:pt>
                <c:pt idx="1251">
                  <c:v>0.21676559574991941</c:v>
                </c:pt>
                <c:pt idx="1252">
                  <c:v>0.21703395574988349</c:v>
                </c:pt>
                <c:pt idx="1253">
                  <c:v>0.21676034574994707</c:v>
                </c:pt>
                <c:pt idx="1254">
                  <c:v>0.21530602033330126</c:v>
                </c:pt>
                <c:pt idx="1255">
                  <c:v>0.2179172087802505</c:v>
                </c:pt>
                <c:pt idx="1256">
                  <c:v>0.21546245336905692</c:v>
                </c:pt>
                <c:pt idx="1257">
                  <c:v>0.21704184574981891</c:v>
                </c:pt>
                <c:pt idx="1258">
                  <c:v>0.21776653575000227</c:v>
                </c:pt>
                <c:pt idx="1259">
                  <c:v>0.21834899574996364</c:v>
                </c:pt>
                <c:pt idx="1260">
                  <c:v>0.21756705574991062</c:v>
                </c:pt>
                <c:pt idx="1261">
                  <c:v>0.21841163745737976</c:v>
                </c:pt>
                <c:pt idx="1262">
                  <c:v>0.21781211574992237</c:v>
                </c:pt>
                <c:pt idx="1263">
                  <c:v>0.21746392461790301</c:v>
                </c:pt>
                <c:pt idx="1264">
                  <c:v>0.21861218574997601</c:v>
                </c:pt>
                <c:pt idx="1265">
                  <c:v>0.21890848574995006</c:v>
                </c:pt>
                <c:pt idx="1266">
                  <c:v>0.21908986574985079</c:v>
                </c:pt>
                <c:pt idx="1267">
                  <c:v>0.21933254575009223</c:v>
                </c:pt>
                <c:pt idx="1268">
                  <c:v>0.21938674950003223</c:v>
                </c:pt>
                <c:pt idx="1269">
                  <c:v>0.22010431574999245</c:v>
                </c:pt>
                <c:pt idx="1270">
                  <c:v>0.219342285749861</c:v>
                </c:pt>
                <c:pt idx="1271">
                  <c:v>0.22039702575006004</c:v>
                </c:pt>
                <c:pt idx="1272">
                  <c:v>0.22139717847724691</c:v>
                </c:pt>
                <c:pt idx="1273">
                  <c:v>0.22222858432137121</c:v>
                </c:pt>
                <c:pt idx="1274">
                  <c:v>0.22230056574994675</c:v>
                </c:pt>
                <c:pt idx="1275">
                  <c:v>0.22229801213299588</c:v>
                </c:pt>
                <c:pt idx="1276">
                  <c:v>0.22252550574988531</c:v>
                </c:pt>
                <c:pt idx="1277">
                  <c:v>0.22331502575001139</c:v>
                </c:pt>
                <c:pt idx="1278">
                  <c:v>0.22354093574996653</c:v>
                </c:pt>
                <c:pt idx="1279">
                  <c:v>0.22397107574998637</c:v>
                </c:pt>
                <c:pt idx="1280">
                  <c:v>0.22426513862669173</c:v>
                </c:pt>
                <c:pt idx="1281">
                  <c:v>0.22475925626544324</c:v>
                </c:pt>
                <c:pt idx="1282">
                  <c:v>0.22816624821561488</c:v>
                </c:pt>
                <c:pt idx="1283">
                  <c:v>0.22868241575001488</c:v>
                </c:pt>
                <c:pt idx="1284">
                  <c:v>0.22913573574983559</c:v>
                </c:pt>
                <c:pt idx="1285">
                  <c:v>0.23008202574993675</c:v>
                </c:pt>
                <c:pt idx="1286">
                  <c:v>0.23032380048682921</c:v>
                </c:pt>
                <c:pt idx="1287">
                  <c:v>0.23043295575003273</c:v>
                </c:pt>
                <c:pt idx="1288">
                  <c:v>0.23140766574998395</c:v>
                </c:pt>
                <c:pt idx="1289">
                  <c:v>0.23131414575013348</c:v>
                </c:pt>
                <c:pt idx="1290">
                  <c:v>0.2314234994999825</c:v>
                </c:pt>
                <c:pt idx="1291">
                  <c:v>0.2320559057499452</c:v>
                </c:pt>
                <c:pt idx="1292">
                  <c:v>0.23299641574998051</c:v>
                </c:pt>
                <c:pt idx="1293">
                  <c:v>0.23280011851603891</c:v>
                </c:pt>
                <c:pt idx="1294">
                  <c:v>0.23329899574993401</c:v>
                </c:pt>
                <c:pt idx="1295">
                  <c:v>0.23266143575000373</c:v>
                </c:pt>
                <c:pt idx="1296">
                  <c:v>0.2334329257499948</c:v>
                </c:pt>
                <c:pt idx="1297">
                  <c:v>0.23383112575001519</c:v>
                </c:pt>
                <c:pt idx="1298">
                  <c:v>0.23391677898945321</c:v>
                </c:pt>
                <c:pt idx="1299">
                  <c:v>0.23401225190382041</c:v>
                </c:pt>
                <c:pt idx="1300">
                  <c:v>0.23368463124016614</c:v>
                </c:pt>
                <c:pt idx="1301">
                  <c:v>0.23313177575002442</c:v>
                </c:pt>
                <c:pt idx="1302">
                  <c:v>0.23403579574990374</c:v>
                </c:pt>
                <c:pt idx="1303">
                  <c:v>0.23394293574997999</c:v>
                </c:pt>
                <c:pt idx="1304">
                  <c:v>0.23421804575008345</c:v>
                </c:pt>
                <c:pt idx="1305">
                  <c:v>0.23409795783332796</c:v>
                </c:pt>
                <c:pt idx="1306">
                  <c:v>0.23408471575007184</c:v>
                </c:pt>
                <c:pt idx="1307">
                  <c:v>0.23480360945369227</c:v>
                </c:pt>
                <c:pt idx="1308">
                  <c:v>0.23490223908331162</c:v>
                </c:pt>
                <c:pt idx="1309">
                  <c:v>0.23576958574989287</c:v>
                </c:pt>
                <c:pt idx="1310">
                  <c:v>0.23557749574997899</c:v>
                </c:pt>
                <c:pt idx="1311">
                  <c:v>0.23620618574997851</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0.23921603574987713</c:v>
                </c:pt>
                <c:pt idx="1322">
                  <c:v>0.23947162574994252</c:v>
                </c:pt>
                <c:pt idx="1323">
                  <c:v>0.23945824574993019</c:v>
                </c:pt>
                <c:pt idx="1324">
                  <c:v>0.23818002153952023</c:v>
                </c:pt>
                <c:pt idx="1325">
                  <c:v>0.23926410574992518</c:v>
                </c:pt>
                <c:pt idx="1326">
                  <c:v>0.2384709057499777</c:v>
                </c:pt>
                <c:pt idx="1327">
                  <c:v>0.24004613023974741</c:v>
                </c:pt>
                <c:pt idx="1328">
                  <c:v>0.23933970574994134</c:v>
                </c:pt>
                <c:pt idx="1329">
                  <c:v>0.2390803957499375</c:v>
                </c:pt>
                <c:pt idx="1330">
                  <c:v>0.23935223451705701</c:v>
                </c:pt>
                <c:pt idx="1331">
                  <c:v>0.23999727575005644</c:v>
                </c:pt>
                <c:pt idx="1332">
                  <c:v>0.23969572574992526</c:v>
                </c:pt>
                <c:pt idx="1333">
                  <c:v>0.23947108574992662</c:v>
                </c:pt>
                <c:pt idx="1334">
                  <c:v>0.24011353286864789</c:v>
                </c:pt>
                <c:pt idx="1335">
                  <c:v>0.23916908756812957</c:v>
                </c:pt>
                <c:pt idx="1336">
                  <c:v>0.23861991574996474</c:v>
                </c:pt>
                <c:pt idx="1337">
                  <c:v>0.23871608469748712</c:v>
                </c:pt>
                <c:pt idx="1338">
                  <c:v>0.23854344575005404</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0.23823978574991175</c:v>
                </c:pt>
                <c:pt idx="1347">
                  <c:v>0.23717456574998122</c:v>
                </c:pt>
                <c:pt idx="1348">
                  <c:v>0.23731621574995643</c:v>
                </c:pt>
                <c:pt idx="1349">
                  <c:v>0.23816454116665398</c:v>
                </c:pt>
                <c:pt idx="1350">
                  <c:v>0.23800982574988439</c:v>
                </c:pt>
                <c:pt idx="1351">
                  <c:v>0.23802079575004598</c:v>
                </c:pt>
                <c:pt idx="1352">
                  <c:v>0.23815311029554187</c:v>
                </c:pt>
                <c:pt idx="1353">
                  <c:v>0.23801382141256539</c:v>
                </c:pt>
                <c:pt idx="1354">
                  <c:v>0.2389054908563403</c:v>
                </c:pt>
                <c:pt idx="1355">
                  <c:v>0.23921225575003333</c:v>
                </c:pt>
                <c:pt idx="1356">
                  <c:v>0.23859302575006341</c:v>
                </c:pt>
                <c:pt idx="1357">
                  <c:v>0.23856639574985677</c:v>
                </c:pt>
                <c:pt idx="1358">
                  <c:v>0.23864942575009748</c:v>
                </c:pt>
                <c:pt idx="1359">
                  <c:v>0.23872473908322461</c:v>
                </c:pt>
                <c:pt idx="1360">
                  <c:v>0.2388977557498464</c:v>
                </c:pt>
                <c:pt idx="1361">
                  <c:v>0.23783090574998766</c:v>
                </c:pt>
                <c:pt idx="1362">
                  <c:v>0.23863573908330693</c:v>
                </c:pt>
                <c:pt idx="1363">
                  <c:v>0.23898164574998759</c:v>
                </c:pt>
                <c:pt idx="1364">
                  <c:v>0.23754604574996607</c:v>
                </c:pt>
                <c:pt idx="1365">
                  <c:v>0.23794530575004608</c:v>
                </c:pt>
                <c:pt idx="1366">
                  <c:v>0.23819060048681706</c:v>
                </c:pt>
                <c:pt idx="1367">
                  <c:v>0.23777050574994968</c:v>
                </c:pt>
                <c:pt idx="1368">
                  <c:v>0.23720178575003137</c:v>
                </c:pt>
                <c:pt idx="1369">
                  <c:v>0.23772950224122291</c:v>
                </c:pt>
                <c:pt idx="1370">
                  <c:v>0.23814240574995441</c:v>
                </c:pt>
                <c:pt idx="1371">
                  <c:v>0.23833208942343762</c:v>
                </c:pt>
                <c:pt idx="1372">
                  <c:v>0.23818224752218983</c:v>
                </c:pt>
                <c:pt idx="1373">
                  <c:v>0.23849433574999143</c:v>
                </c:pt>
                <c:pt idx="1374">
                  <c:v>0.23929488575007027</c:v>
                </c:pt>
                <c:pt idx="1375">
                  <c:v>0.23898956574996091</c:v>
                </c:pt>
                <c:pt idx="1376">
                  <c:v>0.23883546574997191</c:v>
                </c:pt>
                <c:pt idx="1377">
                  <c:v>0.23884841101317991</c:v>
                </c:pt>
                <c:pt idx="1378">
                  <c:v>0.23972298639512293</c:v>
                </c:pt>
                <c:pt idx="1379">
                  <c:v>0.23920398267307524</c:v>
                </c:pt>
                <c:pt idx="1380">
                  <c:v>0.23986995574995271</c:v>
                </c:pt>
                <c:pt idx="1381">
                  <c:v>0.24083904574982323</c:v>
                </c:pt>
                <c:pt idx="1382">
                  <c:v>0.2401371079971569</c:v>
                </c:pt>
                <c:pt idx="1383">
                  <c:v>0.24028573529528791</c:v>
                </c:pt>
                <c:pt idx="1384">
                  <c:v>0.24010004574999771</c:v>
                </c:pt>
                <c:pt idx="1385">
                  <c:v>0.24004034574991842</c:v>
                </c:pt>
                <c:pt idx="1386">
                  <c:v>0.24027472393177618</c:v>
                </c:pt>
                <c:pt idx="1387">
                  <c:v>0.23972653074997671</c:v>
                </c:pt>
                <c:pt idx="1388">
                  <c:v>0.24032676890780635</c:v>
                </c:pt>
                <c:pt idx="1389">
                  <c:v>0.23996283574996419</c:v>
                </c:pt>
                <c:pt idx="1390">
                  <c:v>0.23972972575005258</c:v>
                </c:pt>
                <c:pt idx="1391">
                  <c:v>0.24062056574992138</c:v>
                </c:pt>
                <c:pt idx="1392">
                  <c:v>0.23985959261864287</c:v>
                </c:pt>
                <c:pt idx="1393">
                  <c:v>0.24066149241660667</c:v>
                </c:pt>
                <c:pt idx="1394">
                  <c:v>0.2412658657499665</c:v>
                </c:pt>
                <c:pt idx="1395">
                  <c:v>0.23991595052622555</c:v>
                </c:pt>
                <c:pt idx="1396">
                  <c:v>0.24023533128182412</c:v>
                </c:pt>
                <c:pt idx="1397">
                  <c:v>0.24057055574994018</c:v>
                </c:pt>
                <c:pt idx="1398">
                  <c:v>0.23971941101322664</c:v>
                </c:pt>
                <c:pt idx="1399">
                  <c:v>0.24021958574996957</c:v>
                </c:pt>
                <c:pt idx="1400">
                  <c:v>0.24094080574997209</c:v>
                </c:pt>
                <c:pt idx="1401">
                  <c:v>0.24024581574987294</c:v>
                </c:pt>
                <c:pt idx="1402">
                  <c:v>0.24083618574999877</c:v>
                </c:pt>
                <c:pt idx="1403">
                  <c:v>0.24125796208809921</c:v>
                </c:pt>
                <c:pt idx="1404">
                  <c:v>0.24099993516178186</c:v>
                </c:pt>
                <c:pt idx="1405">
                  <c:v>0.24053267847725124</c:v>
                </c:pt>
                <c:pt idx="1406">
                  <c:v>0.24075700575005499</c:v>
                </c:pt>
                <c:pt idx="1407">
                  <c:v>0.24056876574999841</c:v>
                </c:pt>
                <c:pt idx="1408">
                  <c:v>0.24132332680267171</c:v>
                </c:pt>
                <c:pt idx="1409">
                  <c:v>0.24097447574999398</c:v>
                </c:pt>
                <c:pt idx="1410">
                  <c:v>0.24081177575006071</c:v>
                </c:pt>
                <c:pt idx="1411">
                  <c:v>0.24028729705428051</c:v>
                </c:pt>
                <c:pt idx="1412">
                  <c:v>0.24096903074999496</c:v>
                </c:pt>
                <c:pt idx="1413">
                  <c:v>0.24039781484088971</c:v>
                </c:pt>
                <c:pt idx="1414">
                  <c:v>0.24085780158330294</c:v>
                </c:pt>
                <c:pt idx="1415">
                  <c:v>0.24037295625495828</c:v>
                </c:pt>
                <c:pt idx="1416">
                  <c:v>0.24044597574987878</c:v>
                </c:pt>
                <c:pt idx="1417">
                  <c:v>0.24049823574982623</c:v>
                </c:pt>
                <c:pt idx="1418">
                  <c:v>0.2406670457499587</c:v>
                </c:pt>
                <c:pt idx="1419">
                  <c:v>0.23945117658334444</c:v>
                </c:pt>
                <c:pt idx="1420">
                  <c:v>0.24022269741662691</c:v>
                </c:pt>
                <c:pt idx="1421">
                  <c:v>0.240403079663011</c:v>
                </c:pt>
                <c:pt idx="1422">
                  <c:v>0.24055518575001175</c:v>
                </c:pt>
                <c:pt idx="1423">
                  <c:v>0.24115739574999429</c:v>
                </c:pt>
                <c:pt idx="1424">
                  <c:v>0.2406761357498084</c:v>
                </c:pt>
                <c:pt idx="1425">
                  <c:v>0.24043336408337304</c:v>
                </c:pt>
                <c:pt idx="1426">
                  <c:v>0.24036055574994464</c:v>
                </c:pt>
                <c:pt idx="1427">
                  <c:v>0.24106563575004741</c:v>
                </c:pt>
                <c:pt idx="1428">
                  <c:v>0.24044491575001845</c:v>
                </c:pt>
                <c:pt idx="1429">
                  <c:v>0.24081752870080209</c:v>
                </c:pt>
                <c:pt idx="1430">
                  <c:v>0.24095469522366386</c:v>
                </c:pt>
                <c:pt idx="1431">
                  <c:v>0.24070585574988004</c:v>
                </c:pt>
                <c:pt idx="1432">
                  <c:v>0.24032546575003291</c:v>
                </c:pt>
                <c:pt idx="1433">
                  <c:v>0.24024721574994634</c:v>
                </c:pt>
                <c:pt idx="1434">
                  <c:v>0.24014511575005321</c:v>
                </c:pt>
                <c:pt idx="1435">
                  <c:v>0.24081692680260874</c:v>
                </c:pt>
                <c:pt idx="1436">
                  <c:v>0.24038243575002177</c:v>
                </c:pt>
                <c:pt idx="1437">
                  <c:v>0.24080169006367669</c:v>
                </c:pt>
                <c:pt idx="1438">
                  <c:v>0.24191480574992899</c:v>
                </c:pt>
                <c:pt idx="1439">
                  <c:v>0.24083324575005349</c:v>
                </c:pt>
                <c:pt idx="1440">
                  <c:v>0.24064098574991991</c:v>
                </c:pt>
                <c:pt idx="1441">
                  <c:v>0.24103061574997753</c:v>
                </c:pt>
                <c:pt idx="1442">
                  <c:v>0.24062858996047964</c:v>
                </c:pt>
                <c:pt idx="1443">
                  <c:v>0.24137736574991209</c:v>
                </c:pt>
                <c:pt idx="1444">
                  <c:v>0.24134028575002786</c:v>
                </c:pt>
                <c:pt idx="1445">
                  <c:v>0.24108247574996286</c:v>
                </c:pt>
                <c:pt idx="1446">
                  <c:v>0.24181906791214686</c:v>
                </c:pt>
                <c:pt idx="1447">
                  <c:v>0.24163502339706638</c:v>
                </c:pt>
                <c:pt idx="1448">
                  <c:v>0.24193876490484456</c:v>
                </c:pt>
                <c:pt idx="1449">
                  <c:v>0.24167722574996731</c:v>
                </c:pt>
                <c:pt idx="1450">
                  <c:v>0.24208925574993179</c:v>
                </c:pt>
                <c:pt idx="1451">
                  <c:v>0.24204895575005056</c:v>
                </c:pt>
                <c:pt idx="1452">
                  <c:v>0.24206628574999969</c:v>
                </c:pt>
                <c:pt idx="1453">
                  <c:v>0.24199765575005491</c:v>
                </c:pt>
                <c:pt idx="1454">
                  <c:v>0.24143338491663302</c:v>
                </c:pt>
                <c:pt idx="1455">
                  <c:v>0.24151350574997821</c:v>
                </c:pt>
                <c:pt idx="1456">
                  <c:v>0.2428200992983279</c:v>
                </c:pt>
                <c:pt idx="1457">
                  <c:v>0.24203820878032958</c:v>
                </c:pt>
                <c:pt idx="1458">
                  <c:v>0.24143530574990324</c:v>
                </c:pt>
                <c:pt idx="1459">
                  <c:v>0.24320148574994999</c:v>
                </c:pt>
                <c:pt idx="1460">
                  <c:v>0.24362408574992883</c:v>
                </c:pt>
                <c:pt idx="1461">
                  <c:v>0.2440582425921613</c:v>
                </c:pt>
                <c:pt idx="1462">
                  <c:v>0.24383392574992521</c:v>
                </c:pt>
                <c:pt idx="1463">
                  <c:v>0.24437303478222869</c:v>
                </c:pt>
                <c:pt idx="1464">
                  <c:v>0.24639636029540704</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0.24869935574994911</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0.56593963651919288</c:v>
                </c:pt>
                <c:pt idx="7">
                  <c:v>0.56633956574999789</c:v>
                </c:pt>
                <c:pt idx="8">
                  <c:v>0.56686800574988183</c:v>
                </c:pt>
                <c:pt idx="9">
                  <c:v>0.56744787574997702</c:v>
                </c:pt>
                <c:pt idx="10">
                  <c:v>0.56783343575003187</c:v>
                </c:pt>
                <c:pt idx="11">
                  <c:v>0.56791685574998496</c:v>
                </c:pt>
                <c:pt idx="12">
                  <c:v>0.56812936144613968</c:v>
                </c:pt>
                <c:pt idx="13">
                  <c:v>0.56895850368806689</c:v>
                </c:pt>
                <c:pt idx="14">
                  <c:v>0.56910292574997356</c:v>
                </c:pt>
                <c:pt idx="15">
                  <c:v>0.56959740575000239</c:v>
                </c:pt>
                <c:pt idx="16">
                  <c:v>0.56981636574994121</c:v>
                </c:pt>
                <c:pt idx="17">
                  <c:v>0.56944886493366198</c:v>
                </c:pt>
                <c:pt idx="18">
                  <c:v>0.56960796574986716</c:v>
                </c:pt>
                <c:pt idx="19">
                  <c:v>0.56991298810289948</c:v>
                </c:pt>
                <c:pt idx="20">
                  <c:v>0.57105789384518013</c:v>
                </c:pt>
                <c:pt idx="21">
                  <c:v>0.57158190575002155</c:v>
                </c:pt>
                <c:pt idx="22">
                  <c:v>0.57196744110345321</c:v>
                </c:pt>
                <c:pt idx="23">
                  <c:v>0.57238325574992532</c:v>
                </c:pt>
                <c:pt idx="24">
                  <c:v>0.57276189575000569</c:v>
                </c:pt>
                <c:pt idx="25">
                  <c:v>0.57254263575006759</c:v>
                </c:pt>
                <c:pt idx="26">
                  <c:v>0.57295531575003622</c:v>
                </c:pt>
                <c:pt idx="27">
                  <c:v>0.57333003840305763</c:v>
                </c:pt>
                <c:pt idx="28">
                  <c:v>0.57379437126728305</c:v>
                </c:pt>
                <c:pt idx="29">
                  <c:v>0.57669923486382646</c:v>
                </c:pt>
                <c:pt idx="30">
                  <c:v>0.57722724575005158</c:v>
                </c:pt>
                <c:pt idx="31">
                  <c:v>0.57777519574985092</c:v>
                </c:pt>
                <c:pt idx="32">
                  <c:v>0.578405295749846</c:v>
                </c:pt>
                <c:pt idx="33">
                  <c:v>0.57911098574996145</c:v>
                </c:pt>
                <c:pt idx="34">
                  <c:v>0.57938597574997153</c:v>
                </c:pt>
                <c:pt idx="35">
                  <c:v>0.57953516575008657</c:v>
                </c:pt>
                <c:pt idx="36">
                  <c:v>0.57974274574992457</c:v>
                </c:pt>
                <c:pt idx="37">
                  <c:v>0.58022699758661989</c:v>
                </c:pt>
                <c:pt idx="38">
                  <c:v>0.58052819574993209</c:v>
                </c:pt>
                <c:pt idx="39">
                  <c:v>0.5807981057500472</c:v>
                </c:pt>
                <c:pt idx="40">
                  <c:v>0.58113516574999635</c:v>
                </c:pt>
                <c:pt idx="41">
                  <c:v>0.5814471178713333</c:v>
                </c:pt>
                <c:pt idx="42">
                  <c:v>0.58182860575001849</c:v>
                </c:pt>
                <c:pt idx="43">
                  <c:v>0.58209438302269156</c:v>
                </c:pt>
                <c:pt idx="44">
                  <c:v>0.58309649611149461</c:v>
                </c:pt>
                <c:pt idx="45">
                  <c:v>0.58367164575001551</c:v>
                </c:pt>
                <c:pt idx="46">
                  <c:v>0.58394222898227932</c:v>
                </c:pt>
                <c:pt idx="47">
                  <c:v>0.5843462457500822</c:v>
                </c:pt>
                <c:pt idx="48">
                  <c:v>0.58449364574999985</c:v>
                </c:pt>
                <c:pt idx="49">
                  <c:v>0.58472660575004787</c:v>
                </c:pt>
                <c:pt idx="50">
                  <c:v>0.58497238574990451</c:v>
                </c:pt>
                <c:pt idx="51">
                  <c:v>0.5855222741710111</c:v>
                </c:pt>
                <c:pt idx="52">
                  <c:v>0.586415754234763</c:v>
                </c:pt>
                <c:pt idx="53">
                  <c:v>0.58671588574999556</c:v>
                </c:pt>
                <c:pt idx="54">
                  <c:v>0.58655774574989827</c:v>
                </c:pt>
                <c:pt idx="55">
                  <c:v>0.58709619574990568</c:v>
                </c:pt>
                <c:pt idx="56">
                  <c:v>0.58724017847727339</c:v>
                </c:pt>
                <c:pt idx="57">
                  <c:v>0.58757890574994787</c:v>
                </c:pt>
                <c:pt idx="58">
                  <c:v>0.58794342574991143</c:v>
                </c:pt>
                <c:pt idx="59">
                  <c:v>0.58824180574997342</c:v>
                </c:pt>
                <c:pt idx="60">
                  <c:v>0.58832090574996465</c:v>
                </c:pt>
                <c:pt idx="61">
                  <c:v>0.58960882882693855</c:v>
                </c:pt>
                <c:pt idx="62">
                  <c:v>0.58995226657472699</c:v>
                </c:pt>
                <c:pt idx="63">
                  <c:v>0.59045886575003526</c:v>
                </c:pt>
                <c:pt idx="64">
                  <c:v>0.5909413057500631</c:v>
                </c:pt>
                <c:pt idx="65">
                  <c:v>0.59124299574987949</c:v>
                </c:pt>
                <c:pt idx="66">
                  <c:v>0.59163439574996146</c:v>
                </c:pt>
                <c:pt idx="67">
                  <c:v>0.5920072665745697</c:v>
                </c:pt>
                <c:pt idx="68">
                  <c:v>0.59226700213545758</c:v>
                </c:pt>
                <c:pt idx="69">
                  <c:v>0.59360971473867663</c:v>
                </c:pt>
                <c:pt idx="70">
                  <c:v>0.5939580057499102</c:v>
                </c:pt>
                <c:pt idx="71">
                  <c:v>0.59436806574997381</c:v>
                </c:pt>
                <c:pt idx="72">
                  <c:v>0.59467530370915267</c:v>
                </c:pt>
                <c:pt idx="73">
                  <c:v>0.59512443574992346</c:v>
                </c:pt>
                <c:pt idx="74">
                  <c:v>0.59552201574994756</c:v>
                </c:pt>
                <c:pt idx="75">
                  <c:v>0.59599430575005241</c:v>
                </c:pt>
                <c:pt idx="76">
                  <c:v>0.59611431751467592</c:v>
                </c:pt>
                <c:pt idx="77">
                  <c:v>0.59748348639509152</c:v>
                </c:pt>
                <c:pt idx="78">
                  <c:v>0.59771450574994645</c:v>
                </c:pt>
                <c:pt idx="79">
                  <c:v>0.59797725575008087</c:v>
                </c:pt>
                <c:pt idx="80">
                  <c:v>0.59833824574995487</c:v>
                </c:pt>
                <c:pt idx="81">
                  <c:v>0.59785377574998111</c:v>
                </c:pt>
                <c:pt idx="82">
                  <c:v>0.59811692615816958</c:v>
                </c:pt>
                <c:pt idx="83">
                  <c:v>0.59838490574989556</c:v>
                </c:pt>
                <c:pt idx="84">
                  <c:v>0.59805435813098029</c:v>
                </c:pt>
                <c:pt idx="85">
                  <c:v>0.5977513757499493</c:v>
                </c:pt>
                <c:pt idx="86">
                  <c:v>0.59749615575003445</c:v>
                </c:pt>
                <c:pt idx="87">
                  <c:v>0.59778928330104009</c:v>
                </c:pt>
                <c:pt idx="88">
                  <c:v>0.59796695574983816</c:v>
                </c:pt>
                <c:pt idx="89">
                  <c:v>0.59824244575005825</c:v>
                </c:pt>
                <c:pt idx="90">
                  <c:v>0.59857427574995214</c:v>
                </c:pt>
                <c:pt idx="91">
                  <c:v>0.59881189533332702</c:v>
                </c:pt>
                <c:pt idx="92">
                  <c:v>0.59914833574998738</c:v>
                </c:pt>
                <c:pt idx="93">
                  <c:v>0.59944977574990221</c:v>
                </c:pt>
                <c:pt idx="94">
                  <c:v>0.5998184357499371</c:v>
                </c:pt>
                <c:pt idx="95">
                  <c:v>0.6000706457499092</c:v>
                </c:pt>
                <c:pt idx="96">
                  <c:v>0.60049685420361265</c:v>
                </c:pt>
                <c:pt idx="97">
                  <c:v>0.60077465574991662</c:v>
                </c:pt>
                <c:pt idx="98">
                  <c:v>0.60111320574986848</c:v>
                </c:pt>
                <c:pt idx="99">
                  <c:v>0.60138116574996847</c:v>
                </c:pt>
                <c:pt idx="100">
                  <c:v>0.60172959261864156</c:v>
                </c:pt>
                <c:pt idx="101">
                  <c:v>0.60212503574986465</c:v>
                </c:pt>
                <c:pt idx="102">
                  <c:v>0.6024629057499149</c:v>
                </c:pt>
                <c:pt idx="103">
                  <c:v>0.60255508575011152</c:v>
                </c:pt>
                <c:pt idx="104">
                  <c:v>0.6028617201828439</c:v>
                </c:pt>
                <c:pt idx="105">
                  <c:v>0.60336492575001333</c:v>
                </c:pt>
                <c:pt idx="106">
                  <c:v>0.60367244574995027</c:v>
                </c:pt>
                <c:pt idx="107">
                  <c:v>0.60410934574991859</c:v>
                </c:pt>
                <c:pt idx="108">
                  <c:v>0.60444785574988336</c:v>
                </c:pt>
                <c:pt idx="109">
                  <c:v>0.60484292615818702</c:v>
                </c:pt>
                <c:pt idx="110">
                  <c:v>0.60514434575000553</c:v>
                </c:pt>
                <c:pt idx="111">
                  <c:v>0.60537946574987811</c:v>
                </c:pt>
                <c:pt idx="112">
                  <c:v>0.60554590574996259</c:v>
                </c:pt>
                <c:pt idx="113">
                  <c:v>0.60653250574998041</c:v>
                </c:pt>
                <c:pt idx="114">
                  <c:v>0.60685210983164817</c:v>
                </c:pt>
                <c:pt idx="115">
                  <c:v>0.60714294574997041</c:v>
                </c:pt>
                <c:pt idx="116">
                  <c:v>0.6074216857499265</c:v>
                </c:pt>
                <c:pt idx="117">
                  <c:v>0.60772459574992854</c:v>
                </c:pt>
                <c:pt idx="118">
                  <c:v>0.60793360366660965</c:v>
                </c:pt>
                <c:pt idx="119">
                  <c:v>0.60833416574986521</c:v>
                </c:pt>
                <c:pt idx="120">
                  <c:v>0.6086782822205834</c:v>
                </c:pt>
                <c:pt idx="121">
                  <c:v>0.60952848321468989</c:v>
                </c:pt>
                <c:pt idx="122">
                  <c:v>0.60930459574997542</c:v>
                </c:pt>
                <c:pt idx="123">
                  <c:v>0.60958581296651593</c:v>
                </c:pt>
                <c:pt idx="124">
                  <c:v>0.60958819575000656</c:v>
                </c:pt>
                <c:pt idx="125">
                  <c:v>0.60984873575004883</c:v>
                </c:pt>
                <c:pt idx="126">
                  <c:v>0.60997391575003235</c:v>
                </c:pt>
                <c:pt idx="127">
                  <c:v>0.60967681200010559</c:v>
                </c:pt>
                <c:pt idx="128">
                  <c:v>0.60938543575007065</c:v>
                </c:pt>
                <c:pt idx="129">
                  <c:v>0.60945785019443233</c:v>
                </c:pt>
                <c:pt idx="130">
                  <c:v>0.61070350574996657</c:v>
                </c:pt>
                <c:pt idx="131">
                  <c:v>0.61064845574993865</c:v>
                </c:pt>
                <c:pt idx="132">
                  <c:v>0.6109383457498726</c:v>
                </c:pt>
                <c:pt idx="133">
                  <c:v>0.61127090574997567</c:v>
                </c:pt>
                <c:pt idx="134">
                  <c:v>0.61159433574984234</c:v>
                </c:pt>
                <c:pt idx="135">
                  <c:v>0.61181285574994559</c:v>
                </c:pt>
                <c:pt idx="136">
                  <c:v>0.61206233574993829</c:v>
                </c:pt>
                <c:pt idx="137">
                  <c:v>0.61224403074999278</c:v>
                </c:pt>
                <c:pt idx="138">
                  <c:v>0.61331884017624816</c:v>
                </c:pt>
                <c:pt idx="139">
                  <c:v>0.61355917575005459</c:v>
                </c:pt>
                <c:pt idx="140">
                  <c:v>0.61355721574994959</c:v>
                </c:pt>
                <c:pt idx="141">
                  <c:v>0.61355184574972554</c:v>
                </c:pt>
                <c:pt idx="142">
                  <c:v>0.61397248574996743</c:v>
                </c:pt>
                <c:pt idx="143">
                  <c:v>0.61442799949989668</c:v>
                </c:pt>
                <c:pt idx="144">
                  <c:v>0.6148315157500267</c:v>
                </c:pt>
                <c:pt idx="145">
                  <c:v>0.61512556532447749</c:v>
                </c:pt>
                <c:pt idx="146">
                  <c:v>0.61501029146424468</c:v>
                </c:pt>
                <c:pt idx="147">
                  <c:v>0.61531443152323162</c:v>
                </c:pt>
                <c:pt idx="148">
                  <c:v>0.61547732574999259</c:v>
                </c:pt>
                <c:pt idx="149">
                  <c:v>0.61574413575006304</c:v>
                </c:pt>
                <c:pt idx="150">
                  <c:v>0.61597314574994644</c:v>
                </c:pt>
                <c:pt idx="151">
                  <c:v>0.61619551399741235</c:v>
                </c:pt>
                <c:pt idx="152">
                  <c:v>0.6164957757499675</c:v>
                </c:pt>
                <c:pt idx="153">
                  <c:v>0.61661426575004441</c:v>
                </c:pt>
                <c:pt idx="154">
                  <c:v>0.61682423908328798</c:v>
                </c:pt>
                <c:pt idx="155">
                  <c:v>0.61760320204629826</c:v>
                </c:pt>
                <c:pt idx="156">
                  <c:v>0.61777415838152339</c:v>
                </c:pt>
                <c:pt idx="157">
                  <c:v>0.61795999853345218</c:v>
                </c:pt>
                <c:pt idx="158">
                  <c:v>0.61818319574994829</c:v>
                </c:pt>
                <c:pt idx="159">
                  <c:v>0.61841482574992257</c:v>
                </c:pt>
                <c:pt idx="160">
                  <c:v>0.61902235366672265</c:v>
                </c:pt>
                <c:pt idx="161">
                  <c:v>0.61945594615403365</c:v>
                </c:pt>
                <c:pt idx="162">
                  <c:v>0.61972167417096236</c:v>
                </c:pt>
                <c:pt idx="163">
                  <c:v>0.62024077417099588</c:v>
                </c:pt>
                <c:pt idx="164">
                  <c:v>0.6197429957499736</c:v>
                </c:pt>
                <c:pt idx="165">
                  <c:v>0.61983745214166674</c:v>
                </c:pt>
                <c:pt idx="166">
                  <c:v>0.6201523857500163</c:v>
                </c:pt>
                <c:pt idx="167">
                  <c:v>0.62038923575005367</c:v>
                </c:pt>
                <c:pt idx="168">
                  <c:v>0.62055358574991537</c:v>
                </c:pt>
                <c:pt idx="169">
                  <c:v>0.6209194418324695</c:v>
                </c:pt>
                <c:pt idx="170">
                  <c:v>0.6209603943864157</c:v>
                </c:pt>
                <c:pt idx="171">
                  <c:v>0.62134173908332124</c:v>
                </c:pt>
                <c:pt idx="172">
                  <c:v>0.62060810575005121</c:v>
                </c:pt>
                <c:pt idx="173">
                  <c:v>0.6199439057499776</c:v>
                </c:pt>
                <c:pt idx="174">
                  <c:v>0.62009110574989401</c:v>
                </c:pt>
                <c:pt idx="175">
                  <c:v>0.6202787057499819</c:v>
                </c:pt>
                <c:pt idx="176">
                  <c:v>0.62055957575006448</c:v>
                </c:pt>
                <c:pt idx="177">
                  <c:v>0.62072035838157802</c:v>
                </c:pt>
                <c:pt idx="178">
                  <c:v>0.62070328575003941</c:v>
                </c:pt>
                <c:pt idx="179">
                  <c:v>0.6207937807499776</c:v>
                </c:pt>
                <c:pt idx="180">
                  <c:v>0.6209375724166506</c:v>
                </c:pt>
                <c:pt idx="181">
                  <c:v>0.62102685574994609</c:v>
                </c:pt>
                <c:pt idx="182">
                  <c:v>0.62124562449988086</c:v>
                </c:pt>
                <c:pt idx="183">
                  <c:v>0.62141374575005948</c:v>
                </c:pt>
                <c:pt idx="184">
                  <c:v>0.62148954574990956</c:v>
                </c:pt>
                <c:pt idx="185">
                  <c:v>0.62140785574997892</c:v>
                </c:pt>
                <c:pt idx="186">
                  <c:v>0.62135232680259378</c:v>
                </c:pt>
                <c:pt idx="187">
                  <c:v>0.62159428846599962</c:v>
                </c:pt>
                <c:pt idx="188">
                  <c:v>0.6224888489318946</c:v>
                </c:pt>
                <c:pt idx="189">
                  <c:v>0.62273588575007577</c:v>
                </c:pt>
                <c:pt idx="190">
                  <c:v>0.62304009131693761</c:v>
                </c:pt>
                <c:pt idx="191">
                  <c:v>0.62315523575003362</c:v>
                </c:pt>
                <c:pt idx="192">
                  <c:v>0.622877845749926</c:v>
                </c:pt>
                <c:pt idx="193">
                  <c:v>0.62314102946130978</c:v>
                </c:pt>
                <c:pt idx="194">
                  <c:v>0.62327617575002137</c:v>
                </c:pt>
                <c:pt idx="195">
                  <c:v>0.62359005575009974</c:v>
                </c:pt>
                <c:pt idx="196">
                  <c:v>0.62364458996046324</c:v>
                </c:pt>
                <c:pt idx="197">
                  <c:v>0.62447492847732633</c:v>
                </c:pt>
                <c:pt idx="198">
                  <c:v>0.62469420783341689</c:v>
                </c:pt>
                <c:pt idx="199">
                  <c:v>0.6250487957500187</c:v>
                </c:pt>
                <c:pt idx="200">
                  <c:v>0.62534903574994871</c:v>
                </c:pt>
                <c:pt idx="201">
                  <c:v>0.62565687575002471</c:v>
                </c:pt>
                <c:pt idx="202">
                  <c:v>0.62599324949998592</c:v>
                </c:pt>
                <c:pt idx="203">
                  <c:v>0.62623096574996717</c:v>
                </c:pt>
                <c:pt idx="204">
                  <c:v>0.62635273114683798</c:v>
                </c:pt>
                <c:pt idx="205">
                  <c:v>0.6262405057499475</c:v>
                </c:pt>
                <c:pt idx="206">
                  <c:v>0.62657326364472965</c:v>
                </c:pt>
                <c:pt idx="207">
                  <c:v>0.62681140574999061</c:v>
                </c:pt>
                <c:pt idx="208">
                  <c:v>0.62720766575006337</c:v>
                </c:pt>
                <c:pt idx="209">
                  <c:v>0.62750154574985118</c:v>
                </c:pt>
                <c:pt idx="210">
                  <c:v>0.62780962797212814</c:v>
                </c:pt>
                <c:pt idx="211">
                  <c:v>0.62812419574996159</c:v>
                </c:pt>
                <c:pt idx="212">
                  <c:v>0.62840970574988864</c:v>
                </c:pt>
                <c:pt idx="213">
                  <c:v>0.6285684057499582</c:v>
                </c:pt>
                <c:pt idx="214">
                  <c:v>0.62878569940082396</c:v>
                </c:pt>
                <c:pt idx="215">
                  <c:v>0.62882643100255164</c:v>
                </c:pt>
                <c:pt idx="216">
                  <c:v>0.62915967574990361</c:v>
                </c:pt>
                <c:pt idx="217">
                  <c:v>0.62960455574994967</c:v>
                </c:pt>
                <c:pt idx="218">
                  <c:v>0.62982666574993118</c:v>
                </c:pt>
                <c:pt idx="219">
                  <c:v>0.63022282882684522</c:v>
                </c:pt>
                <c:pt idx="220">
                  <c:v>0.63048207575003756</c:v>
                </c:pt>
                <c:pt idx="221">
                  <c:v>0.63087176130558675</c:v>
                </c:pt>
                <c:pt idx="222">
                  <c:v>0.6307091816120477</c:v>
                </c:pt>
                <c:pt idx="223">
                  <c:v>0.63070763206585212</c:v>
                </c:pt>
                <c:pt idx="224">
                  <c:v>0.63068145574992263</c:v>
                </c:pt>
                <c:pt idx="225">
                  <c:v>0.63077882575005662</c:v>
                </c:pt>
                <c:pt idx="226">
                  <c:v>0.63058233732880364</c:v>
                </c:pt>
                <c:pt idx="227">
                  <c:v>0.63064607574996501</c:v>
                </c:pt>
                <c:pt idx="228">
                  <c:v>0.63067538574993853</c:v>
                </c:pt>
                <c:pt idx="229">
                  <c:v>0.63091425098815668</c:v>
                </c:pt>
                <c:pt idx="230">
                  <c:v>0.63112980048680611</c:v>
                </c:pt>
                <c:pt idx="231">
                  <c:v>0.63113124575012591</c:v>
                </c:pt>
                <c:pt idx="232">
                  <c:v>0.63154827574993533</c:v>
                </c:pt>
                <c:pt idx="233">
                  <c:v>0.63205139574995428</c:v>
                </c:pt>
                <c:pt idx="234">
                  <c:v>0.63267747574992961</c:v>
                </c:pt>
                <c:pt idx="235">
                  <c:v>0.63280634575009742</c:v>
                </c:pt>
                <c:pt idx="236">
                  <c:v>0.63336065575006728</c:v>
                </c:pt>
                <c:pt idx="237">
                  <c:v>0.63347443908330225</c:v>
                </c:pt>
                <c:pt idx="238">
                  <c:v>0.6335575724166207</c:v>
                </c:pt>
                <c:pt idx="239">
                  <c:v>0.63402258222063779</c:v>
                </c:pt>
                <c:pt idx="240">
                  <c:v>0.63407400574992323</c:v>
                </c:pt>
                <c:pt idx="241">
                  <c:v>0.63422681575012563</c:v>
                </c:pt>
                <c:pt idx="242">
                  <c:v>0.63455224983599057</c:v>
                </c:pt>
                <c:pt idx="243">
                  <c:v>0.63471543574998301</c:v>
                </c:pt>
                <c:pt idx="244">
                  <c:v>0.63445510574996322</c:v>
                </c:pt>
                <c:pt idx="245">
                  <c:v>0.63425373732897716</c:v>
                </c:pt>
                <c:pt idx="246">
                  <c:v>0.63433701575004853</c:v>
                </c:pt>
                <c:pt idx="247">
                  <c:v>0.63441040574994556</c:v>
                </c:pt>
                <c:pt idx="248">
                  <c:v>0.6343599157499682</c:v>
                </c:pt>
                <c:pt idx="249">
                  <c:v>0.63457011029538668</c:v>
                </c:pt>
                <c:pt idx="250">
                  <c:v>0.63415458575001049</c:v>
                </c:pt>
                <c:pt idx="251">
                  <c:v>0.63446866575002048</c:v>
                </c:pt>
                <c:pt idx="252">
                  <c:v>0.63472754211351201</c:v>
                </c:pt>
                <c:pt idx="253">
                  <c:v>0.63460023574994295</c:v>
                </c:pt>
                <c:pt idx="254">
                  <c:v>0.63446290574991171</c:v>
                </c:pt>
                <c:pt idx="255">
                  <c:v>0.63517164768555534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0.63646196457348614</c:v>
                </c:pt>
                <c:pt idx="264">
                  <c:v>0.63718220878034459</c:v>
                </c:pt>
                <c:pt idx="265">
                  <c:v>0.63739771574992687</c:v>
                </c:pt>
                <c:pt idx="266">
                  <c:v>0.63759452191160859</c:v>
                </c:pt>
                <c:pt idx="267">
                  <c:v>0.63788618574996125</c:v>
                </c:pt>
                <c:pt idx="268">
                  <c:v>0.63803556575007292</c:v>
                </c:pt>
                <c:pt idx="269">
                  <c:v>0.63837942574983264</c:v>
                </c:pt>
                <c:pt idx="270">
                  <c:v>0.6383325057499134</c:v>
                </c:pt>
                <c:pt idx="271">
                  <c:v>0.63826290574993827</c:v>
                </c:pt>
                <c:pt idx="272">
                  <c:v>0.63819066574987593</c:v>
                </c:pt>
                <c:pt idx="273">
                  <c:v>0.63850228574992096</c:v>
                </c:pt>
                <c:pt idx="274">
                  <c:v>0.63866797574983991</c:v>
                </c:pt>
                <c:pt idx="275">
                  <c:v>0.63896718574994626</c:v>
                </c:pt>
                <c:pt idx="276">
                  <c:v>0.63919105158336909</c:v>
                </c:pt>
                <c:pt idx="277">
                  <c:v>0.63943678575004825</c:v>
                </c:pt>
                <c:pt idx="278">
                  <c:v>0.63966540575008091</c:v>
                </c:pt>
                <c:pt idx="279">
                  <c:v>0.63979304860711894</c:v>
                </c:pt>
                <c:pt idx="280">
                  <c:v>0.64029090575002101</c:v>
                </c:pt>
                <c:pt idx="281">
                  <c:v>0.64057207069839883</c:v>
                </c:pt>
                <c:pt idx="282">
                  <c:v>0.6408836757500187</c:v>
                </c:pt>
                <c:pt idx="283">
                  <c:v>0.64112650574993757</c:v>
                </c:pt>
                <c:pt idx="284">
                  <c:v>0.6411276261800819</c:v>
                </c:pt>
                <c:pt idx="285">
                  <c:v>0.64134237574991459</c:v>
                </c:pt>
                <c:pt idx="286">
                  <c:v>0.64131765575000088</c:v>
                </c:pt>
                <c:pt idx="287">
                  <c:v>0.64127934477436099</c:v>
                </c:pt>
                <c:pt idx="288">
                  <c:v>0.64194831824989085</c:v>
                </c:pt>
                <c:pt idx="289">
                  <c:v>0.64192459574998395</c:v>
                </c:pt>
                <c:pt idx="290">
                  <c:v>0.64175724949993262</c:v>
                </c:pt>
                <c:pt idx="291">
                  <c:v>0.64193952574999003</c:v>
                </c:pt>
                <c:pt idx="292">
                  <c:v>0.64214044574993068</c:v>
                </c:pt>
                <c:pt idx="293">
                  <c:v>0.64225150574986867</c:v>
                </c:pt>
                <c:pt idx="294">
                  <c:v>0.64250308352772834</c:v>
                </c:pt>
                <c:pt idx="295">
                  <c:v>0.64312153074986722</c:v>
                </c:pt>
                <c:pt idx="296">
                  <c:v>0.64325406364463455</c:v>
                </c:pt>
                <c:pt idx="297">
                  <c:v>0.64341881574992499</c:v>
                </c:pt>
                <c:pt idx="298">
                  <c:v>0.64364322574989963</c:v>
                </c:pt>
                <c:pt idx="299">
                  <c:v>0.64389310575000991</c:v>
                </c:pt>
                <c:pt idx="300">
                  <c:v>0.64405355575001977</c:v>
                </c:pt>
                <c:pt idx="301">
                  <c:v>0.64432481575008316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0.64568508660112189</c:v>
                </c:pt>
                <c:pt idx="310">
                  <c:v>0.64588990575003891</c:v>
                </c:pt>
                <c:pt idx="311">
                  <c:v>0.64605976444566693</c:v>
                </c:pt>
                <c:pt idx="312">
                  <c:v>0.64656096457346734</c:v>
                </c:pt>
                <c:pt idx="313">
                  <c:v>0.64674490575001264</c:v>
                </c:pt>
                <c:pt idx="314">
                  <c:v>0.64693977574985695</c:v>
                </c:pt>
                <c:pt idx="315">
                  <c:v>0.64712902153958685</c:v>
                </c:pt>
                <c:pt idx="316">
                  <c:v>0.64707019575008962</c:v>
                </c:pt>
                <c:pt idx="317">
                  <c:v>0.64691822574998525</c:v>
                </c:pt>
                <c:pt idx="318">
                  <c:v>0.6465864771785752</c:v>
                </c:pt>
                <c:pt idx="319">
                  <c:v>0.64695021101322103</c:v>
                </c:pt>
                <c:pt idx="320">
                  <c:v>0.64740152218826164</c:v>
                </c:pt>
                <c:pt idx="321">
                  <c:v>0.64732326574997501</c:v>
                </c:pt>
                <c:pt idx="322">
                  <c:v>0.64737631391318629</c:v>
                </c:pt>
                <c:pt idx="323">
                  <c:v>0.64764186574999072</c:v>
                </c:pt>
                <c:pt idx="324">
                  <c:v>0.64717732510473525</c:v>
                </c:pt>
                <c:pt idx="325">
                  <c:v>0.6471720957499798</c:v>
                </c:pt>
                <c:pt idx="326">
                  <c:v>0.64730648574996386</c:v>
                </c:pt>
                <c:pt idx="327">
                  <c:v>0.64737988424455906</c:v>
                </c:pt>
                <c:pt idx="328">
                  <c:v>0.64782804860713983</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0.64866269463898785</c:v>
                </c:pt>
                <c:pt idx="337">
                  <c:v>0.64865143800796088</c:v>
                </c:pt>
                <c:pt idx="338">
                  <c:v>0.6492289057499363</c:v>
                </c:pt>
                <c:pt idx="339">
                  <c:v>0.64942001575001063</c:v>
                </c:pt>
                <c:pt idx="340">
                  <c:v>0.64956455468616525</c:v>
                </c:pt>
                <c:pt idx="341">
                  <c:v>0.64973326574994417</c:v>
                </c:pt>
                <c:pt idx="342">
                  <c:v>0.64980936575007364</c:v>
                </c:pt>
                <c:pt idx="343">
                  <c:v>0.64999248222058514</c:v>
                </c:pt>
                <c:pt idx="344">
                  <c:v>0.65013260787759464</c:v>
                </c:pt>
                <c:pt idx="345">
                  <c:v>0.65065757698279603</c:v>
                </c:pt>
                <c:pt idx="346">
                  <c:v>0.6506800257500347</c:v>
                </c:pt>
                <c:pt idx="347">
                  <c:v>0.65087938574991711</c:v>
                </c:pt>
                <c:pt idx="348">
                  <c:v>0.65099737886825471</c:v>
                </c:pt>
                <c:pt idx="349">
                  <c:v>0.65118832574994157</c:v>
                </c:pt>
                <c:pt idx="350">
                  <c:v>0.65122338574994265</c:v>
                </c:pt>
                <c:pt idx="351">
                  <c:v>0.6513993948804726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c:v>
                </c:pt>
                <c:pt idx="362">
                  <c:v>0.6534269570320248</c:v>
                </c:pt>
                <c:pt idx="363">
                  <c:v>0.65350024574999566</c:v>
                </c:pt>
                <c:pt idx="364">
                  <c:v>0.6536204326317574</c:v>
                </c:pt>
                <c:pt idx="365">
                  <c:v>0.65379052574992613</c:v>
                </c:pt>
                <c:pt idx="366">
                  <c:v>0.65388369574985461</c:v>
                </c:pt>
                <c:pt idx="367">
                  <c:v>0.65373572597455665</c:v>
                </c:pt>
                <c:pt idx="368">
                  <c:v>0.65357283574994052</c:v>
                </c:pt>
                <c:pt idx="369">
                  <c:v>0.65364792702655594</c:v>
                </c:pt>
                <c:pt idx="370">
                  <c:v>0.65383786227167384</c:v>
                </c:pt>
                <c:pt idx="371">
                  <c:v>0.65409780230172243</c:v>
                </c:pt>
                <c:pt idx="372">
                  <c:v>0.65420933732883912</c:v>
                </c:pt>
                <c:pt idx="373">
                  <c:v>0.6543783057499295</c:v>
                </c:pt>
                <c:pt idx="374">
                  <c:v>0.65456545574991754</c:v>
                </c:pt>
                <c:pt idx="375">
                  <c:v>0.65466436319684362</c:v>
                </c:pt>
                <c:pt idx="376">
                  <c:v>0.65475886574994069</c:v>
                </c:pt>
                <c:pt idx="377">
                  <c:v>0.65494799085644262</c:v>
                </c:pt>
                <c:pt idx="378">
                  <c:v>0.65513495838160962</c:v>
                </c:pt>
                <c:pt idx="379">
                  <c:v>0.65573033432139183</c:v>
                </c:pt>
                <c:pt idx="380">
                  <c:v>0.65589361542733271</c:v>
                </c:pt>
                <c:pt idx="381">
                  <c:v>0.65594234575002019</c:v>
                </c:pt>
                <c:pt idx="382">
                  <c:v>0.65623020048679015</c:v>
                </c:pt>
                <c:pt idx="383">
                  <c:v>0.65643876574999638</c:v>
                </c:pt>
                <c:pt idx="384">
                  <c:v>0.65645556574992259</c:v>
                </c:pt>
                <c:pt idx="385">
                  <c:v>0.65673950170951079</c:v>
                </c:pt>
                <c:pt idx="386">
                  <c:v>0.65675812915434062</c:v>
                </c:pt>
                <c:pt idx="387">
                  <c:v>0.65654318780123222</c:v>
                </c:pt>
                <c:pt idx="388">
                  <c:v>0.65599219574995959</c:v>
                </c:pt>
                <c:pt idx="389">
                  <c:v>0.65596191627629885</c:v>
                </c:pt>
                <c:pt idx="390">
                  <c:v>0.65574109574993278</c:v>
                </c:pt>
                <c:pt idx="391">
                  <c:v>0.65518253340957466</c:v>
                </c:pt>
                <c:pt idx="392">
                  <c:v>0.65534505574994761</c:v>
                </c:pt>
                <c:pt idx="393">
                  <c:v>0.65530979822303115</c:v>
                </c:pt>
                <c:pt idx="394">
                  <c:v>0.65544998529550602</c:v>
                </c:pt>
                <c:pt idx="395">
                  <c:v>0.65596286728838182</c:v>
                </c:pt>
                <c:pt idx="396">
                  <c:v>0.65577829575003965</c:v>
                </c:pt>
                <c:pt idx="397">
                  <c:v>0.65553728574998549</c:v>
                </c:pt>
                <c:pt idx="398">
                  <c:v>0.65570404259209414</c:v>
                </c:pt>
                <c:pt idx="399">
                  <c:v>0.65590595574994381</c:v>
                </c:pt>
                <c:pt idx="400">
                  <c:v>0.6560302928466657</c:v>
                </c:pt>
                <c:pt idx="401">
                  <c:v>0.65633378575007839</c:v>
                </c:pt>
                <c:pt idx="402">
                  <c:v>0.6563852354204458</c:v>
                </c:pt>
                <c:pt idx="403">
                  <c:v>0.65644974701979408</c:v>
                </c:pt>
                <c:pt idx="404">
                  <c:v>0.65455090574997143</c:v>
                </c:pt>
                <c:pt idx="405">
                  <c:v>0.65465815574992803</c:v>
                </c:pt>
                <c:pt idx="406">
                  <c:v>0.65476075268869027</c:v>
                </c:pt>
                <c:pt idx="407">
                  <c:v>0.65488042575005068</c:v>
                </c:pt>
                <c:pt idx="408">
                  <c:v>0.65513370372983104</c:v>
                </c:pt>
                <c:pt idx="409">
                  <c:v>0.6551669357498896</c:v>
                </c:pt>
                <c:pt idx="410">
                  <c:v>0.65541258660108781</c:v>
                </c:pt>
                <c:pt idx="411">
                  <c:v>0.65552488574992651</c:v>
                </c:pt>
                <c:pt idx="412">
                  <c:v>0.65552590574996827</c:v>
                </c:pt>
                <c:pt idx="413">
                  <c:v>0.65600132510478348</c:v>
                </c:pt>
                <c:pt idx="414">
                  <c:v>0.65604220574986982</c:v>
                </c:pt>
                <c:pt idx="415">
                  <c:v>0.6562059162762226</c:v>
                </c:pt>
                <c:pt idx="416">
                  <c:v>0.65627414575000387</c:v>
                </c:pt>
                <c:pt idx="417">
                  <c:v>0.6564112036222991</c:v>
                </c:pt>
                <c:pt idx="418">
                  <c:v>0.65670051574990462</c:v>
                </c:pt>
                <c:pt idx="419">
                  <c:v>0.65677794785516164</c:v>
                </c:pt>
                <c:pt idx="420">
                  <c:v>0.65699159723941392</c:v>
                </c:pt>
                <c:pt idx="421">
                  <c:v>0.6574649356006006</c:v>
                </c:pt>
                <c:pt idx="422">
                  <c:v>0.65770740574994591</c:v>
                </c:pt>
                <c:pt idx="423">
                  <c:v>0.65831837886823052</c:v>
                </c:pt>
                <c:pt idx="424">
                  <c:v>0.65854105575000765</c:v>
                </c:pt>
                <c:pt idx="425">
                  <c:v>0.65860034661022993</c:v>
                </c:pt>
                <c:pt idx="426">
                  <c:v>0.65924330574986811</c:v>
                </c:pt>
                <c:pt idx="427">
                  <c:v>0.65945741638828093</c:v>
                </c:pt>
                <c:pt idx="428">
                  <c:v>0.65961340574999383</c:v>
                </c:pt>
                <c:pt idx="429">
                  <c:v>0.65965157241663708</c:v>
                </c:pt>
                <c:pt idx="430">
                  <c:v>0.65930137943412737</c:v>
                </c:pt>
                <c:pt idx="431">
                  <c:v>0.65899229574996809</c:v>
                </c:pt>
                <c:pt idx="432">
                  <c:v>0.65912232510488988</c:v>
                </c:pt>
                <c:pt idx="433">
                  <c:v>0.65936003574996949</c:v>
                </c:pt>
                <c:pt idx="434">
                  <c:v>0.65933290575000558</c:v>
                </c:pt>
                <c:pt idx="435">
                  <c:v>0.6595048557497889</c:v>
                </c:pt>
                <c:pt idx="436">
                  <c:v>0.65967260689946405</c:v>
                </c:pt>
                <c:pt idx="437">
                  <c:v>0.65983513651920822</c:v>
                </c:pt>
                <c:pt idx="438">
                  <c:v>0.66007328279914779</c:v>
                </c:pt>
                <c:pt idx="439">
                  <c:v>0.66060968700007805</c:v>
                </c:pt>
                <c:pt idx="440">
                  <c:v>0.66063569146425183</c:v>
                </c:pt>
                <c:pt idx="441">
                  <c:v>0.66061100574997189</c:v>
                </c:pt>
                <c:pt idx="442">
                  <c:v>0.66085752113467433</c:v>
                </c:pt>
                <c:pt idx="443">
                  <c:v>0.66117740574992467</c:v>
                </c:pt>
                <c:pt idx="444">
                  <c:v>0.66128633756815836</c:v>
                </c:pt>
                <c:pt idx="445">
                  <c:v>0.66161538723140845</c:v>
                </c:pt>
                <c:pt idx="446">
                  <c:v>0.66171523553710399</c:v>
                </c:pt>
                <c:pt idx="447">
                  <c:v>0.66190453575006813</c:v>
                </c:pt>
                <c:pt idx="448">
                  <c:v>0.66199151213287499</c:v>
                </c:pt>
                <c:pt idx="449">
                  <c:v>0.66215598655809305</c:v>
                </c:pt>
                <c:pt idx="450">
                  <c:v>0.66232165575006263</c:v>
                </c:pt>
                <c:pt idx="451">
                  <c:v>0.66239052191161818</c:v>
                </c:pt>
                <c:pt idx="452">
                  <c:v>0.66253426938632742</c:v>
                </c:pt>
                <c:pt idx="453">
                  <c:v>0.66297007908339611</c:v>
                </c:pt>
                <c:pt idx="454">
                  <c:v>0.66315401799490081</c:v>
                </c:pt>
                <c:pt idx="455">
                  <c:v>0.66319600048685012</c:v>
                </c:pt>
                <c:pt idx="456">
                  <c:v>0.66328574270661989</c:v>
                </c:pt>
                <c:pt idx="457">
                  <c:v>0.66336695574994897</c:v>
                </c:pt>
                <c:pt idx="458">
                  <c:v>0.66223974665906982</c:v>
                </c:pt>
                <c:pt idx="459">
                  <c:v>0.66148663575002331</c:v>
                </c:pt>
                <c:pt idx="460">
                  <c:v>0.66137830979046441</c:v>
                </c:pt>
                <c:pt idx="461">
                  <c:v>0.66106730574999517</c:v>
                </c:pt>
                <c:pt idx="462">
                  <c:v>0.66114769146423791</c:v>
                </c:pt>
                <c:pt idx="463">
                  <c:v>0.6611917657499049</c:v>
                </c:pt>
                <c:pt idx="464">
                  <c:v>0.66134634661027425</c:v>
                </c:pt>
                <c:pt idx="465">
                  <c:v>0.66141460574993949</c:v>
                </c:pt>
                <c:pt idx="466">
                  <c:v>0.66154361282066565</c:v>
                </c:pt>
                <c:pt idx="467">
                  <c:v>0.66170373370688806</c:v>
                </c:pt>
                <c:pt idx="468">
                  <c:v>0.66181955574994333</c:v>
                </c:pt>
                <c:pt idx="469">
                  <c:v>0.66179743322246265</c:v>
                </c:pt>
                <c:pt idx="470">
                  <c:v>0.66099694741664905</c:v>
                </c:pt>
                <c:pt idx="471">
                  <c:v>0.66121972927942363</c:v>
                </c:pt>
                <c:pt idx="472">
                  <c:v>0.66137793667789679</c:v>
                </c:pt>
                <c:pt idx="473">
                  <c:v>0.66145391575003032</c:v>
                </c:pt>
                <c:pt idx="474">
                  <c:v>0.66156699177140732</c:v>
                </c:pt>
                <c:pt idx="475">
                  <c:v>0.66171165300278534</c:v>
                </c:pt>
                <c:pt idx="476">
                  <c:v>0.66127858574999721</c:v>
                </c:pt>
                <c:pt idx="477">
                  <c:v>0.66132866919072364</c:v>
                </c:pt>
                <c:pt idx="478">
                  <c:v>0.66135042797212462</c:v>
                </c:pt>
                <c:pt idx="479">
                  <c:v>0.66136745120449936</c:v>
                </c:pt>
                <c:pt idx="480">
                  <c:v>0.66136100378912599</c:v>
                </c:pt>
                <c:pt idx="481">
                  <c:v>0.66112552940593661</c:v>
                </c:pt>
                <c:pt idx="482">
                  <c:v>0.66125351574993352</c:v>
                </c:pt>
                <c:pt idx="483">
                  <c:v>0.66147219298410675</c:v>
                </c:pt>
                <c:pt idx="484">
                  <c:v>0.66163425575003065</c:v>
                </c:pt>
                <c:pt idx="485">
                  <c:v>0.66172750790043833</c:v>
                </c:pt>
                <c:pt idx="486">
                  <c:v>0.66182653212361431</c:v>
                </c:pt>
                <c:pt idx="487">
                  <c:v>0.66188451613962396</c:v>
                </c:pt>
                <c:pt idx="488">
                  <c:v>0.66140854311274211</c:v>
                </c:pt>
                <c:pt idx="489">
                  <c:v>0.66011615574981852</c:v>
                </c:pt>
                <c:pt idx="490">
                  <c:v>0.65984888401082931</c:v>
                </c:pt>
                <c:pt idx="491">
                  <c:v>0.6600823241172975</c:v>
                </c:pt>
                <c:pt idx="492">
                  <c:v>0.66015321574995767</c:v>
                </c:pt>
                <c:pt idx="493">
                  <c:v>0.66023224270644221</c:v>
                </c:pt>
                <c:pt idx="494">
                  <c:v>0.6600386914642099</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0.66057428872859836</c:v>
                </c:pt>
                <c:pt idx="503">
                  <c:v>0.66060987165892282</c:v>
                </c:pt>
                <c:pt idx="504">
                  <c:v>0.66072875190382008</c:v>
                </c:pt>
                <c:pt idx="505">
                  <c:v>0.66119811408334916</c:v>
                </c:pt>
                <c:pt idx="506">
                  <c:v>0.66125305881124052</c:v>
                </c:pt>
                <c:pt idx="507">
                  <c:v>0.66138559574990552</c:v>
                </c:pt>
                <c:pt idx="508">
                  <c:v>0.661528446566224</c:v>
                </c:pt>
                <c:pt idx="509">
                  <c:v>0.66161091638818825</c:v>
                </c:pt>
                <c:pt idx="510">
                  <c:v>0.66179027033334392</c:v>
                </c:pt>
                <c:pt idx="511">
                  <c:v>0.66195855743544196</c:v>
                </c:pt>
                <c:pt idx="512">
                  <c:v>0.66197350991667769</c:v>
                </c:pt>
                <c:pt idx="513">
                  <c:v>0.66225140574998465</c:v>
                </c:pt>
                <c:pt idx="514">
                  <c:v>0.66240275280883065</c:v>
                </c:pt>
                <c:pt idx="515">
                  <c:v>0.66215462915418977</c:v>
                </c:pt>
                <c:pt idx="516">
                  <c:v>0.66230703574996141</c:v>
                </c:pt>
                <c:pt idx="517">
                  <c:v>0.66212033432134465</c:v>
                </c:pt>
                <c:pt idx="518">
                  <c:v>0.66199718531989193</c:v>
                </c:pt>
                <c:pt idx="519">
                  <c:v>0.66219295625504193</c:v>
                </c:pt>
                <c:pt idx="520">
                  <c:v>0.66226638926647752</c:v>
                </c:pt>
                <c:pt idx="521">
                  <c:v>0.66243975190383264</c:v>
                </c:pt>
                <c:pt idx="522">
                  <c:v>0.66186090574998968</c:v>
                </c:pt>
                <c:pt idx="523">
                  <c:v>0.66213209723936473</c:v>
                </c:pt>
                <c:pt idx="524">
                  <c:v>0.66228354015861168</c:v>
                </c:pt>
                <c:pt idx="525">
                  <c:v>0.66253511787127195</c:v>
                </c:pt>
                <c:pt idx="526">
                  <c:v>0.66270175190376912</c:v>
                </c:pt>
                <c:pt idx="527">
                  <c:v>0.66268954860713492</c:v>
                </c:pt>
                <c:pt idx="528">
                  <c:v>0.66270518857820226</c:v>
                </c:pt>
                <c:pt idx="529">
                  <c:v>0.66279198574997733</c:v>
                </c:pt>
                <c:pt idx="530">
                  <c:v>0.66291325268865553</c:v>
                </c:pt>
                <c:pt idx="531">
                  <c:v>0.66316353732894162</c:v>
                </c:pt>
                <c:pt idx="532">
                  <c:v>0.66321739511164357</c:v>
                </c:pt>
                <c:pt idx="533">
                  <c:v>0.66331086451292254</c:v>
                </c:pt>
                <c:pt idx="534">
                  <c:v>0.66339714044384956</c:v>
                </c:pt>
                <c:pt idx="535">
                  <c:v>0.66338178747040044</c:v>
                </c:pt>
                <c:pt idx="536">
                  <c:v>0.66342932411719024</c:v>
                </c:pt>
                <c:pt idx="537">
                  <c:v>0.66268750779076413</c:v>
                </c:pt>
                <c:pt idx="538">
                  <c:v>0.66190223228064005</c:v>
                </c:pt>
                <c:pt idx="539">
                  <c:v>0.66191583167592816</c:v>
                </c:pt>
                <c:pt idx="540">
                  <c:v>0.66228090574998077</c:v>
                </c:pt>
                <c:pt idx="541">
                  <c:v>0.6623967228232317</c:v>
                </c:pt>
                <c:pt idx="542">
                  <c:v>0.66257840574992599</c:v>
                </c:pt>
                <c:pt idx="543">
                  <c:v>0.662822676583392</c:v>
                </c:pt>
                <c:pt idx="544">
                  <c:v>0.66300475111076262</c:v>
                </c:pt>
                <c:pt idx="545">
                  <c:v>0.66314830135439884</c:v>
                </c:pt>
                <c:pt idx="546">
                  <c:v>0.66335270166838833</c:v>
                </c:pt>
                <c:pt idx="547">
                  <c:v>0.66344854211361493</c:v>
                </c:pt>
                <c:pt idx="548">
                  <c:v>0.66355151181059691</c:v>
                </c:pt>
                <c:pt idx="549">
                  <c:v>0.66368090574997063</c:v>
                </c:pt>
                <c:pt idx="550">
                  <c:v>0.66426690574998259</c:v>
                </c:pt>
                <c:pt idx="551">
                  <c:v>0.66444164801805683</c:v>
                </c:pt>
                <c:pt idx="552">
                  <c:v>0.66464434325000565</c:v>
                </c:pt>
                <c:pt idx="553">
                  <c:v>0.66480433432139052</c:v>
                </c:pt>
                <c:pt idx="554">
                  <c:v>0.66494809463891857</c:v>
                </c:pt>
                <c:pt idx="555">
                  <c:v>0.66510800991666486</c:v>
                </c:pt>
                <c:pt idx="556">
                  <c:v>0.6652660486070946</c:v>
                </c:pt>
                <c:pt idx="557">
                  <c:v>0.6656673268025346</c:v>
                </c:pt>
                <c:pt idx="558">
                  <c:v>0.6657030121330112</c:v>
                </c:pt>
                <c:pt idx="559">
                  <c:v>0.66583574665895795</c:v>
                </c:pt>
                <c:pt idx="560">
                  <c:v>0.66598859647153741</c:v>
                </c:pt>
                <c:pt idx="561">
                  <c:v>0.6660649282219</c:v>
                </c:pt>
                <c:pt idx="562">
                  <c:v>0.66621801799493663</c:v>
                </c:pt>
                <c:pt idx="563">
                  <c:v>0.66633549085625532</c:v>
                </c:pt>
                <c:pt idx="564">
                  <c:v>0.66664307966299152</c:v>
                </c:pt>
                <c:pt idx="565">
                  <c:v>0.66741144146425313</c:v>
                </c:pt>
                <c:pt idx="566">
                  <c:v>0.66739777388178945</c:v>
                </c:pt>
                <c:pt idx="567">
                  <c:v>0.66754740574998561</c:v>
                </c:pt>
                <c:pt idx="568">
                  <c:v>0.66770284324994245</c:v>
                </c:pt>
                <c:pt idx="569">
                  <c:v>0.66802056901528362</c:v>
                </c:pt>
                <c:pt idx="570">
                  <c:v>0.66773451213289803</c:v>
                </c:pt>
                <c:pt idx="571">
                  <c:v>0.66768690575005951</c:v>
                </c:pt>
                <c:pt idx="572">
                  <c:v>0.66783843700008805</c:v>
                </c:pt>
                <c:pt idx="573">
                  <c:v>0.66793013302272264</c:v>
                </c:pt>
                <c:pt idx="574">
                  <c:v>0.66828905959613538</c:v>
                </c:pt>
                <c:pt idx="575">
                  <c:v>0.66843818835872071</c:v>
                </c:pt>
                <c:pt idx="576">
                  <c:v>0.66858196697435801</c:v>
                </c:pt>
                <c:pt idx="577">
                  <c:v>0.66876470987378533</c:v>
                </c:pt>
                <c:pt idx="578">
                  <c:v>0.66885755158323101</c:v>
                </c:pt>
                <c:pt idx="579">
                  <c:v>0.66878261542743311</c:v>
                </c:pt>
                <c:pt idx="580">
                  <c:v>0.66875435472961464</c:v>
                </c:pt>
                <c:pt idx="581">
                  <c:v>0.66847524259215318</c:v>
                </c:pt>
                <c:pt idx="582">
                  <c:v>0.66865329350527503</c:v>
                </c:pt>
                <c:pt idx="583">
                  <c:v>0.66866299665905293</c:v>
                </c:pt>
                <c:pt idx="584">
                  <c:v>0.66901133712252803</c:v>
                </c:pt>
                <c:pt idx="585">
                  <c:v>0.66919866863661204</c:v>
                </c:pt>
                <c:pt idx="586">
                  <c:v>0.66928927575003172</c:v>
                </c:pt>
                <c:pt idx="587">
                  <c:v>0.6697881257498608</c:v>
                </c:pt>
                <c:pt idx="588">
                  <c:v>0.66997339574997761</c:v>
                </c:pt>
                <c:pt idx="589">
                  <c:v>0.67009762574991782</c:v>
                </c:pt>
                <c:pt idx="590">
                  <c:v>0.6701702657500167</c:v>
                </c:pt>
                <c:pt idx="591">
                  <c:v>0.67020323529539083</c:v>
                </c:pt>
                <c:pt idx="592">
                  <c:v>0.67026590574998579</c:v>
                </c:pt>
                <c:pt idx="593">
                  <c:v>0.67094070204635303</c:v>
                </c:pt>
                <c:pt idx="594">
                  <c:v>0.6709874057499976</c:v>
                </c:pt>
                <c:pt idx="595">
                  <c:v>0.67111930575001111</c:v>
                </c:pt>
                <c:pt idx="596">
                  <c:v>0.67139057574992478</c:v>
                </c:pt>
                <c:pt idx="597">
                  <c:v>0.67119922575003099</c:v>
                </c:pt>
                <c:pt idx="598">
                  <c:v>0.67128712003557334</c:v>
                </c:pt>
                <c:pt idx="599">
                  <c:v>0.67148434575007343</c:v>
                </c:pt>
                <c:pt idx="600">
                  <c:v>0.67155437086616132</c:v>
                </c:pt>
                <c:pt idx="601">
                  <c:v>0.67185406364469002</c:v>
                </c:pt>
                <c:pt idx="602">
                  <c:v>0.67208195574995955</c:v>
                </c:pt>
                <c:pt idx="603">
                  <c:v>0.67226907574995209</c:v>
                </c:pt>
                <c:pt idx="604">
                  <c:v>0.67229283981589694</c:v>
                </c:pt>
                <c:pt idx="605">
                  <c:v>0.67253519575005749</c:v>
                </c:pt>
                <c:pt idx="606">
                  <c:v>0.67249395575004201</c:v>
                </c:pt>
                <c:pt idx="607">
                  <c:v>0.67227720575006344</c:v>
                </c:pt>
                <c:pt idx="608">
                  <c:v>0.67228769146427814</c:v>
                </c:pt>
                <c:pt idx="609">
                  <c:v>0.67274119986760184</c:v>
                </c:pt>
                <c:pt idx="610">
                  <c:v>0.67274959053250682</c:v>
                </c:pt>
                <c:pt idx="611">
                  <c:v>0.67289069574992877</c:v>
                </c:pt>
                <c:pt idx="612">
                  <c:v>0.67321609575006358</c:v>
                </c:pt>
                <c:pt idx="613">
                  <c:v>0.67367015574993161</c:v>
                </c:pt>
                <c:pt idx="614">
                  <c:v>0.67403863574998135</c:v>
                </c:pt>
                <c:pt idx="615">
                  <c:v>0.67484643575006964</c:v>
                </c:pt>
                <c:pt idx="616">
                  <c:v>0.67498549665895069</c:v>
                </c:pt>
                <c:pt idx="617">
                  <c:v>0.67514229463883413</c:v>
                </c:pt>
                <c:pt idx="618">
                  <c:v>0.67543014104408883</c:v>
                </c:pt>
                <c:pt idx="619">
                  <c:v>0.67552381575001164</c:v>
                </c:pt>
                <c:pt idx="620">
                  <c:v>0.67558409574995437</c:v>
                </c:pt>
                <c:pt idx="621">
                  <c:v>0.67569222574998489</c:v>
                </c:pt>
                <c:pt idx="622">
                  <c:v>0.67574916711362421</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0.67687500574990744</c:v>
                </c:pt>
                <c:pt idx="631">
                  <c:v>0.67729240574998073</c:v>
                </c:pt>
                <c:pt idx="632">
                  <c:v>0.67746474575008619</c:v>
                </c:pt>
                <c:pt idx="633">
                  <c:v>0.67753334574986457</c:v>
                </c:pt>
                <c:pt idx="634">
                  <c:v>0.67764934395222565</c:v>
                </c:pt>
                <c:pt idx="635">
                  <c:v>0.67776470166829639</c:v>
                </c:pt>
                <c:pt idx="636">
                  <c:v>0.6779607390833049</c:v>
                </c:pt>
                <c:pt idx="637">
                  <c:v>0.67804199574983803</c:v>
                </c:pt>
                <c:pt idx="638">
                  <c:v>0.67810786574996451</c:v>
                </c:pt>
                <c:pt idx="639">
                  <c:v>0.67822683574992482</c:v>
                </c:pt>
                <c:pt idx="640">
                  <c:v>0.67832140575008415</c:v>
                </c:pt>
                <c:pt idx="641">
                  <c:v>0.67836264768546073</c:v>
                </c:pt>
                <c:pt idx="642">
                  <c:v>0.67833489574984185</c:v>
                </c:pt>
                <c:pt idx="643">
                  <c:v>0.67853024574996756</c:v>
                </c:pt>
                <c:pt idx="644">
                  <c:v>0.67860757241669734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0.67969921574996484</c:v>
                </c:pt>
                <c:pt idx="653">
                  <c:v>0.67977268735920549</c:v>
                </c:pt>
                <c:pt idx="654">
                  <c:v>0.68023780715839277</c:v>
                </c:pt>
                <c:pt idx="655">
                  <c:v>0.68039189574990644</c:v>
                </c:pt>
                <c:pt idx="656">
                  <c:v>0.68061384575010209</c:v>
                </c:pt>
                <c:pt idx="657">
                  <c:v>0.68064504575008411</c:v>
                </c:pt>
                <c:pt idx="658">
                  <c:v>0.68071089438629462</c:v>
                </c:pt>
                <c:pt idx="659">
                  <c:v>0.68087765574992432</c:v>
                </c:pt>
                <c:pt idx="660">
                  <c:v>0.68095852574997151</c:v>
                </c:pt>
                <c:pt idx="661">
                  <c:v>0.68108191661961981</c:v>
                </c:pt>
                <c:pt idx="662">
                  <c:v>0.68134894860712369</c:v>
                </c:pt>
                <c:pt idx="663">
                  <c:v>0.68145277388188652</c:v>
                </c:pt>
                <c:pt idx="664">
                  <c:v>0.68163854574996074</c:v>
                </c:pt>
                <c:pt idx="665">
                  <c:v>0.6815972657500553</c:v>
                </c:pt>
                <c:pt idx="666">
                  <c:v>0.68172175574991911</c:v>
                </c:pt>
                <c:pt idx="667">
                  <c:v>0.68183956574991056</c:v>
                </c:pt>
                <c:pt idx="668">
                  <c:v>0.6819404757498988</c:v>
                </c:pt>
                <c:pt idx="669">
                  <c:v>0.68202214384508852</c:v>
                </c:pt>
                <c:pt idx="670">
                  <c:v>0.6820737946388834</c:v>
                </c:pt>
                <c:pt idx="671">
                  <c:v>0.68225997717860365</c:v>
                </c:pt>
                <c:pt idx="672">
                  <c:v>0.68239093574992149</c:v>
                </c:pt>
                <c:pt idx="673">
                  <c:v>0.68243090574998067</c:v>
                </c:pt>
                <c:pt idx="674">
                  <c:v>0.68252725574988915</c:v>
                </c:pt>
                <c:pt idx="675">
                  <c:v>0.68261617658336604</c:v>
                </c:pt>
                <c:pt idx="676">
                  <c:v>0.68267173908324763</c:v>
                </c:pt>
                <c:pt idx="677">
                  <c:v>0.68302128075001178</c:v>
                </c:pt>
                <c:pt idx="678">
                  <c:v>0.68303284575003309</c:v>
                </c:pt>
                <c:pt idx="679">
                  <c:v>0.68311684574994813</c:v>
                </c:pt>
                <c:pt idx="680">
                  <c:v>0.68315800575000196</c:v>
                </c:pt>
                <c:pt idx="681">
                  <c:v>0.68324449463888715</c:v>
                </c:pt>
                <c:pt idx="682">
                  <c:v>0.68336308575005722</c:v>
                </c:pt>
                <c:pt idx="683">
                  <c:v>0.68343199574984226</c:v>
                </c:pt>
                <c:pt idx="684">
                  <c:v>0.68350063574996456</c:v>
                </c:pt>
                <c:pt idx="685">
                  <c:v>0.68362559962744762</c:v>
                </c:pt>
                <c:pt idx="686">
                  <c:v>0.68391215574993525</c:v>
                </c:pt>
                <c:pt idx="687">
                  <c:v>0.68401531024427764</c:v>
                </c:pt>
                <c:pt idx="688">
                  <c:v>0.68411036574982953</c:v>
                </c:pt>
                <c:pt idx="689">
                  <c:v>0.68421661575005877</c:v>
                </c:pt>
                <c:pt idx="690">
                  <c:v>0.68429199574993049</c:v>
                </c:pt>
                <c:pt idx="691">
                  <c:v>0.68431255575008132</c:v>
                </c:pt>
                <c:pt idx="692">
                  <c:v>0.68448869574997651</c:v>
                </c:pt>
                <c:pt idx="693">
                  <c:v>0.6845308232756796</c:v>
                </c:pt>
                <c:pt idx="694">
                  <c:v>0.68446670967153866</c:v>
                </c:pt>
                <c:pt idx="695">
                  <c:v>0.68482570574995749</c:v>
                </c:pt>
                <c:pt idx="696">
                  <c:v>0.68476470574994031</c:v>
                </c:pt>
                <c:pt idx="697">
                  <c:v>0.6848571257499414</c:v>
                </c:pt>
                <c:pt idx="698">
                  <c:v>0.68500620166835802</c:v>
                </c:pt>
                <c:pt idx="699">
                  <c:v>0.68508624574999888</c:v>
                </c:pt>
                <c:pt idx="700">
                  <c:v>0.68521983575004697</c:v>
                </c:pt>
                <c:pt idx="701">
                  <c:v>0.68528797574992817</c:v>
                </c:pt>
                <c:pt idx="702">
                  <c:v>0.68529070574993456</c:v>
                </c:pt>
                <c:pt idx="703">
                  <c:v>0.68540437872286342</c:v>
                </c:pt>
                <c:pt idx="704">
                  <c:v>0.68570870336903189</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0.68652024248469112</c:v>
                </c:pt>
                <c:pt idx="714">
                  <c:v>0.68663476574995608</c:v>
                </c:pt>
                <c:pt idx="715">
                  <c:v>0.68670285574980061</c:v>
                </c:pt>
                <c:pt idx="716">
                  <c:v>0.68683914575002758</c:v>
                </c:pt>
                <c:pt idx="717">
                  <c:v>0.68685173574993996</c:v>
                </c:pt>
                <c:pt idx="718">
                  <c:v>0.68686883756810135</c:v>
                </c:pt>
                <c:pt idx="719">
                  <c:v>0.68701818234568179</c:v>
                </c:pt>
                <c:pt idx="720">
                  <c:v>0.68729694741664049</c:v>
                </c:pt>
                <c:pt idx="721">
                  <c:v>0.68732891595408363</c:v>
                </c:pt>
                <c:pt idx="722">
                  <c:v>0.68744948575006459</c:v>
                </c:pt>
                <c:pt idx="723">
                  <c:v>0.6875854157499075</c:v>
                </c:pt>
                <c:pt idx="724">
                  <c:v>0.68757406038930924</c:v>
                </c:pt>
                <c:pt idx="725">
                  <c:v>0.68776554575005266</c:v>
                </c:pt>
                <c:pt idx="726">
                  <c:v>0.68787200574999452</c:v>
                </c:pt>
                <c:pt idx="727">
                  <c:v>0.68793692575004983</c:v>
                </c:pt>
                <c:pt idx="728">
                  <c:v>0.68795045798867849</c:v>
                </c:pt>
                <c:pt idx="729">
                  <c:v>0.6886711799434696</c:v>
                </c:pt>
                <c:pt idx="730">
                  <c:v>0.68856580575001658</c:v>
                </c:pt>
                <c:pt idx="731">
                  <c:v>0.68878438574993905</c:v>
                </c:pt>
                <c:pt idx="732">
                  <c:v>0.68879073908327504</c:v>
                </c:pt>
                <c:pt idx="733">
                  <c:v>0.68939396457349855</c:v>
                </c:pt>
                <c:pt idx="734">
                  <c:v>0.68941201686109821</c:v>
                </c:pt>
                <c:pt idx="735">
                  <c:v>0.68934339574991443</c:v>
                </c:pt>
                <c:pt idx="736">
                  <c:v>0.68958342574988751</c:v>
                </c:pt>
                <c:pt idx="737">
                  <c:v>0.68954278574991945</c:v>
                </c:pt>
                <c:pt idx="738">
                  <c:v>0.68963214574998122</c:v>
                </c:pt>
                <c:pt idx="739">
                  <c:v>0.68974268497066749</c:v>
                </c:pt>
                <c:pt idx="740">
                  <c:v>0.68977439463884727</c:v>
                </c:pt>
                <c:pt idx="741">
                  <c:v>0.68999128074999305</c:v>
                </c:pt>
                <c:pt idx="742">
                  <c:v>0.6900339857498915</c:v>
                </c:pt>
                <c:pt idx="743">
                  <c:v>0.69009335574999398</c:v>
                </c:pt>
                <c:pt idx="744">
                  <c:v>0.69015570575004359</c:v>
                </c:pt>
                <c:pt idx="745">
                  <c:v>0.69027400575002651</c:v>
                </c:pt>
                <c:pt idx="746">
                  <c:v>0.69034972574988274</c:v>
                </c:pt>
                <c:pt idx="747">
                  <c:v>0.69044605574995777</c:v>
                </c:pt>
                <c:pt idx="748">
                  <c:v>0.69052334575002139</c:v>
                </c:pt>
                <c:pt idx="749">
                  <c:v>0.69054842574999498</c:v>
                </c:pt>
                <c:pt idx="750">
                  <c:v>0.6908668031859122</c:v>
                </c:pt>
                <c:pt idx="751">
                  <c:v>0.6908948419201989</c:v>
                </c:pt>
                <c:pt idx="752">
                  <c:v>0.69093612574991248</c:v>
                </c:pt>
                <c:pt idx="753">
                  <c:v>0.69103034574992117</c:v>
                </c:pt>
                <c:pt idx="754">
                  <c:v>0.6911194357500392</c:v>
                </c:pt>
                <c:pt idx="755">
                  <c:v>0.69122418623769022</c:v>
                </c:pt>
                <c:pt idx="756">
                  <c:v>0.69129055574997267</c:v>
                </c:pt>
                <c:pt idx="757">
                  <c:v>0.69141474248471013</c:v>
                </c:pt>
                <c:pt idx="758">
                  <c:v>0.69172853074989993</c:v>
                </c:pt>
                <c:pt idx="759">
                  <c:v>0.69175149575005435</c:v>
                </c:pt>
                <c:pt idx="760">
                  <c:v>0.69188509575005241</c:v>
                </c:pt>
                <c:pt idx="761">
                  <c:v>0.69200520166831003</c:v>
                </c:pt>
                <c:pt idx="762">
                  <c:v>0.69199193574989826</c:v>
                </c:pt>
                <c:pt idx="763">
                  <c:v>0.69171385574993849</c:v>
                </c:pt>
                <c:pt idx="764">
                  <c:v>0.69179444574996296</c:v>
                </c:pt>
                <c:pt idx="765">
                  <c:v>0.69184616065203386</c:v>
                </c:pt>
                <c:pt idx="766">
                  <c:v>0.69201012314125743</c:v>
                </c:pt>
                <c:pt idx="767">
                  <c:v>0.69210580574994651</c:v>
                </c:pt>
                <c:pt idx="768">
                  <c:v>0.69225297575002165</c:v>
                </c:pt>
                <c:pt idx="769">
                  <c:v>0.69238765574992556</c:v>
                </c:pt>
                <c:pt idx="770">
                  <c:v>0.69249443206587347</c:v>
                </c:pt>
                <c:pt idx="771">
                  <c:v>0.69255242748913304</c:v>
                </c:pt>
                <c:pt idx="772">
                  <c:v>0.69267116575014143</c:v>
                </c:pt>
                <c:pt idx="773">
                  <c:v>0.69267590575000781</c:v>
                </c:pt>
                <c:pt idx="774">
                  <c:v>0.69263090575000752</c:v>
                </c:pt>
                <c:pt idx="775">
                  <c:v>0.69280430925874725</c:v>
                </c:pt>
                <c:pt idx="776">
                  <c:v>0.69325190574998852</c:v>
                </c:pt>
                <c:pt idx="777">
                  <c:v>0.69321670575001637</c:v>
                </c:pt>
                <c:pt idx="778">
                  <c:v>0.69324018574995527</c:v>
                </c:pt>
                <c:pt idx="779">
                  <c:v>0.6934248857498917</c:v>
                </c:pt>
                <c:pt idx="780">
                  <c:v>0.69344380818903062</c:v>
                </c:pt>
                <c:pt idx="781">
                  <c:v>0.69373127574996829</c:v>
                </c:pt>
                <c:pt idx="782">
                  <c:v>0.69395757574990558</c:v>
                </c:pt>
                <c:pt idx="783">
                  <c:v>0.69403690574998156</c:v>
                </c:pt>
                <c:pt idx="784">
                  <c:v>0.69442934692646929</c:v>
                </c:pt>
                <c:pt idx="785">
                  <c:v>0.69446754574992764</c:v>
                </c:pt>
                <c:pt idx="786">
                  <c:v>0.69452219146425742</c:v>
                </c:pt>
                <c:pt idx="787">
                  <c:v>0.69457442574994721</c:v>
                </c:pt>
                <c:pt idx="788">
                  <c:v>0.69462730574998943</c:v>
                </c:pt>
                <c:pt idx="789">
                  <c:v>0.69468310575011549</c:v>
                </c:pt>
                <c:pt idx="790">
                  <c:v>0.69471345894146452</c:v>
                </c:pt>
                <c:pt idx="791">
                  <c:v>0.69509230574996517</c:v>
                </c:pt>
                <c:pt idx="792">
                  <c:v>0.69501233574994903</c:v>
                </c:pt>
                <c:pt idx="793">
                  <c:v>0.69507857575013077</c:v>
                </c:pt>
                <c:pt idx="794">
                  <c:v>0.69511967574997868</c:v>
                </c:pt>
                <c:pt idx="795">
                  <c:v>0.69520255574994227</c:v>
                </c:pt>
                <c:pt idx="796">
                  <c:v>0.69526819146416552</c:v>
                </c:pt>
                <c:pt idx="797">
                  <c:v>0.69536036575001803</c:v>
                </c:pt>
                <c:pt idx="798">
                  <c:v>0.69540720574992909</c:v>
                </c:pt>
                <c:pt idx="799">
                  <c:v>0.69541373333615297</c:v>
                </c:pt>
                <c:pt idx="800">
                  <c:v>0.69491817847723758</c:v>
                </c:pt>
                <c:pt idx="801">
                  <c:v>0.69494363830821881</c:v>
                </c:pt>
                <c:pt idx="802">
                  <c:v>0.6950526757500195</c:v>
                </c:pt>
                <c:pt idx="803">
                  <c:v>0.69514929575005624</c:v>
                </c:pt>
                <c:pt idx="804">
                  <c:v>0.69531536574990416</c:v>
                </c:pt>
                <c:pt idx="805">
                  <c:v>0.69535938194050551</c:v>
                </c:pt>
                <c:pt idx="806">
                  <c:v>0.69543827574997852</c:v>
                </c:pt>
                <c:pt idx="807">
                  <c:v>0.69550013575005087</c:v>
                </c:pt>
                <c:pt idx="808">
                  <c:v>0.69553473908341368</c:v>
                </c:pt>
                <c:pt idx="809">
                  <c:v>0.69570805959614412</c:v>
                </c:pt>
                <c:pt idx="810">
                  <c:v>0.69576770987366265</c:v>
                </c:pt>
                <c:pt idx="811">
                  <c:v>0.69579243575002181</c:v>
                </c:pt>
                <c:pt idx="812">
                  <c:v>0.69586716575001473</c:v>
                </c:pt>
                <c:pt idx="813">
                  <c:v>0.69592078574986249</c:v>
                </c:pt>
                <c:pt idx="814">
                  <c:v>0.69596489544069584</c:v>
                </c:pt>
                <c:pt idx="815">
                  <c:v>0.6956543857499895</c:v>
                </c:pt>
                <c:pt idx="816">
                  <c:v>0.69574480574995334</c:v>
                </c:pt>
                <c:pt idx="817">
                  <c:v>0.69586076058860169</c:v>
                </c:pt>
                <c:pt idx="818">
                  <c:v>0.69602490574997944</c:v>
                </c:pt>
                <c:pt idx="819">
                  <c:v>0.69619100252423183</c:v>
                </c:pt>
                <c:pt idx="820">
                  <c:v>0.69616870574998257</c:v>
                </c:pt>
                <c:pt idx="821">
                  <c:v>0.69626321575012151</c:v>
                </c:pt>
                <c:pt idx="822">
                  <c:v>0.696299395749989</c:v>
                </c:pt>
                <c:pt idx="823">
                  <c:v>0.69636833103731866</c:v>
                </c:pt>
                <c:pt idx="824">
                  <c:v>0.69637554574992921</c:v>
                </c:pt>
                <c:pt idx="825">
                  <c:v>0.69647587575008174</c:v>
                </c:pt>
                <c:pt idx="826">
                  <c:v>0.69658243636223449</c:v>
                </c:pt>
                <c:pt idx="827">
                  <c:v>0.69656090574997498</c:v>
                </c:pt>
                <c:pt idx="828">
                  <c:v>0.69674262165912793</c:v>
                </c:pt>
                <c:pt idx="829">
                  <c:v>0.69692868574989575</c:v>
                </c:pt>
                <c:pt idx="830">
                  <c:v>0.69695989574980044</c:v>
                </c:pt>
                <c:pt idx="831">
                  <c:v>0.69698942797221253</c:v>
                </c:pt>
                <c:pt idx="832">
                  <c:v>0.69699477943424881</c:v>
                </c:pt>
                <c:pt idx="833">
                  <c:v>0.69720427574995358</c:v>
                </c:pt>
                <c:pt idx="834">
                  <c:v>0.69737806574997308</c:v>
                </c:pt>
                <c:pt idx="835">
                  <c:v>0.69733114574999777</c:v>
                </c:pt>
                <c:pt idx="836">
                  <c:v>0.6975451200356847</c:v>
                </c:pt>
                <c:pt idx="837">
                  <c:v>0.6974874624510079</c:v>
                </c:pt>
                <c:pt idx="838">
                  <c:v>0.697564855750058</c:v>
                </c:pt>
                <c:pt idx="839">
                  <c:v>0.69772640059532964</c:v>
                </c:pt>
                <c:pt idx="840">
                  <c:v>0.69783589574989113</c:v>
                </c:pt>
                <c:pt idx="841">
                  <c:v>0.69786283574988772</c:v>
                </c:pt>
                <c:pt idx="842">
                  <c:v>0.69792479574981314</c:v>
                </c:pt>
                <c:pt idx="843">
                  <c:v>0.69790348306972305</c:v>
                </c:pt>
                <c:pt idx="844">
                  <c:v>0.6978826200356707</c:v>
                </c:pt>
                <c:pt idx="845">
                  <c:v>0.69835542187888788</c:v>
                </c:pt>
                <c:pt idx="846">
                  <c:v>0.6984264457500573</c:v>
                </c:pt>
                <c:pt idx="847">
                  <c:v>0.69846108575011057</c:v>
                </c:pt>
                <c:pt idx="848">
                  <c:v>0.69854539028604279</c:v>
                </c:pt>
                <c:pt idx="849">
                  <c:v>0.69866832575006188</c:v>
                </c:pt>
                <c:pt idx="850">
                  <c:v>0.69878030574984951</c:v>
                </c:pt>
                <c:pt idx="851">
                  <c:v>0.69887530574990819</c:v>
                </c:pt>
                <c:pt idx="852">
                  <c:v>0.69889677241663162</c:v>
                </c:pt>
                <c:pt idx="853">
                  <c:v>0.69912867045586446</c:v>
                </c:pt>
                <c:pt idx="854">
                  <c:v>0.69908200575005586</c:v>
                </c:pt>
                <c:pt idx="855">
                  <c:v>0.69916690575003138</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0.69985783756814857</c:v>
                </c:pt>
                <c:pt idx="865">
                  <c:v>0.69994646575004538</c:v>
                </c:pt>
                <c:pt idx="866">
                  <c:v>0.70002447574997062</c:v>
                </c:pt>
                <c:pt idx="867">
                  <c:v>0.70014329350503723</c:v>
                </c:pt>
                <c:pt idx="868">
                  <c:v>0.70018000575012707</c:v>
                </c:pt>
                <c:pt idx="869">
                  <c:v>0.70026636575002277</c:v>
                </c:pt>
                <c:pt idx="870">
                  <c:v>0.70028893206577592</c:v>
                </c:pt>
                <c:pt idx="871">
                  <c:v>0.70042317847722257</c:v>
                </c:pt>
                <c:pt idx="872">
                  <c:v>0.70049589425566694</c:v>
                </c:pt>
                <c:pt idx="873">
                  <c:v>0.70028663574990446</c:v>
                </c:pt>
                <c:pt idx="874">
                  <c:v>0.70013291574997538</c:v>
                </c:pt>
                <c:pt idx="875">
                  <c:v>0.70017696388956097</c:v>
                </c:pt>
                <c:pt idx="876">
                  <c:v>0.7000427857499133</c:v>
                </c:pt>
                <c:pt idx="877">
                  <c:v>0.69995436574998848</c:v>
                </c:pt>
                <c:pt idx="878">
                  <c:v>0.70001363023973795</c:v>
                </c:pt>
                <c:pt idx="879">
                  <c:v>0.7002393195431309</c:v>
                </c:pt>
                <c:pt idx="880">
                  <c:v>0.70022090574997253</c:v>
                </c:pt>
                <c:pt idx="881">
                  <c:v>0.70027207241663803</c:v>
                </c:pt>
                <c:pt idx="882">
                  <c:v>0.70033020575007754</c:v>
                </c:pt>
                <c:pt idx="883">
                  <c:v>0.70032244692639267</c:v>
                </c:pt>
                <c:pt idx="884">
                  <c:v>0.70043484575000958</c:v>
                </c:pt>
                <c:pt idx="885">
                  <c:v>0.70056905574988093</c:v>
                </c:pt>
                <c:pt idx="886">
                  <c:v>0.70064595574999211</c:v>
                </c:pt>
                <c:pt idx="887">
                  <c:v>0.70073889522363764</c:v>
                </c:pt>
                <c:pt idx="888">
                  <c:v>0.70071106791213822</c:v>
                </c:pt>
                <c:pt idx="889">
                  <c:v>0.70098155726505262</c:v>
                </c:pt>
                <c:pt idx="890">
                  <c:v>0.70093100574999312</c:v>
                </c:pt>
                <c:pt idx="891">
                  <c:v>0.70102166863658733</c:v>
                </c:pt>
                <c:pt idx="892">
                  <c:v>0.70108010574989521</c:v>
                </c:pt>
                <c:pt idx="893">
                  <c:v>0.70116162574986152</c:v>
                </c:pt>
                <c:pt idx="894">
                  <c:v>0.70126011056919546</c:v>
                </c:pt>
                <c:pt idx="895">
                  <c:v>0.70126830574990451</c:v>
                </c:pt>
                <c:pt idx="896">
                  <c:v>0.7013459851150543</c:v>
                </c:pt>
                <c:pt idx="897">
                  <c:v>0.70147537997659981</c:v>
                </c:pt>
                <c:pt idx="898">
                  <c:v>0.70158319741666608</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0.70201890574990844</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0.70258746574984221</c:v>
                </c:pt>
                <c:pt idx="916">
                  <c:v>0.70271518700006652</c:v>
                </c:pt>
                <c:pt idx="917">
                  <c:v>0.70279178575003698</c:v>
                </c:pt>
                <c:pt idx="918">
                  <c:v>0.70281098574996126</c:v>
                </c:pt>
                <c:pt idx="919">
                  <c:v>0.70278229750250965</c:v>
                </c:pt>
                <c:pt idx="920">
                  <c:v>0.70285115574989765</c:v>
                </c:pt>
                <c:pt idx="921">
                  <c:v>0.70289166575000195</c:v>
                </c:pt>
                <c:pt idx="922">
                  <c:v>0.7028739057500385</c:v>
                </c:pt>
                <c:pt idx="923">
                  <c:v>0.70326581000527821</c:v>
                </c:pt>
                <c:pt idx="924">
                  <c:v>0.70316245574989011</c:v>
                </c:pt>
                <c:pt idx="925">
                  <c:v>0.70313961709024464</c:v>
                </c:pt>
                <c:pt idx="926">
                  <c:v>0.70322709574992359</c:v>
                </c:pt>
                <c:pt idx="927">
                  <c:v>0.70329140574992266</c:v>
                </c:pt>
                <c:pt idx="928">
                  <c:v>0.70336041192274457</c:v>
                </c:pt>
                <c:pt idx="929">
                  <c:v>0.70335380575005457</c:v>
                </c:pt>
                <c:pt idx="930">
                  <c:v>0.70335128310840511</c:v>
                </c:pt>
                <c:pt idx="931">
                  <c:v>0.70376090574997352</c:v>
                </c:pt>
                <c:pt idx="932">
                  <c:v>0.70373420362227668</c:v>
                </c:pt>
                <c:pt idx="933">
                  <c:v>0.70386878810290787</c:v>
                </c:pt>
                <c:pt idx="934">
                  <c:v>0.70424121574987653</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0.70488749241670356</c:v>
                </c:pt>
                <c:pt idx="944">
                  <c:v>0.70485988575003944</c:v>
                </c:pt>
                <c:pt idx="945">
                  <c:v>0.70490870574995756</c:v>
                </c:pt>
                <c:pt idx="946">
                  <c:v>0.70492591605916965</c:v>
                </c:pt>
                <c:pt idx="947">
                  <c:v>0.70495399575003148</c:v>
                </c:pt>
                <c:pt idx="948">
                  <c:v>0.70512036728838845</c:v>
                </c:pt>
                <c:pt idx="949">
                  <c:v>0.70524382241661965</c:v>
                </c:pt>
                <c:pt idx="950">
                  <c:v>0.70534265574988864</c:v>
                </c:pt>
                <c:pt idx="951">
                  <c:v>0.70539209574998551</c:v>
                </c:pt>
                <c:pt idx="952">
                  <c:v>0.7054955657501405</c:v>
                </c:pt>
                <c:pt idx="953">
                  <c:v>0.70558326657469195</c:v>
                </c:pt>
                <c:pt idx="954">
                  <c:v>0.70556824574990029</c:v>
                </c:pt>
                <c:pt idx="955">
                  <c:v>0.70572310983155251</c:v>
                </c:pt>
                <c:pt idx="956">
                  <c:v>0.70580090574996746</c:v>
                </c:pt>
                <c:pt idx="957">
                  <c:v>0.70621480347723753</c:v>
                </c:pt>
                <c:pt idx="958">
                  <c:v>0.70629259574991332</c:v>
                </c:pt>
                <c:pt idx="959">
                  <c:v>0.70629482574997871</c:v>
                </c:pt>
                <c:pt idx="960">
                  <c:v>0.70627629750256915</c:v>
                </c:pt>
                <c:pt idx="961">
                  <c:v>0.70628298575004811</c:v>
                </c:pt>
                <c:pt idx="962">
                  <c:v>0.70639665574996957</c:v>
                </c:pt>
                <c:pt idx="963">
                  <c:v>0.70633815575005932</c:v>
                </c:pt>
                <c:pt idx="964">
                  <c:v>0.70647862988786858</c:v>
                </c:pt>
                <c:pt idx="965">
                  <c:v>0.70608090574995552</c:v>
                </c:pt>
                <c:pt idx="966">
                  <c:v>0.7060986779019206</c:v>
                </c:pt>
                <c:pt idx="967">
                  <c:v>0.70623733574995939</c:v>
                </c:pt>
                <c:pt idx="968">
                  <c:v>0.70636997574985116</c:v>
                </c:pt>
                <c:pt idx="969">
                  <c:v>0.706382885749958</c:v>
                </c:pt>
                <c:pt idx="970">
                  <c:v>0.70656521574997555</c:v>
                </c:pt>
                <c:pt idx="971">
                  <c:v>0.70647894574997849</c:v>
                </c:pt>
                <c:pt idx="972">
                  <c:v>0.70653294698718128</c:v>
                </c:pt>
                <c:pt idx="973">
                  <c:v>0.70685469362882969</c:v>
                </c:pt>
                <c:pt idx="974">
                  <c:v>0.70737340574986252</c:v>
                </c:pt>
                <c:pt idx="975">
                  <c:v>0.70736912575000477</c:v>
                </c:pt>
                <c:pt idx="976">
                  <c:v>0.70702200574999097</c:v>
                </c:pt>
                <c:pt idx="977">
                  <c:v>0.70686881575007132</c:v>
                </c:pt>
                <c:pt idx="978">
                  <c:v>0.70677338574999737</c:v>
                </c:pt>
                <c:pt idx="979">
                  <c:v>0.70688146245102379</c:v>
                </c:pt>
                <c:pt idx="980">
                  <c:v>0.70693965574990614</c:v>
                </c:pt>
                <c:pt idx="981">
                  <c:v>0.70700007241660623</c:v>
                </c:pt>
                <c:pt idx="982">
                  <c:v>0.70725090574995741</c:v>
                </c:pt>
                <c:pt idx="983">
                  <c:v>0.7073237157499932</c:v>
                </c:pt>
                <c:pt idx="984">
                  <c:v>0.70741949574986052</c:v>
                </c:pt>
                <c:pt idx="985">
                  <c:v>0.70743926719572414</c:v>
                </c:pt>
                <c:pt idx="986">
                  <c:v>0.70746567575005759</c:v>
                </c:pt>
                <c:pt idx="987">
                  <c:v>0.70752642574991731</c:v>
                </c:pt>
                <c:pt idx="988">
                  <c:v>0.70751119867917234</c:v>
                </c:pt>
                <c:pt idx="989">
                  <c:v>0.70752395575001958</c:v>
                </c:pt>
                <c:pt idx="990">
                  <c:v>0.70764055190388064</c:v>
                </c:pt>
                <c:pt idx="991">
                  <c:v>0.70773090574996789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0.70893063770871956</c:v>
                </c:pt>
                <c:pt idx="1005">
                  <c:v>0.70893168574998811</c:v>
                </c:pt>
                <c:pt idx="1006">
                  <c:v>0.70902426574986066</c:v>
                </c:pt>
                <c:pt idx="1007">
                  <c:v>0.70895090574997255</c:v>
                </c:pt>
                <c:pt idx="1008">
                  <c:v>0.70920466765473245</c:v>
                </c:pt>
                <c:pt idx="1009">
                  <c:v>0.7091450257498626</c:v>
                </c:pt>
                <c:pt idx="1010">
                  <c:v>0.70905572018297391</c:v>
                </c:pt>
                <c:pt idx="1011">
                  <c:v>0.70914593574990192</c:v>
                </c:pt>
                <c:pt idx="1012">
                  <c:v>0.70877464574989923</c:v>
                </c:pt>
                <c:pt idx="1013">
                  <c:v>0.70851258574998388</c:v>
                </c:pt>
                <c:pt idx="1014">
                  <c:v>0.70847748574998048</c:v>
                </c:pt>
                <c:pt idx="1015">
                  <c:v>0.70846892658322269</c:v>
                </c:pt>
                <c:pt idx="1016">
                  <c:v>0.70852157241662894</c:v>
                </c:pt>
                <c:pt idx="1017">
                  <c:v>0.70824660087188862</c:v>
                </c:pt>
                <c:pt idx="1018">
                  <c:v>0.70774755574989123</c:v>
                </c:pt>
                <c:pt idx="1019">
                  <c:v>0.70773163574992282</c:v>
                </c:pt>
                <c:pt idx="1020">
                  <c:v>0.70740681575000508</c:v>
                </c:pt>
                <c:pt idx="1021">
                  <c:v>0.7071526357499065</c:v>
                </c:pt>
                <c:pt idx="1022">
                  <c:v>0.70722215575004443</c:v>
                </c:pt>
                <c:pt idx="1023">
                  <c:v>0.70727477574996556</c:v>
                </c:pt>
                <c:pt idx="1024">
                  <c:v>0.70731205792394258</c:v>
                </c:pt>
                <c:pt idx="1025">
                  <c:v>0.70734647908335568</c:v>
                </c:pt>
                <c:pt idx="1026">
                  <c:v>0.70731963574989765</c:v>
                </c:pt>
                <c:pt idx="1027">
                  <c:v>0.7072716857499155</c:v>
                </c:pt>
                <c:pt idx="1028">
                  <c:v>0.7072545685406767</c:v>
                </c:pt>
                <c:pt idx="1029">
                  <c:v>0.70731593574995943</c:v>
                </c:pt>
                <c:pt idx="1030">
                  <c:v>0.70734677574999649</c:v>
                </c:pt>
                <c:pt idx="1031">
                  <c:v>0.70744413574995157</c:v>
                </c:pt>
                <c:pt idx="1032">
                  <c:v>0.70736462706145176</c:v>
                </c:pt>
                <c:pt idx="1033">
                  <c:v>0.70661398169927769</c:v>
                </c:pt>
                <c:pt idx="1034">
                  <c:v>0.70656624575000937</c:v>
                </c:pt>
                <c:pt idx="1035">
                  <c:v>0.70659094575009351</c:v>
                </c:pt>
                <c:pt idx="1036">
                  <c:v>0.70658085575000451</c:v>
                </c:pt>
                <c:pt idx="1037">
                  <c:v>0.70662934574988989</c:v>
                </c:pt>
                <c:pt idx="1038">
                  <c:v>0.70663447276024272</c:v>
                </c:pt>
                <c:pt idx="1039">
                  <c:v>0.70638770574998833</c:v>
                </c:pt>
                <c:pt idx="1040">
                  <c:v>0.70597829171498461</c:v>
                </c:pt>
                <c:pt idx="1041">
                  <c:v>0.70611726938631136</c:v>
                </c:pt>
                <c:pt idx="1042">
                  <c:v>0.70588237574992119</c:v>
                </c:pt>
                <c:pt idx="1043">
                  <c:v>0.7060660757499293</c:v>
                </c:pt>
                <c:pt idx="1044">
                  <c:v>0.70611120574996256</c:v>
                </c:pt>
                <c:pt idx="1045">
                  <c:v>0.70612930575008193</c:v>
                </c:pt>
                <c:pt idx="1046">
                  <c:v>0.70615435574988794</c:v>
                </c:pt>
                <c:pt idx="1047">
                  <c:v>0.70618893574994956</c:v>
                </c:pt>
                <c:pt idx="1048">
                  <c:v>0.70625341574995559</c:v>
                </c:pt>
                <c:pt idx="1049">
                  <c:v>0.70634401686108284</c:v>
                </c:pt>
                <c:pt idx="1050">
                  <c:v>0.70620778075001911</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0.70616090574996637</c:v>
                </c:pt>
                <c:pt idx="1060">
                  <c:v>0.70590535402568944</c:v>
                </c:pt>
                <c:pt idx="1061">
                  <c:v>0.7060242557499663</c:v>
                </c:pt>
                <c:pt idx="1062">
                  <c:v>0.70599859179645819</c:v>
                </c:pt>
                <c:pt idx="1063">
                  <c:v>0.70613152575003757</c:v>
                </c:pt>
                <c:pt idx="1064">
                  <c:v>0.70624497574989675</c:v>
                </c:pt>
                <c:pt idx="1065">
                  <c:v>0.70622454574996008</c:v>
                </c:pt>
                <c:pt idx="1066">
                  <c:v>0.70631651574991705</c:v>
                </c:pt>
                <c:pt idx="1067">
                  <c:v>0.70628437943415179</c:v>
                </c:pt>
                <c:pt idx="1068">
                  <c:v>0.70653378732879468</c:v>
                </c:pt>
                <c:pt idx="1069">
                  <c:v>0.70653601575000358</c:v>
                </c:pt>
                <c:pt idx="1070">
                  <c:v>0.70665883575001964</c:v>
                </c:pt>
                <c:pt idx="1071">
                  <c:v>0.70667456574993537</c:v>
                </c:pt>
                <c:pt idx="1072">
                  <c:v>0.70674425268875329</c:v>
                </c:pt>
                <c:pt idx="1073">
                  <c:v>0.70676518810293365</c:v>
                </c:pt>
                <c:pt idx="1074">
                  <c:v>0.70683237574995272</c:v>
                </c:pt>
                <c:pt idx="1075">
                  <c:v>0.7068745857499863</c:v>
                </c:pt>
                <c:pt idx="1076">
                  <c:v>0.70692090574996758</c:v>
                </c:pt>
                <c:pt idx="1077">
                  <c:v>0.70692612575000158</c:v>
                </c:pt>
                <c:pt idx="1078">
                  <c:v>0.706932025749893</c:v>
                </c:pt>
                <c:pt idx="1079">
                  <c:v>0.70711817633826968</c:v>
                </c:pt>
                <c:pt idx="1080">
                  <c:v>0.70700266575005233</c:v>
                </c:pt>
                <c:pt idx="1081">
                  <c:v>0.70706404574994386</c:v>
                </c:pt>
                <c:pt idx="1082">
                  <c:v>0.70713356575001129</c:v>
                </c:pt>
                <c:pt idx="1083">
                  <c:v>0.70715092575002758</c:v>
                </c:pt>
                <c:pt idx="1084">
                  <c:v>0.7072214671535183</c:v>
                </c:pt>
                <c:pt idx="1085">
                  <c:v>0.70723008075005056</c:v>
                </c:pt>
                <c:pt idx="1086">
                  <c:v>0.70731257574990825</c:v>
                </c:pt>
                <c:pt idx="1087">
                  <c:v>0.70746817574989507</c:v>
                </c:pt>
                <c:pt idx="1088">
                  <c:v>0.70740186574998631</c:v>
                </c:pt>
                <c:pt idx="1089">
                  <c:v>0.70738946527389279</c:v>
                </c:pt>
                <c:pt idx="1090">
                  <c:v>0.70749028575004047</c:v>
                </c:pt>
                <c:pt idx="1091">
                  <c:v>0.70756118574992177</c:v>
                </c:pt>
                <c:pt idx="1092">
                  <c:v>0.70758315575014186</c:v>
                </c:pt>
                <c:pt idx="1093">
                  <c:v>0.70753426938632857</c:v>
                </c:pt>
                <c:pt idx="1094">
                  <c:v>0.70764081315741356</c:v>
                </c:pt>
                <c:pt idx="1095">
                  <c:v>0.70770365899670662</c:v>
                </c:pt>
                <c:pt idx="1096">
                  <c:v>0.70760563575007196</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0.70839588165355993</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0.70806516085192883</c:v>
                </c:pt>
                <c:pt idx="1117">
                  <c:v>0.70796705869113963</c:v>
                </c:pt>
                <c:pt idx="1118">
                  <c:v>0.70720547574980264</c:v>
                </c:pt>
                <c:pt idx="1119">
                  <c:v>0.70719562668016311</c:v>
                </c:pt>
                <c:pt idx="1120">
                  <c:v>0.70723998908327701</c:v>
                </c:pt>
                <c:pt idx="1121">
                  <c:v>0.70732178574986859</c:v>
                </c:pt>
                <c:pt idx="1122">
                  <c:v>0.70731917574995717</c:v>
                </c:pt>
                <c:pt idx="1123">
                  <c:v>0.70724405007993663</c:v>
                </c:pt>
                <c:pt idx="1124">
                  <c:v>0.70721712574996087</c:v>
                </c:pt>
                <c:pt idx="1125">
                  <c:v>0.70715000575003728</c:v>
                </c:pt>
                <c:pt idx="1126">
                  <c:v>0.70706113575010932</c:v>
                </c:pt>
                <c:pt idx="1127">
                  <c:v>0.70690709131702079</c:v>
                </c:pt>
                <c:pt idx="1128">
                  <c:v>0.7063053057499632</c:v>
                </c:pt>
                <c:pt idx="1129">
                  <c:v>0.70648965574996159</c:v>
                </c:pt>
                <c:pt idx="1130">
                  <c:v>0.70651136574998796</c:v>
                </c:pt>
                <c:pt idx="1131">
                  <c:v>0.70676456574986446</c:v>
                </c:pt>
                <c:pt idx="1132">
                  <c:v>0.70670337575006659</c:v>
                </c:pt>
                <c:pt idx="1133">
                  <c:v>0.7067934786666269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0.70697544692643643</c:v>
                </c:pt>
                <c:pt idx="1144">
                  <c:v>0.70684836574989163</c:v>
                </c:pt>
                <c:pt idx="1145">
                  <c:v>0.7068237757499245</c:v>
                </c:pt>
                <c:pt idx="1146">
                  <c:v>0.70698278379876456</c:v>
                </c:pt>
                <c:pt idx="1147">
                  <c:v>0.70727090574994977</c:v>
                </c:pt>
                <c:pt idx="1148">
                  <c:v>0.70725342574992556</c:v>
                </c:pt>
                <c:pt idx="1149">
                  <c:v>0.70710340059530163</c:v>
                </c:pt>
                <c:pt idx="1150">
                  <c:v>0.70650226574989006</c:v>
                </c:pt>
                <c:pt idx="1151">
                  <c:v>0.70637213575000146</c:v>
                </c:pt>
                <c:pt idx="1152">
                  <c:v>0.7063695557499865</c:v>
                </c:pt>
                <c:pt idx="1153">
                  <c:v>0.70643284575002818</c:v>
                </c:pt>
                <c:pt idx="1154">
                  <c:v>0.70642241224352831</c:v>
                </c:pt>
                <c:pt idx="1155">
                  <c:v>0.70634846672558782</c:v>
                </c:pt>
                <c:pt idx="1156">
                  <c:v>0.704762965749962</c:v>
                </c:pt>
                <c:pt idx="1157">
                  <c:v>0.70480202575002648</c:v>
                </c:pt>
                <c:pt idx="1158">
                  <c:v>0.70478331575006337</c:v>
                </c:pt>
                <c:pt idx="1159">
                  <c:v>0.70484209324993685</c:v>
                </c:pt>
                <c:pt idx="1160">
                  <c:v>0.70491156574986746</c:v>
                </c:pt>
                <c:pt idx="1161">
                  <c:v>0.70496424575007666</c:v>
                </c:pt>
                <c:pt idx="1162">
                  <c:v>0.7049092535760354</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0.70499212797223132</c:v>
                </c:pt>
                <c:pt idx="1171">
                  <c:v>0.70491123908331665</c:v>
                </c:pt>
                <c:pt idx="1172">
                  <c:v>0.70483759575000648</c:v>
                </c:pt>
                <c:pt idx="1173">
                  <c:v>0.70482908283340073</c:v>
                </c:pt>
                <c:pt idx="1174">
                  <c:v>0.70484742575000325</c:v>
                </c:pt>
                <c:pt idx="1175">
                  <c:v>0.70484111575002861</c:v>
                </c:pt>
                <c:pt idx="1176">
                  <c:v>0.70485316575005053</c:v>
                </c:pt>
                <c:pt idx="1177">
                  <c:v>0.70484250368811441</c:v>
                </c:pt>
                <c:pt idx="1178">
                  <c:v>0.70474525574998514</c:v>
                </c:pt>
                <c:pt idx="1179">
                  <c:v>0.70479977321991916</c:v>
                </c:pt>
                <c:pt idx="1180">
                  <c:v>0.70478618664879045</c:v>
                </c:pt>
                <c:pt idx="1181">
                  <c:v>0.7048532657498896</c:v>
                </c:pt>
                <c:pt idx="1182">
                  <c:v>0.70482464533331901</c:v>
                </c:pt>
                <c:pt idx="1183">
                  <c:v>0.70491366574998437</c:v>
                </c:pt>
                <c:pt idx="1184">
                  <c:v>0.70496088574993943</c:v>
                </c:pt>
                <c:pt idx="1185">
                  <c:v>0.70499988574997063</c:v>
                </c:pt>
                <c:pt idx="1186">
                  <c:v>0.70505585380188218</c:v>
                </c:pt>
                <c:pt idx="1187">
                  <c:v>0.70510585402576065</c:v>
                </c:pt>
                <c:pt idx="1188">
                  <c:v>0.70495690574993708</c:v>
                </c:pt>
                <c:pt idx="1189">
                  <c:v>0.70504733575003797</c:v>
                </c:pt>
                <c:pt idx="1190">
                  <c:v>0.70512268574991199</c:v>
                </c:pt>
                <c:pt idx="1191">
                  <c:v>0.70504376457354689</c:v>
                </c:pt>
                <c:pt idx="1192">
                  <c:v>0.70510919575002617</c:v>
                </c:pt>
                <c:pt idx="1193">
                  <c:v>0.70515500575007195</c:v>
                </c:pt>
                <c:pt idx="1194">
                  <c:v>0.70508870575001459</c:v>
                </c:pt>
                <c:pt idx="1195">
                  <c:v>0.7051054500538656</c:v>
                </c:pt>
                <c:pt idx="1196">
                  <c:v>0.70504716348200702</c:v>
                </c:pt>
                <c:pt idx="1197">
                  <c:v>0.70521590575000859</c:v>
                </c:pt>
                <c:pt idx="1198">
                  <c:v>0.70479829211356815</c:v>
                </c:pt>
                <c:pt idx="1199">
                  <c:v>0.70497710574998951</c:v>
                </c:pt>
                <c:pt idx="1200">
                  <c:v>0.70485912574997667</c:v>
                </c:pt>
                <c:pt idx="1201">
                  <c:v>0.70491108222052068</c:v>
                </c:pt>
                <c:pt idx="1202">
                  <c:v>0.70495719574992566</c:v>
                </c:pt>
                <c:pt idx="1203">
                  <c:v>0.70490353574999176</c:v>
                </c:pt>
                <c:pt idx="1204">
                  <c:v>0.70493505574991389</c:v>
                </c:pt>
                <c:pt idx="1205">
                  <c:v>0.70494426395897991</c:v>
                </c:pt>
                <c:pt idx="1206">
                  <c:v>0.70493187482215092</c:v>
                </c:pt>
                <c:pt idx="1207">
                  <c:v>0.70501834574994715</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0.70472820783331402</c:v>
                </c:pt>
                <c:pt idx="1220">
                  <c:v>0.70465594575003354</c:v>
                </c:pt>
                <c:pt idx="1221">
                  <c:v>0.70472587574992962</c:v>
                </c:pt>
                <c:pt idx="1222">
                  <c:v>0.70487249479110403</c:v>
                </c:pt>
                <c:pt idx="1223">
                  <c:v>0.70477855280877799</c:v>
                </c:pt>
                <c:pt idx="1224">
                  <c:v>0.70485964575001969</c:v>
                </c:pt>
                <c:pt idx="1225">
                  <c:v>0.70487990575006154</c:v>
                </c:pt>
                <c:pt idx="1226">
                  <c:v>0.70491374574997656</c:v>
                </c:pt>
                <c:pt idx="1227">
                  <c:v>0.70491674080156352</c:v>
                </c:pt>
                <c:pt idx="1228">
                  <c:v>0.70492861575004895</c:v>
                </c:pt>
                <c:pt idx="1229">
                  <c:v>0.70479982574990174</c:v>
                </c:pt>
                <c:pt idx="1230">
                  <c:v>0.70482399950000763</c:v>
                </c:pt>
                <c:pt idx="1231">
                  <c:v>0.70492785019442461</c:v>
                </c:pt>
                <c:pt idx="1232">
                  <c:v>0.70489992360720177</c:v>
                </c:pt>
                <c:pt idx="1233">
                  <c:v>0.70495397574990148</c:v>
                </c:pt>
                <c:pt idx="1234">
                  <c:v>0.7050022657500381</c:v>
                </c:pt>
                <c:pt idx="1235">
                  <c:v>0.70505322866658693</c:v>
                </c:pt>
                <c:pt idx="1236">
                  <c:v>0.70506311574992131</c:v>
                </c:pt>
                <c:pt idx="1237">
                  <c:v>0.70502079574997367</c:v>
                </c:pt>
                <c:pt idx="1238">
                  <c:v>0.7050497157497817</c:v>
                </c:pt>
                <c:pt idx="1239">
                  <c:v>0.70507016890786556</c:v>
                </c:pt>
                <c:pt idx="1240">
                  <c:v>0.70509497026615975</c:v>
                </c:pt>
                <c:pt idx="1241">
                  <c:v>0.70516610055525908</c:v>
                </c:pt>
                <c:pt idx="1242">
                  <c:v>0.70517769575002376</c:v>
                </c:pt>
                <c:pt idx="1243">
                  <c:v>0.70523349574992256</c:v>
                </c:pt>
                <c:pt idx="1244">
                  <c:v>0.70522667574994058</c:v>
                </c:pt>
                <c:pt idx="1245">
                  <c:v>0.70519908523718411</c:v>
                </c:pt>
                <c:pt idx="1246">
                  <c:v>0.70526677417099359</c:v>
                </c:pt>
                <c:pt idx="1247">
                  <c:v>0.70515475574998732</c:v>
                </c:pt>
                <c:pt idx="1248">
                  <c:v>0.70515182153937583</c:v>
                </c:pt>
                <c:pt idx="1249">
                  <c:v>0.70521325574991056</c:v>
                </c:pt>
                <c:pt idx="1250">
                  <c:v>0.70517369575003386</c:v>
                </c:pt>
                <c:pt idx="1251">
                  <c:v>0.70527259575001611</c:v>
                </c:pt>
                <c:pt idx="1252">
                  <c:v>0.70521459574992063</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0.70560594348585104</c:v>
                </c:pt>
                <c:pt idx="1264">
                  <c:v>0.70556354574998026</c:v>
                </c:pt>
                <c:pt idx="1265">
                  <c:v>0.70557758574997698</c:v>
                </c:pt>
                <c:pt idx="1266">
                  <c:v>0.70558189575001506</c:v>
                </c:pt>
                <c:pt idx="1267">
                  <c:v>0.70560109574999785</c:v>
                </c:pt>
                <c:pt idx="1268">
                  <c:v>0.70552874950000444</c:v>
                </c:pt>
                <c:pt idx="1269">
                  <c:v>0.70554105574997561</c:v>
                </c:pt>
                <c:pt idx="1270">
                  <c:v>0.70560592574976511</c:v>
                </c:pt>
                <c:pt idx="1271">
                  <c:v>0.70555265574993931</c:v>
                </c:pt>
                <c:pt idx="1272">
                  <c:v>0.70560495120456446</c:v>
                </c:pt>
                <c:pt idx="1273">
                  <c:v>0.70544294146422659</c:v>
                </c:pt>
                <c:pt idx="1274">
                  <c:v>0.70548315574992948</c:v>
                </c:pt>
                <c:pt idx="1275">
                  <c:v>0.70540143766491914</c:v>
                </c:pt>
                <c:pt idx="1276">
                  <c:v>0.70545926575003648</c:v>
                </c:pt>
                <c:pt idx="1277">
                  <c:v>0.70538341574999208</c:v>
                </c:pt>
                <c:pt idx="1278">
                  <c:v>0.70539803574988158</c:v>
                </c:pt>
                <c:pt idx="1279">
                  <c:v>0.70546717575005669</c:v>
                </c:pt>
                <c:pt idx="1280">
                  <c:v>0.70535305643497415</c:v>
                </c:pt>
                <c:pt idx="1281">
                  <c:v>0.70521256554378908</c:v>
                </c:pt>
                <c:pt idx="1282">
                  <c:v>0.70534530301026166</c:v>
                </c:pt>
                <c:pt idx="1283">
                  <c:v>0.70524229574979813</c:v>
                </c:pt>
                <c:pt idx="1284">
                  <c:v>0.70525806575004357</c:v>
                </c:pt>
                <c:pt idx="1285">
                  <c:v>0.70522292574985057</c:v>
                </c:pt>
                <c:pt idx="1286">
                  <c:v>0.70516615574999131</c:v>
                </c:pt>
                <c:pt idx="1287">
                  <c:v>0.70516351574994329</c:v>
                </c:pt>
                <c:pt idx="1288">
                  <c:v>0.70516323575002049</c:v>
                </c:pt>
                <c:pt idx="1289">
                  <c:v>0.70514850575003152</c:v>
                </c:pt>
                <c:pt idx="1290">
                  <c:v>0.70506196824996437</c:v>
                </c:pt>
                <c:pt idx="1291">
                  <c:v>0.70511907648170913</c:v>
                </c:pt>
                <c:pt idx="1292">
                  <c:v>0.70513423574992351</c:v>
                </c:pt>
                <c:pt idx="1293">
                  <c:v>0.7052159589414515</c:v>
                </c:pt>
                <c:pt idx="1294">
                  <c:v>0.70521019575005406</c:v>
                </c:pt>
                <c:pt idx="1295">
                  <c:v>0.70524521574999821</c:v>
                </c:pt>
                <c:pt idx="1296">
                  <c:v>0.70525414575004541</c:v>
                </c:pt>
                <c:pt idx="1297">
                  <c:v>0.70518457574996629</c:v>
                </c:pt>
                <c:pt idx="1298">
                  <c:v>0.70521251138386276</c:v>
                </c:pt>
                <c:pt idx="1299">
                  <c:v>0.70541509805761349</c:v>
                </c:pt>
                <c:pt idx="1300">
                  <c:v>0.70528090574995717</c:v>
                </c:pt>
                <c:pt idx="1301">
                  <c:v>0.70535803574996658</c:v>
                </c:pt>
                <c:pt idx="1302">
                  <c:v>0.70546635574998928</c:v>
                </c:pt>
                <c:pt idx="1303">
                  <c:v>0.70538338574985293</c:v>
                </c:pt>
                <c:pt idx="1304">
                  <c:v>0.70539854575000049</c:v>
                </c:pt>
                <c:pt idx="1305">
                  <c:v>0.70542012449998071</c:v>
                </c:pt>
                <c:pt idx="1306">
                  <c:v>0.70539776574999258</c:v>
                </c:pt>
                <c:pt idx="1307">
                  <c:v>0.70538662797217455</c:v>
                </c:pt>
                <c:pt idx="1308">
                  <c:v>0.70521090574996326</c:v>
                </c:pt>
                <c:pt idx="1309">
                  <c:v>0.70512282574992458</c:v>
                </c:pt>
                <c:pt idx="1310">
                  <c:v>0.70513310575007859</c:v>
                </c:pt>
                <c:pt idx="1311">
                  <c:v>0.70519970575006141</c:v>
                </c:pt>
                <c:pt idx="1312">
                  <c:v>0.7051933689078993</c:v>
                </c:pt>
                <c:pt idx="1313">
                  <c:v>0.70519869574992811</c:v>
                </c:pt>
                <c:pt idx="1314">
                  <c:v>0.70530098574991329</c:v>
                </c:pt>
                <c:pt idx="1315">
                  <c:v>0.70533938574988042</c:v>
                </c:pt>
                <c:pt idx="1316">
                  <c:v>0.70540019986759717</c:v>
                </c:pt>
                <c:pt idx="1317">
                  <c:v>0.70552165574996151</c:v>
                </c:pt>
                <c:pt idx="1318">
                  <c:v>0.70556971825001824</c:v>
                </c:pt>
                <c:pt idx="1319">
                  <c:v>0.7055741057499163</c:v>
                </c:pt>
                <c:pt idx="1320">
                  <c:v>0.7055663457498712</c:v>
                </c:pt>
                <c:pt idx="1321">
                  <c:v>0.70561429574999579</c:v>
                </c:pt>
                <c:pt idx="1322">
                  <c:v>0.7056395957499717</c:v>
                </c:pt>
                <c:pt idx="1323">
                  <c:v>0.70562510575000204</c:v>
                </c:pt>
                <c:pt idx="1324">
                  <c:v>0.70560104259199519</c:v>
                </c:pt>
                <c:pt idx="1325">
                  <c:v>0.70556602241659061</c:v>
                </c:pt>
                <c:pt idx="1326">
                  <c:v>0.70554090574995476</c:v>
                </c:pt>
                <c:pt idx="1327">
                  <c:v>0.7055511608520233</c:v>
                </c:pt>
                <c:pt idx="1328">
                  <c:v>0.705577075750071</c:v>
                </c:pt>
                <c:pt idx="1329">
                  <c:v>0.70563837574999866</c:v>
                </c:pt>
                <c:pt idx="1330">
                  <c:v>0.70568802903754602</c:v>
                </c:pt>
                <c:pt idx="1331">
                  <c:v>0.70559433575006358</c:v>
                </c:pt>
                <c:pt idx="1332">
                  <c:v>0.70569509574984701</c:v>
                </c:pt>
                <c:pt idx="1333">
                  <c:v>0.7057030657500718</c:v>
                </c:pt>
                <c:pt idx="1334">
                  <c:v>0.70585793964825461</c:v>
                </c:pt>
                <c:pt idx="1335">
                  <c:v>0.70595090574995756</c:v>
                </c:pt>
                <c:pt idx="1336">
                  <c:v>0.70586738575005215</c:v>
                </c:pt>
                <c:pt idx="1337">
                  <c:v>0.70588385311843782</c:v>
                </c:pt>
                <c:pt idx="1338">
                  <c:v>0.70590808574996688</c:v>
                </c:pt>
                <c:pt idx="1339">
                  <c:v>0.7058934657499375</c:v>
                </c:pt>
                <c:pt idx="1340">
                  <c:v>0.70591554574978943</c:v>
                </c:pt>
                <c:pt idx="1341">
                  <c:v>0.70589274574997751</c:v>
                </c:pt>
                <c:pt idx="1342">
                  <c:v>0.70589045241654236</c:v>
                </c:pt>
                <c:pt idx="1343">
                  <c:v>0.70586926574985398</c:v>
                </c:pt>
                <c:pt idx="1344">
                  <c:v>0.70602090574996557</c:v>
                </c:pt>
                <c:pt idx="1345">
                  <c:v>0.70604041368643999</c:v>
                </c:pt>
                <c:pt idx="1346">
                  <c:v>0.7060074057500717</c:v>
                </c:pt>
                <c:pt idx="1347">
                  <c:v>0.70603888574986229</c:v>
                </c:pt>
                <c:pt idx="1348">
                  <c:v>0.70600242574990058</c:v>
                </c:pt>
                <c:pt idx="1349">
                  <c:v>0.70607772866652863</c:v>
                </c:pt>
                <c:pt idx="1350">
                  <c:v>0.70611575574997687</c:v>
                </c:pt>
                <c:pt idx="1351">
                  <c:v>0.70608224574995226</c:v>
                </c:pt>
                <c:pt idx="1352">
                  <c:v>0.70614874665912652</c:v>
                </c:pt>
                <c:pt idx="1353">
                  <c:v>0.70615084550885865</c:v>
                </c:pt>
                <c:pt idx="1354">
                  <c:v>0.70620684192007843</c:v>
                </c:pt>
                <c:pt idx="1355">
                  <c:v>0.70625975575016753</c:v>
                </c:pt>
                <c:pt idx="1356">
                  <c:v>0.70621222574989417</c:v>
                </c:pt>
                <c:pt idx="1357">
                  <c:v>0.70610210574980659</c:v>
                </c:pt>
                <c:pt idx="1358">
                  <c:v>0.70616044574994286</c:v>
                </c:pt>
                <c:pt idx="1359">
                  <c:v>0.70620398908332049</c:v>
                </c:pt>
                <c:pt idx="1360">
                  <c:v>0.70630742574979877</c:v>
                </c:pt>
                <c:pt idx="1361">
                  <c:v>0.70611233432138931</c:v>
                </c:pt>
                <c:pt idx="1362">
                  <c:v>0.70605607241657453</c:v>
                </c:pt>
                <c:pt idx="1363">
                  <c:v>0.70611702575014557</c:v>
                </c:pt>
                <c:pt idx="1364">
                  <c:v>0.70609838574998207</c:v>
                </c:pt>
                <c:pt idx="1365">
                  <c:v>0.70615345574991251</c:v>
                </c:pt>
                <c:pt idx="1366">
                  <c:v>0.7061428110131247</c:v>
                </c:pt>
                <c:pt idx="1367">
                  <c:v>0.70626242574991083</c:v>
                </c:pt>
                <c:pt idx="1368">
                  <c:v>0.7062710657499025</c:v>
                </c:pt>
                <c:pt idx="1369">
                  <c:v>0.70621880048683761</c:v>
                </c:pt>
                <c:pt idx="1370">
                  <c:v>0.7062009057499653</c:v>
                </c:pt>
                <c:pt idx="1371">
                  <c:v>0.70623545677037358</c:v>
                </c:pt>
                <c:pt idx="1372">
                  <c:v>0.70621257663600545</c:v>
                </c:pt>
                <c:pt idx="1373">
                  <c:v>0.70613423574998535</c:v>
                </c:pt>
                <c:pt idx="1374">
                  <c:v>0.70623030574991097</c:v>
                </c:pt>
                <c:pt idx="1375">
                  <c:v>0.7061007257499905</c:v>
                </c:pt>
                <c:pt idx="1376">
                  <c:v>0.70613325574983321</c:v>
                </c:pt>
                <c:pt idx="1377">
                  <c:v>0.70609690574994377</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0.70634481101321123</c:v>
                </c:pt>
                <c:pt idx="1389">
                  <c:v>0.70640723574994957</c:v>
                </c:pt>
                <c:pt idx="1390">
                  <c:v>0.70641441574990438</c:v>
                </c:pt>
                <c:pt idx="1391">
                  <c:v>0.70648448574992395</c:v>
                </c:pt>
                <c:pt idx="1392">
                  <c:v>0.70652799665899246</c:v>
                </c:pt>
                <c:pt idx="1393">
                  <c:v>0.70644023908323561</c:v>
                </c:pt>
                <c:pt idx="1394">
                  <c:v>0.70644739574993187</c:v>
                </c:pt>
                <c:pt idx="1395">
                  <c:v>0.70638633858578714</c:v>
                </c:pt>
                <c:pt idx="1396">
                  <c:v>0.70652856532446151</c:v>
                </c:pt>
                <c:pt idx="1397">
                  <c:v>0.70658693574998099</c:v>
                </c:pt>
                <c:pt idx="1398">
                  <c:v>0.70658871627625786</c:v>
                </c:pt>
                <c:pt idx="1399">
                  <c:v>0.70660300574995449</c:v>
                </c:pt>
                <c:pt idx="1400">
                  <c:v>0.7065636157499553</c:v>
                </c:pt>
                <c:pt idx="1401">
                  <c:v>0.70661258574999286</c:v>
                </c:pt>
                <c:pt idx="1402">
                  <c:v>0.70668290574992787</c:v>
                </c:pt>
                <c:pt idx="1403">
                  <c:v>0.7067109057499863</c:v>
                </c:pt>
                <c:pt idx="1404">
                  <c:v>0.7066345086910828</c:v>
                </c:pt>
                <c:pt idx="1405">
                  <c:v>0.70660649665905051</c:v>
                </c:pt>
                <c:pt idx="1406">
                  <c:v>0.70665420574991344</c:v>
                </c:pt>
                <c:pt idx="1407">
                  <c:v>0.70677332575000651</c:v>
                </c:pt>
                <c:pt idx="1408">
                  <c:v>0.70677955838151418</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0.7070162557499613</c:v>
                </c:pt>
                <c:pt idx="1425">
                  <c:v>0.70700782241674265</c:v>
                </c:pt>
                <c:pt idx="1426">
                  <c:v>0.70700468575000741</c:v>
                </c:pt>
                <c:pt idx="1427">
                  <c:v>0.70709566574989102</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0.70706448574995151</c:v>
                </c:pt>
                <c:pt idx="1437">
                  <c:v>0.70698859202444464</c:v>
                </c:pt>
                <c:pt idx="1438">
                  <c:v>0.70721040575000416</c:v>
                </c:pt>
                <c:pt idx="1439">
                  <c:v>0.70706998574993785</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0.70750171751480373</c:v>
                </c:pt>
                <c:pt idx="1448">
                  <c:v>0.70749377898931698</c:v>
                </c:pt>
                <c:pt idx="1449">
                  <c:v>0.70747350574990131</c:v>
                </c:pt>
                <c:pt idx="1450">
                  <c:v>0.70741129574969353</c:v>
                </c:pt>
                <c:pt idx="1451">
                  <c:v>0.70748451574995252</c:v>
                </c:pt>
                <c:pt idx="1452">
                  <c:v>0.70734402575000388</c:v>
                </c:pt>
                <c:pt idx="1453">
                  <c:v>0.70736802574995605</c:v>
                </c:pt>
                <c:pt idx="1454">
                  <c:v>0.70744487449999982</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0.70745628574999719</c:v>
                </c:pt>
                <c:pt idx="1463">
                  <c:v>0.70723090574990866</c:v>
                </c:pt>
                <c:pt idx="1464">
                  <c:v>0.70755731484089779</c:v>
                </c:pt>
                <c:pt idx="1465">
                  <c:v>0.7075758047398466</c:v>
                </c:pt>
                <c:pt idx="1466">
                  <c:v>0.70760953574995267</c:v>
                </c:pt>
                <c:pt idx="1467">
                  <c:v>0.70767357575006429</c:v>
                </c:pt>
                <c:pt idx="1468">
                  <c:v>0.70764049574982968</c:v>
                </c:pt>
                <c:pt idx="1469">
                  <c:v>0.70765896890789293</c:v>
                </c:pt>
                <c:pt idx="1470">
                  <c:v>0.70768249575004916</c:v>
                </c:pt>
                <c:pt idx="1471">
                  <c:v>0.70767367170748263</c:v>
                </c:pt>
                <c:pt idx="1472">
                  <c:v>0.70778176781891489</c:v>
                </c:pt>
                <c:pt idx="1473">
                  <c:v>0.7077323857498925</c:v>
                </c:pt>
                <c:pt idx="1474">
                  <c:v>0.70782561574999792</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0.21140444110352563</c:v>
                </c:pt>
                <c:pt idx="2">
                  <c:v>0.20956636575000723</c:v>
                </c:pt>
                <c:pt idx="3">
                  <c:v>0.20899286575017617</c:v>
                </c:pt>
                <c:pt idx="4">
                  <c:v>0.2103638057499069</c:v>
                </c:pt>
                <c:pt idx="5">
                  <c:v>0.20790590574996801</c:v>
                </c:pt>
                <c:pt idx="6">
                  <c:v>0.21406590574993378</c:v>
                </c:pt>
                <c:pt idx="7">
                  <c:v>0.21358440574992738</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0.19795900098793628</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0.19693504368099504</c:v>
                </c:pt>
                <c:pt idx="29">
                  <c:v>0.19578685511714874</c:v>
                </c:pt>
                <c:pt idx="30">
                  <c:v>0.19472146574989324</c:v>
                </c:pt>
                <c:pt idx="31">
                  <c:v>0.19456590574999671</c:v>
                </c:pt>
                <c:pt idx="32">
                  <c:v>0.19204045574986173</c:v>
                </c:pt>
                <c:pt idx="33">
                  <c:v>0.19233470574978637</c:v>
                </c:pt>
                <c:pt idx="34">
                  <c:v>0.19530154574978537</c:v>
                </c:pt>
                <c:pt idx="35">
                  <c:v>0.19617170574990417</c:v>
                </c:pt>
                <c:pt idx="36">
                  <c:v>0.19721090574986991</c:v>
                </c:pt>
                <c:pt idx="37">
                  <c:v>0.19820412003564059</c:v>
                </c:pt>
                <c:pt idx="38">
                  <c:v>0.19973228574986068</c:v>
                </c:pt>
                <c:pt idx="39">
                  <c:v>0.20000490574986429</c:v>
                </c:pt>
                <c:pt idx="40">
                  <c:v>0.20082988574979771</c:v>
                </c:pt>
                <c:pt idx="41">
                  <c:v>0.20125690574988653</c:v>
                </c:pt>
                <c:pt idx="42">
                  <c:v>0.20125690574988653</c:v>
                </c:pt>
                <c:pt idx="43">
                  <c:v>0.20143590575000334</c:v>
                </c:pt>
                <c:pt idx="44">
                  <c:v>0.20497090575005927</c:v>
                </c:pt>
                <c:pt idx="45">
                  <c:v>0.20541786575005036</c:v>
                </c:pt>
                <c:pt idx="46">
                  <c:v>0.20568472393169657</c:v>
                </c:pt>
                <c:pt idx="47">
                  <c:v>0.2057009057498789</c:v>
                </c:pt>
                <c:pt idx="48">
                  <c:v>0.20720586575001221</c:v>
                </c:pt>
                <c:pt idx="49">
                  <c:v>0.20731650574992971</c:v>
                </c:pt>
                <c:pt idx="50">
                  <c:v>0.20506230574991946</c:v>
                </c:pt>
                <c:pt idx="51">
                  <c:v>0.20488090574987439</c:v>
                </c:pt>
                <c:pt idx="52">
                  <c:v>0.20441878453776571</c:v>
                </c:pt>
                <c:pt idx="53">
                  <c:v>0.20221805575005194</c:v>
                </c:pt>
                <c:pt idx="54">
                  <c:v>0.20001090574992048</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0.20103430334029362</c:v>
                </c:pt>
                <c:pt idx="69">
                  <c:v>0.206140905749848</c:v>
                </c:pt>
                <c:pt idx="70">
                  <c:v>0.20614090574983379</c:v>
                </c:pt>
                <c:pt idx="71">
                  <c:v>0.20629210574986734</c:v>
                </c:pt>
                <c:pt idx="72">
                  <c:v>0.20715366085210021</c:v>
                </c:pt>
                <c:pt idx="73">
                  <c:v>0.20766090575008889</c:v>
                </c:pt>
                <c:pt idx="74">
                  <c:v>0.20766090575008889</c:v>
                </c:pt>
                <c:pt idx="75">
                  <c:v>0.20766090575008889</c:v>
                </c:pt>
                <c:pt idx="76">
                  <c:v>0.20766090574994678</c:v>
                </c:pt>
                <c:pt idx="77">
                  <c:v>0.21186155091122341</c:v>
                </c:pt>
                <c:pt idx="78">
                  <c:v>0.2124435057500878</c:v>
                </c:pt>
                <c:pt idx="79">
                  <c:v>0.21270090575009737</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0.22648690575002242</c:v>
                </c:pt>
                <c:pt idx="96">
                  <c:v>0.22648690574999394</c:v>
                </c:pt>
                <c:pt idx="97">
                  <c:v>0.22648690575002242</c:v>
                </c:pt>
                <c:pt idx="98">
                  <c:v>0.22648690575002242</c:v>
                </c:pt>
                <c:pt idx="99">
                  <c:v>0.22648690575002242</c:v>
                </c:pt>
                <c:pt idx="100">
                  <c:v>0.22648690575000791</c:v>
                </c:pt>
                <c:pt idx="101">
                  <c:v>0.22648690575002242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0.22565676575001675</c:v>
                </c:pt>
                <c:pt idx="116">
                  <c:v>0.22519910575009333</c:v>
                </c:pt>
                <c:pt idx="117">
                  <c:v>0.22469090575015116</c:v>
                </c:pt>
                <c:pt idx="118">
                  <c:v>0.22469090575013695</c:v>
                </c:pt>
                <c:pt idx="119">
                  <c:v>0.22469090575015116</c:v>
                </c:pt>
                <c:pt idx="120">
                  <c:v>0.22382290574984137</c:v>
                </c:pt>
                <c:pt idx="121">
                  <c:v>0.21533259589094231</c:v>
                </c:pt>
                <c:pt idx="122">
                  <c:v>0.21101826575008462</c:v>
                </c:pt>
                <c:pt idx="123">
                  <c:v>0.20356647276024406</c:v>
                </c:pt>
                <c:pt idx="124">
                  <c:v>0.20094341574997579</c:v>
                </c:pt>
                <c:pt idx="125">
                  <c:v>0.19891820574979183</c:v>
                </c:pt>
                <c:pt idx="126">
                  <c:v>0.19512522575003288</c:v>
                </c:pt>
                <c:pt idx="127">
                  <c:v>0.1900894265833557</c:v>
                </c:pt>
                <c:pt idx="128">
                  <c:v>0.18878090574989448</c:v>
                </c:pt>
                <c:pt idx="129">
                  <c:v>0.18878090575000794</c:v>
                </c:pt>
                <c:pt idx="130">
                  <c:v>0.19011270574993938</c:v>
                </c:pt>
                <c:pt idx="131">
                  <c:v>0.18928110574972867</c:v>
                </c:pt>
                <c:pt idx="132">
                  <c:v>0.18908090574973371</c:v>
                </c:pt>
                <c:pt idx="133">
                  <c:v>0.18908090574974779</c:v>
                </c:pt>
                <c:pt idx="134">
                  <c:v>0.18908090574973371</c:v>
                </c:pt>
                <c:pt idx="135">
                  <c:v>0.18908090574973371</c:v>
                </c:pt>
                <c:pt idx="136">
                  <c:v>0.18908090574973371</c:v>
                </c:pt>
                <c:pt idx="137">
                  <c:v>0.18908090574997521</c:v>
                </c:pt>
                <c:pt idx="138">
                  <c:v>0.18908090574986178</c:v>
                </c:pt>
                <c:pt idx="139">
                  <c:v>0.18908090574973371</c:v>
                </c:pt>
                <c:pt idx="140">
                  <c:v>0.18908090574973371</c:v>
                </c:pt>
                <c:pt idx="141">
                  <c:v>0.18908090574973371</c:v>
                </c:pt>
                <c:pt idx="142">
                  <c:v>0.18861656574986796</c:v>
                </c:pt>
                <c:pt idx="143">
                  <c:v>0.1857163015832419</c:v>
                </c:pt>
                <c:pt idx="144">
                  <c:v>0.18264090575007691</c:v>
                </c:pt>
                <c:pt idx="145">
                  <c:v>0.17984335255852149</c:v>
                </c:pt>
                <c:pt idx="146">
                  <c:v>0.17254090574992662</c:v>
                </c:pt>
                <c:pt idx="147">
                  <c:v>0.17186750368803416</c:v>
                </c:pt>
                <c:pt idx="148">
                  <c:v>0.17077820575005376</c:v>
                </c:pt>
                <c:pt idx="149">
                  <c:v>0.17036490575003441</c:v>
                </c:pt>
                <c:pt idx="150">
                  <c:v>0.17036490575003441</c:v>
                </c:pt>
                <c:pt idx="151">
                  <c:v>0.17036490575002036</c:v>
                </c:pt>
                <c:pt idx="152">
                  <c:v>0.17021862574988234</c:v>
                </c:pt>
                <c:pt idx="153">
                  <c:v>0.16867110575005018</c:v>
                </c:pt>
                <c:pt idx="154">
                  <c:v>0.16865090574997055</c:v>
                </c:pt>
                <c:pt idx="155">
                  <c:v>0.1681449057499407</c:v>
                </c:pt>
                <c:pt idx="156">
                  <c:v>0.16574198996042408</c:v>
                </c:pt>
                <c:pt idx="157">
                  <c:v>0.16361929750245047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0.17741445336916742</c:v>
                </c:pt>
                <c:pt idx="172">
                  <c:v>0.18189810575005091</c:v>
                </c:pt>
                <c:pt idx="173">
                  <c:v>0.18568423908310194</c:v>
                </c:pt>
                <c:pt idx="174">
                  <c:v>0.18591090574977931</c:v>
                </c:pt>
                <c:pt idx="175">
                  <c:v>0.18591090574977931</c:v>
                </c:pt>
                <c:pt idx="176">
                  <c:v>0.18591090574977931</c:v>
                </c:pt>
                <c:pt idx="177">
                  <c:v>0.18608616890776394</c:v>
                </c:pt>
                <c:pt idx="178">
                  <c:v>0.18648090574990336</c:v>
                </c:pt>
                <c:pt idx="179">
                  <c:v>0.18648090574997442</c:v>
                </c:pt>
                <c:pt idx="180">
                  <c:v>0.18774623908331081</c:v>
                </c:pt>
                <c:pt idx="181">
                  <c:v>0.18826090575007051</c:v>
                </c:pt>
                <c:pt idx="182">
                  <c:v>0.18826090575007051</c:v>
                </c:pt>
                <c:pt idx="183">
                  <c:v>0.1884699057499693</c:v>
                </c:pt>
                <c:pt idx="184">
                  <c:v>0.18860090574996491</c:v>
                </c:pt>
                <c:pt idx="185">
                  <c:v>0.18934590574987487</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0.19414566765468036</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0.19846606736607014</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0.18875764259212327</c:v>
                </c:pt>
                <c:pt idx="224">
                  <c:v>0.18712090574994988</c:v>
                </c:pt>
                <c:pt idx="225">
                  <c:v>0.18663016574988942</c:v>
                </c:pt>
                <c:pt idx="226">
                  <c:v>0.1841588004869695</c:v>
                </c:pt>
                <c:pt idx="227">
                  <c:v>0.18317142574977652</c:v>
                </c:pt>
                <c:pt idx="228">
                  <c:v>0.18267090574977368</c:v>
                </c:pt>
                <c:pt idx="229">
                  <c:v>0.18267090574981637</c:v>
                </c:pt>
                <c:pt idx="230">
                  <c:v>0.18084090574998871</c:v>
                </c:pt>
                <c:pt idx="231">
                  <c:v>0.18043692574990194</c:v>
                </c:pt>
                <c:pt idx="232">
                  <c:v>0.18033690574992561</c:v>
                </c:pt>
                <c:pt idx="233">
                  <c:v>0.17880854575008698</c:v>
                </c:pt>
                <c:pt idx="234">
                  <c:v>0.17680371574991227</c:v>
                </c:pt>
                <c:pt idx="235">
                  <c:v>0.17517668574988932</c:v>
                </c:pt>
                <c:pt idx="236">
                  <c:v>0.17387090574996478</c:v>
                </c:pt>
                <c:pt idx="237">
                  <c:v>0.17387090574996478</c:v>
                </c:pt>
                <c:pt idx="238">
                  <c:v>0.17387090574996478</c:v>
                </c:pt>
                <c:pt idx="239">
                  <c:v>0.17424561163220206</c:v>
                </c:pt>
                <c:pt idx="240">
                  <c:v>0.17439090574976041</c:v>
                </c:pt>
                <c:pt idx="241">
                  <c:v>0.17439090574976041</c:v>
                </c:pt>
                <c:pt idx="242">
                  <c:v>0.17463176596488919</c:v>
                </c:pt>
                <c:pt idx="243">
                  <c:v>0.18096891574991533</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0.20051549574991198</c:v>
                </c:pt>
                <c:pt idx="254">
                  <c:v>0.20348736575003593</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0.20691443516180713</c:v>
                </c:pt>
                <c:pt idx="271">
                  <c:v>0.21002376289280306</c:v>
                </c:pt>
                <c:pt idx="272">
                  <c:v>0.21391060575012988</c:v>
                </c:pt>
                <c:pt idx="273">
                  <c:v>0.21435590575012528</c:v>
                </c:pt>
                <c:pt idx="274">
                  <c:v>0.21435590575012528</c:v>
                </c:pt>
                <c:pt idx="275">
                  <c:v>0.21435590575012528</c:v>
                </c:pt>
                <c:pt idx="276">
                  <c:v>0.21421371825009344</c:v>
                </c:pt>
                <c:pt idx="277">
                  <c:v>0.21390090575006623</c:v>
                </c:pt>
                <c:pt idx="278">
                  <c:v>0.21390090575006623</c:v>
                </c:pt>
                <c:pt idx="279">
                  <c:v>0.21390090575000928</c:v>
                </c:pt>
                <c:pt idx="280">
                  <c:v>0.21390090575003773</c:v>
                </c:pt>
                <c:pt idx="281">
                  <c:v>0.21390090575006623</c:v>
                </c:pt>
                <c:pt idx="282">
                  <c:v>0.21390090575006623</c:v>
                </c:pt>
                <c:pt idx="283">
                  <c:v>0.21372730574994173</c:v>
                </c:pt>
                <c:pt idx="284">
                  <c:v>0.21185227134137136</c:v>
                </c:pt>
                <c:pt idx="285">
                  <c:v>0.20639028574990481</c:v>
                </c:pt>
                <c:pt idx="286">
                  <c:v>0.20045247574984171</c:v>
                </c:pt>
                <c:pt idx="287">
                  <c:v>0.19944090574982495</c:v>
                </c:pt>
                <c:pt idx="288">
                  <c:v>0.19180298074985558</c:v>
                </c:pt>
                <c:pt idx="289">
                  <c:v>0.18989630574998304</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0.18946090574995397</c:v>
                </c:pt>
                <c:pt idx="305">
                  <c:v>0.18946090575002525</c:v>
                </c:pt>
                <c:pt idx="306">
                  <c:v>0.18946090574998245</c:v>
                </c:pt>
                <c:pt idx="307">
                  <c:v>0.18961274574994041</c:v>
                </c:pt>
                <c:pt idx="308">
                  <c:v>0.1896109057499305</c:v>
                </c:pt>
                <c:pt idx="309">
                  <c:v>0.18961090574988759</c:v>
                </c:pt>
                <c:pt idx="310">
                  <c:v>0.1896109057499305</c:v>
                </c:pt>
                <c:pt idx="311">
                  <c:v>0.18961090574987341</c:v>
                </c:pt>
                <c:pt idx="312">
                  <c:v>0.18460781751467439</c:v>
                </c:pt>
                <c:pt idx="313">
                  <c:v>0.1835905057499759</c:v>
                </c:pt>
                <c:pt idx="314">
                  <c:v>0.18359090574996659</c:v>
                </c:pt>
                <c:pt idx="315">
                  <c:v>0.18359090574996659</c:v>
                </c:pt>
                <c:pt idx="316">
                  <c:v>0.18244932575009956</c:v>
                </c:pt>
                <c:pt idx="317">
                  <c:v>0.17980813574990898</c:v>
                </c:pt>
                <c:pt idx="318">
                  <c:v>0.17745793871721158</c:v>
                </c:pt>
                <c:pt idx="319">
                  <c:v>0.17676780048674379</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0.15233438574995298</c:v>
                </c:pt>
                <c:pt idx="333">
                  <c:v>0.15165090575000306</c:v>
                </c:pt>
                <c:pt idx="334">
                  <c:v>0.15191427417109155</c:v>
                </c:pt>
                <c:pt idx="335">
                  <c:v>0.15256590574981041</c:v>
                </c:pt>
                <c:pt idx="336">
                  <c:v>0.15256590574981041</c:v>
                </c:pt>
                <c:pt idx="337">
                  <c:v>0.15256590574983891</c:v>
                </c:pt>
                <c:pt idx="338">
                  <c:v>0.15256590574985296</c:v>
                </c:pt>
                <c:pt idx="339">
                  <c:v>0.15260135574980893</c:v>
                </c:pt>
                <c:pt idx="340">
                  <c:v>0.15373090575010936</c:v>
                </c:pt>
                <c:pt idx="341">
                  <c:v>0.15373090575006679</c:v>
                </c:pt>
                <c:pt idx="342">
                  <c:v>0.15373090575006679</c:v>
                </c:pt>
                <c:pt idx="343">
                  <c:v>0.15373090575010936</c:v>
                </c:pt>
                <c:pt idx="344">
                  <c:v>0.15373090575010936</c:v>
                </c:pt>
                <c:pt idx="345">
                  <c:v>0.15373090575008094</c:v>
                </c:pt>
                <c:pt idx="346">
                  <c:v>0.15373090575006679</c:v>
                </c:pt>
                <c:pt idx="347">
                  <c:v>0.15373090575006679</c:v>
                </c:pt>
                <c:pt idx="348">
                  <c:v>0.15345563693254871</c:v>
                </c:pt>
                <c:pt idx="349">
                  <c:v>0.15333090574981156</c:v>
                </c:pt>
                <c:pt idx="350">
                  <c:v>0.15333090574981156</c:v>
                </c:pt>
                <c:pt idx="351">
                  <c:v>0.15333090574976893</c:v>
                </c:pt>
                <c:pt idx="352">
                  <c:v>0.15333090574976893</c:v>
                </c:pt>
                <c:pt idx="353">
                  <c:v>0.15454090574991144</c:v>
                </c:pt>
                <c:pt idx="354">
                  <c:v>0.15454090574999713</c:v>
                </c:pt>
                <c:pt idx="355">
                  <c:v>0.15454090574999713</c:v>
                </c:pt>
                <c:pt idx="356">
                  <c:v>0.15454090574992607</c:v>
                </c:pt>
                <c:pt idx="357">
                  <c:v>0.15465940574996784</c:v>
                </c:pt>
                <c:pt idx="358">
                  <c:v>0.15469090574993088</c:v>
                </c:pt>
                <c:pt idx="359">
                  <c:v>0.15632868352780396</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0.17599590574998586</c:v>
                </c:pt>
                <c:pt idx="390">
                  <c:v>0.17745175574988536</c:v>
                </c:pt>
                <c:pt idx="391">
                  <c:v>0.17890090575005504</c:v>
                </c:pt>
                <c:pt idx="392">
                  <c:v>0.17892040575006307</c:v>
                </c:pt>
                <c:pt idx="393">
                  <c:v>0.18010375521214428</c:v>
                </c:pt>
                <c:pt idx="394">
                  <c:v>0.18011590574977276</c:v>
                </c:pt>
                <c:pt idx="395">
                  <c:v>0.18011590574980121</c:v>
                </c:pt>
                <c:pt idx="396">
                  <c:v>0.18171615574992531</c:v>
                </c:pt>
                <c:pt idx="397">
                  <c:v>0.18544090574990024</c:v>
                </c:pt>
                <c:pt idx="398">
                  <c:v>0.18544090574987182</c:v>
                </c:pt>
                <c:pt idx="399">
                  <c:v>0.18544090574990024</c:v>
                </c:pt>
                <c:pt idx="400">
                  <c:v>0.18544090574985744</c:v>
                </c:pt>
                <c:pt idx="401">
                  <c:v>0.18544090574990024</c:v>
                </c:pt>
                <c:pt idx="402">
                  <c:v>0.18544090574984332</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0.18799361542750181</c:v>
                </c:pt>
                <c:pt idx="424">
                  <c:v>0.18655226575008044</c:v>
                </c:pt>
                <c:pt idx="425">
                  <c:v>0.18593623908338988</c:v>
                </c:pt>
                <c:pt idx="426">
                  <c:v>0.18299938574995231</c:v>
                </c:pt>
                <c:pt idx="427">
                  <c:v>0.18275490574988851</c:v>
                </c:pt>
                <c:pt idx="428">
                  <c:v>0.18275490574994541</c:v>
                </c:pt>
                <c:pt idx="429">
                  <c:v>0.18275490574995956</c:v>
                </c:pt>
                <c:pt idx="430">
                  <c:v>0.17937143206575001</c:v>
                </c:pt>
                <c:pt idx="431">
                  <c:v>0.17794911574995387</c:v>
                </c:pt>
                <c:pt idx="432">
                  <c:v>0.17665897026607522</c:v>
                </c:pt>
                <c:pt idx="433">
                  <c:v>0.17482404575004296</c:v>
                </c:pt>
                <c:pt idx="434">
                  <c:v>0.17076919463892223</c:v>
                </c:pt>
                <c:pt idx="435">
                  <c:v>0.167887365749948</c:v>
                </c:pt>
                <c:pt idx="436">
                  <c:v>0.16636217011775045</c:v>
                </c:pt>
                <c:pt idx="437">
                  <c:v>0.16495090574980509</c:v>
                </c:pt>
                <c:pt idx="438">
                  <c:v>0.16495090574983351</c:v>
                </c:pt>
                <c:pt idx="439">
                  <c:v>0.16424090575009162</c:v>
                </c:pt>
                <c:pt idx="440">
                  <c:v>0.16347127309698806</c:v>
                </c:pt>
                <c:pt idx="441">
                  <c:v>0.16142090574984988</c:v>
                </c:pt>
                <c:pt idx="442">
                  <c:v>0.16069431234342346</c:v>
                </c:pt>
                <c:pt idx="443">
                  <c:v>0.16012690575004737</c:v>
                </c:pt>
                <c:pt idx="444">
                  <c:v>0.16012690575004737</c:v>
                </c:pt>
                <c:pt idx="445">
                  <c:v>0.15902257241661738</c:v>
                </c:pt>
                <c:pt idx="446">
                  <c:v>0.15792045894136264</c:v>
                </c:pt>
                <c:pt idx="447">
                  <c:v>0.15747090574973299</c:v>
                </c:pt>
                <c:pt idx="448">
                  <c:v>0.1574709057497472</c:v>
                </c:pt>
                <c:pt idx="449">
                  <c:v>0.15747090574973299</c:v>
                </c:pt>
                <c:pt idx="450">
                  <c:v>0.15747090574973299</c:v>
                </c:pt>
                <c:pt idx="451">
                  <c:v>0.15747090574973299</c:v>
                </c:pt>
                <c:pt idx="452">
                  <c:v>0.15827817847734638</c:v>
                </c:pt>
                <c:pt idx="453">
                  <c:v>0.15861813241669212</c:v>
                </c:pt>
                <c:pt idx="454">
                  <c:v>0.15951937513767742</c:v>
                </c:pt>
                <c:pt idx="455">
                  <c:v>0.160010905749985</c:v>
                </c:pt>
                <c:pt idx="456">
                  <c:v>0.16001090574995658</c:v>
                </c:pt>
                <c:pt idx="457">
                  <c:v>0.1604613057499194</c:v>
                </c:pt>
                <c:pt idx="458">
                  <c:v>0.16493020120448421</c:v>
                </c:pt>
                <c:pt idx="459">
                  <c:v>0.1666409057499294</c:v>
                </c:pt>
                <c:pt idx="460">
                  <c:v>0.16779858251759147</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0.17372578487091098</c:v>
                </c:pt>
                <c:pt idx="470">
                  <c:v>0.17684923908332512</c:v>
                </c:pt>
                <c:pt idx="471">
                  <c:v>0.17732090575000825</c:v>
                </c:pt>
                <c:pt idx="472">
                  <c:v>0.17732090575006509</c:v>
                </c:pt>
                <c:pt idx="473">
                  <c:v>0.17732090575006509</c:v>
                </c:pt>
                <c:pt idx="474">
                  <c:v>0.17732090575006509</c:v>
                </c:pt>
                <c:pt idx="475">
                  <c:v>0.17746068596979148</c:v>
                </c:pt>
                <c:pt idx="476">
                  <c:v>0.18013560574993903</c:v>
                </c:pt>
                <c:pt idx="477">
                  <c:v>0.18028090574993891</c:v>
                </c:pt>
                <c:pt idx="478">
                  <c:v>0.18028090574993891</c:v>
                </c:pt>
                <c:pt idx="479">
                  <c:v>0.18028090574993891</c:v>
                </c:pt>
                <c:pt idx="480">
                  <c:v>0.18268941555400894</c:v>
                </c:pt>
                <c:pt idx="481">
                  <c:v>0.18374934661010006</c:v>
                </c:pt>
                <c:pt idx="482">
                  <c:v>0.18410590574987395</c:v>
                </c:pt>
                <c:pt idx="483">
                  <c:v>0.18410590574987395</c:v>
                </c:pt>
                <c:pt idx="484">
                  <c:v>0.18410590574987395</c:v>
                </c:pt>
                <c:pt idx="485">
                  <c:v>0.18410590574987395</c:v>
                </c:pt>
                <c:pt idx="486">
                  <c:v>0.18420293871710719</c:v>
                </c:pt>
                <c:pt idx="487">
                  <c:v>0.18423090575011289</c:v>
                </c:pt>
                <c:pt idx="488">
                  <c:v>0.19081827937621654</c:v>
                </c:pt>
                <c:pt idx="489">
                  <c:v>0.19705460575006839</c:v>
                </c:pt>
                <c:pt idx="490">
                  <c:v>0.19784090575009841</c:v>
                </c:pt>
                <c:pt idx="491">
                  <c:v>0.19784090575009841</c:v>
                </c:pt>
                <c:pt idx="492">
                  <c:v>0.19784090575009841</c:v>
                </c:pt>
                <c:pt idx="493">
                  <c:v>0.19795829705444173</c:v>
                </c:pt>
                <c:pt idx="494">
                  <c:v>0.19909090575012586</c:v>
                </c:pt>
                <c:pt idx="495">
                  <c:v>0.19923614384521257</c:v>
                </c:pt>
                <c:pt idx="496">
                  <c:v>0.201220905749949</c:v>
                </c:pt>
                <c:pt idx="497">
                  <c:v>0.20122090575007689</c:v>
                </c:pt>
                <c:pt idx="498">
                  <c:v>0.20122090575009124</c:v>
                </c:pt>
                <c:pt idx="499">
                  <c:v>0.20112264044387018</c:v>
                </c:pt>
                <c:pt idx="500">
                  <c:v>0.2004818148408419</c:v>
                </c:pt>
                <c:pt idx="501">
                  <c:v>0.20041090574990536</c:v>
                </c:pt>
                <c:pt idx="502">
                  <c:v>0.20041090574990536</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0.20140090574992123</c:v>
                </c:pt>
                <c:pt idx="513">
                  <c:v>0.20140090574997771</c:v>
                </c:pt>
                <c:pt idx="514">
                  <c:v>0.20241231751472852</c:v>
                </c:pt>
                <c:pt idx="515">
                  <c:v>0.20457090575000336</c:v>
                </c:pt>
                <c:pt idx="516">
                  <c:v>0.20457090574996073</c:v>
                </c:pt>
                <c:pt idx="517">
                  <c:v>0.20536139554570845</c:v>
                </c:pt>
                <c:pt idx="518">
                  <c:v>0.20564090574977456</c:v>
                </c:pt>
                <c:pt idx="519">
                  <c:v>0.20564090574976041</c:v>
                </c:pt>
                <c:pt idx="520">
                  <c:v>0.2049576090468577</c:v>
                </c:pt>
                <c:pt idx="521">
                  <c:v>0.20431590574997929</c:v>
                </c:pt>
                <c:pt idx="522">
                  <c:v>0.20804090574992559</c:v>
                </c:pt>
                <c:pt idx="523">
                  <c:v>0.20804090574992559</c:v>
                </c:pt>
                <c:pt idx="524">
                  <c:v>0.20804090574991121</c:v>
                </c:pt>
                <c:pt idx="525">
                  <c:v>0.20804090574996822</c:v>
                </c:pt>
                <c:pt idx="526">
                  <c:v>0.20804090574989717</c:v>
                </c:pt>
                <c:pt idx="527">
                  <c:v>0.20867223228073328</c:v>
                </c:pt>
                <c:pt idx="528">
                  <c:v>0.20928090575017691</c:v>
                </c:pt>
                <c:pt idx="529">
                  <c:v>0.20928090575017691</c:v>
                </c:pt>
                <c:pt idx="530">
                  <c:v>0.20928090574996389</c:v>
                </c:pt>
                <c:pt idx="531">
                  <c:v>0.21026690574994691</c:v>
                </c:pt>
                <c:pt idx="532">
                  <c:v>0.21026690575013207</c:v>
                </c:pt>
                <c:pt idx="533">
                  <c:v>0.21026690575011744</c:v>
                </c:pt>
                <c:pt idx="534">
                  <c:v>0.21026690575010354</c:v>
                </c:pt>
                <c:pt idx="535">
                  <c:v>0.21394634661032871</c:v>
                </c:pt>
                <c:pt idx="536">
                  <c:v>0.21440090575012549</c:v>
                </c:pt>
                <c:pt idx="537">
                  <c:v>0.21839936493365997</c:v>
                </c:pt>
                <c:pt idx="538">
                  <c:v>0.22148159962746689</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0.21689600675993889</c:v>
                </c:pt>
                <c:pt idx="548">
                  <c:v>0.21577439059838399</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0.21569832843033548</c:v>
                </c:pt>
                <c:pt idx="561">
                  <c:v>0.2155309057498869</c:v>
                </c:pt>
                <c:pt idx="562">
                  <c:v>0.21545437513766827</c:v>
                </c:pt>
                <c:pt idx="563">
                  <c:v>0.21490590575010102</c:v>
                </c:pt>
                <c:pt idx="564">
                  <c:v>0.21280444922822994</c:v>
                </c:pt>
                <c:pt idx="565">
                  <c:v>0.21477590574995986</c:v>
                </c:pt>
                <c:pt idx="566">
                  <c:v>0.21477590574986041</c:v>
                </c:pt>
                <c:pt idx="567">
                  <c:v>0.21477590574986041</c:v>
                </c:pt>
                <c:pt idx="568">
                  <c:v>0.21268793699985622</c:v>
                </c:pt>
                <c:pt idx="569">
                  <c:v>0.21048422207664441</c:v>
                </c:pt>
                <c:pt idx="570">
                  <c:v>0.20991590574989569</c:v>
                </c:pt>
                <c:pt idx="571">
                  <c:v>0.20991590574992408</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c:v>
                </c:pt>
                <c:pt idx="584">
                  <c:v>0.20975590575008596</c:v>
                </c:pt>
                <c:pt idx="585">
                  <c:v>0.20975590575007191</c:v>
                </c:pt>
                <c:pt idx="586">
                  <c:v>0.20947765575006391</c:v>
                </c:pt>
                <c:pt idx="587">
                  <c:v>0.20793720574988594</c:v>
                </c:pt>
                <c:pt idx="588">
                  <c:v>0.20784690574986123</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0.20323315849715617</c:v>
                </c:pt>
                <c:pt idx="605">
                  <c:v>0.20183590575004473</c:v>
                </c:pt>
                <c:pt idx="606">
                  <c:v>0.20198515574998074</c:v>
                </c:pt>
                <c:pt idx="607">
                  <c:v>0.20220090574994742</c:v>
                </c:pt>
                <c:pt idx="608">
                  <c:v>0.20220090575003274</c:v>
                </c:pt>
                <c:pt idx="609">
                  <c:v>0.20220090574999036</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0.19543440575003543</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0.19719833432128583</c:v>
                </c:pt>
                <c:pt idx="664">
                  <c:v>0.19717090574992818</c:v>
                </c:pt>
                <c:pt idx="665">
                  <c:v>0.19717090574992818</c:v>
                </c:pt>
                <c:pt idx="666">
                  <c:v>0.19717090574992818</c:v>
                </c:pt>
                <c:pt idx="667">
                  <c:v>0.19717090574992818</c:v>
                </c:pt>
                <c:pt idx="668">
                  <c:v>0.19717090574992818</c:v>
                </c:pt>
                <c:pt idx="669">
                  <c:v>0.19717090574985682</c:v>
                </c:pt>
                <c:pt idx="670">
                  <c:v>0.19717090574997087</c:v>
                </c:pt>
                <c:pt idx="671">
                  <c:v>0.19848690574997371</c:v>
                </c:pt>
                <c:pt idx="672">
                  <c:v>0.19848690574991679</c:v>
                </c:pt>
                <c:pt idx="673">
                  <c:v>0.19848690574991679</c:v>
                </c:pt>
                <c:pt idx="674">
                  <c:v>0.19848690574991679</c:v>
                </c:pt>
                <c:pt idx="675">
                  <c:v>0.19848690574988836</c:v>
                </c:pt>
                <c:pt idx="676">
                  <c:v>0.19848690575000233</c:v>
                </c:pt>
                <c:pt idx="677">
                  <c:v>0.19848690574995942</c:v>
                </c:pt>
                <c:pt idx="678">
                  <c:v>0.19848690574991679</c:v>
                </c:pt>
                <c:pt idx="679">
                  <c:v>0.19848690574991679</c:v>
                </c:pt>
                <c:pt idx="680">
                  <c:v>0.19819626574994231</c:v>
                </c:pt>
                <c:pt idx="681">
                  <c:v>0.19717090574985682</c:v>
                </c:pt>
                <c:pt idx="682">
                  <c:v>0.19717090574992818</c:v>
                </c:pt>
                <c:pt idx="683">
                  <c:v>0.19717090574992818</c:v>
                </c:pt>
                <c:pt idx="684">
                  <c:v>0.19733190574982021</c:v>
                </c:pt>
                <c:pt idx="685">
                  <c:v>0.19911755881116741</c:v>
                </c:pt>
                <c:pt idx="686">
                  <c:v>0.2000049057499354</c:v>
                </c:pt>
                <c:pt idx="687">
                  <c:v>0.20021290575009273</c:v>
                </c:pt>
                <c:pt idx="688">
                  <c:v>0.2003609057501024</c:v>
                </c:pt>
                <c:pt idx="689">
                  <c:v>0.2003609057501024</c:v>
                </c:pt>
                <c:pt idx="690">
                  <c:v>0.20033090575013546</c:v>
                </c:pt>
                <c:pt idx="691">
                  <c:v>0.19976090574996874</c:v>
                </c:pt>
                <c:pt idx="692">
                  <c:v>0.19976090574996874</c:v>
                </c:pt>
                <c:pt idx="693">
                  <c:v>0.20101849337883981</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0.20477472597464408</c:v>
                </c:pt>
                <c:pt idx="709">
                  <c:v>0.20534225574985498</c:v>
                </c:pt>
                <c:pt idx="710">
                  <c:v>0.2082719057500384</c:v>
                </c:pt>
                <c:pt idx="711">
                  <c:v>0.20834690575004799</c:v>
                </c:pt>
                <c:pt idx="712">
                  <c:v>0.20837490575007678</c:v>
                </c:pt>
                <c:pt idx="713">
                  <c:v>0.20707486493358784</c:v>
                </c:pt>
                <c:pt idx="714">
                  <c:v>0.20704090574992093</c:v>
                </c:pt>
                <c:pt idx="715">
                  <c:v>0.20704090574992093</c:v>
                </c:pt>
                <c:pt idx="716">
                  <c:v>0.20704090574992093</c:v>
                </c:pt>
                <c:pt idx="717">
                  <c:v>0.20704090574992093</c:v>
                </c:pt>
                <c:pt idx="718">
                  <c:v>0.20704090574984946</c:v>
                </c:pt>
                <c:pt idx="719">
                  <c:v>0.20704090575001999</c:v>
                </c:pt>
                <c:pt idx="720">
                  <c:v>0.20704090574994893</c:v>
                </c:pt>
                <c:pt idx="721">
                  <c:v>0.20704090574990641</c:v>
                </c:pt>
                <c:pt idx="722">
                  <c:v>0.20704090574992093</c:v>
                </c:pt>
                <c:pt idx="723">
                  <c:v>0.20704090574992093</c:v>
                </c:pt>
                <c:pt idx="724">
                  <c:v>0.20704090574989245</c:v>
                </c:pt>
                <c:pt idx="725">
                  <c:v>0.20704090574992093</c:v>
                </c:pt>
                <c:pt idx="726">
                  <c:v>0.20726970575005071</c:v>
                </c:pt>
                <c:pt idx="727">
                  <c:v>0.20756090575011399</c:v>
                </c:pt>
                <c:pt idx="728">
                  <c:v>0.20756090575008559</c:v>
                </c:pt>
                <c:pt idx="729">
                  <c:v>0.20743751865315119</c:v>
                </c:pt>
                <c:pt idx="730">
                  <c:v>0.20739090575003188</c:v>
                </c:pt>
                <c:pt idx="731">
                  <c:v>0.20739090575003188</c:v>
                </c:pt>
                <c:pt idx="732">
                  <c:v>0.20739090574993221</c:v>
                </c:pt>
                <c:pt idx="733">
                  <c:v>0.20853490574997124</c:v>
                </c:pt>
                <c:pt idx="734">
                  <c:v>0.20853490574982941</c:v>
                </c:pt>
                <c:pt idx="735">
                  <c:v>0.20903632574992095</c:v>
                </c:pt>
                <c:pt idx="736">
                  <c:v>0.2097709057499629</c:v>
                </c:pt>
                <c:pt idx="737">
                  <c:v>0.2097709057499629</c:v>
                </c:pt>
                <c:pt idx="738">
                  <c:v>0.2097709057499629</c:v>
                </c:pt>
                <c:pt idx="739">
                  <c:v>0.20977090574987756</c:v>
                </c:pt>
                <c:pt idx="740">
                  <c:v>0.20955979463894892</c:v>
                </c:pt>
                <c:pt idx="741">
                  <c:v>0.20971090574997248</c:v>
                </c:pt>
                <c:pt idx="742">
                  <c:v>0.20971090575022847</c:v>
                </c:pt>
                <c:pt idx="743">
                  <c:v>0.20971090575022847</c:v>
                </c:pt>
                <c:pt idx="744">
                  <c:v>0.20971090575022847</c:v>
                </c:pt>
                <c:pt idx="745">
                  <c:v>0.20971090575020002</c:v>
                </c:pt>
                <c:pt idx="746">
                  <c:v>0.20971090575022847</c:v>
                </c:pt>
                <c:pt idx="747">
                  <c:v>0.20971090575022847</c:v>
                </c:pt>
                <c:pt idx="748">
                  <c:v>0.20994490575023464</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0.21601968574981392</c:v>
                </c:pt>
                <c:pt idx="764">
                  <c:v>0.21606490574981771</c:v>
                </c:pt>
                <c:pt idx="765">
                  <c:v>0.21606490574998821</c:v>
                </c:pt>
                <c:pt idx="766">
                  <c:v>0.21606490575001674</c:v>
                </c:pt>
                <c:pt idx="767">
                  <c:v>0.21606490574981771</c:v>
                </c:pt>
                <c:pt idx="768">
                  <c:v>0.21606490574981771</c:v>
                </c:pt>
                <c:pt idx="769">
                  <c:v>0.21606490574981771</c:v>
                </c:pt>
                <c:pt idx="770">
                  <c:v>0.21606490574983211</c:v>
                </c:pt>
                <c:pt idx="771">
                  <c:v>0.21606490574983211</c:v>
                </c:pt>
                <c:pt idx="772">
                  <c:v>0.21606490574981771</c:v>
                </c:pt>
                <c:pt idx="773">
                  <c:v>0.21606490574981771</c:v>
                </c:pt>
                <c:pt idx="774">
                  <c:v>0.21606490574981771</c:v>
                </c:pt>
                <c:pt idx="775">
                  <c:v>0.21606490574995973</c:v>
                </c:pt>
                <c:pt idx="776">
                  <c:v>0.21606490575003118</c:v>
                </c:pt>
                <c:pt idx="777">
                  <c:v>0.21606490574981771</c:v>
                </c:pt>
                <c:pt idx="778">
                  <c:v>0.21606490574981771</c:v>
                </c:pt>
                <c:pt idx="779">
                  <c:v>0.21606490574981771</c:v>
                </c:pt>
                <c:pt idx="780">
                  <c:v>0.21446244233544637</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0.20596145894143147</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0.20299590574997273</c:v>
                </c:pt>
                <c:pt idx="819">
                  <c:v>0.20299590574994428</c:v>
                </c:pt>
                <c:pt idx="820">
                  <c:v>0.20299590574987322</c:v>
                </c:pt>
                <c:pt idx="821">
                  <c:v>0.20299590574987322</c:v>
                </c:pt>
                <c:pt idx="822">
                  <c:v>0.20299590574987322</c:v>
                </c:pt>
                <c:pt idx="823">
                  <c:v>0.20299590574997273</c:v>
                </c:pt>
                <c:pt idx="824">
                  <c:v>0.20299590574987322</c:v>
                </c:pt>
                <c:pt idx="825">
                  <c:v>0.20299590574987322</c:v>
                </c:pt>
                <c:pt idx="826">
                  <c:v>0.20299590574997273</c:v>
                </c:pt>
                <c:pt idx="827">
                  <c:v>0.20407090574997255</c:v>
                </c:pt>
                <c:pt idx="828">
                  <c:v>0.20407090575005782</c:v>
                </c:pt>
                <c:pt idx="829">
                  <c:v>0.20407090574997255</c:v>
                </c:pt>
                <c:pt idx="830">
                  <c:v>0.20407090574997255</c:v>
                </c:pt>
                <c:pt idx="831">
                  <c:v>0.20407090575005782</c:v>
                </c:pt>
                <c:pt idx="832">
                  <c:v>0.20407090575001519</c:v>
                </c:pt>
                <c:pt idx="833">
                  <c:v>0.20491790575005131</c:v>
                </c:pt>
                <c:pt idx="834">
                  <c:v>0.20586090575008598</c:v>
                </c:pt>
                <c:pt idx="835">
                  <c:v>0.20586090575010021</c:v>
                </c:pt>
                <c:pt idx="836">
                  <c:v>0.20586090575008598</c:v>
                </c:pt>
                <c:pt idx="837">
                  <c:v>0.20604410162630457</c:v>
                </c:pt>
                <c:pt idx="838">
                  <c:v>0.20671440574983577</c:v>
                </c:pt>
                <c:pt idx="839">
                  <c:v>0.20756020471888803</c:v>
                </c:pt>
                <c:pt idx="840">
                  <c:v>0.20759690574982448</c:v>
                </c:pt>
                <c:pt idx="841">
                  <c:v>0.20759690574982448</c:v>
                </c:pt>
                <c:pt idx="842">
                  <c:v>0.20759690574982448</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0.20054690575013051</c:v>
                </c:pt>
                <c:pt idx="852">
                  <c:v>0.20054690575004491</c:v>
                </c:pt>
                <c:pt idx="853">
                  <c:v>0.20054690574994541</c:v>
                </c:pt>
                <c:pt idx="854">
                  <c:v>0.20054690575008749</c:v>
                </c:pt>
                <c:pt idx="855">
                  <c:v>0.20054690575008749</c:v>
                </c:pt>
                <c:pt idx="856">
                  <c:v>0.20054690575010201</c:v>
                </c:pt>
                <c:pt idx="857">
                  <c:v>0.20054690575008749</c:v>
                </c:pt>
                <c:pt idx="858">
                  <c:v>0.20054690575008749</c:v>
                </c:pt>
                <c:pt idx="859">
                  <c:v>0.20054690575014444</c:v>
                </c:pt>
                <c:pt idx="860">
                  <c:v>0.20054690575008749</c:v>
                </c:pt>
                <c:pt idx="861">
                  <c:v>0.20054690574993148</c:v>
                </c:pt>
                <c:pt idx="862">
                  <c:v>0.20054690574993148</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0.20054690574993148</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0.21339490574982309</c:v>
                </c:pt>
                <c:pt idx="891">
                  <c:v>0.21402588513130683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0.21747690575000461</c:v>
                </c:pt>
                <c:pt idx="910">
                  <c:v>0.21727860574995361</c:v>
                </c:pt>
                <c:pt idx="911">
                  <c:v>0.2170509057498862</c:v>
                </c:pt>
                <c:pt idx="912">
                  <c:v>0.21668294698709223</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0.21503840575000807</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0.21519590575002248</c:v>
                </c:pt>
                <c:pt idx="931">
                  <c:v>0.21519590574997949</c:v>
                </c:pt>
                <c:pt idx="932">
                  <c:v>0.21419469298390936</c:v>
                </c:pt>
                <c:pt idx="933">
                  <c:v>0.21299267045586173</c:v>
                </c:pt>
                <c:pt idx="934">
                  <c:v>0.212040905749831</c:v>
                </c:pt>
                <c:pt idx="935">
                  <c:v>0.212040905749831</c:v>
                </c:pt>
                <c:pt idx="936">
                  <c:v>0.212040905749831</c:v>
                </c:pt>
                <c:pt idx="937">
                  <c:v>0.212040905749831</c:v>
                </c:pt>
                <c:pt idx="938">
                  <c:v>0.212040905749831</c:v>
                </c:pt>
                <c:pt idx="939">
                  <c:v>0.212040905749831</c:v>
                </c:pt>
                <c:pt idx="940">
                  <c:v>0.21204090574998721</c:v>
                </c:pt>
                <c:pt idx="941">
                  <c:v>0.21204090574987344</c:v>
                </c:pt>
                <c:pt idx="942">
                  <c:v>0.212040905749831</c:v>
                </c:pt>
                <c:pt idx="943">
                  <c:v>0.21204090574984491</c:v>
                </c:pt>
                <c:pt idx="944">
                  <c:v>0.212040905749831</c:v>
                </c:pt>
                <c:pt idx="945">
                  <c:v>0.212040905749831</c:v>
                </c:pt>
                <c:pt idx="946">
                  <c:v>0.212040905749831</c:v>
                </c:pt>
                <c:pt idx="947">
                  <c:v>0.212040905749831</c:v>
                </c:pt>
                <c:pt idx="948">
                  <c:v>0.21204090574990203</c:v>
                </c:pt>
                <c:pt idx="949">
                  <c:v>0.21204090574988754</c:v>
                </c:pt>
                <c:pt idx="950">
                  <c:v>0.212040905749831</c:v>
                </c:pt>
                <c:pt idx="951">
                  <c:v>0.212040905749831</c:v>
                </c:pt>
                <c:pt idx="952">
                  <c:v>0.212040905749831</c:v>
                </c:pt>
                <c:pt idx="953">
                  <c:v>0.212040905749831</c:v>
                </c:pt>
                <c:pt idx="954">
                  <c:v>0.212040905749831</c:v>
                </c:pt>
                <c:pt idx="955">
                  <c:v>0.21204090574988754</c:v>
                </c:pt>
                <c:pt idx="956">
                  <c:v>0.21043090574997364</c:v>
                </c:pt>
                <c:pt idx="957">
                  <c:v>0.21046562165892624</c:v>
                </c:pt>
                <c:pt idx="958">
                  <c:v>0.21049590574995164</c:v>
                </c:pt>
                <c:pt idx="959">
                  <c:v>0.21049590574995164</c:v>
                </c:pt>
                <c:pt idx="960">
                  <c:v>0.21049590574992344</c:v>
                </c:pt>
                <c:pt idx="961">
                  <c:v>0.21049590574995164</c:v>
                </c:pt>
                <c:pt idx="962">
                  <c:v>0.21049590574995164</c:v>
                </c:pt>
                <c:pt idx="963">
                  <c:v>0.21049865574988771</c:v>
                </c:pt>
                <c:pt idx="964">
                  <c:v>0.21011694023269492</c:v>
                </c:pt>
                <c:pt idx="965">
                  <c:v>0.20755090574996871</c:v>
                </c:pt>
                <c:pt idx="966">
                  <c:v>0.20755090575016771</c:v>
                </c:pt>
                <c:pt idx="967">
                  <c:v>0.20755090575022481</c:v>
                </c:pt>
                <c:pt idx="968">
                  <c:v>0.20755090575022481</c:v>
                </c:pt>
                <c:pt idx="969">
                  <c:v>0.20755090575022481</c:v>
                </c:pt>
                <c:pt idx="970">
                  <c:v>0.20755090575022481</c:v>
                </c:pt>
                <c:pt idx="971">
                  <c:v>0.20755090575022481</c:v>
                </c:pt>
                <c:pt idx="972">
                  <c:v>0.20755090575021029</c:v>
                </c:pt>
                <c:pt idx="973">
                  <c:v>0.2051290370632444</c:v>
                </c:pt>
                <c:pt idx="974">
                  <c:v>0.20270090575007771</c:v>
                </c:pt>
                <c:pt idx="975">
                  <c:v>0.20179920575002142</c:v>
                </c:pt>
                <c:pt idx="976">
                  <c:v>0.20055686575007314</c:v>
                </c:pt>
                <c:pt idx="977">
                  <c:v>0.20012304575000428</c:v>
                </c:pt>
                <c:pt idx="978">
                  <c:v>0.19823256574983361</c:v>
                </c:pt>
                <c:pt idx="979">
                  <c:v>0.19826090574981947</c:v>
                </c:pt>
                <c:pt idx="980">
                  <c:v>0.19826090574983371</c:v>
                </c:pt>
                <c:pt idx="981">
                  <c:v>0.19826090574999031</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0.19608228670219363</c:v>
                </c:pt>
                <c:pt idx="993">
                  <c:v>0.19436090574997422</c:v>
                </c:pt>
                <c:pt idx="994">
                  <c:v>0.19441205574989373</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0.19684710575012374</c:v>
                </c:pt>
                <c:pt idx="1022">
                  <c:v>0.19729090575015121</c:v>
                </c:pt>
                <c:pt idx="1023">
                  <c:v>0.19729090575012298</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0.19417352870070159</c:v>
                </c:pt>
                <c:pt idx="1033">
                  <c:v>0.19416090575010969</c:v>
                </c:pt>
                <c:pt idx="1034">
                  <c:v>0.19395314574988731</c:v>
                </c:pt>
                <c:pt idx="1035">
                  <c:v>0.19419190574994616</c:v>
                </c:pt>
                <c:pt idx="1036">
                  <c:v>0.19425990574988816</c:v>
                </c:pt>
                <c:pt idx="1037">
                  <c:v>0.1924058057500278</c:v>
                </c:pt>
                <c:pt idx="1038">
                  <c:v>0.19238874080154739</c:v>
                </c:pt>
                <c:pt idx="1039">
                  <c:v>0.1936982057499253</c:v>
                </c:pt>
                <c:pt idx="1040">
                  <c:v>0.19500932680251992</c:v>
                </c:pt>
                <c:pt idx="1041">
                  <c:v>0.19489090574997192</c:v>
                </c:pt>
                <c:pt idx="1042">
                  <c:v>0.19499330575000362</c:v>
                </c:pt>
                <c:pt idx="1043">
                  <c:v>0.19521090575005928</c:v>
                </c:pt>
                <c:pt idx="1044">
                  <c:v>0.19521090575005928</c:v>
                </c:pt>
                <c:pt idx="1045">
                  <c:v>0.19521090575013061</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0.19341790574989695</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0.17947123574992968</c:v>
                </c:pt>
                <c:pt idx="1114">
                  <c:v>0.17663090575001661</c:v>
                </c:pt>
                <c:pt idx="1115">
                  <c:v>0.17719025575003428</c:v>
                </c:pt>
                <c:pt idx="1116">
                  <c:v>0.1790613139132092</c:v>
                </c:pt>
                <c:pt idx="1117">
                  <c:v>0.17670935280881425</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0.16904693575007498</c:v>
                </c:pt>
                <c:pt idx="1136">
                  <c:v>0.17086060575017825</c:v>
                </c:pt>
                <c:pt idx="1137">
                  <c:v>0.17162090575021688</c:v>
                </c:pt>
                <c:pt idx="1138">
                  <c:v>0.17132678810291679</c:v>
                </c:pt>
                <c:pt idx="1139">
                  <c:v>0.17322590574991636</c:v>
                </c:pt>
                <c:pt idx="1140">
                  <c:v>0.17322590574990221</c:v>
                </c:pt>
                <c:pt idx="1141">
                  <c:v>0.17233080574995085</c:v>
                </c:pt>
                <c:pt idx="1142">
                  <c:v>0.16981968574987177</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0.15957038574990218</c:v>
                </c:pt>
                <c:pt idx="1154">
                  <c:v>0.15941690574987932</c:v>
                </c:pt>
                <c:pt idx="1155">
                  <c:v>0.16125441794513051</c:v>
                </c:pt>
                <c:pt idx="1156">
                  <c:v>0.17315655574977018</c:v>
                </c:pt>
                <c:pt idx="1157">
                  <c:v>0.17475983574989618</c:v>
                </c:pt>
                <c:pt idx="1158">
                  <c:v>0.17424227574994691</c:v>
                </c:pt>
                <c:pt idx="1159">
                  <c:v>0.17437465575008557</c:v>
                </c:pt>
                <c:pt idx="1160">
                  <c:v>0.17454090575004971</c:v>
                </c:pt>
                <c:pt idx="1161">
                  <c:v>0.17477490575021193</c:v>
                </c:pt>
                <c:pt idx="1162">
                  <c:v>0.17477490575019791</c:v>
                </c:pt>
                <c:pt idx="1163">
                  <c:v>0.17248590574995148</c:v>
                </c:pt>
                <c:pt idx="1164">
                  <c:v>0.17248590575019349</c:v>
                </c:pt>
                <c:pt idx="1165">
                  <c:v>0.17248590575019349</c:v>
                </c:pt>
                <c:pt idx="1166">
                  <c:v>0.17248590575019349</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0.17270330574986337</c:v>
                </c:pt>
                <c:pt idx="1175">
                  <c:v>0.17280090574988088</c:v>
                </c:pt>
                <c:pt idx="1176">
                  <c:v>0.17280090574988088</c:v>
                </c:pt>
                <c:pt idx="1177">
                  <c:v>0.1729288438942978</c:v>
                </c:pt>
                <c:pt idx="1178">
                  <c:v>0.1740109057500519</c:v>
                </c:pt>
                <c:pt idx="1179">
                  <c:v>0.17401090575003791</c:v>
                </c:pt>
                <c:pt idx="1180">
                  <c:v>0.17199090575010731</c:v>
                </c:pt>
                <c:pt idx="1181">
                  <c:v>0.17199090575010731</c:v>
                </c:pt>
                <c:pt idx="1182">
                  <c:v>0.17199090575010731</c:v>
                </c:pt>
                <c:pt idx="1183">
                  <c:v>0.17199090575010731</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0.17329490574979931</c:v>
                </c:pt>
                <c:pt idx="1201">
                  <c:v>0.17329490574982775</c:v>
                </c:pt>
                <c:pt idx="1202">
                  <c:v>0.17329490574979931</c:v>
                </c:pt>
                <c:pt idx="1203">
                  <c:v>0.17329490574979931</c:v>
                </c:pt>
                <c:pt idx="1204">
                  <c:v>0.17329490574979931</c:v>
                </c:pt>
                <c:pt idx="1205">
                  <c:v>0.17329490574988426</c:v>
                </c:pt>
                <c:pt idx="1206">
                  <c:v>0.17329490574981321</c:v>
                </c:pt>
                <c:pt idx="1207">
                  <c:v>0.17429202574993496</c:v>
                </c:pt>
                <c:pt idx="1208">
                  <c:v>0.17511280574998977</c:v>
                </c:pt>
                <c:pt idx="1209">
                  <c:v>0.17574090575000448</c:v>
                </c:pt>
                <c:pt idx="1210">
                  <c:v>0.17574090575000448</c:v>
                </c:pt>
                <c:pt idx="1211">
                  <c:v>0.17574090575000448</c:v>
                </c:pt>
                <c:pt idx="1212">
                  <c:v>0.17574090575000448</c:v>
                </c:pt>
                <c:pt idx="1213">
                  <c:v>0.17591117602036424</c:v>
                </c:pt>
                <c:pt idx="1214">
                  <c:v>0.17998180575003203</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0.18290090575007448</c:v>
                </c:pt>
                <c:pt idx="1224">
                  <c:v>0.18290090575000342</c:v>
                </c:pt>
                <c:pt idx="1225">
                  <c:v>0.18290090575000342</c:v>
                </c:pt>
                <c:pt idx="1226">
                  <c:v>0.18290090575000342</c:v>
                </c:pt>
                <c:pt idx="1227">
                  <c:v>0.18290090575003187</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0.17384327417114806</c:v>
                </c:pt>
                <c:pt idx="1249">
                  <c:v>0.17393590575008491</c:v>
                </c:pt>
                <c:pt idx="1250">
                  <c:v>0.17393590575008491</c:v>
                </c:pt>
                <c:pt idx="1251">
                  <c:v>0.17393590575008491</c:v>
                </c:pt>
                <c:pt idx="1252">
                  <c:v>0.17393590575008491</c:v>
                </c:pt>
                <c:pt idx="1253">
                  <c:v>0.17393590575008491</c:v>
                </c:pt>
                <c:pt idx="1254">
                  <c:v>0.17393590575008491</c:v>
                </c:pt>
                <c:pt idx="1255">
                  <c:v>0.17393590574999998</c:v>
                </c:pt>
                <c:pt idx="1256">
                  <c:v>0.17495923908323663</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0.18126740574982192</c:v>
                </c:pt>
                <c:pt idx="1272">
                  <c:v>0.1833209057499659</c:v>
                </c:pt>
                <c:pt idx="1273">
                  <c:v>0.1833209057499659</c:v>
                </c:pt>
                <c:pt idx="1274">
                  <c:v>0.18332090574972426</c:v>
                </c:pt>
                <c:pt idx="1275">
                  <c:v>0.18372526745207593</c:v>
                </c:pt>
                <c:pt idx="1276">
                  <c:v>0.18384590575001891</c:v>
                </c:pt>
                <c:pt idx="1277">
                  <c:v>0.18384590575001891</c:v>
                </c:pt>
                <c:pt idx="1278">
                  <c:v>0.18384590575001891</c:v>
                </c:pt>
                <c:pt idx="1279">
                  <c:v>0.18422736574999063</c:v>
                </c:pt>
                <c:pt idx="1280">
                  <c:v>0.18786049479092587</c:v>
                </c:pt>
                <c:pt idx="1281">
                  <c:v>0.19160177172949489</c:v>
                </c:pt>
                <c:pt idx="1282">
                  <c:v>0.19229090575007041</c:v>
                </c:pt>
                <c:pt idx="1283">
                  <c:v>0.19229090575012744</c:v>
                </c:pt>
                <c:pt idx="1284">
                  <c:v>0.19229090575012744</c:v>
                </c:pt>
                <c:pt idx="1285">
                  <c:v>0.19241345575014224</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0.19723390574992578</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0.19484504575000047</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0.19617090574995161</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0.19746858756819607</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0.19790705574986617</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0.19843227417089829</c:v>
                </c:pt>
                <c:pt idx="1436">
                  <c:v>0.19840090574990654</c:v>
                </c:pt>
                <c:pt idx="1437">
                  <c:v>0.19840090574997771</c:v>
                </c:pt>
                <c:pt idx="1438">
                  <c:v>0.19840090574993496</c:v>
                </c:pt>
                <c:pt idx="1439">
                  <c:v>0.19840090574990654</c:v>
                </c:pt>
                <c:pt idx="1440">
                  <c:v>0.19844410574990018</c:v>
                </c:pt>
                <c:pt idx="1441">
                  <c:v>0.20025446574989333</c:v>
                </c:pt>
                <c:pt idx="1442">
                  <c:v>0.20091688469753463</c:v>
                </c:pt>
                <c:pt idx="1443">
                  <c:v>0.20049346575002908</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0.20643915574984847</c:v>
                </c:pt>
                <c:pt idx="1459">
                  <c:v>0.20690090574984771</c:v>
                </c:pt>
                <c:pt idx="1460">
                  <c:v>0.20690090574984771</c:v>
                </c:pt>
                <c:pt idx="1461">
                  <c:v>0.20690090574981923</c:v>
                </c:pt>
                <c:pt idx="1462">
                  <c:v>0.20690090574984771</c:v>
                </c:pt>
                <c:pt idx="1463">
                  <c:v>0.20690090575000428</c:v>
                </c:pt>
                <c:pt idx="1464">
                  <c:v>0.20690090575000428</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-1.1166979219126771</c:v>
                </c:pt>
                <c:pt idx="5">
                  <c:v>-1.114925753441554</c:v>
                </c:pt>
                <c:pt idx="6">
                  <c:v>-1.1115953057703638</c:v>
                </c:pt>
                <c:pt idx="7">
                  <c:v>-1.1107890541138943</c:v>
                </c:pt>
                <c:pt idx="8">
                  <c:v>-1.1119401923779555</c:v>
                </c:pt>
                <c:pt idx="9">
                  <c:v>-1.110979730228224</c:v>
                </c:pt>
                <c:pt idx="10">
                  <c:v>-1.1102773116767297</c:v>
                </c:pt>
                <c:pt idx="11">
                  <c:v>-1.109766323406248</c:v>
                </c:pt>
                <c:pt idx="12">
                  <c:v>-1.108889426723753</c:v>
                </c:pt>
                <c:pt idx="13">
                  <c:v>-1.1076250164127686</c:v>
                </c:pt>
                <c:pt idx="14">
                  <c:v>-1.1084726760910701</c:v>
                </c:pt>
                <c:pt idx="15">
                  <c:v>-1.1106682973180138</c:v>
                </c:pt>
                <c:pt idx="16">
                  <c:v>-1.1126753484056167</c:v>
                </c:pt>
                <c:pt idx="17">
                  <c:v>-1.112075458582638</c:v>
                </c:pt>
                <c:pt idx="18">
                  <c:v>-1.1121487313342464</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-1.1188211763367257</c:v>
                </c:pt>
                <c:pt idx="30">
                  <c:v>-1.1216688909019439</c:v>
                </c:pt>
                <c:pt idx="31">
                  <c:v>-1.12277719344489</c:v>
                </c:pt>
                <c:pt idx="32">
                  <c:v>-1.1236977227038949</c:v>
                </c:pt>
                <c:pt idx="33">
                  <c:v>-1.1255466643985983</c:v>
                </c:pt>
                <c:pt idx="34">
                  <c:v>-1.1245314848445247</c:v>
                </c:pt>
                <c:pt idx="35">
                  <c:v>-1.1230471234695223</c:v>
                </c:pt>
                <c:pt idx="36">
                  <c:v>-1.123978841906478</c:v>
                </c:pt>
                <c:pt idx="37">
                  <c:v>-1.121041210746782</c:v>
                </c:pt>
                <c:pt idx="38">
                  <c:v>-1.1179050108096908</c:v>
                </c:pt>
                <c:pt idx="39">
                  <c:v>-1.1152144000817827</c:v>
                </c:pt>
                <c:pt idx="40">
                  <c:v>-1.1152582034130063</c:v>
                </c:pt>
                <c:pt idx="41">
                  <c:v>-1.1127954553849118</c:v>
                </c:pt>
                <c:pt idx="42">
                  <c:v>-1.1107365422914768</c:v>
                </c:pt>
                <c:pt idx="43">
                  <c:v>-1.1079257202341612</c:v>
                </c:pt>
                <c:pt idx="44">
                  <c:v>-1.1093443552679612</c:v>
                </c:pt>
                <c:pt idx="45">
                  <c:v>-1.1138916201125098</c:v>
                </c:pt>
                <c:pt idx="46">
                  <c:v>-1.1161759863668026</c:v>
                </c:pt>
                <c:pt idx="47">
                  <c:v>-1.1157569163157199</c:v>
                </c:pt>
                <c:pt idx="48">
                  <c:v>-1.1171154883734999</c:v>
                </c:pt>
                <c:pt idx="49">
                  <c:v>-1.1177426040894278</c:v>
                </c:pt>
                <c:pt idx="50">
                  <c:v>-1.1187921006009001</c:v>
                </c:pt>
                <c:pt idx="51">
                  <c:v>-1.1189692633756738</c:v>
                </c:pt>
                <c:pt idx="52">
                  <c:v>-1.1196003965709158</c:v>
                </c:pt>
                <c:pt idx="53">
                  <c:v>-1.119937362056348</c:v>
                </c:pt>
                <c:pt idx="54">
                  <c:v>-1.1199450744782831</c:v>
                </c:pt>
                <c:pt idx="55">
                  <c:v>-1.1188023885733287</c:v>
                </c:pt>
                <c:pt idx="56">
                  <c:v>-1.121078107997846</c:v>
                </c:pt>
                <c:pt idx="57">
                  <c:v>-1.1220924717237792</c:v>
                </c:pt>
                <c:pt idx="58">
                  <c:v>-1.1215103593653879</c:v>
                </c:pt>
                <c:pt idx="59">
                  <c:v>-1.1217058877599277</c:v>
                </c:pt>
                <c:pt idx="60">
                  <c:v>-1.1223922269077939</c:v>
                </c:pt>
                <c:pt idx="61">
                  <c:v>-1.1221933877687604</c:v>
                </c:pt>
                <c:pt idx="62">
                  <c:v>-1.1212651982628756</c:v>
                </c:pt>
                <c:pt idx="63">
                  <c:v>-1.1215580331371626</c:v>
                </c:pt>
                <c:pt idx="64">
                  <c:v>-1.1209984793757861</c:v>
                </c:pt>
                <c:pt idx="65">
                  <c:v>-1.1203274322625703</c:v>
                </c:pt>
                <c:pt idx="66">
                  <c:v>-1.1201164458218384</c:v>
                </c:pt>
                <c:pt idx="67">
                  <c:v>-1.1207411330260606</c:v>
                </c:pt>
                <c:pt idx="68">
                  <c:v>-1.1207353653107521</c:v>
                </c:pt>
                <c:pt idx="69">
                  <c:v>-1.1212906217447767</c:v>
                </c:pt>
                <c:pt idx="70">
                  <c:v>-1.1252244644540497</c:v>
                </c:pt>
                <c:pt idx="71">
                  <c:v>-1.125462596153554</c:v>
                </c:pt>
                <c:pt idx="72">
                  <c:v>-1.1253185929985541</c:v>
                </c:pt>
                <c:pt idx="73">
                  <c:v>-1.1252587624387218</c:v>
                </c:pt>
                <c:pt idx="74">
                  <c:v>-1.125373827410286</c:v>
                </c:pt>
                <c:pt idx="75">
                  <c:v>-1.1253143383598996</c:v>
                </c:pt>
                <c:pt idx="76">
                  <c:v>-1.1262891296773208</c:v>
                </c:pt>
                <c:pt idx="77">
                  <c:v>-1.1294431355381107</c:v>
                </c:pt>
                <c:pt idx="78">
                  <c:v>-1.1307239430462921</c:v>
                </c:pt>
                <c:pt idx="79">
                  <c:v>-1.1319677916419408</c:v>
                </c:pt>
                <c:pt idx="80">
                  <c:v>-1.1345116718823789</c:v>
                </c:pt>
                <c:pt idx="81">
                  <c:v>-1.1347676664238429</c:v>
                </c:pt>
                <c:pt idx="82">
                  <c:v>-1.1348953435294358</c:v>
                </c:pt>
                <c:pt idx="83">
                  <c:v>-1.135093044303602</c:v>
                </c:pt>
                <c:pt idx="84">
                  <c:v>-1.1346613336593798</c:v>
                </c:pt>
                <c:pt idx="85">
                  <c:v>-1.1333247557593567</c:v>
                </c:pt>
                <c:pt idx="86">
                  <c:v>-1.1338555990102901</c:v>
                </c:pt>
                <c:pt idx="87">
                  <c:v>-1.1327209101184934</c:v>
                </c:pt>
                <c:pt idx="88">
                  <c:v>-1.1312816469647515</c:v>
                </c:pt>
                <c:pt idx="89">
                  <c:v>-1.1304804468023661</c:v>
                </c:pt>
                <c:pt idx="90">
                  <c:v>-1.1298308104349224</c:v>
                </c:pt>
                <c:pt idx="91">
                  <c:v>-1.1289719378627441</c:v>
                </c:pt>
                <c:pt idx="92">
                  <c:v>-1.1290080050561073</c:v>
                </c:pt>
                <c:pt idx="93">
                  <c:v>-1.1290710182943946</c:v>
                </c:pt>
                <c:pt idx="94">
                  <c:v>-1.1292164538918441</c:v>
                </c:pt>
                <c:pt idx="95">
                  <c:v>-1.1289714682872329</c:v>
                </c:pt>
                <c:pt idx="96">
                  <c:v>-1.1278212786605595</c:v>
                </c:pt>
                <c:pt idx="97">
                  <c:v>-1.1272167167984577</c:v>
                </c:pt>
                <c:pt idx="98">
                  <c:v>-1.1259055291780582</c:v>
                </c:pt>
                <c:pt idx="99">
                  <c:v>-1.1248705041298881</c:v>
                </c:pt>
                <c:pt idx="100">
                  <c:v>-1.1265735643675645</c:v>
                </c:pt>
                <c:pt idx="101">
                  <c:v>-1.1282803432637845</c:v>
                </c:pt>
                <c:pt idx="102">
                  <c:v>-1.1297940554794599</c:v>
                </c:pt>
                <c:pt idx="103">
                  <c:v>-1.130644342883329</c:v>
                </c:pt>
                <c:pt idx="104">
                  <c:v>-1.1314508316991407</c:v>
                </c:pt>
                <c:pt idx="105">
                  <c:v>-1.1318819636745587</c:v>
                </c:pt>
                <c:pt idx="106">
                  <c:v>-1.131928579715634</c:v>
                </c:pt>
                <c:pt idx="107">
                  <c:v>-1.1312918400734566</c:v>
                </c:pt>
                <c:pt idx="108">
                  <c:v>-1.1291639562989815</c:v>
                </c:pt>
                <c:pt idx="109">
                  <c:v>-1.1272974837854122</c:v>
                </c:pt>
                <c:pt idx="110">
                  <c:v>-1.1262435618805333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-1.1284343924886833</c:v>
                </c:pt>
                <c:pt idx="124">
                  <c:v>-1.1291901102316615</c:v>
                </c:pt>
                <c:pt idx="125">
                  <c:v>-1.1309105874517253</c:v>
                </c:pt>
                <c:pt idx="126">
                  <c:v>-1.1325685494681181</c:v>
                </c:pt>
                <c:pt idx="127">
                  <c:v>-1.1349056125291357</c:v>
                </c:pt>
                <c:pt idx="128">
                  <c:v>-1.1367613085220114</c:v>
                </c:pt>
                <c:pt idx="129">
                  <c:v>-1.1373194156113868</c:v>
                </c:pt>
                <c:pt idx="130">
                  <c:v>-1.1355571366849682</c:v>
                </c:pt>
                <c:pt idx="131">
                  <c:v>-1.1351950085929019</c:v>
                </c:pt>
                <c:pt idx="132">
                  <c:v>-1.1356360206266913</c:v>
                </c:pt>
                <c:pt idx="133">
                  <c:v>-1.1359086732406212</c:v>
                </c:pt>
                <c:pt idx="134">
                  <c:v>-1.1357234992231318</c:v>
                </c:pt>
                <c:pt idx="135">
                  <c:v>-1.1347131766924581</c:v>
                </c:pt>
                <c:pt idx="136">
                  <c:v>-1.133822150056119</c:v>
                </c:pt>
                <c:pt idx="137">
                  <c:v>-1.1325525459554366</c:v>
                </c:pt>
                <c:pt idx="138">
                  <c:v>-1.131285773537386</c:v>
                </c:pt>
                <c:pt idx="139">
                  <c:v>-1.1306264420958738</c:v>
                </c:pt>
                <c:pt idx="140">
                  <c:v>-1.1298582640008601</c:v>
                </c:pt>
                <c:pt idx="141">
                  <c:v>-1.1329638798686545</c:v>
                </c:pt>
                <c:pt idx="142">
                  <c:v>-1.1367518743232135</c:v>
                </c:pt>
                <c:pt idx="143">
                  <c:v>-1.1370371627871101</c:v>
                </c:pt>
                <c:pt idx="144">
                  <c:v>-1.1340802885180501</c:v>
                </c:pt>
                <c:pt idx="145">
                  <c:v>-1.1324554102304489</c:v>
                </c:pt>
                <c:pt idx="146">
                  <c:v>-1.1302379466277201</c:v>
                </c:pt>
                <c:pt idx="147">
                  <c:v>-1.1264164463007262</c:v>
                </c:pt>
                <c:pt idx="148">
                  <c:v>-1.12925482627405</c:v>
                </c:pt>
                <c:pt idx="149">
                  <c:v>-1.1304230447542101</c:v>
                </c:pt>
                <c:pt idx="150">
                  <c:v>-1.1310572610209721</c:v>
                </c:pt>
                <c:pt idx="151">
                  <c:v>-1.132505280097746</c:v>
                </c:pt>
                <c:pt idx="152">
                  <c:v>-1.1346379307750876</c:v>
                </c:pt>
                <c:pt idx="153">
                  <c:v>-1.1346534030508502</c:v>
                </c:pt>
                <c:pt idx="154">
                  <c:v>-1.1343118888491546</c:v>
                </c:pt>
                <c:pt idx="155">
                  <c:v>-1.1331942232552308</c:v>
                </c:pt>
                <c:pt idx="156">
                  <c:v>-1.131546326281466</c:v>
                </c:pt>
                <c:pt idx="157">
                  <c:v>-1.1322640131516977</c:v>
                </c:pt>
                <c:pt idx="158">
                  <c:v>-1.1330013178430378</c:v>
                </c:pt>
                <c:pt idx="159">
                  <c:v>-1.1354525731292309</c:v>
                </c:pt>
                <c:pt idx="160">
                  <c:v>-1.1363242428197518</c:v>
                </c:pt>
                <c:pt idx="161">
                  <c:v>-1.1376706580894302</c:v>
                </c:pt>
                <c:pt idx="162">
                  <c:v>-1.1391059606820881</c:v>
                </c:pt>
                <c:pt idx="163">
                  <c:v>-1.1389214839130659</c:v>
                </c:pt>
                <c:pt idx="164">
                  <c:v>-1.1413329343746041</c:v>
                </c:pt>
                <c:pt idx="165">
                  <c:v>-1.1408064263965265</c:v>
                </c:pt>
                <c:pt idx="166">
                  <c:v>-1.1417609643057769</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c:v>
                </c:pt>
                <c:pt idx="176">
                  <c:v>-1.1399463964867209</c:v>
                </c:pt>
                <c:pt idx="177">
                  <c:v>-1.13921540023398</c:v>
                </c:pt>
                <c:pt idx="178">
                  <c:v>-1.1397991821941631</c:v>
                </c:pt>
                <c:pt idx="179">
                  <c:v>-1.1413115805470682</c:v>
                </c:pt>
                <c:pt idx="180">
                  <c:v>-1.1419425002989101</c:v>
                </c:pt>
                <c:pt idx="181">
                  <c:v>-1.1422855038612929</c:v>
                </c:pt>
                <c:pt idx="182">
                  <c:v>-1.1415349135033779</c:v>
                </c:pt>
                <c:pt idx="183">
                  <c:v>-1.14185891111575</c:v>
                </c:pt>
                <c:pt idx="184">
                  <c:v>-1.1435214929961974</c:v>
                </c:pt>
                <c:pt idx="185">
                  <c:v>-1.1440820333404842</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-1.1340715895132294</c:v>
                </c:pt>
                <c:pt idx="194">
                  <c:v>-1.134237055589054</c:v>
                </c:pt>
                <c:pt idx="195">
                  <c:v>-1.1353061414625361</c:v>
                </c:pt>
                <c:pt idx="196">
                  <c:v>-1.1360022468322506</c:v>
                </c:pt>
                <c:pt idx="197">
                  <c:v>-1.1371640667532441</c:v>
                </c:pt>
                <c:pt idx="198">
                  <c:v>-1.1423491194843081</c:v>
                </c:pt>
                <c:pt idx="199">
                  <c:v>-1.1425281653042987</c:v>
                </c:pt>
                <c:pt idx="200">
                  <c:v>-1.1429788534394159</c:v>
                </c:pt>
                <c:pt idx="201">
                  <c:v>-1.1436789857748124</c:v>
                </c:pt>
                <c:pt idx="202">
                  <c:v>-1.144825878886595</c:v>
                </c:pt>
                <c:pt idx="203">
                  <c:v>-1.1447814162523571</c:v>
                </c:pt>
                <c:pt idx="204">
                  <c:v>-1.1435954203076051</c:v>
                </c:pt>
                <c:pt idx="205">
                  <c:v>-1.1438186157114956</c:v>
                </c:pt>
                <c:pt idx="206">
                  <c:v>-1.1437055950534614</c:v>
                </c:pt>
                <c:pt idx="207">
                  <c:v>-1.1449359777414543</c:v>
                </c:pt>
                <c:pt idx="208">
                  <c:v>-1.1446478291358675</c:v>
                </c:pt>
                <c:pt idx="209">
                  <c:v>-1.1432672961226158</c:v>
                </c:pt>
                <c:pt idx="210">
                  <c:v>-1.1429778953156529</c:v>
                </c:pt>
                <c:pt idx="211">
                  <c:v>-1.1418574027823081</c:v>
                </c:pt>
                <c:pt idx="212">
                  <c:v>-1.138210636718386</c:v>
                </c:pt>
                <c:pt idx="213">
                  <c:v>-1.1347265714523331</c:v>
                </c:pt>
                <c:pt idx="214">
                  <c:v>-1.1331026465452823</c:v>
                </c:pt>
                <c:pt idx="215">
                  <c:v>-1.1277838691453064</c:v>
                </c:pt>
                <c:pt idx="216">
                  <c:v>-1.12650708385965</c:v>
                </c:pt>
                <c:pt idx="217">
                  <c:v>-1.1275235156150658</c:v>
                </c:pt>
                <c:pt idx="218">
                  <c:v>-1.1286974259195284</c:v>
                </c:pt>
                <c:pt idx="219">
                  <c:v>-1.1317801369376781</c:v>
                </c:pt>
                <c:pt idx="220">
                  <c:v>-1.1334832825527172</c:v>
                </c:pt>
                <c:pt idx="221">
                  <c:v>-1.1357071542009862</c:v>
                </c:pt>
                <c:pt idx="222">
                  <c:v>-1.1342379235922708</c:v>
                </c:pt>
                <c:pt idx="223">
                  <c:v>-1.1311348690454111</c:v>
                </c:pt>
                <c:pt idx="224">
                  <c:v>-1.1303817885143559</c:v>
                </c:pt>
                <c:pt idx="225">
                  <c:v>-1.1308339707533441</c:v>
                </c:pt>
                <c:pt idx="226">
                  <c:v>-1.130802542396796</c:v>
                </c:pt>
                <c:pt idx="227">
                  <c:v>-1.1299216140054078</c:v>
                </c:pt>
                <c:pt idx="228">
                  <c:v>-1.127870920854918</c:v>
                </c:pt>
                <c:pt idx="229">
                  <c:v>-1.1273276931429284</c:v>
                </c:pt>
                <c:pt idx="230">
                  <c:v>-1.12618701834923</c:v>
                </c:pt>
                <c:pt idx="231">
                  <c:v>-1.1257762868207519</c:v>
                </c:pt>
                <c:pt idx="232">
                  <c:v>-1.1294389520472519</c:v>
                </c:pt>
                <c:pt idx="233">
                  <c:v>-1.1305262991903482</c:v>
                </c:pt>
                <c:pt idx="234">
                  <c:v>-1.1300022576694722</c:v>
                </c:pt>
                <c:pt idx="235">
                  <c:v>-1.130790461499686</c:v>
                </c:pt>
                <c:pt idx="236">
                  <c:v>-1.1299008957649168</c:v>
                </c:pt>
                <c:pt idx="237">
                  <c:v>-1.1294283178221571</c:v>
                </c:pt>
                <c:pt idx="238">
                  <c:v>-1.1295142453964622</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-1.1269912968399152</c:v>
                </c:pt>
                <c:pt idx="248">
                  <c:v>-1.1248143021080352</c:v>
                </c:pt>
                <c:pt idx="249">
                  <c:v>-1.1222973868852528</c:v>
                </c:pt>
                <c:pt idx="250">
                  <c:v>-1.120236135400674</c:v>
                </c:pt>
                <c:pt idx="251">
                  <c:v>-1.1184142251282481</c:v>
                </c:pt>
                <c:pt idx="252">
                  <c:v>-1.1172080896118239</c:v>
                </c:pt>
                <c:pt idx="253">
                  <c:v>-1.116410342489502</c:v>
                </c:pt>
                <c:pt idx="254">
                  <c:v>-1.1142316971285573</c:v>
                </c:pt>
                <c:pt idx="255">
                  <c:v>-1.1145279613270165</c:v>
                </c:pt>
                <c:pt idx="256">
                  <c:v>-1.1148827469657088</c:v>
                </c:pt>
                <c:pt idx="257">
                  <c:v>-1.1134994154721729</c:v>
                </c:pt>
                <c:pt idx="258">
                  <c:v>-1.1142246914414762</c:v>
                </c:pt>
                <c:pt idx="259">
                  <c:v>-1.1170356463080111</c:v>
                </c:pt>
                <c:pt idx="260">
                  <c:v>-1.1191585070475583</c:v>
                </c:pt>
                <c:pt idx="261">
                  <c:v>-1.1204640739914709</c:v>
                </c:pt>
                <c:pt idx="262">
                  <c:v>-1.1206447467245795</c:v>
                </c:pt>
                <c:pt idx="263">
                  <c:v>-1.120790983920628</c:v>
                </c:pt>
                <c:pt idx="264">
                  <c:v>-1.1209511755726</c:v>
                </c:pt>
                <c:pt idx="265">
                  <c:v>-1.1197773126999784</c:v>
                </c:pt>
                <c:pt idx="266">
                  <c:v>-1.117695508986458</c:v>
                </c:pt>
                <c:pt idx="267">
                  <c:v>-1.117340007126544</c:v>
                </c:pt>
                <c:pt idx="268">
                  <c:v>-1.1179572712432158</c:v>
                </c:pt>
                <c:pt idx="269">
                  <c:v>-1.1191367927378173</c:v>
                </c:pt>
                <c:pt idx="270">
                  <c:v>-1.1177699295892864</c:v>
                </c:pt>
                <c:pt idx="271">
                  <c:v>-1.1172773353977163</c:v>
                </c:pt>
                <c:pt idx="272">
                  <c:v>-1.117163551086606</c:v>
                </c:pt>
                <c:pt idx="273">
                  <c:v>-1.1179432693554219</c:v>
                </c:pt>
                <c:pt idx="274">
                  <c:v>-1.118854596831798</c:v>
                </c:pt>
                <c:pt idx="275">
                  <c:v>-1.1186958518518417</c:v>
                </c:pt>
                <c:pt idx="276">
                  <c:v>-1.1200624968137756</c:v>
                </c:pt>
                <c:pt idx="277">
                  <c:v>-1.1207396531517304</c:v>
                </c:pt>
                <c:pt idx="278">
                  <c:v>-1.1205471414240713</c:v>
                </c:pt>
                <c:pt idx="279">
                  <c:v>-1.121407555531988</c:v>
                </c:pt>
                <c:pt idx="280">
                  <c:v>-1.1206239193907961</c:v>
                </c:pt>
                <c:pt idx="281">
                  <c:v>-1.1176152352909696</c:v>
                </c:pt>
                <c:pt idx="282">
                  <c:v>-1.117555774699696</c:v>
                </c:pt>
                <c:pt idx="283">
                  <c:v>-1.1179528837953121</c:v>
                </c:pt>
                <c:pt idx="284">
                  <c:v>-1.1184091309454942</c:v>
                </c:pt>
                <c:pt idx="285">
                  <c:v>-1.1179312548629354</c:v>
                </c:pt>
                <c:pt idx="286">
                  <c:v>-1.1156009366137485</c:v>
                </c:pt>
                <c:pt idx="287">
                  <c:v>-1.1135473738351607</c:v>
                </c:pt>
                <c:pt idx="288">
                  <c:v>-1.1107199933123013</c:v>
                </c:pt>
                <c:pt idx="289">
                  <c:v>-1.1117029381680381</c:v>
                </c:pt>
                <c:pt idx="290">
                  <c:v>-1.1114187453803197</c:v>
                </c:pt>
                <c:pt idx="291">
                  <c:v>-1.11060980908006</c:v>
                </c:pt>
                <c:pt idx="292">
                  <c:v>-1.111048179158733</c:v>
                </c:pt>
                <c:pt idx="293">
                  <c:v>-1.1110941880719019</c:v>
                </c:pt>
                <c:pt idx="294">
                  <c:v>-1.1112039264445601</c:v>
                </c:pt>
                <c:pt idx="295">
                  <c:v>-1.1105982546767181</c:v>
                </c:pt>
                <c:pt idx="296">
                  <c:v>-1.109622405628599</c:v>
                </c:pt>
                <c:pt idx="297">
                  <c:v>-1.1062473055957327</c:v>
                </c:pt>
                <c:pt idx="298">
                  <c:v>-1.1052922649086561</c:v>
                </c:pt>
                <c:pt idx="299">
                  <c:v>-1.1055131456373317</c:v>
                </c:pt>
                <c:pt idx="300">
                  <c:v>-1.1061746304856968</c:v>
                </c:pt>
                <c:pt idx="301">
                  <c:v>-1.1060405785368805</c:v>
                </c:pt>
                <c:pt idx="302">
                  <c:v>-1.1059073519025588</c:v>
                </c:pt>
                <c:pt idx="303">
                  <c:v>-1.1054314062970718</c:v>
                </c:pt>
                <c:pt idx="304">
                  <c:v>-1.1063305153239469</c:v>
                </c:pt>
                <c:pt idx="305">
                  <c:v>-1.1088091198259491</c:v>
                </c:pt>
                <c:pt idx="306">
                  <c:v>-1.109226017497402</c:v>
                </c:pt>
                <c:pt idx="307">
                  <c:v>-1.1089765827834697</c:v>
                </c:pt>
                <c:pt idx="308">
                  <c:v>-1.109270688831856</c:v>
                </c:pt>
                <c:pt idx="309">
                  <c:v>-1.1090891006636667</c:v>
                </c:pt>
                <c:pt idx="310">
                  <c:v>-1.1091577156057066</c:v>
                </c:pt>
                <c:pt idx="311">
                  <c:v>-1.1097075932657681</c:v>
                </c:pt>
                <c:pt idx="312">
                  <c:v>-1.1105776075840339</c:v>
                </c:pt>
                <c:pt idx="313">
                  <c:v>-1.1104925764720561</c:v>
                </c:pt>
                <c:pt idx="314">
                  <c:v>-1.1102317391367531</c:v>
                </c:pt>
                <c:pt idx="315">
                  <c:v>-1.1105036850158279</c:v>
                </c:pt>
                <c:pt idx="316">
                  <c:v>-1.1118154607914341</c:v>
                </c:pt>
                <c:pt idx="317">
                  <c:v>-1.1116592629028474</c:v>
                </c:pt>
                <c:pt idx="318">
                  <c:v>-1.1111213096147168</c:v>
                </c:pt>
                <c:pt idx="319">
                  <c:v>-1.1119443047210211</c:v>
                </c:pt>
                <c:pt idx="320">
                  <c:v>-1.1119592789621442</c:v>
                </c:pt>
                <c:pt idx="321">
                  <c:v>-1.1095670573803864</c:v>
                </c:pt>
                <c:pt idx="322">
                  <c:v>-1.1067527158783861</c:v>
                </c:pt>
                <c:pt idx="323">
                  <c:v>-1.1040753671011041</c:v>
                </c:pt>
                <c:pt idx="324">
                  <c:v>-1.1012604469302971</c:v>
                </c:pt>
                <c:pt idx="325">
                  <c:v>-1.0989181616204911</c:v>
                </c:pt>
                <c:pt idx="326">
                  <c:v>-1.0975679850035505</c:v>
                </c:pt>
                <c:pt idx="327">
                  <c:v>-1.0957876060758451</c:v>
                </c:pt>
                <c:pt idx="328">
                  <c:v>-1.0956696287874874</c:v>
                </c:pt>
                <c:pt idx="329">
                  <c:v>-1.0965624815508201</c:v>
                </c:pt>
                <c:pt idx="330">
                  <c:v>-1.0973610160421543</c:v>
                </c:pt>
                <c:pt idx="331">
                  <c:v>-1.1013675670637901</c:v>
                </c:pt>
                <c:pt idx="332">
                  <c:v>-1.1017648801164315</c:v>
                </c:pt>
                <c:pt idx="333">
                  <c:v>-1.1026197826411839</c:v>
                </c:pt>
                <c:pt idx="334">
                  <c:v>-1.1032425203955567</c:v>
                </c:pt>
                <c:pt idx="335">
                  <c:v>-1.1011957640902221</c:v>
                </c:pt>
                <c:pt idx="336">
                  <c:v>-1.0989583933319693</c:v>
                </c:pt>
                <c:pt idx="337">
                  <c:v>-1.0977426291460841</c:v>
                </c:pt>
                <c:pt idx="338">
                  <c:v>-1.0975027851561094</c:v>
                </c:pt>
                <c:pt idx="339">
                  <c:v>-1.0984831639477237</c:v>
                </c:pt>
                <c:pt idx="340">
                  <c:v>-1.098688809559988</c:v>
                </c:pt>
                <c:pt idx="341">
                  <c:v>-1.0976888556359228</c:v>
                </c:pt>
                <c:pt idx="342">
                  <c:v>-1.0974400565090434</c:v>
                </c:pt>
                <c:pt idx="343">
                  <c:v>-1.0975318466623918</c:v>
                </c:pt>
                <c:pt idx="344">
                  <c:v>-1.0974500456606933</c:v>
                </c:pt>
                <c:pt idx="345">
                  <c:v>-1.0965580656437806</c:v>
                </c:pt>
                <c:pt idx="346">
                  <c:v>-1.0949506849727464</c:v>
                </c:pt>
                <c:pt idx="347">
                  <c:v>-1.0940869743498804</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-1.0849647586786917</c:v>
                </c:pt>
                <c:pt idx="363">
                  <c:v>-1.0853932771581154</c:v>
                </c:pt>
                <c:pt idx="364">
                  <c:v>-1.0854395848920433</c:v>
                </c:pt>
                <c:pt idx="365">
                  <c:v>-1.0862077487575181</c:v>
                </c:pt>
                <c:pt idx="366">
                  <c:v>-1.0871301420889938</c:v>
                </c:pt>
                <c:pt idx="367">
                  <c:v>-1.0888323959848938</c:v>
                </c:pt>
                <c:pt idx="368">
                  <c:v>-1.0896671304788301</c:v>
                </c:pt>
                <c:pt idx="369">
                  <c:v>-1.0897586218114008</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-1.0919162833133931</c:v>
                </c:pt>
                <c:pt idx="384">
                  <c:v>-1.0912247266599298</c:v>
                </c:pt>
                <c:pt idx="385">
                  <c:v>-1.0913665906376318</c:v>
                </c:pt>
                <c:pt idx="386">
                  <c:v>-1.0897410909925318</c:v>
                </c:pt>
                <c:pt idx="387">
                  <c:v>-1.0885161534831411</c:v>
                </c:pt>
                <c:pt idx="388">
                  <c:v>-1.0887903428896357</c:v>
                </c:pt>
                <c:pt idx="389">
                  <c:v>-1.0877514853464438</c:v>
                </c:pt>
                <c:pt idx="390">
                  <c:v>-1.0873400707990584</c:v>
                </c:pt>
                <c:pt idx="391">
                  <c:v>-1.0866784483982601</c:v>
                </c:pt>
                <c:pt idx="392">
                  <c:v>-1.0863173495777716</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-1.0945147528921502</c:v>
                </c:pt>
                <c:pt idx="401">
                  <c:v>-1.093942032043856</c:v>
                </c:pt>
                <c:pt idx="402">
                  <c:v>-1.0924517654011381</c:v>
                </c:pt>
                <c:pt idx="403">
                  <c:v>-1.0925376170844572</c:v>
                </c:pt>
                <c:pt idx="404">
                  <c:v>-1.093150768858083</c:v>
                </c:pt>
                <c:pt idx="405">
                  <c:v>-1.0936239729014972</c:v>
                </c:pt>
                <c:pt idx="406">
                  <c:v>-1.0930996562757818</c:v>
                </c:pt>
                <c:pt idx="407">
                  <c:v>-1.0938858727107021</c:v>
                </c:pt>
                <c:pt idx="408">
                  <c:v>-1.0962892502680717</c:v>
                </c:pt>
                <c:pt idx="409">
                  <c:v>-1.0973679742973561</c:v>
                </c:pt>
                <c:pt idx="410">
                  <c:v>-1.1000097586590978</c:v>
                </c:pt>
                <c:pt idx="411">
                  <c:v>-1.1002711367177112</c:v>
                </c:pt>
                <c:pt idx="412">
                  <c:v>-1.1020710291164328</c:v>
                </c:pt>
                <c:pt idx="413">
                  <c:v>-1.1023580251276166</c:v>
                </c:pt>
                <c:pt idx="414">
                  <c:v>-1.1045935175838224</c:v>
                </c:pt>
                <c:pt idx="415">
                  <c:v>-1.1045800184738401</c:v>
                </c:pt>
                <c:pt idx="416">
                  <c:v>-1.1050167284370929</c:v>
                </c:pt>
                <c:pt idx="417">
                  <c:v>-1.104843336495918</c:v>
                </c:pt>
                <c:pt idx="418">
                  <c:v>-1.1037293136695294</c:v>
                </c:pt>
                <c:pt idx="419">
                  <c:v>-1.103664521736164</c:v>
                </c:pt>
                <c:pt idx="420">
                  <c:v>-1.1018783418908527</c:v>
                </c:pt>
                <c:pt idx="421">
                  <c:v>-1.1010520075809325</c:v>
                </c:pt>
                <c:pt idx="422">
                  <c:v>-1.1011235775284118</c:v>
                </c:pt>
                <c:pt idx="423">
                  <c:v>-1.1008724874422455</c:v>
                </c:pt>
                <c:pt idx="424">
                  <c:v>-1.1031051814181865</c:v>
                </c:pt>
                <c:pt idx="425">
                  <c:v>-1.1041364735782531</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-1.1096075215080565</c:v>
                </c:pt>
                <c:pt idx="436">
                  <c:v>-1.1092818021188009</c:v>
                </c:pt>
                <c:pt idx="437">
                  <c:v>-1.1105254847029329</c:v>
                </c:pt>
                <c:pt idx="438">
                  <c:v>-1.1147585798184172</c:v>
                </c:pt>
                <c:pt idx="439">
                  <c:v>-1.1150272481553278</c:v>
                </c:pt>
                <c:pt idx="440">
                  <c:v>-1.1165020425223133</c:v>
                </c:pt>
                <c:pt idx="441">
                  <c:v>-1.1151263523029054</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-1.1165828711706665</c:v>
                </c:pt>
                <c:pt idx="453">
                  <c:v>-1.1155626164065922</c:v>
                </c:pt>
                <c:pt idx="454">
                  <c:v>-1.1152882372726078</c:v>
                </c:pt>
                <c:pt idx="455">
                  <c:v>-1.1146188075861545</c:v>
                </c:pt>
                <c:pt idx="456">
                  <c:v>-1.1154017701948218</c:v>
                </c:pt>
                <c:pt idx="457">
                  <c:v>-1.1155745075762127</c:v>
                </c:pt>
                <c:pt idx="458">
                  <c:v>-1.1160359674888163</c:v>
                </c:pt>
                <c:pt idx="459">
                  <c:v>-1.1166456093041006</c:v>
                </c:pt>
                <c:pt idx="460">
                  <c:v>-1.1169462419777005</c:v>
                </c:pt>
                <c:pt idx="461">
                  <c:v>-1.1193839459788557</c:v>
                </c:pt>
                <c:pt idx="462">
                  <c:v>-1.1191271356092471</c:v>
                </c:pt>
                <c:pt idx="463">
                  <c:v>-1.1194813662950764</c:v>
                </c:pt>
                <c:pt idx="464">
                  <c:v>-1.1194947800276753</c:v>
                </c:pt>
                <c:pt idx="465">
                  <c:v>-1.1195128610562548</c:v>
                </c:pt>
                <c:pt idx="466">
                  <c:v>-1.1172659849514184</c:v>
                </c:pt>
                <c:pt idx="467">
                  <c:v>-1.1166371474586185</c:v>
                </c:pt>
                <c:pt idx="468">
                  <c:v>-1.1164018237257973</c:v>
                </c:pt>
                <c:pt idx="469">
                  <c:v>-1.1169499796090041</c:v>
                </c:pt>
                <c:pt idx="470">
                  <c:v>-1.1173705295343981</c:v>
                </c:pt>
                <c:pt idx="471">
                  <c:v>-1.1157545115199519</c:v>
                </c:pt>
                <c:pt idx="472">
                  <c:v>-1.1146585697221409</c:v>
                </c:pt>
                <c:pt idx="473">
                  <c:v>-1.1141295525981718</c:v>
                </c:pt>
                <c:pt idx="474">
                  <c:v>-1.114570427079528</c:v>
                </c:pt>
                <c:pt idx="475">
                  <c:v>-1.1137942519713397</c:v>
                </c:pt>
                <c:pt idx="476">
                  <c:v>-1.113404532760967</c:v>
                </c:pt>
                <c:pt idx="477">
                  <c:v>-1.1127095847288353</c:v>
                </c:pt>
                <c:pt idx="478">
                  <c:v>-1.1112943790191956</c:v>
                </c:pt>
                <c:pt idx="479">
                  <c:v>-1.1097624292497841</c:v>
                </c:pt>
                <c:pt idx="480">
                  <c:v>-1.1093501466991995</c:v>
                </c:pt>
                <c:pt idx="481">
                  <c:v>-1.1081223822503858</c:v>
                </c:pt>
                <c:pt idx="482">
                  <c:v>-1.1084745449067313</c:v>
                </c:pt>
                <c:pt idx="483">
                  <c:v>-1.1112571639745885</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-1.1178242058772527</c:v>
                </c:pt>
                <c:pt idx="494">
                  <c:v>-1.1180777766502143</c:v>
                </c:pt>
                <c:pt idx="495">
                  <c:v>-1.1194588551299338</c:v>
                </c:pt>
                <c:pt idx="496">
                  <c:v>-1.1191571125505961</c:v>
                </c:pt>
                <c:pt idx="497">
                  <c:v>-1.1181524723578655</c:v>
                </c:pt>
                <c:pt idx="498">
                  <c:v>-1.1181806611177647</c:v>
                </c:pt>
                <c:pt idx="499">
                  <c:v>-1.1197687417612201</c:v>
                </c:pt>
                <c:pt idx="500">
                  <c:v>-1.1191855574425915</c:v>
                </c:pt>
                <c:pt idx="501">
                  <c:v>-1.1176169333518851</c:v>
                </c:pt>
                <c:pt idx="502">
                  <c:v>-1.1181522114825821</c:v>
                </c:pt>
                <c:pt idx="503">
                  <c:v>-1.1190763977387235</c:v>
                </c:pt>
                <c:pt idx="504">
                  <c:v>-1.119499063125486</c:v>
                </c:pt>
                <c:pt idx="505">
                  <c:v>-1.1195120689440341</c:v>
                </c:pt>
                <c:pt idx="506">
                  <c:v>-1.1192475983275481</c:v>
                </c:pt>
                <c:pt idx="507">
                  <c:v>-1.1189927516373359</c:v>
                </c:pt>
                <c:pt idx="508">
                  <c:v>-1.1177358213321327</c:v>
                </c:pt>
                <c:pt idx="509">
                  <c:v>-1.1154716183654438</c:v>
                </c:pt>
                <c:pt idx="510">
                  <c:v>-1.1146879679946857</c:v>
                </c:pt>
                <c:pt idx="511">
                  <c:v>-1.1139144111256898</c:v>
                </c:pt>
                <c:pt idx="512">
                  <c:v>-1.1113486363343978</c:v>
                </c:pt>
                <c:pt idx="513">
                  <c:v>-1.1117953876243654</c:v>
                </c:pt>
                <c:pt idx="514">
                  <c:v>-1.1129148508861419</c:v>
                </c:pt>
                <c:pt idx="515">
                  <c:v>-1.1151109748908992</c:v>
                </c:pt>
                <c:pt idx="516">
                  <c:v>-1.1189150250332065</c:v>
                </c:pt>
                <c:pt idx="517">
                  <c:v>-1.1196426725959718</c:v>
                </c:pt>
                <c:pt idx="518">
                  <c:v>-1.1188935431396339</c:v>
                </c:pt>
                <c:pt idx="519">
                  <c:v>-1.1198444667404459</c:v>
                </c:pt>
                <c:pt idx="520">
                  <c:v>-1.1196452007145998</c:v>
                </c:pt>
                <c:pt idx="521">
                  <c:v>-1.1190168138245866</c:v>
                </c:pt>
                <c:pt idx="522">
                  <c:v>-1.1191694211206595</c:v>
                </c:pt>
                <c:pt idx="523">
                  <c:v>-1.1184484235059693</c:v>
                </c:pt>
                <c:pt idx="524">
                  <c:v>-1.1196161297219502</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-1.1155640014171531</c:v>
                </c:pt>
                <c:pt idx="534">
                  <c:v>-1.114942895319075</c:v>
                </c:pt>
                <c:pt idx="535">
                  <c:v>-1.1142528612286122</c:v>
                </c:pt>
                <c:pt idx="536">
                  <c:v>-1.1126888996906681</c:v>
                </c:pt>
                <c:pt idx="537">
                  <c:v>-1.1112986384010384</c:v>
                </c:pt>
                <c:pt idx="538">
                  <c:v>-1.1120078065075663</c:v>
                </c:pt>
                <c:pt idx="539">
                  <c:v>-1.1119343297989275</c:v>
                </c:pt>
                <c:pt idx="540">
                  <c:v>-1.1118215225843058</c:v>
                </c:pt>
                <c:pt idx="541">
                  <c:v>-1.112222781968498</c:v>
                </c:pt>
                <c:pt idx="542">
                  <c:v>-1.1122573360852397</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-1.1263148092913324</c:v>
                </c:pt>
                <c:pt idx="556">
                  <c:v>-1.1251315169631084</c:v>
                </c:pt>
                <c:pt idx="557">
                  <c:v>-1.1239034299775881</c:v>
                </c:pt>
                <c:pt idx="558">
                  <c:v>-1.1260875062875657</c:v>
                </c:pt>
                <c:pt idx="559">
                  <c:v>-1.1274517179946018</c:v>
                </c:pt>
                <c:pt idx="560">
                  <c:v>-1.1281389773207191</c:v>
                </c:pt>
                <c:pt idx="561">
                  <c:v>-1.1293275298432279</c:v>
                </c:pt>
                <c:pt idx="562">
                  <c:v>-1.1295927261673029</c:v>
                </c:pt>
                <c:pt idx="563">
                  <c:v>-1.1301578768892613</c:v>
                </c:pt>
                <c:pt idx="564">
                  <c:v>-1.1302028897331575</c:v>
                </c:pt>
                <c:pt idx="565">
                  <c:v>-1.1321499774516621</c:v>
                </c:pt>
                <c:pt idx="566">
                  <c:v>-1.1343512525574218</c:v>
                </c:pt>
                <c:pt idx="567">
                  <c:v>-1.135154217185357</c:v>
                </c:pt>
                <c:pt idx="568">
                  <c:v>-1.1375084458398419</c:v>
                </c:pt>
                <c:pt idx="569">
                  <c:v>-1.1394348674929358</c:v>
                </c:pt>
                <c:pt idx="570">
                  <c:v>-1.1423456664442306</c:v>
                </c:pt>
                <c:pt idx="571">
                  <c:v>-1.1428502182100431</c:v>
                </c:pt>
                <c:pt idx="572">
                  <c:v>-1.1431277041314445</c:v>
                </c:pt>
                <c:pt idx="573">
                  <c:v>-1.1441206618547721</c:v>
                </c:pt>
                <c:pt idx="574">
                  <c:v>-1.1450170957242281</c:v>
                </c:pt>
                <c:pt idx="575">
                  <c:v>-1.1453664504138878</c:v>
                </c:pt>
                <c:pt idx="576">
                  <c:v>-1.1441176072423929</c:v>
                </c:pt>
                <c:pt idx="577">
                  <c:v>-1.1434143159444798</c:v>
                </c:pt>
                <c:pt idx="578">
                  <c:v>-1.1421836486652821</c:v>
                </c:pt>
                <c:pt idx="579">
                  <c:v>-1.1415814157079598</c:v>
                </c:pt>
                <c:pt idx="580">
                  <c:v>-1.1399744097486746</c:v>
                </c:pt>
                <c:pt idx="581">
                  <c:v>-1.1369679549467009</c:v>
                </c:pt>
                <c:pt idx="582">
                  <c:v>-1.1353036180870764</c:v>
                </c:pt>
                <c:pt idx="583">
                  <c:v>-1.1342335788330355</c:v>
                </c:pt>
                <c:pt idx="584">
                  <c:v>-1.1336232255397078</c:v>
                </c:pt>
                <c:pt idx="585">
                  <c:v>-1.1331395200804337</c:v>
                </c:pt>
                <c:pt idx="586">
                  <c:v>-1.1336686795000048</c:v>
                </c:pt>
                <c:pt idx="587">
                  <c:v>-1.1338892519215165</c:v>
                </c:pt>
                <c:pt idx="588">
                  <c:v>-1.1349322218077895</c:v>
                </c:pt>
                <c:pt idx="589">
                  <c:v>-1.1351308143010783</c:v>
                </c:pt>
                <c:pt idx="590">
                  <c:v>-1.1351931587500133</c:v>
                </c:pt>
                <c:pt idx="591">
                  <c:v>-1.1369590757007881</c:v>
                </c:pt>
                <c:pt idx="592">
                  <c:v>-1.1368553184868257</c:v>
                </c:pt>
                <c:pt idx="593">
                  <c:v>-1.1376326272166892</c:v>
                </c:pt>
                <c:pt idx="594">
                  <c:v>-1.1358206728936138</c:v>
                </c:pt>
                <c:pt idx="595">
                  <c:v>-1.1354365791029295</c:v>
                </c:pt>
                <c:pt idx="596">
                  <c:v>-1.1350825144286487</c:v>
                </c:pt>
                <c:pt idx="597">
                  <c:v>-1.1329333622039854</c:v>
                </c:pt>
                <c:pt idx="598">
                  <c:v>-1.1313620866718019</c:v>
                </c:pt>
                <c:pt idx="599">
                  <c:v>-1.131752958476627</c:v>
                </c:pt>
                <c:pt idx="600">
                  <c:v>-1.1310746353146588</c:v>
                </c:pt>
                <c:pt idx="601">
                  <c:v>-1.1306764922043016</c:v>
                </c:pt>
                <c:pt idx="602">
                  <c:v>-1.1303135387977259</c:v>
                </c:pt>
                <c:pt idx="603">
                  <c:v>-1.129628224178248</c:v>
                </c:pt>
                <c:pt idx="604">
                  <c:v>-1.1290705676916439</c:v>
                </c:pt>
                <c:pt idx="605">
                  <c:v>-1.1265705998757227</c:v>
                </c:pt>
                <c:pt idx="606">
                  <c:v>-1.1254813175123366</c:v>
                </c:pt>
                <c:pt idx="607">
                  <c:v>-1.1253353222188451</c:v>
                </c:pt>
                <c:pt idx="608">
                  <c:v>-1.1246719732980091</c:v>
                </c:pt>
                <c:pt idx="609">
                  <c:v>-1.123731584315351</c:v>
                </c:pt>
                <c:pt idx="610">
                  <c:v>-1.1233841743323161</c:v>
                </c:pt>
                <c:pt idx="611">
                  <c:v>-1.1224139744198451</c:v>
                </c:pt>
                <c:pt idx="612">
                  <c:v>-1.1222071619836009</c:v>
                </c:pt>
                <c:pt idx="613">
                  <c:v>-1.1240989299130364</c:v>
                </c:pt>
                <c:pt idx="614">
                  <c:v>-1.12561209191901</c:v>
                </c:pt>
                <c:pt idx="615">
                  <c:v>-1.1265817036763246</c:v>
                </c:pt>
                <c:pt idx="616">
                  <c:v>-1.1282971104295569</c:v>
                </c:pt>
                <c:pt idx="617">
                  <c:v>-1.1288020653662612</c:v>
                </c:pt>
                <c:pt idx="618">
                  <c:v>-1.1295865268219982</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-1.1234507449607944</c:v>
                </c:pt>
                <c:pt idx="629">
                  <c:v>-1.1203565222279801</c:v>
                </c:pt>
                <c:pt idx="630">
                  <c:v>-1.1200811090792535</c:v>
                </c:pt>
                <c:pt idx="631">
                  <c:v>-1.1198991224833748</c:v>
                </c:pt>
                <c:pt idx="632">
                  <c:v>-1.1193531057774635</c:v>
                </c:pt>
                <c:pt idx="633">
                  <c:v>-1.1204853946166815</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-1.1288472963967728</c:v>
                </c:pt>
                <c:pt idx="644">
                  <c:v>-1.1282616456209238</c:v>
                </c:pt>
                <c:pt idx="645">
                  <c:v>-1.1276828534933827</c:v>
                </c:pt>
                <c:pt idx="646">
                  <c:v>-1.1254238490595718</c:v>
                </c:pt>
                <c:pt idx="647">
                  <c:v>-1.1231696542173188</c:v>
                </c:pt>
                <c:pt idx="648">
                  <c:v>-1.1239376900167457</c:v>
                </c:pt>
                <c:pt idx="649">
                  <c:v>-1.1240571661521594</c:v>
                </c:pt>
                <c:pt idx="650">
                  <c:v>-1.12470014782835</c:v>
                </c:pt>
                <c:pt idx="651">
                  <c:v>-1.1248845724223031</c:v>
                </c:pt>
                <c:pt idx="652">
                  <c:v>-1.1236501817413707</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-1.1108572611418635</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-1.1063428428667559</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-1.1037858666872349</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-1.1056944017824271</c:v>
                </c:pt>
                <c:pt idx="689">
                  <c:v>-1.1057822740633725</c:v>
                </c:pt>
                <c:pt idx="690">
                  <c:v>-1.1059433953799771</c:v>
                </c:pt>
                <c:pt idx="691">
                  <c:v>-1.1056410551590936</c:v>
                </c:pt>
                <c:pt idx="692">
                  <c:v>-1.104535626987428</c:v>
                </c:pt>
                <c:pt idx="693">
                  <c:v>-1.1017064772558456</c:v>
                </c:pt>
                <c:pt idx="694">
                  <c:v>-1.1013227202314226</c:v>
                </c:pt>
                <c:pt idx="695">
                  <c:v>-1.101722253095557</c:v>
                </c:pt>
                <c:pt idx="696">
                  <c:v>-1.1012275007539361</c:v>
                </c:pt>
                <c:pt idx="697">
                  <c:v>-1.1051313096036068</c:v>
                </c:pt>
                <c:pt idx="698">
                  <c:v>-1.1051062228879678</c:v>
                </c:pt>
                <c:pt idx="699">
                  <c:v>-1.1052005269303913</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-1.1072963372748856</c:v>
                </c:pt>
                <c:pt idx="710">
                  <c:v>-1.1073983063073738</c:v>
                </c:pt>
                <c:pt idx="711">
                  <c:v>-1.1052913067849039</c:v>
                </c:pt>
                <c:pt idx="712">
                  <c:v>-1.1033223434883013</c:v>
                </c:pt>
                <c:pt idx="713">
                  <c:v>-1.1022447246215739</c:v>
                </c:pt>
                <c:pt idx="714">
                  <c:v>-1.1033310709522368</c:v>
                </c:pt>
                <c:pt idx="715">
                  <c:v>-1.1036186456322379</c:v>
                </c:pt>
                <c:pt idx="716">
                  <c:v>-1.1034689032210565</c:v>
                </c:pt>
                <c:pt idx="717">
                  <c:v>-1.1037171995701271</c:v>
                </c:pt>
                <c:pt idx="718">
                  <c:v>-1.1042899346479824</c:v>
                </c:pt>
                <c:pt idx="719">
                  <c:v>-1.1049516092238181</c:v>
                </c:pt>
                <c:pt idx="720">
                  <c:v>-1.1062000065357467</c:v>
                </c:pt>
                <c:pt idx="721">
                  <c:v>-1.1048478614962443</c:v>
                </c:pt>
                <c:pt idx="722">
                  <c:v>-1.109454610648001</c:v>
                </c:pt>
                <c:pt idx="723">
                  <c:v>-1.1097411323405026</c:v>
                </c:pt>
                <c:pt idx="724">
                  <c:v>-1.111833418497125</c:v>
                </c:pt>
                <c:pt idx="725">
                  <c:v>-1.1113824789731006</c:v>
                </c:pt>
                <c:pt idx="726">
                  <c:v>-1.1089996583878556</c:v>
                </c:pt>
                <c:pt idx="727">
                  <c:v>-1.1079161721988839</c:v>
                </c:pt>
                <c:pt idx="728">
                  <c:v>-1.1077593719255681</c:v>
                </c:pt>
                <c:pt idx="729">
                  <c:v>-1.1063212044480224</c:v>
                </c:pt>
                <c:pt idx="730">
                  <c:v>-1.1057303978279791</c:v>
                </c:pt>
                <c:pt idx="731">
                  <c:v>-1.1047179171472841</c:v>
                </c:pt>
                <c:pt idx="732">
                  <c:v>-1.1055219110467789</c:v>
                </c:pt>
                <c:pt idx="733">
                  <c:v>-1.1063117844787793</c:v>
                </c:pt>
                <c:pt idx="734">
                  <c:v>-1.1027561065765528</c:v>
                </c:pt>
                <c:pt idx="735">
                  <c:v>-1.1018839293650327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-1.1001831268843487</c:v>
                </c:pt>
                <c:pt idx="744">
                  <c:v>-1.0995230507624818</c:v>
                </c:pt>
                <c:pt idx="745">
                  <c:v>-1.0978935952994915</c:v>
                </c:pt>
                <c:pt idx="746">
                  <c:v>-1.0958452642560985</c:v>
                </c:pt>
                <c:pt idx="747">
                  <c:v>-1.0938123960020498</c:v>
                </c:pt>
                <c:pt idx="748">
                  <c:v>-1.0928718884397171</c:v>
                </c:pt>
                <c:pt idx="749">
                  <c:v>-1.0918086888612208</c:v>
                </c:pt>
                <c:pt idx="750">
                  <c:v>-1.0908692437727578</c:v>
                </c:pt>
                <c:pt idx="751">
                  <c:v>-1.0913311448017589</c:v>
                </c:pt>
                <c:pt idx="752">
                  <c:v>-1.0895922782459853</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-1.0864064218850185</c:v>
                </c:pt>
                <c:pt idx="766">
                  <c:v>-1.0855656635436759</c:v>
                </c:pt>
                <c:pt idx="767">
                  <c:v>-1.0840541426803441</c:v>
                </c:pt>
                <c:pt idx="768">
                  <c:v>-1.0825618649263782</c:v>
                </c:pt>
                <c:pt idx="769">
                  <c:v>-1.0820854592317672</c:v>
                </c:pt>
                <c:pt idx="770">
                  <c:v>-1.0814345184879222</c:v>
                </c:pt>
                <c:pt idx="771">
                  <c:v>-1.0792511916015024</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-1.0634648077890008</c:v>
                </c:pt>
                <c:pt idx="780">
                  <c:v>-1.0644486348774933</c:v>
                </c:pt>
                <c:pt idx="781">
                  <c:v>-1.0649331514217701</c:v>
                </c:pt>
                <c:pt idx="782">
                  <c:v>-1.0655492724303994</c:v>
                </c:pt>
                <c:pt idx="783">
                  <c:v>-1.0673016096370134</c:v>
                </c:pt>
                <c:pt idx="784">
                  <c:v>-1.0711831681968416</c:v>
                </c:pt>
                <c:pt idx="785">
                  <c:v>-1.0730719099730117</c:v>
                </c:pt>
                <c:pt idx="786">
                  <c:v>-1.0762777304077698</c:v>
                </c:pt>
                <c:pt idx="787">
                  <c:v>-1.0800825394599824</c:v>
                </c:pt>
                <c:pt idx="788">
                  <c:v>-1.0850538926473519</c:v>
                </c:pt>
                <c:pt idx="789">
                  <c:v>-1.0860567731177491</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-1.0807674319358003</c:v>
                </c:pt>
                <c:pt idx="800">
                  <c:v>-1.0824057666447284</c:v>
                </c:pt>
                <c:pt idx="801">
                  <c:v>-1.0833201677062341</c:v>
                </c:pt>
                <c:pt idx="802">
                  <c:v>-1.0831445796694936</c:v>
                </c:pt>
                <c:pt idx="803">
                  <c:v>-1.0824488537547421</c:v>
                </c:pt>
                <c:pt idx="804">
                  <c:v>-1.0825475784473633</c:v>
                </c:pt>
                <c:pt idx="805">
                  <c:v>-1.0831024933719391</c:v>
                </c:pt>
                <c:pt idx="806">
                  <c:v>-1.083615378917159</c:v>
                </c:pt>
                <c:pt idx="807">
                  <c:v>-1.082817318744532</c:v>
                </c:pt>
                <c:pt idx="808">
                  <c:v>-1.081909937599645</c:v>
                </c:pt>
                <c:pt idx="809">
                  <c:v>-1.0821039956062761</c:v>
                </c:pt>
                <c:pt idx="810">
                  <c:v>-1.0818884746788366</c:v>
                </c:pt>
                <c:pt idx="811">
                  <c:v>-1.0837364914520697</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-1.0995746756089608</c:v>
                </c:pt>
                <c:pt idx="822">
                  <c:v>-1.1007900034216505</c:v>
                </c:pt>
                <c:pt idx="823">
                  <c:v>-1.1009462297693631</c:v>
                </c:pt>
                <c:pt idx="824">
                  <c:v>-1.1018283581870318</c:v>
                </c:pt>
                <c:pt idx="825">
                  <c:v>-1.1028039368734861</c:v>
                </c:pt>
                <c:pt idx="826">
                  <c:v>-1.103629526503028</c:v>
                </c:pt>
                <c:pt idx="827">
                  <c:v>-1.1023721123927721</c:v>
                </c:pt>
                <c:pt idx="828">
                  <c:v>-1.1016930350640992</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-1.1040039299628615</c:v>
                </c:pt>
                <c:pt idx="851">
                  <c:v>-1.1060120055788363</c:v>
                </c:pt>
                <c:pt idx="852">
                  <c:v>-1.1069081169115715</c:v>
                </c:pt>
                <c:pt idx="853">
                  <c:v>-1.1052869620256871</c:v>
                </c:pt>
                <c:pt idx="854">
                  <c:v>-1.1035733719130441</c:v>
                </c:pt>
                <c:pt idx="855">
                  <c:v>-1.1033581782655255</c:v>
                </c:pt>
                <c:pt idx="856">
                  <c:v>-1.1046948130837677</c:v>
                </c:pt>
                <c:pt idx="857">
                  <c:v>-1.1058074176972639</c:v>
                </c:pt>
                <c:pt idx="858">
                  <c:v>-1.1061424764215433</c:v>
                </c:pt>
                <c:pt idx="859">
                  <c:v>-1.10545821953275</c:v>
                </c:pt>
                <c:pt idx="860">
                  <c:v>-1.104333282633263</c:v>
                </c:pt>
                <c:pt idx="861">
                  <c:v>-1.1040758793653001</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-1.1061882292026177</c:v>
                </c:pt>
                <c:pt idx="871">
                  <c:v>-1.1064509590694911</c:v>
                </c:pt>
                <c:pt idx="872">
                  <c:v>-1.1074244412673258</c:v>
                </c:pt>
                <c:pt idx="873">
                  <c:v>-1.1083581897882948</c:v>
                </c:pt>
                <c:pt idx="874">
                  <c:v>-1.1080985524792908</c:v>
                </c:pt>
                <c:pt idx="875">
                  <c:v>-1.1057352121627253</c:v>
                </c:pt>
                <c:pt idx="876">
                  <c:v>-1.1061872521061105</c:v>
                </c:pt>
                <c:pt idx="877">
                  <c:v>-1.1070151896131801</c:v>
                </c:pt>
                <c:pt idx="878">
                  <c:v>-1.1063541790835134</c:v>
                </c:pt>
                <c:pt idx="879">
                  <c:v>-1.1067178534544979</c:v>
                </c:pt>
                <c:pt idx="880">
                  <c:v>-1.1069034448724437</c:v>
                </c:pt>
                <c:pt idx="881">
                  <c:v>-1.1078256911651294</c:v>
                </c:pt>
                <c:pt idx="882">
                  <c:v>-1.1047978066446404</c:v>
                </c:pt>
                <c:pt idx="883">
                  <c:v>-1.1035608925882618</c:v>
                </c:pt>
                <c:pt idx="884">
                  <c:v>-1.1014436809843318</c:v>
                </c:pt>
                <c:pt idx="885">
                  <c:v>-1.1014978956108898</c:v>
                </c:pt>
                <c:pt idx="886">
                  <c:v>-1.1007165788880706</c:v>
                </c:pt>
                <c:pt idx="887">
                  <c:v>-1.0998295887037979</c:v>
                </c:pt>
                <c:pt idx="888">
                  <c:v>-1.101034481505252</c:v>
                </c:pt>
                <c:pt idx="889">
                  <c:v>-1.101124179913171</c:v>
                </c:pt>
                <c:pt idx="890">
                  <c:v>-1.1026081001717809</c:v>
                </c:pt>
                <c:pt idx="891">
                  <c:v>-1.1022402517962901</c:v>
                </c:pt>
                <c:pt idx="892">
                  <c:v>-1.1023892210680111</c:v>
                </c:pt>
                <c:pt idx="893">
                  <c:v>-1.1026616033202856</c:v>
                </c:pt>
                <c:pt idx="894">
                  <c:v>-1.1019761606347629</c:v>
                </c:pt>
                <c:pt idx="895">
                  <c:v>-1.1011419763505201</c:v>
                </c:pt>
                <c:pt idx="896">
                  <c:v>-1.0995124117942083</c:v>
                </c:pt>
                <c:pt idx="897">
                  <c:v>-1.0980716497934111</c:v>
                </c:pt>
                <c:pt idx="898">
                  <c:v>-1.0966262821581094</c:v>
                </c:pt>
                <c:pt idx="899">
                  <c:v>-1.0984848288063374</c:v>
                </c:pt>
                <c:pt idx="900">
                  <c:v>-1.100032663508745</c:v>
                </c:pt>
                <c:pt idx="901">
                  <c:v>-1.0999890736209179</c:v>
                </c:pt>
                <c:pt idx="902">
                  <c:v>-1.0985973941184</c:v>
                </c:pt>
                <c:pt idx="903">
                  <c:v>-1.0985659183299674</c:v>
                </c:pt>
                <c:pt idx="904">
                  <c:v>-1.0985735121722513</c:v>
                </c:pt>
                <c:pt idx="905">
                  <c:v>-1.0994610762821373</c:v>
                </c:pt>
                <c:pt idx="906">
                  <c:v>-1.0994569070208229</c:v>
                </c:pt>
                <c:pt idx="907">
                  <c:v>-1.0990567006241458</c:v>
                </c:pt>
                <c:pt idx="908">
                  <c:v>-1.0978595913924352</c:v>
                </c:pt>
                <c:pt idx="909">
                  <c:v>-1.0974345259530764</c:v>
                </c:pt>
                <c:pt idx="910">
                  <c:v>-1.0958478635225242</c:v>
                </c:pt>
                <c:pt idx="911">
                  <c:v>-1.096049743044361</c:v>
                </c:pt>
                <c:pt idx="912">
                  <c:v>-1.0938316343682146</c:v>
                </c:pt>
                <c:pt idx="913">
                  <c:v>-1.0934703315906802</c:v>
                </c:pt>
                <c:pt idx="914">
                  <c:v>-1.0924287372286299</c:v>
                </c:pt>
                <c:pt idx="915">
                  <c:v>-1.0920884894578389</c:v>
                </c:pt>
                <c:pt idx="916">
                  <c:v>-1.088907570754458</c:v>
                </c:pt>
                <c:pt idx="917">
                  <c:v>-1.0881461422144119</c:v>
                </c:pt>
                <c:pt idx="918">
                  <c:v>-1.0875159197110544</c:v>
                </c:pt>
                <c:pt idx="919">
                  <c:v>-1.0890981377754798</c:v>
                </c:pt>
                <c:pt idx="920">
                  <c:v>-1.0912229621944078</c:v>
                </c:pt>
                <c:pt idx="921">
                  <c:v>-1.0908781372482401</c:v>
                </c:pt>
                <c:pt idx="922">
                  <c:v>-1.0916382993573679</c:v>
                </c:pt>
                <c:pt idx="923">
                  <c:v>-1.0918374325739819</c:v>
                </c:pt>
                <c:pt idx="924">
                  <c:v>-1.0903778164051801</c:v>
                </c:pt>
                <c:pt idx="925">
                  <c:v>-1.0915690251123478</c:v>
                </c:pt>
                <c:pt idx="926">
                  <c:v>-1.0921470962754682</c:v>
                </c:pt>
                <c:pt idx="927">
                  <c:v>-1.0923132169111085</c:v>
                </c:pt>
                <c:pt idx="928">
                  <c:v>-1.0920478213731752</c:v>
                </c:pt>
                <c:pt idx="929">
                  <c:v>-1.0907945954969578</c:v>
                </c:pt>
                <c:pt idx="930">
                  <c:v>-1.0916767286578164</c:v>
                </c:pt>
                <c:pt idx="931">
                  <c:v>-1.0927488833732206</c:v>
                </c:pt>
                <c:pt idx="932">
                  <c:v>-1.0938961417103878</c:v>
                </c:pt>
                <c:pt idx="933">
                  <c:v>-1.09476547300973</c:v>
                </c:pt>
                <c:pt idx="934">
                  <c:v>-1.0915092467275538</c:v>
                </c:pt>
                <c:pt idx="935">
                  <c:v>-1.0917416296844897</c:v>
                </c:pt>
                <c:pt idx="936">
                  <c:v>-1.0922300593579592</c:v>
                </c:pt>
                <c:pt idx="937">
                  <c:v>-1.0920913021677019</c:v>
                </c:pt>
                <c:pt idx="938">
                  <c:v>-1.0925460931594957</c:v>
                </c:pt>
                <c:pt idx="939">
                  <c:v>-1.0931359796012465</c:v>
                </c:pt>
                <c:pt idx="940">
                  <c:v>-1.0934795855483515</c:v>
                </c:pt>
                <c:pt idx="941">
                  <c:v>-1.0930587557749476</c:v>
                </c:pt>
                <c:pt idx="942">
                  <c:v>-1.0938855074852825</c:v>
                </c:pt>
                <c:pt idx="943">
                  <c:v>-1.0934377506397084</c:v>
                </c:pt>
                <c:pt idx="944">
                  <c:v>-1.0938258761392774</c:v>
                </c:pt>
                <c:pt idx="945">
                  <c:v>-1.0940814627666691</c:v>
                </c:pt>
                <c:pt idx="946">
                  <c:v>-1.0933794900747098</c:v>
                </c:pt>
                <c:pt idx="947">
                  <c:v>-1.0921055554444195</c:v>
                </c:pt>
                <c:pt idx="948">
                  <c:v>-1.0909842802852268</c:v>
                </c:pt>
                <c:pt idx="949">
                  <c:v>-1.0910437219037483</c:v>
                </c:pt>
                <c:pt idx="950">
                  <c:v>-1.091507671989504</c:v>
                </c:pt>
                <c:pt idx="951">
                  <c:v>-1.0923093749296982</c:v>
                </c:pt>
                <c:pt idx="952">
                  <c:v>-1.0922377528071499</c:v>
                </c:pt>
                <c:pt idx="953">
                  <c:v>-1.0914477939977729</c:v>
                </c:pt>
                <c:pt idx="954">
                  <c:v>-1.0908273234867245</c:v>
                </c:pt>
                <c:pt idx="955">
                  <c:v>-1.0905827268234587</c:v>
                </c:pt>
                <c:pt idx="956">
                  <c:v>-1.0924382805207244</c:v>
                </c:pt>
                <c:pt idx="957">
                  <c:v>-1.0932105946747441</c:v>
                </c:pt>
                <c:pt idx="958">
                  <c:v>-1.0921451847711445</c:v>
                </c:pt>
                <c:pt idx="959">
                  <c:v>-1.0905079884270921</c:v>
                </c:pt>
                <c:pt idx="960">
                  <c:v>-1.0882237739548088</c:v>
                </c:pt>
                <c:pt idx="961">
                  <c:v>-1.0880955750986203</c:v>
                </c:pt>
                <c:pt idx="962">
                  <c:v>-1.0873016462417695</c:v>
                </c:pt>
                <c:pt idx="963">
                  <c:v>-1.0870937144134416</c:v>
                </c:pt>
                <c:pt idx="964">
                  <c:v>-1.0884347556523415</c:v>
                </c:pt>
                <c:pt idx="965">
                  <c:v>-1.0884531829335369</c:v>
                </c:pt>
                <c:pt idx="966">
                  <c:v>-1.0895101452212401</c:v>
                </c:pt>
                <c:pt idx="967">
                  <c:v>-1.087198586276316</c:v>
                </c:pt>
                <c:pt idx="968">
                  <c:v>-1.0861437157340674</c:v>
                </c:pt>
                <c:pt idx="969">
                  <c:v>-1.084596473930006</c:v>
                </c:pt>
                <c:pt idx="970">
                  <c:v>-1.0839295723621627</c:v>
                </c:pt>
                <c:pt idx="971">
                  <c:v>-1.0836519299156204</c:v>
                </c:pt>
                <c:pt idx="972">
                  <c:v>-1.0838879508969241</c:v>
                </c:pt>
                <c:pt idx="973">
                  <c:v>-1.0832935821435115</c:v>
                </c:pt>
                <c:pt idx="974">
                  <c:v>-1.0825760707712131</c:v>
                </c:pt>
                <c:pt idx="975">
                  <c:v>-1.081297397697139</c:v>
                </c:pt>
                <c:pt idx="976">
                  <c:v>-1.0813036966493828</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-1.0779696014674829</c:v>
                </c:pt>
                <c:pt idx="992">
                  <c:v>-1.0755689417561882</c:v>
                </c:pt>
                <c:pt idx="993">
                  <c:v>-1.0707993068222939</c:v>
                </c:pt>
                <c:pt idx="994">
                  <c:v>-1.0697605156837255</c:v>
                </c:pt>
                <c:pt idx="995">
                  <c:v>-1.0688085628113293</c:v>
                </c:pt>
                <c:pt idx="996">
                  <c:v>-1.0678539584974516</c:v>
                </c:pt>
                <c:pt idx="997">
                  <c:v>-1.0676831421067741</c:v>
                </c:pt>
                <c:pt idx="998">
                  <c:v>-1.0685236443160022</c:v>
                </c:pt>
                <c:pt idx="999">
                  <c:v>-1.0692708290657182</c:v>
                </c:pt>
                <c:pt idx="1000">
                  <c:v>-1.0686330554087817</c:v>
                </c:pt>
                <c:pt idx="1001">
                  <c:v>-1.0667145216755527</c:v>
                </c:pt>
                <c:pt idx="1002">
                  <c:v>-1.0650576980240059</c:v>
                </c:pt>
                <c:pt idx="1003">
                  <c:v>-1.0658575795804262</c:v>
                </c:pt>
                <c:pt idx="1004">
                  <c:v>-1.0668198156820519</c:v>
                </c:pt>
                <c:pt idx="1005">
                  <c:v>-1.0664624118041672</c:v>
                </c:pt>
                <c:pt idx="1006">
                  <c:v>-1.065777339087234</c:v>
                </c:pt>
                <c:pt idx="1007">
                  <c:v>-1.0664091173559018</c:v>
                </c:pt>
                <c:pt idx="1008">
                  <c:v>-1.0639268653431748</c:v>
                </c:pt>
                <c:pt idx="1009">
                  <c:v>-1.0616688285195011</c:v>
                </c:pt>
                <c:pt idx="1010">
                  <c:v>-1.0596305150868659</c:v>
                </c:pt>
                <c:pt idx="1011">
                  <c:v>-1.0581917025359076</c:v>
                </c:pt>
                <c:pt idx="1012">
                  <c:v>-1.0564967816069952</c:v>
                </c:pt>
                <c:pt idx="1013">
                  <c:v>-1.0555135616464093</c:v>
                </c:pt>
                <c:pt idx="1014">
                  <c:v>-1.0569581561422301</c:v>
                </c:pt>
                <c:pt idx="1015">
                  <c:v>-1.0581233247532142</c:v>
                </c:pt>
                <c:pt idx="1016">
                  <c:v>-1.060790660662903</c:v>
                </c:pt>
                <c:pt idx="1017">
                  <c:v>-1.0635770221052501</c:v>
                </c:pt>
                <c:pt idx="1018">
                  <c:v>-1.0716738651136382</c:v>
                </c:pt>
                <c:pt idx="1019">
                  <c:v>-1.0739199396198984</c:v>
                </c:pt>
                <c:pt idx="1020">
                  <c:v>-1.0757170240519569</c:v>
                </c:pt>
                <c:pt idx="1021">
                  <c:v>-1.0770882129869506</c:v>
                </c:pt>
                <c:pt idx="1022">
                  <c:v>-1.0777745426484258</c:v>
                </c:pt>
                <c:pt idx="1023">
                  <c:v>-1.0785683529255998</c:v>
                </c:pt>
                <c:pt idx="1024">
                  <c:v>-1.0813244528353714</c:v>
                </c:pt>
                <c:pt idx="1025">
                  <c:v>-1.0811820101888685</c:v>
                </c:pt>
                <c:pt idx="1026">
                  <c:v>-1.083502339286412</c:v>
                </c:pt>
                <c:pt idx="1027">
                  <c:v>-1.0843850748320027</c:v>
                </c:pt>
                <c:pt idx="1028">
                  <c:v>-1.0860626072376638</c:v>
                </c:pt>
                <c:pt idx="1029">
                  <c:v>-1.0866890019891713</c:v>
                </c:pt>
                <c:pt idx="1030">
                  <c:v>-1.0891208528976482</c:v>
                </c:pt>
                <c:pt idx="1031">
                  <c:v>-1.0905052421218642</c:v>
                </c:pt>
                <c:pt idx="1032">
                  <c:v>-1.0919258977532968</c:v>
                </c:pt>
                <c:pt idx="1033">
                  <c:v>-1.0916431136920999</c:v>
                </c:pt>
                <c:pt idx="1034">
                  <c:v>-1.091892458285483</c:v>
                </c:pt>
                <c:pt idx="1035">
                  <c:v>-1.0922406840966661</c:v>
                </c:pt>
                <c:pt idx="1036">
                  <c:v>-1.0927251769249722</c:v>
                </c:pt>
                <c:pt idx="1037">
                  <c:v>-1.0929372163532207</c:v>
                </c:pt>
                <c:pt idx="1038">
                  <c:v>-1.0953116746999279</c:v>
                </c:pt>
                <c:pt idx="1039">
                  <c:v>-1.0960280619369369</c:v>
                </c:pt>
                <c:pt idx="1040">
                  <c:v>-1.0951747341502482</c:v>
                </c:pt>
                <c:pt idx="1041">
                  <c:v>-1.0936216914285926</c:v>
                </c:pt>
                <c:pt idx="1042">
                  <c:v>-1.0915423351995344</c:v>
                </c:pt>
                <c:pt idx="1043">
                  <c:v>-1.088302368562112</c:v>
                </c:pt>
                <c:pt idx="1044">
                  <c:v>-1.0865361243314193</c:v>
                </c:pt>
                <c:pt idx="1045">
                  <c:v>-1.0834028319679447</c:v>
                </c:pt>
                <c:pt idx="1046">
                  <c:v>-1.081956824002404</c:v>
                </c:pt>
                <c:pt idx="1047">
                  <c:v>-1.079853391356508</c:v>
                </c:pt>
                <c:pt idx="1048">
                  <c:v>-1.0778134130652717</c:v>
                </c:pt>
                <c:pt idx="1049">
                  <c:v>-1.0768829658023997</c:v>
                </c:pt>
                <c:pt idx="1050">
                  <c:v>-1.0787789077363221</c:v>
                </c:pt>
                <c:pt idx="1051">
                  <c:v>-1.0799085119317364</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-1.0954092088526273</c:v>
                </c:pt>
                <c:pt idx="1066">
                  <c:v>-1.0960461998837336</c:v>
                </c:pt>
                <c:pt idx="1067">
                  <c:v>-1.09648277229455</c:v>
                </c:pt>
                <c:pt idx="1068">
                  <c:v>-1.0946698551045393</c:v>
                </c:pt>
                <c:pt idx="1069">
                  <c:v>-1.0958230376821629</c:v>
                </c:pt>
                <c:pt idx="1070">
                  <c:v>-1.0952902449814133</c:v>
                </c:pt>
                <c:pt idx="1071">
                  <c:v>-1.0958127212505961</c:v>
                </c:pt>
                <c:pt idx="1072">
                  <c:v>-1.0969682564489318</c:v>
                </c:pt>
                <c:pt idx="1073">
                  <c:v>-1.0967573696151223</c:v>
                </c:pt>
                <c:pt idx="1074">
                  <c:v>-1.095565719791552</c:v>
                </c:pt>
                <c:pt idx="1075">
                  <c:v>-1.0947891130533662</c:v>
                </c:pt>
                <c:pt idx="1076">
                  <c:v>-1.0937779746945488</c:v>
                </c:pt>
                <c:pt idx="1077">
                  <c:v>-1.0923685082410801</c:v>
                </c:pt>
                <c:pt idx="1078">
                  <c:v>-1.0937026149406959</c:v>
                </c:pt>
                <c:pt idx="1079">
                  <c:v>-1.094592294511969</c:v>
                </c:pt>
                <c:pt idx="1080">
                  <c:v>-1.0941806997234949</c:v>
                </c:pt>
                <c:pt idx="1081">
                  <c:v>-1.0939780186030532</c:v>
                </c:pt>
                <c:pt idx="1082">
                  <c:v>-1.0940878850417632</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-1.0917938474293547</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-1.0896269177401028</c:v>
                </c:pt>
                <c:pt idx="1101">
                  <c:v>-1.0877855366853617</c:v>
                </c:pt>
                <c:pt idx="1102">
                  <c:v>-1.0867203591979118</c:v>
                </c:pt>
                <c:pt idx="1103">
                  <c:v>-1.0858940628335176</c:v>
                </c:pt>
                <c:pt idx="1104">
                  <c:v>-1.0832651372515443</c:v>
                </c:pt>
                <c:pt idx="1105">
                  <c:v>-1.0830921864267422</c:v>
                </c:pt>
                <c:pt idx="1106">
                  <c:v>-1.0825724706923421</c:v>
                </c:pt>
                <c:pt idx="1107">
                  <c:v>-1.0842577155199251</c:v>
                </c:pt>
                <c:pt idx="1108">
                  <c:v>-1.0861020231209881</c:v>
                </c:pt>
                <c:pt idx="1109">
                  <c:v>-1.0878155752881469</c:v>
                </c:pt>
                <c:pt idx="1110">
                  <c:v>-1.0881566009415757</c:v>
                </c:pt>
                <c:pt idx="1111">
                  <c:v>-1.0901990124877017</c:v>
                </c:pt>
                <c:pt idx="1112">
                  <c:v>-1.0912265195845938</c:v>
                </c:pt>
                <c:pt idx="1113">
                  <c:v>-1.0912166015807401</c:v>
                </c:pt>
                <c:pt idx="1114">
                  <c:v>-1.0891706516171658</c:v>
                </c:pt>
                <c:pt idx="1115">
                  <c:v>-1.0877951131797658</c:v>
                </c:pt>
                <c:pt idx="1116">
                  <c:v>-1.0853144121891454</c:v>
                </c:pt>
                <c:pt idx="1117">
                  <c:v>-1.085537640795323</c:v>
                </c:pt>
                <c:pt idx="1118">
                  <c:v>-1.0849428641278425</c:v>
                </c:pt>
                <c:pt idx="1119">
                  <c:v>-1.086473077890844</c:v>
                </c:pt>
                <c:pt idx="1120">
                  <c:v>-1.0860578782803036</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-1.0920125889807126</c:v>
                </c:pt>
                <c:pt idx="1130">
                  <c:v>-1.0913699677867341</c:v>
                </c:pt>
                <c:pt idx="1131">
                  <c:v>-1.0918915855390849</c:v>
                </c:pt>
                <c:pt idx="1132">
                  <c:v>-1.0935619984211638</c:v>
                </c:pt>
                <c:pt idx="1133">
                  <c:v>-1.093467993199539</c:v>
                </c:pt>
                <c:pt idx="1134">
                  <c:v>-1.0915413675893835</c:v>
                </c:pt>
                <c:pt idx="1135">
                  <c:v>-1.0898741278993638</c:v>
                </c:pt>
                <c:pt idx="1136">
                  <c:v>-1.0892579499724921</c:v>
                </c:pt>
                <c:pt idx="1137">
                  <c:v>-1.0877676311547333</c:v>
                </c:pt>
                <c:pt idx="1138">
                  <c:v>-1.086754344132232</c:v>
                </c:pt>
                <c:pt idx="1139">
                  <c:v>-1.0870917080453473</c:v>
                </c:pt>
                <c:pt idx="1140">
                  <c:v>-1.0851208522171554</c:v>
                </c:pt>
                <c:pt idx="1141">
                  <c:v>-1.0841745816827193</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c:v>
                </c:pt>
                <c:pt idx="1150">
                  <c:v>-1.0702480678675961</c:v>
                </c:pt>
                <c:pt idx="1151">
                  <c:v>-1.0704808445090501</c:v>
                </c:pt>
                <c:pt idx="1152">
                  <c:v>-1.0712343851292274</c:v>
                </c:pt>
                <c:pt idx="1153">
                  <c:v>-1.0713627025650818</c:v>
                </c:pt>
                <c:pt idx="1154">
                  <c:v>-1.0736326542742916</c:v>
                </c:pt>
                <c:pt idx="1155">
                  <c:v>-1.0751137950253855</c:v>
                </c:pt>
                <c:pt idx="1156">
                  <c:v>-1.0745012835820078</c:v>
                </c:pt>
                <c:pt idx="1157">
                  <c:v>-1.0752652070383539</c:v>
                </c:pt>
                <c:pt idx="1158">
                  <c:v>-1.0755248870360505</c:v>
                </c:pt>
                <c:pt idx="1159">
                  <c:v>-1.0750647741885189</c:v>
                </c:pt>
                <c:pt idx="1160">
                  <c:v>-1.0739751123701899</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-1.0791234006593959</c:v>
                </c:pt>
                <c:pt idx="1170">
                  <c:v>-1.0796155395050304</c:v>
                </c:pt>
                <c:pt idx="1171">
                  <c:v>-1.0805759399933277</c:v>
                </c:pt>
                <c:pt idx="1172">
                  <c:v>-1.080288284679142</c:v>
                </c:pt>
                <c:pt idx="1173">
                  <c:v>-1.0827823756864501</c:v>
                </c:pt>
                <c:pt idx="1174">
                  <c:v>-1.0830381378117431</c:v>
                </c:pt>
                <c:pt idx="1175">
                  <c:v>-1.082967170248992</c:v>
                </c:pt>
                <c:pt idx="1176">
                  <c:v>-1.082788845393424</c:v>
                </c:pt>
                <c:pt idx="1177">
                  <c:v>-1.0837531210654281</c:v>
                </c:pt>
                <c:pt idx="1178">
                  <c:v>-1.0841014749426563</c:v>
                </c:pt>
                <c:pt idx="1179">
                  <c:v>-1.0843882243081306</c:v>
                </c:pt>
                <c:pt idx="1180">
                  <c:v>-1.0846368763962202</c:v>
                </c:pt>
                <c:pt idx="1181">
                  <c:v>-1.0843163128511719</c:v>
                </c:pt>
                <c:pt idx="1182">
                  <c:v>-1.0840606740487453</c:v>
                </c:pt>
                <c:pt idx="1183">
                  <c:v>-1.0847395474203694</c:v>
                </c:pt>
                <c:pt idx="1184">
                  <c:v>-1.0851024249359706</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-1.0841802687638331</c:v>
                </c:pt>
                <c:pt idx="1193">
                  <c:v>-1.0848663660091518</c:v>
                </c:pt>
                <c:pt idx="1194">
                  <c:v>-1.0839383757170942</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-1.0753666827793849</c:v>
                </c:pt>
                <c:pt idx="1206">
                  <c:v>-1.0761665975381476</c:v>
                </c:pt>
                <c:pt idx="1207">
                  <c:v>-1.0763212538909785</c:v>
                </c:pt>
                <c:pt idx="1208">
                  <c:v>-1.0762684622205121</c:v>
                </c:pt>
                <c:pt idx="1209">
                  <c:v>-1.0763600294440607</c:v>
                </c:pt>
                <c:pt idx="1210">
                  <c:v>-1.074726988131758</c:v>
                </c:pt>
                <c:pt idx="1211">
                  <c:v>-1.0731117005681199</c:v>
                </c:pt>
                <c:pt idx="1212">
                  <c:v>-1.074192478397336</c:v>
                </c:pt>
                <c:pt idx="1213">
                  <c:v>-1.0733615384529278</c:v>
                </c:pt>
                <c:pt idx="1214">
                  <c:v>-1.0732364321546417</c:v>
                </c:pt>
                <c:pt idx="1215">
                  <c:v>-1.0733908276321933</c:v>
                </c:pt>
                <c:pt idx="1216">
                  <c:v>-1.0746038976879078</c:v>
                </c:pt>
                <c:pt idx="1217">
                  <c:v>-1.073460263145563</c:v>
                </c:pt>
                <c:pt idx="1218">
                  <c:v>-1.073083767940318</c:v>
                </c:pt>
                <c:pt idx="1219">
                  <c:v>-1.0724882797948121</c:v>
                </c:pt>
                <c:pt idx="1220">
                  <c:v>-1.0739038270139218</c:v>
                </c:pt>
                <c:pt idx="1221">
                  <c:v>-1.0738342254889914</c:v>
                </c:pt>
                <c:pt idx="1222">
                  <c:v>-1.0730247911541071</c:v>
                </c:pt>
                <c:pt idx="1223">
                  <c:v>-1.0735135907961535</c:v>
                </c:pt>
                <c:pt idx="1224">
                  <c:v>-1.0737846876447716</c:v>
                </c:pt>
                <c:pt idx="1225">
                  <c:v>-1.0731927189439574</c:v>
                </c:pt>
                <c:pt idx="1226">
                  <c:v>-1.0725993035711239</c:v>
                </c:pt>
                <c:pt idx="1227">
                  <c:v>-1.0724835792965632</c:v>
                </c:pt>
                <c:pt idx="1228">
                  <c:v>-1.0723014456618785</c:v>
                </c:pt>
                <c:pt idx="1229">
                  <c:v>-1.0718080925603859</c:v>
                </c:pt>
                <c:pt idx="1230">
                  <c:v>-1.0726428317975267</c:v>
                </c:pt>
                <c:pt idx="1231">
                  <c:v>-1.0737910624879814</c:v>
                </c:pt>
                <c:pt idx="1232">
                  <c:v>-1.0738442620725241</c:v>
                </c:pt>
                <c:pt idx="1233">
                  <c:v>-1.0763066306456892</c:v>
                </c:pt>
                <c:pt idx="1234">
                  <c:v>-1.077936641061541</c:v>
                </c:pt>
                <c:pt idx="1235">
                  <c:v>-1.078584228372222</c:v>
                </c:pt>
                <c:pt idx="1236">
                  <c:v>-1.0787478635779189</c:v>
                </c:pt>
                <c:pt idx="1237">
                  <c:v>-1.0794174545327191</c:v>
                </c:pt>
                <c:pt idx="1238">
                  <c:v>-1.081064677973939</c:v>
                </c:pt>
                <c:pt idx="1239">
                  <c:v>-1.080474706154817</c:v>
                </c:pt>
                <c:pt idx="1240">
                  <c:v>-1.0796705225278629</c:v>
                </c:pt>
                <c:pt idx="1241">
                  <c:v>-1.0803150267670283</c:v>
                </c:pt>
                <c:pt idx="1242">
                  <c:v>-1.0819196042146038</c:v>
                </c:pt>
                <c:pt idx="1243">
                  <c:v>-1.0820003759447303</c:v>
                </c:pt>
                <c:pt idx="1244">
                  <c:v>-1.0829820591127521</c:v>
                </c:pt>
                <c:pt idx="1245">
                  <c:v>-1.0838411119260485</c:v>
                </c:pt>
                <c:pt idx="1246">
                  <c:v>-1.0837643102433785</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c:v>
                </c:pt>
                <c:pt idx="1256">
                  <c:v>-1.0816967882656852</c:v>
                </c:pt>
                <c:pt idx="1257">
                  <c:v>-1.0806778141620725</c:v>
                </c:pt>
                <c:pt idx="1258">
                  <c:v>-1.0811863217457782</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-1.0863518799785685</c:v>
                </c:pt>
                <c:pt idx="1269">
                  <c:v>-1.0857408816118141</c:v>
                </c:pt>
                <c:pt idx="1270">
                  <c:v>-1.0857150691885971</c:v>
                </c:pt>
                <c:pt idx="1271">
                  <c:v>-1.0853148343327781</c:v>
                </c:pt>
                <c:pt idx="1272">
                  <c:v>-1.0849902912539018</c:v>
                </c:pt>
                <c:pt idx="1273">
                  <c:v>-1.0850908800189956</c:v>
                </c:pt>
                <c:pt idx="1274">
                  <c:v>-1.0854417715012381</c:v>
                </c:pt>
                <c:pt idx="1275">
                  <c:v>-1.088706080173921</c:v>
                </c:pt>
                <c:pt idx="1276">
                  <c:v>-1.0905593144527901</c:v>
                </c:pt>
                <c:pt idx="1277">
                  <c:v>-1.0914961128429586</c:v>
                </c:pt>
                <c:pt idx="1278">
                  <c:v>-1.0926954134270375</c:v>
                </c:pt>
                <c:pt idx="1279">
                  <c:v>-1.0938565693018805</c:v>
                </c:pt>
                <c:pt idx="1280">
                  <c:v>-1.095103652751007</c:v>
                </c:pt>
                <c:pt idx="1281">
                  <c:v>-1.0947218072309233</c:v>
                </c:pt>
                <c:pt idx="1282">
                  <c:v>-1.0944378990344177</c:v>
                </c:pt>
                <c:pt idx="1283">
                  <c:v>-1.0936171047668397</c:v>
                </c:pt>
                <c:pt idx="1284">
                  <c:v>-1.0965464353494379</c:v>
                </c:pt>
                <c:pt idx="1285">
                  <c:v>-1.0984582669595704</c:v>
                </c:pt>
                <c:pt idx="1286">
                  <c:v>-1.0997667130179392</c:v>
                </c:pt>
                <c:pt idx="1287">
                  <c:v>-1.100940770361222</c:v>
                </c:pt>
                <c:pt idx="1288">
                  <c:v>-1.1004966894854658</c:v>
                </c:pt>
                <c:pt idx="1289">
                  <c:v>-1.1010602986716678</c:v>
                </c:pt>
                <c:pt idx="1290">
                  <c:v>-1.1001861625239848</c:v>
                </c:pt>
                <c:pt idx="1291">
                  <c:v>-1.1004688327486747</c:v>
                </c:pt>
                <c:pt idx="1292">
                  <c:v>-1.1002728110626805</c:v>
                </c:pt>
                <c:pt idx="1293">
                  <c:v>-1.0997715558117704</c:v>
                </c:pt>
                <c:pt idx="1294">
                  <c:v>-1.1007789802552281</c:v>
                </c:pt>
                <c:pt idx="1295">
                  <c:v>-1.1011421708211651</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-1.1030551075938342</c:v>
                </c:pt>
                <c:pt idx="1305">
                  <c:v>-1.103032501564954</c:v>
                </c:pt>
                <c:pt idx="1306">
                  <c:v>-1.102298019069849</c:v>
                </c:pt>
                <c:pt idx="1307">
                  <c:v>-1.1022433870428472</c:v>
                </c:pt>
                <c:pt idx="1308">
                  <c:v>-1.102431435431626</c:v>
                </c:pt>
                <c:pt idx="1309">
                  <c:v>-1.1036133806947532</c:v>
                </c:pt>
                <c:pt idx="1310">
                  <c:v>-1.1064298471444789</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-1.1138752181721232</c:v>
                </c:pt>
                <c:pt idx="1320">
                  <c:v>-1.1149128140276061</c:v>
                </c:pt>
                <c:pt idx="1321">
                  <c:v>-1.1137011005233575</c:v>
                </c:pt>
                <c:pt idx="1322">
                  <c:v>-1.1145909366197781</c:v>
                </c:pt>
                <c:pt idx="1323">
                  <c:v>-1.1145072241137695</c:v>
                </c:pt>
                <c:pt idx="1324">
                  <c:v>-1.1147459771707582</c:v>
                </c:pt>
                <c:pt idx="1325">
                  <c:v>-1.1137578859571988</c:v>
                </c:pt>
                <c:pt idx="1326">
                  <c:v>-1.1141164756318205</c:v>
                </c:pt>
                <c:pt idx="1327">
                  <c:v>-1.1156590027080568</c:v>
                </c:pt>
                <c:pt idx="1328">
                  <c:v>-1.1154640150368058</c:v>
                </c:pt>
                <c:pt idx="1329">
                  <c:v>-1.1147435391726801</c:v>
                </c:pt>
                <c:pt idx="1330">
                  <c:v>-1.1152963291495013</c:v>
                </c:pt>
                <c:pt idx="1331">
                  <c:v>-1.1161420109188525</c:v>
                </c:pt>
                <c:pt idx="1332">
                  <c:v>-1.1171212466024198</c:v>
                </c:pt>
                <c:pt idx="1333">
                  <c:v>-1.1169286352678256</c:v>
                </c:pt>
                <c:pt idx="1334">
                  <c:v>-1.117212662044011</c:v>
                </c:pt>
                <c:pt idx="1335">
                  <c:v>-1.1161978666880721</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-1.1224571658799531</c:v>
                </c:pt>
                <c:pt idx="1346">
                  <c:v>-1.1220771417436493</c:v>
                </c:pt>
                <c:pt idx="1347">
                  <c:v>-1.1228629455212791</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-1.1200879155525065</c:v>
                </c:pt>
                <c:pt idx="1357">
                  <c:v>-1.1198507514631331</c:v>
                </c:pt>
                <c:pt idx="1358">
                  <c:v>-1.1197567367551073</c:v>
                </c:pt>
                <c:pt idx="1359">
                  <c:v>-1.1196419041996819</c:v>
                </c:pt>
                <c:pt idx="1360">
                  <c:v>-1.1209236129133848</c:v>
                </c:pt>
                <c:pt idx="1361">
                  <c:v>-1.1206149120788353</c:v>
                </c:pt>
                <c:pt idx="1362">
                  <c:v>-1.1213576002873253</c:v>
                </c:pt>
                <c:pt idx="1363">
                  <c:v>-1.1221776783336721</c:v>
                </c:pt>
                <c:pt idx="1364">
                  <c:v>-1.1215255470499248</c:v>
                </c:pt>
                <c:pt idx="1365">
                  <c:v>-1.121488687744344</c:v>
                </c:pt>
                <c:pt idx="1366">
                  <c:v>-1.1195872958886355</c:v>
                </c:pt>
                <c:pt idx="1367">
                  <c:v>-1.1190304172846877</c:v>
                </c:pt>
                <c:pt idx="1368">
                  <c:v>-1.1182832847100461</c:v>
                </c:pt>
                <c:pt idx="1369">
                  <c:v>-1.1178963402639934</c:v>
                </c:pt>
                <c:pt idx="1370">
                  <c:v>-1.116543768337664</c:v>
                </c:pt>
                <c:pt idx="1371">
                  <c:v>-1.1163408263419432</c:v>
                </c:pt>
                <c:pt idx="1372">
                  <c:v>-1.1173916224866358</c:v>
                </c:pt>
                <c:pt idx="1373">
                  <c:v>-1.1180832740038535</c:v>
                </c:pt>
                <c:pt idx="1374">
                  <c:v>-1.116437895662358</c:v>
                </c:pt>
                <c:pt idx="1375">
                  <c:v>-1.1160336622999694</c:v>
                </c:pt>
                <c:pt idx="1376">
                  <c:v>-1.1155998124784332</c:v>
                </c:pt>
                <c:pt idx="1377">
                  <c:v>-1.1173004299748481</c:v>
                </c:pt>
                <c:pt idx="1378">
                  <c:v>-1.1180752200724555</c:v>
                </c:pt>
                <c:pt idx="1379">
                  <c:v>-1.1194092698538327</c:v>
                </c:pt>
                <c:pt idx="1380">
                  <c:v>-1.1207426223867603</c:v>
                </c:pt>
                <c:pt idx="1381">
                  <c:v>-1.119904126545564</c:v>
                </c:pt>
                <c:pt idx="1382">
                  <c:v>-1.1203644623228968</c:v>
                </c:pt>
                <c:pt idx="1383">
                  <c:v>-1.121580776718446</c:v>
                </c:pt>
                <c:pt idx="1384">
                  <c:v>-1.1219861294729583</c:v>
                </c:pt>
                <c:pt idx="1385">
                  <c:v>-1.1234809638046821</c:v>
                </c:pt>
                <c:pt idx="1386">
                  <c:v>-1.1235220872352998</c:v>
                </c:pt>
                <c:pt idx="1387">
                  <c:v>-1.1245570885675444</c:v>
                </c:pt>
                <c:pt idx="1388">
                  <c:v>-1.1231992801628476</c:v>
                </c:pt>
                <c:pt idx="1389">
                  <c:v>-1.1242534629430061</c:v>
                </c:pt>
                <c:pt idx="1390">
                  <c:v>-1.1239675768375441</c:v>
                </c:pt>
                <c:pt idx="1391">
                  <c:v>-1.1232474235101244</c:v>
                </c:pt>
                <c:pt idx="1392">
                  <c:v>-1.1226072450574094</c:v>
                </c:pt>
                <c:pt idx="1393">
                  <c:v>-1.1222952761670797</c:v>
                </c:pt>
                <c:pt idx="1394">
                  <c:v>-1.1233321937468201</c:v>
                </c:pt>
                <c:pt idx="1395">
                  <c:v>-1.1239988581553018</c:v>
                </c:pt>
                <c:pt idx="1396">
                  <c:v>-1.1240112283868084</c:v>
                </c:pt>
                <c:pt idx="1397">
                  <c:v>-1.124349744894346</c:v>
                </c:pt>
                <c:pt idx="1398">
                  <c:v>-1.1249412392764668</c:v>
                </c:pt>
                <c:pt idx="1399">
                  <c:v>-1.124483701979458</c:v>
                </c:pt>
                <c:pt idx="1400">
                  <c:v>-1.1229811694553602</c:v>
                </c:pt>
                <c:pt idx="1401">
                  <c:v>-1.120350735539944</c:v>
                </c:pt>
                <c:pt idx="1402">
                  <c:v>-1.1163466272595599</c:v>
                </c:pt>
                <c:pt idx="1403">
                  <c:v>-1.1127753110700525</c:v>
                </c:pt>
                <c:pt idx="1404">
                  <c:v>-1.1098962630120162</c:v>
                </c:pt>
                <c:pt idx="1405">
                  <c:v>-1.107703127215018</c:v>
                </c:pt>
                <c:pt idx="1406">
                  <c:v>-1.1062375583466089</c:v>
                </c:pt>
                <c:pt idx="1407">
                  <c:v>-1.1049753251584491</c:v>
                </c:pt>
                <c:pt idx="1408">
                  <c:v>-1.1053942813730218</c:v>
                </c:pt>
                <c:pt idx="1409">
                  <c:v>-1.1053503310029953</c:v>
                </c:pt>
                <c:pt idx="1410">
                  <c:v>-1.1072391012382923</c:v>
                </c:pt>
                <c:pt idx="1411">
                  <c:v>-1.1101138661985217</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-1.1119163151749771</c:v>
                </c:pt>
                <c:pt idx="1423">
                  <c:v>-1.1057320152547299</c:v>
                </c:pt>
                <c:pt idx="1424">
                  <c:v>-1.106321142786584</c:v>
                </c:pt>
                <c:pt idx="1425">
                  <c:v>-1.1079571011588485</c:v>
                </c:pt>
                <c:pt idx="1426">
                  <c:v>-1.1088349512219224</c:v>
                </c:pt>
                <c:pt idx="1427">
                  <c:v>-1.1099400568568853</c:v>
                </c:pt>
                <c:pt idx="1428">
                  <c:v>-1.1116979009035242</c:v>
                </c:pt>
                <c:pt idx="1429">
                  <c:v>-1.1110303684918261</c:v>
                </c:pt>
                <c:pt idx="1430">
                  <c:v>-1.1105073989311904</c:v>
                </c:pt>
                <c:pt idx="1431">
                  <c:v>-1.1116044126892577</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-1.1058607927797062</c:v>
                </c:pt>
                <c:pt idx="1443">
                  <c:v>-1.1050692402595221</c:v>
                </c:pt>
                <c:pt idx="1444">
                  <c:v>-1.1051999577479394</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-1.1120555229680114</c:v>
                </c:pt>
                <c:pt idx="1453">
                  <c:v>-1.1108393271521186</c:v>
                </c:pt>
                <c:pt idx="1454">
                  <c:v>-1.1109499619871053</c:v>
                </c:pt>
                <c:pt idx="1455">
                  <c:v>-1.1113559123831607</c:v>
                </c:pt>
                <c:pt idx="1456">
                  <c:v>-1.1116345793580962</c:v>
                </c:pt>
                <c:pt idx="1457">
                  <c:v>-1.1156061541193618</c:v>
                </c:pt>
                <c:pt idx="1458">
                  <c:v>-1.116317053489098</c:v>
                </c:pt>
                <c:pt idx="1459">
                  <c:v>-1.1158587904844639</c:v>
                </c:pt>
                <c:pt idx="1460">
                  <c:v>-1.1151789732186341</c:v>
                </c:pt>
                <c:pt idx="1461">
                  <c:v>-1.1158411221131814</c:v>
                </c:pt>
                <c:pt idx="1462">
                  <c:v>-1.1160771193785632</c:v>
                </c:pt>
                <c:pt idx="1463">
                  <c:v>-1.1147482301845457</c:v>
                </c:pt>
                <c:pt idx="1464">
                  <c:v>-1.1148464378698009</c:v>
                </c:pt>
                <c:pt idx="1465">
                  <c:v>-1.1163530542778397</c:v>
                </c:pt>
                <c:pt idx="1466">
                  <c:v>-1.1158637992898666</c:v>
                </c:pt>
                <c:pt idx="1467">
                  <c:v>-1.1161968801052069</c:v>
                </c:pt>
                <c:pt idx="1468">
                  <c:v>-1.1153831010110928</c:v>
                </c:pt>
                <c:pt idx="1469">
                  <c:v>-1.1151997436341756</c:v>
                </c:pt>
                <c:pt idx="1470">
                  <c:v>-1.1150754816231521</c:v>
                </c:pt>
                <c:pt idx="1471">
                  <c:v>-1.1145328230936005</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31209600"/>
        <c:axId val="231223680"/>
        <c:extLst/>
      </c:lineChart>
      <c:catAx>
        <c:axId val="2312096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223680"/>
        <c:crosses val="autoZero"/>
        <c:auto val="1"/>
        <c:lblAlgn val="ctr"/>
        <c:lblOffset val="100"/>
        <c:noMultiLvlLbl val="0"/>
      </c:catAx>
      <c:valAx>
        <c:axId val="23122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2096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4.3227745393281135E-2</c:v>
                </c:pt>
                <c:pt idx="1">
                  <c:v>4.3404058524529866E-2</c:v>
                </c:pt>
                <c:pt idx="2">
                  <c:v>4.3421745393118265E-2</c:v>
                </c:pt>
                <c:pt idx="3">
                  <c:v>4.3429105393243961E-2</c:v>
                </c:pt>
                <c:pt idx="4">
                  <c:v>4.3458305393315286E-2</c:v>
                </c:pt>
                <c:pt idx="5">
                  <c:v>4.3475745393294372E-2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4.4020673228303171E-2</c:v>
                </c:pt>
                <c:pt idx="14">
                  <c:v>4.4041225393215214E-2</c:v>
                </c:pt>
                <c:pt idx="15">
                  <c:v>4.4046765393261474E-2</c:v>
                </c:pt>
                <c:pt idx="16">
                  <c:v>4.4058345393068465E-2</c:v>
                </c:pt>
                <c:pt idx="17">
                  <c:v>4.4074133148498749E-2</c:v>
                </c:pt>
                <c:pt idx="18">
                  <c:v>4.4103795393453986E-2</c:v>
                </c:pt>
                <c:pt idx="19">
                  <c:v>4.4110392452196945E-2</c:v>
                </c:pt>
                <c:pt idx="20">
                  <c:v>4.4140543012289847E-2</c:v>
                </c:pt>
                <c:pt idx="21">
                  <c:v>4.4140545393275818E-2</c:v>
                </c:pt>
                <c:pt idx="22">
                  <c:v>4.415532115079672E-2</c:v>
                </c:pt>
                <c:pt idx="23">
                  <c:v>4.416924539346203E-2</c:v>
                </c:pt>
                <c:pt idx="24">
                  <c:v>4.4194785393173723E-2</c:v>
                </c:pt>
                <c:pt idx="25">
                  <c:v>4.4231585393376363E-2</c:v>
                </c:pt>
                <c:pt idx="26">
                  <c:v>4.4276245393248807E-2</c:v>
                </c:pt>
                <c:pt idx="27">
                  <c:v>4.4312694372735259E-2</c:v>
                </c:pt>
                <c:pt idx="28">
                  <c:v>4.4336848841552992E-2</c:v>
                </c:pt>
                <c:pt idx="29">
                  <c:v>4.4521922608396394E-2</c:v>
                </c:pt>
                <c:pt idx="30">
                  <c:v>4.4535045393416788E-2</c:v>
                </c:pt>
                <c:pt idx="31">
                  <c:v>4.4567605393197693E-2</c:v>
                </c:pt>
                <c:pt idx="32">
                  <c:v>4.4656165393263315E-2</c:v>
                </c:pt>
                <c:pt idx="33">
                  <c:v>4.4709595393285902E-2</c:v>
                </c:pt>
                <c:pt idx="34">
                  <c:v>4.4764405393252112E-2</c:v>
                </c:pt>
                <c:pt idx="35">
                  <c:v>4.4816645393382357E-2</c:v>
                </c:pt>
                <c:pt idx="36">
                  <c:v>4.4854045393122967E-2</c:v>
                </c:pt>
                <c:pt idx="37">
                  <c:v>4.4872796413699345E-2</c:v>
                </c:pt>
                <c:pt idx="38">
                  <c:v>4.4900105393381302E-2</c:v>
                </c:pt>
                <c:pt idx="39">
                  <c:v>4.4920945393130303E-2</c:v>
                </c:pt>
                <c:pt idx="40">
                  <c:v>4.4947985393164885E-2</c:v>
                </c:pt>
                <c:pt idx="41">
                  <c:v>4.4966270645702078E-2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4.5240045393342018E-2</c:v>
                </c:pt>
                <c:pt idx="50">
                  <c:v>4.527847539326036E-2</c:v>
                </c:pt>
                <c:pt idx="51">
                  <c:v>4.5316692761645218E-2</c:v>
                </c:pt>
                <c:pt idx="52">
                  <c:v>4.5439336302436593E-2</c:v>
                </c:pt>
                <c:pt idx="53">
                  <c:v>4.5454195393332945E-2</c:v>
                </c:pt>
                <c:pt idx="54">
                  <c:v>4.5472495393397587E-2</c:v>
                </c:pt>
                <c:pt idx="55">
                  <c:v>4.5483045393297047E-2</c:v>
                </c:pt>
                <c:pt idx="56">
                  <c:v>4.5492311049955131E-2</c:v>
                </c:pt>
                <c:pt idx="57">
                  <c:v>4.5508685393116421E-2</c:v>
                </c:pt>
                <c:pt idx="58">
                  <c:v>4.5517925393369303E-2</c:v>
                </c:pt>
                <c:pt idx="59">
                  <c:v>4.5515545393456487E-2</c:v>
                </c:pt>
                <c:pt idx="60">
                  <c:v>4.5527745393286495E-2</c:v>
                </c:pt>
                <c:pt idx="61">
                  <c:v>4.5576514623974156E-2</c:v>
                </c:pt>
                <c:pt idx="62">
                  <c:v>4.5594446424146992E-2</c:v>
                </c:pt>
                <c:pt idx="63">
                  <c:v>4.5636345393177069E-2</c:v>
                </c:pt>
                <c:pt idx="64">
                  <c:v>4.5669025393308957E-2</c:v>
                </c:pt>
                <c:pt idx="65">
                  <c:v>4.5701265393276472E-2</c:v>
                </c:pt>
                <c:pt idx="66">
                  <c:v>4.5723545393386175E-2</c:v>
                </c:pt>
                <c:pt idx="67">
                  <c:v>4.575676601170655E-2</c:v>
                </c:pt>
                <c:pt idx="68">
                  <c:v>4.5784275513781884E-2</c:v>
                </c:pt>
                <c:pt idx="69">
                  <c:v>4.5819161123503802E-2</c:v>
                </c:pt>
                <c:pt idx="70">
                  <c:v>4.5831745393400056E-2</c:v>
                </c:pt>
                <c:pt idx="71">
                  <c:v>4.5862385393192553E-2</c:v>
                </c:pt>
                <c:pt idx="72">
                  <c:v>4.5889837230134893E-2</c:v>
                </c:pt>
                <c:pt idx="73">
                  <c:v>4.5915695393290427E-2</c:v>
                </c:pt>
                <c:pt idx="74">
                  <c:v>4.5924925393222786E-2</c:v>
                </c:pt>
                <c:pt idx="75">
                  <c:v>4.594874539323246E-2</c:v>
                </c:pt>
                <c:pt idx="76">
                  <c:v>4.5956568922690719E-2</c:v>
                </c:pt>
                <c:pt idx="77">
                  <c:v>4.6064842167453345E-2</c:v>
                </c:pt>
                <c:pt idx="78">
                  <c:v>4.6079395393291971E-2</c:v>
                </c:pt>
                <c:pt idx="79">
                  <c:v>4.6097745393311115E-2</c:v>
                </c:pt>
                <c:pt idx="80">
                  <c:v>4.6101705393283406E-2</c:v>
                </c:pt>
                <c:pt idx="81">
                  <c:v>4.6098165393317445E-2</c:v>
                </c:pt>
                <c:pt idx="82">
                  <c:v>4.6134214780906312E-2</c:v>
                </c:pt>
                <c:pt idx="83">
                  <c:v>4.6157870393415096E-2</c:v>
                </c:pt>
                <c:pt idx="84">
                  <c:v>4.6201316822020985E-2</c:v>
                </c:pt>
                <c:pt idx="85">
                  <c:v>4.6219165393082837E-2</c:v>
                </c:pt>
                <c:pt idx="86">
                  <c:v>4.6248885393225588E-2</c:v>
                </c:pt>
                <c:pt idx="87">
                  <c:v>4.6280500495157501E-2</c:v>
                </c:pt>
                <c:pt idx="88">
                  <c:v>4.6316325393235103E-2</c:v>
                </c:pt>
                <c:pt idx="89">
                  <c:v>4.6345445393398993E-2</c:v>
                </c:pt>
                <c:pt idx="90">
                  <c:v>4.6348545393357012E-2</c:v>
                </c:pt>
                <c:pt idx="91">
                  <c:v>4.6338839143487583E-2</c:v>
                </c:pt>
                <c:pt idx="92">
                  <c:v>4.6349495393272357E-2</c:v>
                </c:pt>
                <c:pt idx="93">
                  <c:v>4.6370395393225287E-2</c:v>
                </c:pt>
                <c:pt idx="94">
                  <c:v>4.6390025393421408E-2</c:v>
                </c:pt>
                <c:pt idx="95">
                  <c:v>4.6405645393107847E-2</c:v>
                </c:pt>
                <c:pt idx="96">
                  <c:v>4.6427601063399486E-2</c:v>
                </c:pt>
                <c:pt idx="97">
                  <c:v>4.6432425393305804E-2</c:v>
                </c:pt>
                <c:pt idx="98">
                  <c:v>4.6441945393396938E-2</c:v>
                </c:pt>
                <c:pt idx="99">
                  <c:v>4.6452245393268747E-2</c:v>
                </c:pt>
                <c:pt idx="100">
                  <c:v>4.6464462565012347E-2</c:v>
                </c:pt>
                <c:pt idx="101">
                  <c:v>4.6481345393388433E-2</c:v>
                </c:pt>
                <c:pt idx="102">
                  <c:v>4.6507225393170856E-2</c:v>
                </c:pt>
                <c:pt idx="103">
                  <c:v>4.6533005393371261E-2</c:v>
                </c:pt>
                <c:pt idx="104">
                  <c:v>4.6553188692229151E-2</c:v>
                </c:pt>
                <c:pt idx="105">
                  <c:v>4.6561165393313765E-2</c:v>
                </c:pt>
                <c:pt idx="106">
                  <c:v>4.6592325393262947E-2</c:v>
                </c:pt>
                <c:pt idx="107">
                  <c:v>4.6624195393434265E-2</c:v>
                </c:pt>
                <c:pt idx="108">
                  <c:v>4.6664085393345552E-2</c:v>
                </c:pt>
                <c:pt idx="109">
                  <c:v>4.6683786209740723E-2</c:v>
                </c:pt>
                <c:pt idx="110">
                  <c:v>4.6699045393424295E-2</c:v>
                </c:pt>
                <c:pt idx="111">
                  <c:v>4.6709245393387257E-2</c:v>
                </c:pt>
                <c:pt idx="112">
                  <c:v>4.6707745393277357E-2</c:v>
                </c:pt>
                <c:pt idx="113">
                  <c:v>4.6747499239344903E-2</c:v>
                </c:pt>
                <c:pt idx="114">
                  <c:v>4.6761092332005316E-2</c:v>
                </c:pt>
                <c:pt idx="115">
                  <c:v>4.6787995393202712E-2</c:v>
                </c:pt>
                <c:pt idx="116">
                  <c:v>4.6809895393337776E-2</c:v>
                </c:pt>
                <c:pt idx="117">
                  <c:v>4.6813895393256692E-2</c:v>
                </c:pt>
                <c:pt idx="118">
                  <c:v>4.6822537059910151E-2</c:v>
                </c:pt>
                <c:pt idx="119">
                  <c:v>4.6835545393207646E-2</c:v>
                </c:pt>
                <c:pt idx="120">
                  <c:v>4.6842827746061792E-2</c:v>
                </c:pt>
                <c:pt idx="121">
                  <c:v>4.6930280604485106E-2</c:v>
                </c:pt>
                <c:pt idx="122">
                  <c:v>4.6938245393150051E-2</c:v>
                </c:pt>
                <c:pt idx="123">
                  <c:v>4.6939910341649294E-2</c:v>
                </c:pt>
                <c:pt idx="124">
                  <c:v>4.6941295393125387E-2</c:v>
                </c:pt>
                <c:pt idx="125">
                  <c:v>4.6944845393113444E-2</c:v>
                </c:pt>
                <c:pt idx="126">
                  <c:v>4.6963285393289297E-2</c:v>
                </c:pt>
                <c:pt idx="127">
                  <c:v>4.6961641226573703E-2</c:v>
                </c:pt>
                <c:pt idx="128">
                  <c:v>4.6977005393230777E-2</c:v>
                </c:pt>
                <c:pt idx="129">
                  <c:v>4.6978300948794065E-2</c:v>
                </c:pt>
                <c:pt idx="130">
                  <c:v>4.7044385393306264E-2</c:v>
                </c:pt>
                <c:pt idx="131">
                  <c:v>4.7063095393340956E-2</c:v>
                </c:pt>
                <c:pt idx="132">
                  <c:v>4.7080345393183606E-2</c:v>
                </c:pt>
                <c:pt idx="133">
                  <c:v>4.7095116527287907E-2</c:v>
                </c:pt>
                <c:pt idx="134">
                  <c:v>4.7105545393293355E-2</c:v>
                </c:pt>
                <c:pt idx="135">
                  <c:v>4.7122165393076877E-2</c:v>
                </c:pt>
                <c:pt idx="136">
                  <c:v>4.7123945393153066E-2</c:v>
                </c:pt>
                <c:pt idx="137">
                  <c:v>4.7128745393294362E-2</c:v>
                </c:pt>
                <c:pt idx="138">
                  <c:v>4.7164401131013473E-2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4.7397031107593308E-2</c:v>
                </c:pt>
                <c:pt idx="147">
                  <c:v>4.7405168073666445E-2</c:v>
                </c:pt>
                <c:pt idx="148">
                  <c:v>4.7415785393425884E-2</c:v>
                </c:pt>
                <c:pt idx="149">
                  <c:v>4.7427805393354443E-2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4.7562199001461768E-2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4.7861425393435408E-2</c:v>
                </c:pt>
                <c:pt idx="169">
                  <c:v>4.7873456733512412E-2</c:v>
                </c:pt>
                <c:pt idx="170">
                  <c:v>4.7883086302547992E-2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4.814149539326696E-2</c:v>
                </c:pt>
                <c:pt idx="180">
                  <c:v>4.8203045393250793E-2</c:v>
                </c:pt>
                <c:pt idx="181">
                  <c:v>4.8225495393268085E-2</c:v>
                </c:pt>
                <c:pt idx="182">
                  <c:v>4.8239307893226183E-2</c:v>
                </c:pt>
                <c:pt idx="183">
                  <c:v>4.8249145393341838E-2</c:v>
                </c:pt>
                <c:pt idx="184">
                  <c:v>4.8261295393359646E-2</c:v>
                </c:pt>
                <c:pt idx="185">
                  <c:v>4.8267245393233786E-2</c:v>
                </c:pt>
                <c:pt idx="186">
                  <c:v>4.8289219077417955E-2</c:v>
                </c:pt>
                <c:pt idx="187">
                  <c:v>4.8319473788424723E-2</c:v>
                </c:pt>
                <c:pt idx="188">
                  <c:v>4.8413029484095309E-2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4.8632290847877062E-2</c:v>
                </c:pt>
                <c:pt idx="198">
                  <c:v>4.8653703726500887E-2</c:v>
                </c:pt>
                <c:pt idx="199">
                  <c:v>4.8697795393437097E-2</c:v>
                </c:pt>
                <c:pt idx="200">
                  <c:v>4.8768765393290892E-2</c:v>
                </c:pt>
                <c:pt idx="201">
                  <c:v>4.8817375393298383E-2</c:v>
                </c:pt>
                <c:pt idx="202">
                  <c:v>4.8855922476647613E-2</c:v>
                </c:pt>
                <c:pt idx="203">
                  <c:v>4.8892915393082624E-2</c:v>
                </c:pt>
                <c:pt idx="204">
                  <c:v>4.8917427932792829E-2</c:v>
                </c:pt>
                <c:pt idx="205">
                  <c:v>4.8997895393384283E-2</c:v>
                </c:pt>
                <c:pt idx="206">
                  <c:v>4.9032903288107936E-2</c:v>
                </c:pt>
                <c:pt idx="207">
                  <c:v>4.9070325393444136E-2</c:v>
                </c:pt>
                <c:pt idx="208">
                  <c:v>4.9088945393251038E-2</c:v>
                </c:pt>
                <c:pt idx="209">
                  <c:v>4.9114265393328103E-2</c:v>
                </c:pt>
                <c:pt idx="210">
                  <c:v>4.9152467615485425E-2</c:v>
                </c:pt>
                <c:pt idx="211">
                  <c:v>4.9192385393126981E-2</c:v>
                </c:pt>
                <c:pt idx="212">
                  <c:v>4.9219085393346532E-2</c:v>
                </c:pt>
                <c:pt idx="213">
                  <c:v>4.9234745393306412E-2</c:v>
                </c:pt>
                <c:pt idx="214">
                  <c:v>4.9297031107698966E-2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4.9648105393089163E-2</c:v>
                </c:pt>
                <c:pt idx="228">
                  <c:v>4.9643665393233512E-2</c:v>
                </c:pt>
                <c:pt idx="229">
                  <c:v>4.9647531107552823E-2</c:v>
                </c:pt>
                <c:pt idx="230">
                  <c:v>4.970448223532755E-2</c:v>
                </c:pt>
                <c:pt idx="231">
                  <c:v>4.9712195393254902E-2</c:v>
                </c:pt>
                <c:pt idx="232">
                  <c:v>4.9742395393167292E-2</c:v>
                </c:pt>
                <c:pt idx="233">
                  <c:v>4.9763705393431397E-2</c:v>
                </c:pt>
                <c:pt idx="234">
                  <c:v>4.9775425393420412E-2</c:v>
                </c:pt>
                <c:pt idx="235">
                  <c:v>4.9790145393274088E-2</c:v>
                </c:pt>
                <c:pt idx="236">
                  <c:v>4.9810245393089772E-2</c:v>
                </c:pt>
                <c:pt idx="237">
                  <c:v>4.9818323170924834E-2</c:v>
                </c:pt>
                <c:pt idx="238">
                  <c:v>4.982441205996236E-2</c:v>
                </c:pt>
                <c:pt idx="239">
                  <c:v>4.989612774619457E-2</c:v>
                </c:pt>
                <c:pt idx="240">
                  <c:v>4.9935905393340384E-2</c:v>
                </c:pt>
                <c:pt idx="241">
                  <c:v>4.9968885393312283E-2</c:v>
                </c:pt>
                <c:pt idx="242">
                  <c:v>4.9986347543878734E-2</c:v>
                </c:pt>
                <c:pt idx="243">
                  <c:v>5.0013295393256434E-2</c:v>
                </c:pt>
                <c:pt idx="244">
                  <c:v>5.002544539325969E-2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5.027340195900383E-2</c:v>
                </c:pt>
                <c:pt idx="253">
                  <c:v>5.0311495393273814E-2</c:v>
                </c:pt>
                <c:pt idx="254">
                  <c:v>5.0324845393077883E-2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5.0596896908487697E-2</c:v>
                </c:pt>
                <c:pt idx="265">
                  <c:v>5.0604745393187045E-2</c:v>
                </c:pt>
                <c:pt idx="266">
                  <c:v>5.0613856504270416E-2</c:v>
                </c:pt>
                <c:pt idx="267">
                  <c:v>5.0617295393180939E-2</c:v>
                </c:pt>
                <c:pt idx="268">
                  <c:v>5.0656395393417597E-2</c:v>
                </c:pt>
                <c:pt idx="269">
                  <c:v>5.067480539332779E-2</c:v>
                </c:pt>
                <c:pt idx="270">
                  <c:v>5.0686215981599503E-2</c:v>
                </c:pt>
                <c:pt idx="271">
                  <c:v>5.0754650155255432E-2</c:v>
                </c:pt>
                <c:pt idx="272">
                  <c:v>5.0798425393239331E-2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5.1001745393278834E-2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5.1214745393309474E-2</c:v>
                </c:pt>
                <c:pt idx="292">
                  <c:v>5.1224895393147458E-2</c:v>
                </c:pt>
                <c:pt idx="293">
                  <c:v>5.1235640130258282E-2</c:v>
                </c:pt>
                <c:pt idx="294">
                  <c:v>5.1246656504488897E-2</c:v>
                </c:pt>
                <c:pt idx="295">
                  <c:v>5.1265401643178173E-2</c:v>
                </c:pt>
                <c:pt idx="296">
                  <c:v>5.1274166446020786E-2</c:v>
                </c:pt>
                <c:pt idx="297">
                  <c:v>5.125856539314088E-2</c:v>
                </c:pt>
                <c:pt idx="298">
                  <c:v>5.1267045393018407E-2</c:v>
                </c:pt>
                <c:pt idx="299">
                  <c:v>5.1263534866862422E-2</c:v>
                </c:pt>
                <c:pt idx="300">
                  <c:v>5.1253205393379513E-2</c:v>
                </c:pt>
                <c:pt idx="301">
                  <c:v>5.1252545393268054E-2</c:v>
                </c:pt>
                <c:pt idx="302">
                  <c:v>5.1259154484057302E-2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5.1412049741088692E-2</c:v>
                </c:pt>
                <c:pt idx="312">
                  <c:v>5.1487524805111408E-2</c:v>
                </c:pt>
                <c:pt idx="313">
                  <c:v>5.1484295393223092E-2</c:v>
                </c:pt>
                <c:pt idx="314">
                  <c:v>5.1482745393073515E-2</c:v>
                </c:pt>
                <c:pt idx="315">
                  <c:v>5.1483903287888232E-2</c:v>
                </c:pt>
                <c:pt idx="316">
                  <c:v>5.1481995393118062E-2</c:v>
                </c:pt>
                <c:pt idx="317">
                  <c:v>5.1479045393165133E-2</c:v>
                </c:pt>
                <c:pt idx="318">
                  <c:v>5.1470162975803653E-2</c:v>
                </c:pt>
                <c:pt idx="319">
                  <c:v>5.1461450656461322E-2</c:v>
                </c:pt>
                <c:pt idx="320">
                  <c:v>5.1459197448167515E-2</c:v>
                </c:pt>
                <c:pt idx="321">
                  <c:v>5.1467895393173535E-2</c:v>
                </c:pt>
                <c:pt idx="322">
                  <c:v>5.1477949474829643E-2</c:v>
                </c:pt>
                <c:pt idx="323">
                  <c:v>5.1457825393370626E-2</c:v>
                </c:pt>
                <c:pt idx="324">
                  <c:v>5.1460003457947427E-2</c:v>
                </c:pt>
                <c:pt idx="325">
                  <c:v>5.1464645393352271E-2</c:v>
                </c:pt>
                <c:pt idx="326">
                  <c:v>5.1470245393190277E-2</c:v>
                </c:pt>
                <c:pt idx="327">
                  <c:v>5.148156259755865E-2</c:v>
                </c:pt>
                <c:pt idx="328">
                  <c:v>5.1507031107576123E-2</c:v>
                </c:pt>
                <c:pt idx="329">
                  <c:v>5.1511158091656677E-2</c:v>
                </c:pt>
                <c:pt idx="330">
                  <c:v>5.1516695393232344E-2</c:v>
                </c:pt>
                <c:pt idx="331">
                  <c:v>5.1533261182797233E-2</c:v>
                </c:pt>
                <c:pt idx="332">
                  <c:v>5.1543585393247326E-2</c:v>
                </c:pt>
                <c:pt idx="333">
                  <c:v>5.1545705393266299E-2</c:v>
                </c:pt>
                <c:pt idx="334">
                  <c:v>5.1559745393418968E-2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5.1616787946315593E-2</c:v>
                </c:pt>
                <c:pt idx="345">
                  <c:v>5.1644526215255775E-2</c:v>
                </c:pt>
                <c:pt idx="346">
                  <c:v>5.1644645393380824E-2</c:v>
                </c:pt>
                <c:pt idx="347">
                  <c:v>5.1660145393398665E-2</c:v>
                </c:pt>
                <c:pt idx="348">
                  <c:v>5.1674250769636387E-2</c:v>
                </c:pt>
                <c:pt idx="349">
                  <c:v>5.1699245393152009E-2</c:v>
                </c:pt>
                <c:pt idx="350">
                  <c:v>5.1690245393132273E-2</c:v>
                </c:pt>
                <c:pt idx="351">
                  <c:v>5.1703832349844013E-2</c:v>
                </c:pt>
                <c:pt idx="352">
                  <c:v>5.170882066215654E-2</c:v>
                </c:pt>
                <c:pt idx="353">
                  <c:v>5.1669732572889759E-2</c:v>
                </c:pt>
                <c:pt idx="354">
                  <c:v>5.1671845393371794E-2</c:v>
                </c:pt>
                <c:pt idx="355">
                  <c:v>5.1683745393219675E-2</c:v>
                </c:pt>
                <c:pt idx="356">
                  <c:v>5.1699938941581584E-2</c:v>
                </c:pt>
                <c:pt idx="357">
                  <c:v>5.1709885393265043E-2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5.1728145393056361E-2</c:v>
                </c:pt>
                <c:pt idx="367">
                  <c:v>5.1710060000004894E-2</c:v>
                </c:pt>
                <c:pt idx="368">
                  <c:v>5.1689645393210408E-2</c:v>
                </c:pt>
                <c:pt idx="369">
                  <c:v>5.1699021988923843E-2</c:v>
                </c:pt>
                <c:pt idx="370">
                  <c:v>5.1703919306248868E-2</c:v>
                </c:pt>
                <c:pt idx="371">
                  <c:v>5.1718435048457065E-2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5.182836876994646E-2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5.1825694111215743E-2</c:v>
                </c:pt>
                <c:pt idx="388">
                  <c:v>5.1831105393361443E-2</c:v>
                </c:pt>
                <c:pt idx="389">
                  <c:v>5.1828755919643803E-2</c:v>
                </c:pt>
                <c:pt idx="390">
                  <c:v>5.1828805393270665E-2</c:v>
                </c:pt>
                <c:pt idx="391">
                  <c:v>5.182749007417442E-2</c:v>
                </c:pt>
                <c:pt idx="392">
                  <c:v>5.1826005393294849E-2</c:v>
                </c:pt>
                <c:pt idx="393">
                  <c:v>5.1827422812635957E-2</c:v>
                </c:pt>
                <c:pt idx="394">
                  <c:v>5.1827018120633304E-2</c:v>
                </c:pt>
                <c:pt idx="395">
                  <c:v>5.1837899239373562E-2</c:v>
                </c:pt>
                <c:pt idx="396">
                  <c:v>5.1845645393242878E-2</c:v>
                </c:pt>
                <c:pt idx="397">
                  <c:v>5.1863705393344624E-2</c:v>
                </c:pt>
                <c:pt idx="398">
                  <c:v>5.187126118259755E-2</c:v>
                </c:pt>
                <c:pt idx="399">
                  <c:v>5.1897445393166222E-2</c:v>
                </c:pt>
                <c:pt idx="400">
                  <c:v>5.1899401307224494E-2</c:v>
                </c:pt>
                <c:pt idx="401">
                  <c:v>5.1926145393309642E-2</c:v>
                </c:pt>
                <c:pt idx="402">
                  <c:v>5.1945602536306978E-2</c:v>
                </c:pt>
                <c:pt idx="403">
                  <c:v>5.1959253329840763E-2</c:v>
                </c:pt>
                <c:pt idx="404">
                  <c:v>5.2007745393268578E-2</c:v>
                </c:pt>
                <c:pt idx="405">
                  <c:v>5.2024445393470842E-2</c:v>
                </c:pt>
                <c:pt idx="406">
                  <c:v>5.2024235189406923E-2</c:v>
                </c:pt>
                <c:pt idx="407">
                  <c:v>5.2032985393253822E-2</c:v>
                </c:pt>
                <c:pt idx="408">
                  <c:v>5.203633125188406E-2</c:v>
                </c:pt>
                <c:pt idx="409">
                  <c:v>5.2055395393111333E-2</c:v>
                </c:pt>
                <c:pt idx="410">
                  <c:v>5.2061043265737794E-2</c:v>
                </c:pt>
                <c:pt idx="411">
                  <c:v>5.2078345393311958E-2</c:v>
                </c:pt>
                <c:pt idx="412">
                  <c:v>5.2089620393275034E-2</c:v>
                </c:pt>
                <c:pt idx="413">
                  <c:v>5.2117584102902126E-2</c:v>
                </c:pt>
                <c:pt idx="414">
                  <c:v>5.2110745393349589E-2</c:v>
                </c:pt>
                <c:pt idx="415">
                  <c:v>5.211374539327096E-2</c:v>
                </c:pt>
                <c:pt idx="416">
                  <c:v>5.2112125393350084E-2</c:v>
                </c:pt>
                <c:pt idx="417">
                  <c:v>5.2120617733706499E-2</c:v>
                </c:pt>
                <c:pt idx="418">
                  <c:v>5.2128045393132476E-2</c:v>
                </c:pt>
                <c:pt idx="419">
                  <c:v>5.2135808551298624E-2</c:v>
                </c:pt>
                <c:pt idx="420">
                  <c:v>5.2153553903778523E-2</c:v>
                </c:pt>
                <c:pt idx="421">
                  <c:v>5.2197655841013303E-2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5.2178545393402803E-2</c:v>
                </c:pt>
                <c:pt idx="434">
                  <c:v>5.2204167615613528E-2</c:v>
                </c:pt>
                <c:pt idx="435">
                  <c:v>5.2211195393411472E-2</c:v>
                </c:pt>
                <c:pt idx="436">
                  <c:v>5.2227458036867354E-2</c:v>
                </c:pt>
                <c:pt idx="437">
                  <c:v>5.2245657481307717E-2</c:v>
                </c:pt>
                <c:pt idx="438">
                  <c:v>5.2247745393302007E-2</c:v>
                </c:pt>
                <c:pt idx="439">
                  <c:v>5.2207432893368481E-2</c:v>
                </c:pt>
                <c:pt idx="440">
                  <c:v>5.2217337230033127E-2</c:v>
                </c:pt>
                <c:pt idx="441">
                  <c:v>5.2238445393285815E-2</c:v>
                </c:pt>
                <c:pt idx="442">
                  <c:v>5.2249613525191314E-2</c:v>
                </c:pt>
                <c:pt idx="443">
                  <c:v>5.2272045393266353E-2</c:v>
                </c:pt>
                <c:pt idx="444">
                  <c:v>5.2287745393400087E-2</c:v>
                </c:pt>
                <c:pt idx="445">
                  <c:v>5.2251541689642467E-2</c:v>
                </c:pt>
                <c:pt idx="446">
                  <c:v>5.2242851776227867E-2</c:v>
                </c:pt>
                <c:pt idx="447">
                  <c:v>5.2249645393459193E-2</c:v>
                </c:pt>
                <c:pt idx="448">
                  <c:v>5.2252958159286426E-2</c:v>
                </c:pt>
                <c:pt idx="449">
                  <c:v>5.2255270645872542E-2</c:v>
                </c:pt>
                <c:pt idx="450">
                  <c:v>5.2258145393281434E-2</c:v>
                </c:pt>
                <c:pt idx="451">
                  <c:v>5.2261785797313109E-2</c:v>
                </c:pt>
                <c:pt idx="452">
                  <c:v>5.2278245393367083E-2</c:v>
                </c:pt>
                <c:pt idx="453">
                  <c:v>5.2318598726628925E-2</c:v>
                </c:pt>
                <c:pt idx="454">
                  <c:v>5.233129641362684E-2</c:v>
                </c:pt>
                <c:pt idx="455">
                  <c:v>5.2341640129981326E-2</c:v>
                </c:pt>
                <c:pt idx="456">
                  <c:v>5.2352941045612222E-2</c:v>
                </c:pt>
                <c:pt idx="457">
                  <c:v>5.2364845393341873E-2</c:v>
                </c:pt>
                <c:pt idx="458">
                  <c:v>5.2382120393190366E-2</c:v>
                </c:pt>
                <c:pt idx="459">
                  <c:v>5.239729539330553E-2</c:v>
                </c:pt>
                <c:pt idx="460">
                  <c:v>5.2408957514430331E-2</c:v>
                </c:pt>
                <c:pt idx="461">
                  <c:v>5.2399995393273023E-2</c:v>
                </c:pt>
                <c:pt idx="462">
                  <c:v>5.2412388250459734E-2</c:v>
                </c:pt>
                <c:pt idx="463">
                  <c:v>5.2411595393110133E-2</c:v>
                </c:pt>
                <c:pt idx="464">
                  <c:v>5.2420326038429804E-2</c:v>
                </c:pt>
                <c:pt idx="465">
                  <c:v>5.2444165393353476E-2</c:v>
                </c:pt>
                <c:pt idx="466">
                  <c:v>5.2482149433629402E-2</c:v>
                </c:pt>
                <c:pt idx="467">
                  <c:v>5.2500648619073331E-2</c:v>
                </c:pt>
                <c:pt idx="468">
                  <c:v>5.2511295393344433E-2</c:v>
                </c:pt>
                <c:pt idx="469">
                  <c:v>5.2520327810725721E-2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5.264618983780181E-2</c:v>
                </c:pt>
                <c:pt idx="479">
                  <c:v>5.2647199938732583E-2</c:v>
                </c:pt>
                <c:pt idx="480">
                  <c:v>5.2667451275610344E-2</c:v>
                </c:pt>
                <c:pt idx="481">
                  <c:v>5.2673444318216432E-2</c:v>
                </c:pt>
                <c:pt idx="482">
                  <c:v>5.268194539331706E-2</c:v>
                </c:pt>
                <c:pt idx="483">
                  <c:v>5.2705032627130881E-2</c:v>
                </c:pt>
                <c:pt idx="484">
                  <c:v>5.2712945393281627E-2</c:v>
                </c:pt>
                <c:pt idx="485">
                  <c:v>5.2723852920252064E-2</c:v>
                </c:pt>
                <c:pt idx="486">
                  <c:v>5.2739064074586499E-2</c:v>
                </c:pt>
                <c:pt idx="487">
                  <c:v>5.2748784354335644E-2</c:v>
                </c:pt>
                <c:pt idx="488">
                  <c:v>5.2811921217568329E-2</c:v>
                </c:pt>
                <c:pt idx="489">
                  <c:v>5.2828545393325044E-2</c:v>
                </c:pt>
                <c:pt idx="490">
                  <c:v>5.2830625828150506E-2</c:v>
                </c:pt>
                <c:pt idx="491">
                  <c:v>5.282310253619471E-2</c:v>
                </c:pt>
                <c:pt idx="492">
                  <c:v>5.2841945393154663E-2</c:v>
                </c:pt>
                <c:pt idx="493">
                  <c:v>5.2855071480252036E-2</c:v>
                </c:pt>
                <c:pt idx="494">
                  <c:v>5.2862092331949544E-2</c:v>
                </c:pt>
                <c:pt idx="495">
                  <c:v>5.2865578726624562E-2</c:v>
                </c:pt>
                <c:pt idx="496">
                  <c:v>5.2909745393307617E-2</c:v>
                </c:pt>
                <c:pt idx="497">
                  <c:v>5.2916332349752813E-2</c:v>
                </c:pt>
                <c:pt idx="498">
                  <c:v>5.2927785393308113E-2</c:v>
                </c:pt>
                <c:pt idx="499">
                  <c:v>5.2947755597301693E-2</c:v>
                </c:pt>
                <c:pt idx="500">
                  <c:v>5.297885650421108E-2</c:v>
                </c:pt>
                <c:pt idx="501">
                  <c:v>5.3012966445919706E-2</c:v>
                </c:pt>
                <c:pt idx="502">
                  <c:v>5.3051766669866988E-2</c:v>
                </c:pt>
                <c:pt idx="503">
                  <c:v>5.3076722666176579E-2</c:v>
                </c:pt>
                <c:pt idx="504">
                  <c:v>5.3079283854813884E-2</c:v>
                </c:pt>
                <c:pt idx="505">
                  <c:v>5.3137745393300406E-2</c:v>
                </c:pt>
                <c:pt idx="506">
                  <c:v>5.3145969883047428E-2</c:v>
                </c:pt>
                <c:pt idx="507">
                  <c:v>5.3150445393285395E-2</c:v>
                </c:pt>
                <c:pt idx="508">
                  <c:v>5.3168663760800428E-2</c:v>
                </c:pt>
                <c:pt idx="509">
                  <c:v>5.3190511350763456E-2</c:v>
                </c:pt>
                <c:pt idx="510">
                  <c:v>5.3205037059797192E-2</c:v>
                </c:pt>
                <c:pt idx="511">
                  <c:v>5.321561056189239E-2</c:v>
                </c:pt>
                <c:pt idx="512">
                  <c:v>5.3240766226622327E-2</c:v>
                </c:pt>
                <c:pt idx="513">
                  <c:v>5.3267745393270616E-2</c:v>
                </c:pt>
                <c:pt idx="514">
                  <c:v>5.3294921863894812E-2</c:v>
                </c:pt>
                <c:pt idx="515">
                  <c:v>5.3318404967868237E-2</c:v>
                </c:pt>
                <c:pt idx="516">
                  <c:v>5.3364945393383323E-2</c:v>
                </c:pt>
                <c:pt idx="517">
                  <c:v>5.3380153556730724E-2</c:v>
                </c:pt>
                <c:pt idx="518">
                  <c:v>5.3396132490192393E-2</c:v>
                </c:pt>
                <c:pt idx="519">
                  <c:v>5.3417644383102932E-2</c:v>
                </c:pt>
                <c:pt idx="520">
                  <c:v>5.3441097041712814E-2</c:v>
                </c:pt>
                <c:pt idx="521">
                  <c:v>5.3459668470267667E-2</c:v>
                </c:pt>
                <c:pt idx="522">
                  <c:v>5.3527745393267739E-2</c:v>
                </c:pt>
                <c:pt idx="523">
                  <c:v>5.3551575180364241E-2</c:v>
                </c:pt>
                <c:pt idx="524">
                  <c:v>5.3597465823443907E-2</c:v>
                </c:pt>
                <c:pt idx="525">
                  <c:v>5.3642351453945032E-2</c:v>
                </c:pt>
                <c:pt idx="526">
                  <c:v>5.3669679459119393E-2</c:v>
                </c:pt>
                <c:pt idx="527">
                  <c:v>5.3699276005474417E-2</c:v>
                </c:pt>
                <c:pt idx="528">
                  <c:v>5.3719765595346324E-2</c:v>
                </c:pt>
                <c:pt idx="529">
                  <c:v>5.3736145393258966E-2</c:v>
                </c:pt>
                <c:pt idx="530">
                  <c:v>5.3752235189278984E-2</c:v>
                </c:pt>
                <c:pt idx="531">
                  <c:v>5.3802692761706891E-2</c:v>
                </c:pt>
                <c:pt idx="532">
                  <c:v>5.3816787946459645E-2</c:v>
                </c:pt>
                <c:pt idx="533">
                  <c:v>5.3837229929414039E-2</c:v>
                </c:pt>
                <c:pt idx="534">
                  <c:v>5.385590865860479E-2</c:v>
                </c:pt>
                <c:pt idx="535">
                  <c:v>5.3898734640611873E-2</c:v>
                </c:pt>
                <c:pt idx="536">
                  <c:v>5.3922684168739514E-2</c:v>
                </c:pt>
                <c:pt idx="537">
                  <c:v>5.3955806617722146E-2</c:v>
                </c:pt>
                <c:pt idx="538">
                  <c:v>5.3992082127933966E-2</c:v>
                </c:pt>
                <c:pt idx="539">
                  <c:v>5.401765280068125E-2</c:v>
                </c:pt>
                <c:pt idx="540">
                  <c:v>5.4117745393284622E-2</c:v>
                </c:pt>
                <c:pt idx="541">
                  <c:v>5.4144025881228734E-2</c:v>
                </c:pt>
                <c:pt idx="542">
                  <c:v>5.4185299741178104E-2</c:v>
                </c:pt>
                <c:pt idx="543">
                  <c:v>5.4241537059837808E-2</c:v>
                </c:pt>
                <c:pt idx="544">
                  <c:v>5.4298920651007311E-2</c:v>
                </c:pt>
                <c:pt idx="545">
                  <c:v>5.4345547591068966E-2</c:v>
                </c:pt>
                <c:pt idx="546">
                  <c:v>5.4372827025844284E-2</c:v>
                </c:pt>
                <c:pt idx="547">
                  <c:v>5.4400634282302622E-2</c:v>
                </c:pt>
                <c:pt idx="548">
                  <c:v>5.4414593877993585E-2</c:v>
                </c:pt>
                <c:pt idx="549">
                  <c:v>5.4437745393286732E-2</c:v>
                </c:pt>
                <c:pt idx="550">
                  <c:v>5.4510909572385913E-2</c:v>
                </c:pt>
                <c:pt idx="551">
                  <c:v>5.4554168073636333E-2</c:v>
                </c:pt>
                <c:pt idx="552">
                  <c:v>5.4612370393471124E-2</c:v>
                </c:pt>
                <c:pt idx="553">
                  <c:v>5.4642051515557462E-2</c:v>
                </c:pt>
                <c:pt idx="554">
                  <c:v>5.4672678726547033E-2</c:v>
                </c:pt>
                <c:pt idx="555">
                  <c:v>5.4698724559927039E-2</c:v>
                </c:pt>
                <c:pt idx="556">
                  <c:v>5.471474539332645E-2</c:v>
                </c:pt>
                <c:pt idx="557">
                  <c:v>5.4768534867008847E-2</c:v>
                </c:pt>
                <c:pt idx="558">
                  <c:v>5.4794724116789144E-2</c:v>
                </c:pt>
                <c:pt idx="559">
                  <c:v>5.4826018120621885E-2</c:v>
                </c:pt>
                <c:pt idx="560">
                  <c:v>5.4844456733448524E-2</c:v>
                </c:pt>
                <c:pt idx="561">
                  <c:v>5.4871958876503882E-2</c:v>
                </c:pt>
                <c:pt idx="562">
                  <c:v>5.4895704576978344E-2</c:v>
                </c:pt>
                <c:pt idx="563">
                  <c:v>5.4928873052674021E-2</c:v>
                </c:pt>
                <c:pt idx="564">
                  <c:v>5.4965832349765313E-2</c:v>
                </c:pt>
                <c:pt idx="565">
                  <c:v>5.5052566821814392E-2</c:v>
                </c:pt>
                <c:pt idx="566">
                  <c:v>5.5064228909728466E-2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5.5227745393295793E-2</c:v>
                </c:pt>
                <c:pt idx="575">
                  <c:v>5.5240897567301772E-2</c:v>
                </c:pt>
                <c:pt idx="576">
                  <c:v>5.5269786209620982E-2</c:v>
                </c:pt>
                <c:pt idx="577">
                  <c:v>5.5309446424175283E-2</c:v>
                </c:pt>
                <c:pt idx="578">
                  <c:v>5.534185997667862E-2</c:v>
                </c:pt>
                <c:pt idx="579">
                  <c:v>5.5373250769662263E-2</c:v>
                </c:pt>
                <c:pt idx="580">
                  <c:v>5.5404969883014132E-2</c:v>
                </c:pt>
                <c:pt idx="581">
                  <c:v>5.5435934867048987E-2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5.578629539319039E-2</c:v>
                </c:pt>
                <c:pt idx="597">
                  <c:v>5.5820065393419327E-2</c:v>
                </c:pt>
                <c:pt idx="598">
                  <c:v>5.5853684168823907E-2</c:v>
                </c:pt>
                <c:pt idx="599">
                  <c:v>5.5896925393255983E-2</c:v>
                </c:pt>
                <c:pt idx="600">
                  <c:v>5.5899419811808751E-2</c:v>
                </c:pt>
                <c:pt idx="601">
                  <c:v>5.5919324340735099E-2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5.6149165393435278E-2</c:v>
                </c:pt>
                <c:pt idx="613">
                  <c:v>5.6189625393301412E-2</c:v>
                </c:pt>
                <c:pt idx="614">
                  <c:v>5.622239539319196E-2</c:v>
                </c:pt>
                <c:pt idx="615">
                  <c:v>5.6257125393258778E-2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5.6446125393179489E-2</c:v>
                </c:pt>
                <c:pt idx="624">
                  <c:v>5.6467345393258456E-2</c:v>
                </c:pt>
                <c:pt idx="625">
                  <c:v>5.6470525393137905E-2</c:v>
                </c:pt>
                <c:pt idx="626">
                  <c:v>5.6467745393334212E-2</c:v>
                </c:pt>
                <c:pt idx="627">
                  <c:v>5.6517745393278966E-2</c:v>
                </c:pt>
                <c:pt idx="628">
                  <c:v>5.6529145393341078E-2</c:v>
                </c:pt>
                <c:pt idx="629">
                  <c:v>5.65574773519587E-2</c:v>
                </c:pt>
                <c:pt idx="630">
                  <c:v>5.6583845393191695E-2</c:v>
                </c:pt>
                <c:pt idx="631">
                  <c:v>5.6604665393408027E-2</c:v>
                </c:pt>
                <c:pt idx="632">
                  <c:v>5.6632795393426333E-2</c:v>
                </c:pt>
                <c:pt idx="633">
                  <c:v>5.6660445393077845E-2</c:v>
                </c:pt>
                <c:pt idx="634">
                  <c:v>5.6681228539375156E-2</c:v>
                </c:pt>
                <c:pt idx="635">
                  <c:v>5.6697582128023803E-2</c:v>
                </c:pt>
                <c:pt idx="636">
                  <c:v>5.6733612059915284E-2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5.7007261876705843E-2</c:v>
                </c:pt>
                <c:pt idx="648">
                  <c:v>5.7027945393230084E-2</c:v>
                </c:pt>
                <c:pt idx="649">
                  <c:v>5.7055265393401562E-2</c:v>
                </c:pt>
                <c:pt idx="650">
                  <c:v>5.7096845393246574E-2</c:v>
                </c:pt>
                <c:pt idx="651">
                  <c:v>5.7124665393359857E-2</c:v>
                </c:pt>
                <c:pt idx="652">
                  <c:v>5.7157105393173396E-2</c:v>
                </c:pt>
                <c:pt idx="653">
                  <c:v>5.7186113209226778E-2</c:v>
                </c:pt>
                <c:pt idx="654">
                  <c:v>5.72754918721331E-2</c:v>
                </c:pt>
                <c:pt idx="655">
                  <c:v>5.7296725393300114E-2</c:v>
                </c:pt>
                <c:pt idx="656">
                  <c:v>5.7311405393278413E-2</c:v>
                </c:pt>
                <c:pt idx="657">
                  <c:v>5.7341485393308793E-2</c:v>
                </c:pt>
                <c:pt idx="658">
                  <c:v>5.7358904484189573E-2</c:v>
                </c:pt>
                <c:pt idx="659">
                  <c:v>5.7381045393043464E-2</c:v>
                </c:pt>
                <c:pt idx="660">
                  <c:v>5.7401095393444734E-2</c:v>
                </c:pt>
                <c:pt idx="661">
                  <c:v>5.7418484523651808E-2</c:v>
                </c:pt>
                <c:pt idx="662">
                  <c:v>5.7468459678986512E-2</c:v>
                </c:pt>
                <c:pt idx="663">
                  <c:v>5.749680033839883E-2</c:v>
                </c:pt>
                <c:pt idx="664">
                  <c:v>5.7518445393156981E-2</c:v>
                </c:pt>
                <c:pt idx="665">
                  <c:v>5.7550045393227806E-2</c:v>
                </c:pt>
                <c:pt idx="666">
                  <c:v>5.7570645393241193E-2</c:v>
                </c:pt>
                <c:pt idx="667">
                  <c:v>5.7591325393261172E-2</c:v>
                </c:pt>
                <c:pt idx="668">
                  <c:v>5.7618745393369773E-2</c:v>
                </c:pt>
                <c:pt idx="669">
                  <c:v>5.7633650154983396E-2</c:v>
                </c:pt>
                <c:pt idx="670">
                  <c:v>5.763885650439704E-2</c:v>
                </c:pt>
                <c:pt idx="671">
                  <c:v>5.7664673964666367E-2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5.7788625393286101E-2</c:v>
                </c:pt>
                <c:pt idx="683">
                  <c:v>5.7806265393111414E-2</c:v>
                </c:pt>
                <c:pt idx="684">
                  <c:v>5.7827095393292893E-2</c:v>
                </c:pt>
                <c:pt idx="685">
                  <c:v>5.7849990291259701E-2</c:v>
                </c:pt>
                <c:pt idx="686">
                  <c:v>5.7897745393219693E-2</c:v>
                </c:pt>
                <c:pt idx="687">
                  <c:v>5.7903138651695954E-2</c:v>
                </c:pt>
                <c:pt idx="688">
                  <c:v>5.7922545393154133E-2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5.8262204852766987E-2</c:v>
                </c:pt>
                <c:pt idx="704">
                  <c:v>5.8299173964655865E-2</c:v>
                </c:pt>
                <c:pt idx="705">
                  <c:v>5.8287545393170478E-2</c:v>
                </c:pt>
                <c:pt idx="706">
                  <c:v>5.8284145393145047E-2</c:v>
                </c:pt>
                <c:pt idx="707">
                  <c:v>5.8282145393249607E-2</c:v>
                </c:pt>
                <c:pt idx="708">
                  <c:v>5.8302970112336747E-2</c:v>
                </c:pt>
                <c:pt idx="709">
                  <c:v>5.8334465393173232E-2</c:v>
                </c:pt>
                <c:pt idx="710">
                  <c:v>5.8335045393249629E-2</c:v>
                </c:pt>
                <c:pt idx="711">
                  <c:v>5.8326070393349104E-2</c:v>
                </c:pt>
                <c:pt idx="712">
                  <c:v>5.8396730900668312E-2</c:v>
                </c:pt>
                <c:pt idx="713">
                  <c:v>5.8413000495349414E-2</c:v>
                </c:pt>
                <c:pt idx="714">
                  <c:v>5.8424395393132052E-2</c:v>
                </c:pt>
                <c:pt idx="715">
                  <c:v>5.8445045393327059E-2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5.8605745393194186E-2</c:v>
                </c:pt>
                <c:pt idx="727">
                  <c:v>5.8614405393399238E-2</c:v>
                </c:pt>
                <c:pt idx="728">
                  <c:v>5.8624342408165678E-2</c:v>
                </c:pt>
                <c:pt idx="729">
                  <c:v>5.8748067973809284E-2</c:v>
                </c:pt>
                <c:pt idx="730">
                  <c:v>5.87827853933761E-2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5.8954145393300794E-2</c:v>
                </c:pt>
                <c:pt idx="741">
                  <c:v>5.9007432893310036E-2</c:v>
                </c:pt>
                <c:pt idx="742">
                  <c:v>5.9007745393131514E-2</c:v>
                </c:pt>
                <c:pt idx="743">
                  <c:v>5.9016645393342171E-2</c:v>
                </c:pt>
                <c:pt idx="744">
                  <c:v>5.9038695393141598E-2</c:v>
                </c:pt>
                <c:pt idx="745">
                  <c:v>5.9060856504345421E-2</c:v>
                </c:pt>
                <c:pt idx="746">
                  <c:v>5.9077965393200323E-2</c:v>
                </c:pt>
                <c:pt idx="747">
                  <c:v>5.9102545393216133E-2</c:v>
                </c:pt>
                <c:pt idx="748">
                  <c:v>5.9111425393311511E-2</c:v>
                </c:pt>
                <c:pt idx="749">
                  <c:v>5.9117745393280074E-2</c:v>
                </c:pt>
                <c:pt idx="750">
                  <c:v>5.9188771034328826E-2</c:v>
                </c:pt>
                <c:pt idx="751">
                  <c:v>5.9198596457051327E-2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5.9362105393219719E-2</c:v>
                </c:pt>
                <c:pt idx="760">
                  <c:v>5.9353245393282364E-2</c:v>
                </c:pt>
                <c:pt idx="761">
                  <c:v>5.9373582128003588E-2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5.9462695393179513E-2</c:v>
                </c:pt>
                <c:pt idx="770">
                  <c:v>5.9470798024847366E-2</c:v>
                </c:pt>
                <c:pt idx="771">
                  <c:v>5.9479810610824302E-2</c:v>
                </c:pt>
                <c:pt idx="772">
                  <c:v>5.9495525393387538E-2</c:v>
                </c:pt>
                <c:pt idx="773">
                  <c:v>5.9519025393285574E-2</c:v>
                </c:pt>
                <c:pt idx="774">
                  <c:v>5.9523745393192905E-2</c:v>
                </c:pt>
                <c:pt idx="775">
                  <c:v>5.9529955919586583E-2</c:v>
                </c:pt>
                <c:pt idx="776">
                  <c:v>5.9495459678956322E-2</c:v>
                </c:pt>
                <c:pt idx="777">
                  <c:v>5.9495265393408769E-2</c:v>
                </c:pt>
                <c:pt idx="778">
                  <c:v>5.9485605393419412E-2</c:v>
                </c:pt>
                <c:pt idx="779">
                  <c:v>5.946664539312975E-2</c:v>
                </c:pt>
                <c:pt idx="780">
                  <c:v>5.9451769783478881E-2</c:v>
                </c:pt>
                <c:pt idx="781">
                  <c:v>5.9456995393304735E-2</c:v>
                </c:pt>
                <c:pt idx="782">
                  <c:v>5.9462295393217506E-2</c:v>
                </c:pt>
                <c:pt idx="783">
                  <c:v>5.9458745393300212E-2</c:v>
                </c:pt>
                <c:pt idx="784">
                  <c:v>5.9462157157938351E-2</c:v>
                </c:pt>
                <c:pt idx="785">
                  <c:v>5.9466295393136442E-2</c:v>
                </c:pt>
                <c:pt idx="786">
                  <c:v>5.9478624514383842E-2</c:v>
                </c:pt>
                <c:pt idx="787">
                  <c:v>5.9480445393433085E-2</c:v>
                </c:pt>
                <c:pt idx="788">
                  <c:v>5.9476045393367372E-2</c:v>
                </c:pt>
                <c:pt idx="789">
                  <c:v>5.9486405393414592E-2</c:v>
                </c:pt>
                <c:pt idx="790">
                  <c:v>5.9499021989012323E-2</c:v>
                </c:pt>
                <c:pt idx="791">
                  <c:v>5.9497545393270464E-2</c:v>
                </c:pt>
                <c:pt idx="792">
                  <c:v>5.9506065393264862E-2</c:v>
                </c:pt>
                <c:pt idx="793">
                  <c:v>5.9513405393147527E-2</c:v>
                </c:pt>
                <c:pt idx="794">
                  <c:v>5.9506645393184954E-2</c:v>
                </c:pt>
                <c:pt idx="795">
                  <c:v>5.9515745393440511E-2</c:v>
                </c:pt>
                <c:pt idx="796">
                  <c:v>5.9509786209517385E-2</c:v>
                </c:pt>
                <c:pt idx="797">
                  <c:v>5.9496185393271742E-2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5.9496316821779006E-2</c:v>
                </c:pt>
                <c:pt idx="806">
                  <c:v>5.9517245393436835E-2</c:v>
                </c:pt>
                <c:pt idx="807">
                  <c:v>5.9522385393265154E-2</c:v>
                </c:pt>
                <c:pt idx="808">
                  <c:v>5.952774539333916E-2</c:v>
                </c:pt>
                <c:pt idx="809">
                  <c:v>5.9520514624026202E-2</c:v>
                </c:pt>
                <c:pt idx="810">
                  <c:v>5.951228147577594E-2</c:v>
                </c:pt>
                <c:pt idx="811">
                  <c:v>5.9499845393276019E-2</c:v>
                </c:pt>
                <c:pt idx="812">
                  <c:v>5.9513745393417139E-2</c:v>
                </c:pt>
                <c:pt idx="813">
                  <c:v>5.9493785393371579E-2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5.9498182174806499E-2</c:v>
                </c:pt>
                <c:pt idx="824">
                  <c:v>5.9515465393289453E-2</c:v>
                </c:pt>
                <c:pt idx="825">
                  <c:v>5.9525065393259399E-2</c:v>
                </c:pt>
                <c:pt idx="826">
                  <c:v>5.9534276005450734E-2</c:v>
                </c:pt>
                <c:pt idx="827">
                  <c:v>5.958774539328715E-2</c:v>
                </c:pt>
                <c:pt idx="828">
                  <c:v>5.9591495393391494E-2</c:v>
                </c:pt>
                <c:pt idx="829">
                  <c:v>5.9605245393100859E-2</c:v>
                </c:pt>
                <c:pt idx="830">
                  <c:v>5.9629645393286496E-2</c:v>
                </c:pt>
                <c:pt idx="831">
                  <c:v>5.9650034282327735E-2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5.9662945393540771E-2</c:v>
                </c:pt>
                <c:pt idx="842">
                  <c:v>5.9679245393269187E-2</c:v>
                </c:pt>
                <c:pt idx="843">
                  <c:v>5.9685188692185386E-2</c:v>
                </c:pt>
                <c:pt idx="844">
                  <c:v>5.9696602536135575E-2</c:v>
                </c:pt>
                <c:pt idx="845">
                  <c:v>5.9727100231867794E-2</c:v>
                </c:pt>
                <c:pt idx="846">
                  <c:v>5.9750745393202472E-2</c:v>
                </c:pt>
                <c:pt idx="847">
                  <c:v>5.9776745393364195E-2</c:v>
                </c:pt>
                <c:pt idx="848">
                  <c:v>5.9786456733377374E-2</c:v>
                </c:pt>
                <c:pt idx="849">
                  <c:v>5.9784745393315582E-2</c:v>
                </c:pt>
                <c:pt idx="850">
                  <c:v>5.9784595393168244E-2</c:v>
                </c:pt>
                <c:pt idx="851">
                  <c:v>5.9785157157932804E-2</c:v>
                </c:pt>
                <c:pt idx="852">
                  <c:v>5.9792995393195464E-2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5.9893421068906889E-2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5.9986482235345508E-2</c:v>
                </c:pt>
                <c:pt idx="871">
                  <c:v>5.9987745393257796E-2</c:v>
                </c:pt>
                <c:pt idx="872">
                  <c:v>5.9986848841632079E-2</c:v>
                </c:pt>
                <c:pt idx="873">
                  <c:v>5.9984205393320174E-2</c:v>
                </c:pt>
                <c:pt idx="874">
                  <c:v>5.9981185393240821E-2</c:v>
                </c:pt>
                <c:pt idx="875">
                  <c:v>5.9979629114252482E-2</c:v>
                </c:pt>
                <c:pt idx="876">
                  <c:v>5.9978225393180692E-2</c:v>
                </c:pt>
                <c:pt idx="877">
                  <c:v>5.9968345393187406E-2</c:v>
                </c:pt>
                <c:pt idx="878">
                  <c:v>5.9951520903680992E-2</c:v>
                </c:pt>
                <c:pt idx="879">
                  <c:v>5.993852700245849E-2</c:v>
                </c:pt>
                <c:pt idx="880">
                  <c:v>5.9917745393278224E-2</c:v>
                </c:pt>
                <c:pt idx="881">
                  <c:v>5.9858684787144609E-2</c:v>
                </c:pt>
                <c:pt idx="882">
                  <c:v>5.9852945393245816E-2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5.9922295393292385E-2</c:v>
                </c:pt>
                <c:pt idx="893">
                  <c:v>5.9928545393304847E-2</c:v>
                </c:pt>
                <c:pt idx="894">
                  <c:v>5.9921600814988221E-2</c:v>
                </c:pt>
                <c:pt idx="895">
                  <c:v>5.9917745393278224E-2</c:v>
                </c:pt>
                <c:pt idx="896">
                  <c:v>5.9917745393278224E-2</c:v>
                </c:pt>
                <c:pt idx="897">
                  <c:v>5.9908157764354417E-2</c:v>
                </c:pt>
                <c:pt idx="898">
                  <c:v>5.9862724559877935E-2</c:v>
                </c:pt>
                <c:pt idx="899">
                  <c:v>5.9844957514641917E-2</c:v>
                </c:pt>
                <c:pt idx="900">
                  <c:v>5.9846445393375802E-2</c:v>
                </c:pt>
                <c:pt idx="901">
                  <c:v>5.983393096042295E-2</c:v>
                </c:pt>
                <c:pt idx="902">
                  <c:v>5.9823585393203912E-2</c:v>
                </c:pt>
                <c:pt idx="903">
                  <c:v>5.9809225393337412E-2</c:v>
                </c:pt>
                <c:pt idx="904">
                  <c:v>5.9792953726599908E-2</c:v>
                </c:pt>
                <c:pt idx="905">
                  <c:v>5.9722986772584412E-2</c:v>
                </c:pt>
                <c:pt idx="906">
                  <c:v>5.9720585393350234E-2</c:v>
                </c:pt>
                <c:pt idx="907">
                  <c:v>5.9721745393389369E-2</c:v>
                </c:pt>
                <c:pt idx="908">
                  <c:v>5.9725480086982023E-2</c:v>
                </c:pt>
                <c:pt idx="909">
                  <c:v>5.9726965393238796E-2</c:v>
                </c:pt>
                <c:pt idx="910">
                  <c:v>5.9724265393356304E-2</c:v>
                </c:pt>
                <c:pt idx="911">
                  <c:v>5.972222539328708E-2</c:v>
                </c:pt>
                <c:pt idx="912">
                  <c:v>5.9721786630504432E-2</c:v>
                </c:pt>
                <c:pt idx="913">
                  <c:v>5.9708441045529713E-2</c:v>
                </c:pt>
                <c:pt idx="914">
                  <c:v>5.9627745393285636E-2</c:v>
                </c:pt>
                <c:pt idx="915">
                  <c:v>5.9621595393380744E-2</c:v>
                </c:pt>
                <c:pt idx="916">
                  <c:v>5.9616287059782516E-2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5.9511250548027417E-2</c:v>
                </c:pt>
                <c:pt idx="926">
                  <c:v>5.9495685393372404E-2</c:v>
                </c:pt>
                <c:pt idx="927">
                  <c:v>5.9464295393212407E-2</c:v>
                </c:pt>
                <c:pt idx="928">
                  <c:v>5.9460893541384514E-2</c:v>
                </c:pt>
                <c:pt idx="929">
                  <c:v>5.9462695393207955E-2</c:v>
                </c:pt>
                <c:pt idx="930">
                  <c:v>5.9462745393219094E-2</c:v>
                </c:pt>
                <c:pt idx="931">
                  <c:v>5.9497745393315433E-2</c:v>
                </c:pt>
                <c:pt idx="932">
                  <c:v>5.9500702840139877E-2</c:v>
                </c:pt>
                <c:pt idx="933">
                  <c:v>5.9517745393392829E-2</c:v>
                </c:pt>
                <c:pt idx="934">
                  <c:v>5.9526585393342733E-2</c:v>
                </c:pt>
                <c:pt idx="935">
                  <c:v>5.952346539322674E-2</c:v>
                </c:pt>
                <c:pt idx="936">
                  <c:v>5.9514817558138797E-2</c:v>
                </c:pt>
                <c:pt idx="937">
                  <c:v>5.9481245393371303E-2</c:v>
                </c:pt>
                <c:pt idx="938">
                  <c:v>5.9468162059772574E-2</c:v>
                </c:pt>
                <c:pt idx="939">
                  <c:v>5.9476523171198933E-2</c:v>
                </c:pt>
                <c:pt idx="940">
                  <c:v>5.9479324340642924E-2</c:v>
                </c:pt>
                <c:pt idx="941">
                  <c:v>5.9471199938613599E-2</c:v>
                </c:pt>
                <c:pt idx="942">
                  <c:v>5.9467695393138544E-2</c:v>
                </c:pt>
                <c:pt idx="943">
                  <c:v>5.9462945393207192E-2</c:v>
                </c:pt>
                <c:pt idx="944">
                  <c:v>5.9459995393254417E-2</c:v>
                </c:pt>
                <c:pt idx="945">
                  <c:v>5.944554539333069E-2</c:v>
                </c:pt>
                <c:pt idx="946">
                  <c:v>5.9433106217952072E-2</c:v>
                </c:pt>
                <c:pt idx="947">
                  <c:v>5.9450745393363036E-2</c:v>
                </c:pt>
                <c:pt idx="948">
                  <c:v>5.9445437700929922E-2</c:v>
                </c:pt>
                <c:pt idx="949">
                  <c:v>5.9380453726518727E-2</c:v>
                </c:pt>
                <c:pt idx="950">
                  <c:v>5.9371925393392692E-2</c:v>
                </c:pt>
                <c:pt idx="951">
                  <c:v>5.9392305393231648E-2</c:v>
                </c:pt>
                <c:pt idx="952">
                  <c:v>5.940002539321667E-2</c:v>
                </c:pt>
                <c:pt idx="953">
                  <c:v>5.93977866302852E-2</c:v>
                </c:pt>
                <c:pt idx="954">
                  <c:v>5.9406265393491392E-2</c:v>
                </c:pt>
                <c:pt idx="955">
                  <c:v>5.9429990291178583E-2</c:v>
                </c:pt>
                <c:pt idx="956">
                  <c:v>5.9387745393280511E-2</c:v>
                </c:pt>
                <c:pt idx="957">
                  <c:v>5.9384449938775834E-2</c:v>
                </c:pt>
                <c:pt idx="958">
                  <c:v>5.9362985393164584E-2</c:v>
                </c:pt>
                <c:pt idx="959">
                  <c:v>5.9342695393127198E-2</c:v>
                </c:pt>
                <c:pt idx="960">
                  <c:v>5.933284848583753E-2</c:v>
                </c:pt>
                <c:pt idx="961">
                  <c:v>5.9312895393432707E-2</c:v>
                </c:pt>
                <c:pt idx="962">
                  <c:v>5.9296295393423452E-2</c:v>
                </c:pt>
                <c:pt idx="963">
                  <c:v>5.9293945393505972E-2</c:v>
                </c:pt>
                <c:pt idx="964">
                  <c:v>5.9300676427781883E-2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5.9236412059988384E-2</c:v>
                </c:pt>
                <c:pt idx="975">
                  <c:v>5.9223825393345919E-2</c:v>
                </c:pt>
                <c:pt idx="976">
                  <c:v>5.9203745393034496E-2</c:v>
                </c:pt>
                <c:pt idx="977">
                  <c:v>5.9202005393032713E-2</c:v>
                </c:pt>
                <c:pt idx="978">
                  <c:v>5.9199665393293813E-2</c:v>
                </c:pt>
                <c:pt idx="979">
                  <c:v>5.9197951578880824E-2</c:v>
                </c:pt>
                <c:pt idx="980">
                  <c:v>5.919780539328201E-2</c:v>
                </c:pt>
                <c:pt idx="981">
                  <c:v>5.9190602536105641E-2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5.9100602536148156E-2</c:v>
                </c:pt>
                <c:pt idx="993">
                  <c:v>5.9098745393271285E-2</c:v>
                </c:pt>
                <c:pt idx="994">
                  <c:v>5.9098745393285412E-2</c:v>
                </c:pt>
                <c:pt idx="995">
                  <c:v>5.9109505393308837E-2</c:v>
                </c:pt>
                <c:pt idx="996">
                  <c:v>5.9102345393256428E-2</c:v>
                </c:pt>
                <c:pt idx="997">
                  <c:v>5.9077825393259786E-2</c:v>
                </c:pt>
                <c:pt idx="998">
                  <c:v>5.9072611372755594E-2</c:v>
                </c:pt>
                <c:pt idx="999">
                  <c:v>5.9068921863826319E-2</c:v>
                </c:pt>
                <c:pt idx="1000">
                  <c:v>5.9094412059977418E-2</c:v>
                </c:pt>
                <c:pt idx="1001">
                  <c:v>5.9099545393266339E-2</c:v>
                </c:pt>
                <c:pt idx="1002">
                  <c:v>5.9106385393207013E-2</c:v>
                </c:pt>
                <c:pt idx="1003">
                  <c:v>5.9125885393342487E-2</c:v>
                </c:pt>
                <c:pt idx="1004">
                  <c:v>5.9137539207725499E-2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5.9149345393194434E-2</c:v>
                </c:pt>
                <c:pt idx="1014">
                  <c:v>5.91382953932965E-2</c:v>
                </c:pt>
                <c:pt idx="1015">
                  <c:v>5.9137745393258001E-2</c:v>
                </c:pt>
                <c:pt idx="1016">
                  <c:v>5.9147745393261175E-2</c:v>
                </c:pt>
                <c:pt idx="1017">
                  <c:v>5.9172745393254865E-2</c:v>
                </c:pt>
                <c:pt idx="1018">
                  <c:v>5.9198925392990993E-2</c:v>
                </c:pt>
                <c:pt idx="1019">
                  <c:v>5.9206485393261343E-2</c:v>
                </c:pt>
                <c:pt idx="1020">
                  <c:v>5.9228325393306136E-2</c:v>
                </c:pt>
                <c:pt idx="1021">
                  <c:v>5.9255025393198935E-2</c:v>
                </c:pt>
                <c:pt idx="1022">
                  <c:v>5.9271745393161268E-2</c:v>
                </c:pt>
                <c:pt idx="1023">
                  <c:v>5.9306155393272782E-2</c:v>
                </c:pt>
                <c:pt idx="1024">
                  <c:v>5.9331875827879813E-2</c:v>
                </c:pt>
                <c:pt idx="1025">
                  <c:v>5.9370412059948537E-2</c:v>
                </c:pt>
                <c:pt idx="1026">
                  <c:v>5.9385705393196993E-2</c:v>
                </c:pt>
                <c:pt idx="1027">
                  <c:v>5.9405325393427702E-2</c:v>
                </c:pt>
                <c:pt idx="1028">
                  <c:v>5.9417512835224943E-2</c:v>
                </c:pt>
                <c:pt idx="1029">
                  <c:v>5.9420245393297905E-2</c:v>
                </c:pt>
                <c:pt idx="1030">
                  <c:v>5.9424645393278304E-2</c:v>
                </c:pt>
                <c:pt idx="1031">
                  <c:v>5.9439895393367692E-2</c:v>
                </c:pt>
                <c:pt idx="1032">
                  <c:v>5.9458974901446263E-2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5.9861470393130521E-2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6.0206757021248496E-2</c:v>
                </c:pt>
                <c:pt idx="1057">
                  <c:v>6.0235425393358362E-2</c:v>
                </c:pt>
                <c:pt idx="1058">
                  <c:v>6.0250345393285346E-2</c:v>
                </c:pt>
                <c:pt idx="1059">
                  <c:v>6.0247745393283446E-2</c:v>
                </c:pt>
                <c:pt idx="1060">
                  <c:v>6.0294228152017133E-2</c:v>
                </c:pt>
                <c:pt idx="1061">
                  <c:v>6.0328645393113334E-2</c:v>
                </c:pt>
                <c:pt idx="1062">
                  <c:v>6.0378443067833132E-2</c:v>
                </c:pt>
                <c:pt idx="1063">
                  <c:v>6.0425045393259214E-2</c:v>
                </c:pt>
                <c:pt idx="1064">
                  <c:v>6.0471565393328319E-2</c:v>
                </c:pt>
                <c:pt idx="1065">
                  <c:v>6.0523645393232073E-2</c:v>
                </c:pt>
                <c:pt idx="1066">
                  <c:v>6.0561365393382874E-2</c:v>
                </c:pt>
                <c:pt idx="1067">
                  <c:v>6.0604166445841733E-2</c:v>
                </c:pt>
                <c:pt idx="1068">
                  <c:v>6.0728850656616422E-2</c:v>
                </c:pt>
                <c:pt idx="1069">
                  <c:v>6.0775745393385705E-2</c:v>
                </c:pt>
                <c:pt idx="1070">
                  <c:v>6.0826605393131818E-2</c:v>
                </c:pt>
                <c:pt idx="1071">
                  <c:v>6.0885285393268873E-2</c:v>
                </c:pt>
                <c:pt idx="1072">
                  <c:v>6.0910194372837727E-2</c:v>
                </c:pt>
                <c:pt idx="1073">
                  <c:v>6.0938568922679792E-2</c:v>
                </c:pt>
                <c:pt idx="1074">
                  <c:v>6.0966445393347717E-2</c:v>
                </c:pt>
                <c:pt idx="1075">
                  <c:v>6.0982585393233583E-2</c:v>
                </c:pt>
                <c:pt idx="1076">
                  <c:v>6.1057745393270545E-2</c:v>
                </c:pt>
                <c:pt idx="1077">
                  <c:v>6.1074695393344314E-2</c:v>
                </c:pt>
                <c:pt idx="1078">
                  <c:v>6.1104095393346824E-2</c:v>
                </c:pt>
                <c:pt idx="1079">
                  <c:v>6.1130968922682882E-2</c:v>
                </c:pt>
                <c:pt idx="1080">
                  <c:v>6.1170565393268705E-2</c:v>
                </c:pt>
                <c:pt idx="1081">
                  <c:v>6.1209845393292779E-2</c:v>
                </c:pt>
                <c:pt idx="1082">
                  <c:v>6.1251325393285913E-2</c:v>
                </c:pt>
                <c:pt idx="1083">
                  <c:v>6.128870539350828E-2</c:v>
                </c:pt>
                <c:pt idx="1084">
                  <c:v>6.1319710305483013E-2</c:v>
                </c:pt>
                <c:pt idx="1085">
                  <c:v>6.1420820393280451E-2</c:v>
                </c:pt>
                <c:pt idx="1086">
                  <c:v>6.1447945393154998E-2</c:v>
                </c:pt>
                <c:pt idx="1087">
                  <c:v>6.1475965393213955E-2</c:v>
                </c:pt>
                <c:pt idx="1088">
                  <c:v>6.1488985393182816E-2</c:v>
                </c:pt>
                <c:pt idx="1089">
                  <c:v>6.1516173964605514E-2</c:v>
                </c:pt>
                <c:pt idx="1090">
                  <c:v>6.1544645393240671E-2</c:v>
                </c:pt>
                <c:pt idx="1091">
                  <c:v>6.1562195393292996E-2</c:v>
                </c:pt>
                <c:pt idx="1092">
                  <c:v>6.1582905393350956E-2</c:v>
                </c:pt>
                <c:pt idx="1093">
                  <c:v>6.1589563575083051E-2</c:v>
                </c:pt>
                <c:pt idx="1094">
                  <c:v>6.1640708356293317E-2</c:v>
                </c:pt>
                <c:pt idx="1095">
                  <c:v>6.1653654484189253E-2</c:v>
                </c:pt>
                <c:pt idx="1096">
                  <c:v>6.169437539330147E-2</c:v>
                </c:pt>
                <c:pt idx="1097">
                  <c:v>6.1744845393434278E-2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6.2192265393307009E-2</c:v>
                </c:pt>
                <c:pt idx="1110">
                  <c:v>6.221525416522411E-2</c:v>
                </c:pt>
                <c:pt idx="1111">
                  <c:v>6.226074539328863E-2</c:v>
                </c:pt>
                <c:pt idx="1112">
                  <c:v>6.2265392452118824E-2</c:v>
                </c:pt>
                <c:pt idx="1113">
                  <c:v>6.2288145393210828E-2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6.3763599051782374E-2</c:v>
                </c:pt>
                <c:pt idx="1156">
                  <c:v>6.3795145393299876E-2</c:v>
                </c:pt>
                <c:pt idx="1157">
                  <c:v>6.3810405393283531E-2</c:v>
                </c:pt>
                <c:pt idx="1158">
                  <c:v>6.3840825393228329E-2</c:v>
                </c:pt>
                <c:pt idx="1159">
                  <c:v>6.3857537059902963E-2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6.4311480333018006E-2</c:v>
                </c:pt>
                <c:pt idx="1180">
                  <c:v>6.4411363370837194E-2</c:v>
                </c:pt>
                <c:pt idx="1181">
                  <c:v>6.443022539318137E-2</c:v>
                </c:pt>
                <c:pt idx="1182">
                  <c:v>6.4464203726572591E-2</c:v>
                </c:pt>
                <c:pt idx="1183">
                  <c:v>6.4482095393501165E-2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6.4728639511045752E-2</c:v>
                </c:pt>
                <c:pt idx="1192">
                  <c:v>6.4754545393242324E-2</c:v>
                </c:pt>
                <c:pt idx="1193">
                  <c:v>6.4774745393407329E-2</c:v>
                </c:pt>
                <c:pt idx="1194">
                  <c:v>6.4799185393269454E-2</c:v>
                </c:pt>
                <c:pt idx="1195">
                  <c:v>6.4826606152678531E-2</c:v>
                </c:pt>
                <c:pt idx="1196">
                  <c:v>6.4833291784950134E-2</c:v>
                </c:pt>
                <c:pt idx="1197">
                  <c:v>6.4867745393286338E-2</c:v>
                </c:pt>
                <c:pt idx="1198">
                  <c:v>6.4877972666010919E-2</c:v>
                </c:pt>
                <c:pt idx="1199">
                  <c:v>6.4907695393287723E-2</c:v>
                </c:pt>
                <c:pt idx="1200">
                  <c:v>6.4920745393351353E-2</c:v>
                </c:pt>
                <c:pt idx="1201">
                  <c:v>6.4938357157913781E-2</c:v>
                </c:pt>
                <c:pt idx="1202">
                  <c:v>6.4995725393217199E-2</c:v>
                </c:pt>
                <c:pt idx="1203">
                  <c:v>6.5035585393246734E-2</c:v>
                </c:pt>
                <c:pt idx="1204">
                  <c:v>6.5063145393381219E-2</c:v>
                </c:pt>
                <c:pt idx="1205">
                  <c:v>6.5081327482715792E-2</c:v>
                </c:pt>
                <c:pt idx="1206">
                  <c:v>6.5120652609707008E-2</c:v>
                </c:pt>
                <c:pt idx="1207">
                  <c:v>6.512848539321682E-2</c:v>
                </c:pt>
                <c:pt idx="1208">
                  <c:v>6.5155145393290897E-2</c:v>
                </c:pt>
                <c:pt idx="1209">
                  <c:v>6.5182589143205433E-2</c:v>
                </c:pt>
                <c:pt idx="1210">
                  <c:v>6.521164539326206E-2</c:v>
                </c:pt>
                <c:pt idx="1211">
                  <c:v>6.523658539320823E-2</c:v>
                </c:pt>
                <c:pt idx="1212">
                  <c:v>6.5264705393147437E-2</c:v>
                </c:pt>
                <c:pt idx="1213">
                  <c:v>6.5297231879725567E-2</c:v>
                </c:pt>
                <c:pt idx="1214">
                  <c:v>6.5322312059848467E-2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6.6444132490062049E-2</c:v>
                </c:pt>
                <c:pt idx="1241">
                  <c:v>6.6455927211350754E-2</c:v>
                </c:pt>
                <c:pt idx="1242">
                  <c:v>6.6472725393225573E-2</c:v>
                </c:pt>
                <c:pt idx="1243">
                  <c:v>6.6484365393236544E-2</c:v>
                </c:pt>
                <c:pt idx="1244">
                  <c:v>6.6506445393400782E-2</c:v>
                </c:pt>
                <c:pt idx="1245">
                  <c:v>6.6516847957345429E-2</c:v>
                </c:pt>
                <c:pt idx="1246">
                  <c:v>6.6571376972206053E-2</c:v>
                </c:pt>
                <c:pt idx="1247">
                  <c:v>6.6567065393130079E-2</c:v>
                </c:pt>
                <c:pt idx="1248">
                  <c:v>6.6574987498526694E-2</c:v>
                </c:pt>
                <c:pt idx="1249">
                  <c:v>6.6594725393187559E-2</c:v>
                </c:pt>
                <c:pt idx="1250">
                  <c:v>6.661904539326699E-2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6.6955945393089994E-2</c:v>
                </c:pt>
                <c:pt idx="1260">
                  <c:v>6.6997325393288079E-2</c:v>
                </c:pt>
                <c:pt idx="1261">
                  <c:v>6.703320880785682E-2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6.7317581009689501E-2</c:v>
                </c:pt>
                <c:pt idx="1281">
                  <c:v>6.7344260857083935E-2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6.7865695393422382E-2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6.8249185393156456E-2</c:v>
                </c:pt>
                <c:pt idx="1323">
                  <c:v>6.8251825393346621E-2</c:v>
                </c:pt>
                <c:pt idx="1324">
                  <c:v>6.8258608551033731E-2</c:v>
                </c:pt>
                <c:pt idx="1325">
                  <c:v>6.8279162059965856E-2</c:v>
                </c:pt>
                <c:pt idx="1326">
                  <c:v>6.8297745393280707E-2</c:v>
                </c:pt>
                <c:pt idx="1327">
                  <c:v>6.8292031107532306E-2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6.8700825393236326E-2</c:v>
                </c:pt>
                <c:pt idx="1348">
                  <c:v>6.8723645393149013E-2</c:v>
                </c:pt>
                <c:pt idx="1349">
                  <c:v>6.8751339143148155E-2</c:v>
                </c:pt>
                <c:pt idx="1350">
                  <c:v>6.876699539341774E-2</c:v>
                </c:pt>
                <c:pt idx="1351">
                  <c:v>6.8770945393325178E-2</c:v>
                </c:pt>
                <c:pt idx="1352">
                  <c:v>6.8774109029718034E-2</c:v>
                </c:pt>
                <c:pt idx="1353">
                  <c:v>6.8823817682329036E-2</c:v>
                </c:pt>
                <c:pt idx="1354">
                  <c:v>6.8849766669913479E-2</c:v>
                </c:pt>
                <c:pt idx="1355">
                  <c:v>6.886046539348456E-2</c:v>
                </c:pt>
                <c:pt idx="1356">
                  <c:v>6.88659053932099E-2</c:v>
                </c:pt>
                <c:pt idx="1357">
                  <c:v>6.8871845393402811E-2</c:v>
                </c:pt>
                <c:pt idx="1358">
                  <c:v>6.8878145393441059E-2</c:v>
                </c:pt>
                <c:pt idx="1359">
                  <c:v>6.8887484976585422E-2</c:v>
                </c:pt>
                <c:pt idx="1360">
                  <c:v>6.8917795393275583E-2</c:v>
                </c:pt>
                <c:pt idx="1361">
                  <c:v>6.8922745393280097E-2</c:v>
                </c:pt>
                <c:pt idx="1362">
                  <c:v>6.899464539328902E-2</c:v>
                </c:pt>
                <c:pt idx="1363">
                  <c:v>6.9006195393370731E-2</c:v>
                </c:pt>
                <c:pt idx="1364">
                  <c:v>6.9034345393262697E-2</c:v>
                </c:pt>
                <c:pt idx="1365">
                  <c:v>6.905174539303971E-2</c:v>
                </c:pt>
                <c:pt idx="1366">
                  <c:v>6.9093219077515922E-2</c:v>
                </c:pt>
                <c:pt idx="1367">
                  <c:v>6.9122105393390143E-2</c:v>
                </c:pt>
                <c:pt idx="1368">
                  <c:v>6.9154625393267111E-2</c:v>
                </c:pt>
                <c:pt idx="1369">
                  <c:v>6.9177394516131765E-2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6.9282584102893591E-2</c:v>
                </c:pt>
                <c:pt idx="1379">
                  <c:v>6.9327745393209739E-2</c:v>
                </c:pt>
                <c:pt idx="1380">
                  <c:v>6.9340495393461793E-2</c:v>
                </c:pt>
                <c:pt idx="1381">
                  <c:v>6.9346745393332312E-2</c:v>
                </c:pt>
                <c:pt idx="1382">
                  <c:v>6.9365385842573513E-2</c:v>
                </c:pt>
                <c:pt idx="1383">
                  <c:v>6.9363540847831764E-2</c:v>
                </c:pt>
                <c:pt idx="1384">
                  <c:v>6.9373865393217229E-2</c:v>
                </c:pt>
                <c:pt idx="1385">
                  <c:v>6.9373745393207301E-2</c:v>
                </c:pt>
                <c:pt idx="1386">
                  <c:v>6.9374254484188352E-2</c:v>
                </c:pt>
                <c:pt idx="1387">
                  <c:v>6.9428370393296773E-2</c:v>
                </c:pt>
                <c:pt idx="1388">
                  <c:v>6.9443492761763537E-2</c:v>
                </c:pt>
                <c:pt idx="1389">
                  <c:v>6.9474295393220614E-2</c:v>
                </c:pt>
                <c:pt idx="1390">
                  <c:v>6.9504995393330798E-2</c:v>
                </c:pt>
                <c:pt idx="1391">
                  <c:v>6.9512245393255512E-2</c:v>
                </c:pt>
                <c:pt idx="1392">
                  <c:v>6.950678579720207E-2</c:v>
                </c:pt>
                <c:pt idx="1393">
                  <c:v>6.9501812059982654E-2</c:v>
                </c:pt>
                <c:pt idx="1394">
                  <c:v>6.9490895393371971E-2</c:v>
                </c:pt>
                <c:pt idx="1395">
                  <c:v>6.9488193154498543E-2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6.9616274804971817E-2</c:v>
                </c:pt>
                <c:pt idx="1405">
                  <c:v>6.9699563575127854E-2</c:v>
                </c:pt>
                <c:pt idx="1406">
                  <c:v>6.9727765393437863E-2</c:v>
                </c:pt>
                <c:pt idx="1407">
                  <c:v>6.9760295393152233E-2</c:v>
                </c:pt>
                <c:pt idx="1408">
                  <c:v>6.9775429603922134E-2</c:v>
                </c:pt>
                <c:pt idx="1409">
                  <c:v>6.981669539328568E-2</c:v>
                </c:pt>
                <c:pt idx="1410">
                  <c:v>6.9846225393391193E-2</c:v>
                </c:pt>
                <c:pt idx="1411">
                  <c:v>6.9867354088856498E-2</c:v>
                </c:pt>
                <c:pt idx="1412">
                  <c:v>6.9907745393294363E-2</c:v>
                </c:pt>
                <c:pt idx="1413">
                  <c:v>6.9910270645692815E-2</c:v>
                </c:pt>
                <c:pt idx="1414">
                  <c:v>6.9922172476708511E-2</c:v>
                </c:pt>
                <c:pt idx="1415">
                  <c:v>6.9922997918624483E-2</c:v>
                </c:pt>
                <c:pt idx="1416">
                  <c:v>6.992834539343562E-2</c:v>
                </c:pt>
                <c:pt idx="1417">
                  <c:v>6.993774539331811E-2</c:v>
                </c:pt>
                <c:pt idx="1418">
                  <c:v>6.9954895393479419E-2</c:v>
                </c:pt>
                <c:pt idx="1419">
                  <c:v>6.9967037059996365E-2</c:v>
                </c:pt>
                <c:pt idx="1420">
                  <c:v>6.9977537059898703E-2</c:v>
                </c:pt>
                <c:pt idx="1421">
                  <c:v>6.9987223654180891E-2</c:v>
                </c:pt>
                <c:pt idx="1422">
                  <c:v>6.9997745393393984E-2</c:v>
                </c:pt>
                <c:pt idx="1423">
                  <c:v>7.0021125393466818E-2</c:v>
                </c:pt>
                <c:pt idx="1424">
                  <c:v>7.0033345393341079E-2</c:v>
                </c:pt>
                <c:pt idx="1425">
                  <c:v>7.0058526643237001E-2</c:v>
                </c:pt>
                <c:pt idx="1426">
                  <c:v>7.0078695393362977E-2</c:v>
                </c:pt>
                <c:pt idx="1427">
                  <c:v>7.008349539327699E-2</c:v>
                </c:pt>
                <c:pt idx="1428">
                  <c:v>7.0086995393211435E-2</c:v>
                </c:pt>
                <c:pt idx="1429">
                  <c:v>7.0092991295027468E-2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7.0349534866821425E-2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7.0694680877196173E-2</c:v>
                </c:pt>
                <c:pt idx="1457">
                  <c:v>7.0716674686124928E-2</c:v>
                </c:pt>
                <c:pt idx="1458">
                  <c:v>7.0725945393107281E-2</c:v>
                </c:pt>
                <c:pt idx="1459">
                  <c:v>7.0726425393232414E-2</c:v>
                </c:pt>
                <c:pt idx="1460">
                  <c:v>7.074454539350937E-2</c:v>
                </c:pt>
                <c:pt idx="1461">
                  <c:v>7.0747745393475725E-2</c:v>
                </c:pt>
                <c:pt idx="1462">
                  <c:v>7.0764185393173321E-2</c:v>
                </c:pt>
                <c:pt idx="1463">
                  <c:v>7.0787745393261062E-2</c:v>
                </c:pt>
                <c:pt idx="1464">
                  <c:v>7.0883381756928723E-2</c:v>
                </c:pt>
                <c:pt idx="1465">
                  <c:v>7.0905502968969358E-2</c:v>
                </c:pt>
                <c:pt idx="1466">
                  <c:v>7.0924265393415453E-2</c:v>
                </c:pt>
                <c:pt idx="1467">
                  <c:v>7.0939445393435108E-2</c:v>
                </c:pt>
                <c:pt idx="1468">
                  <c:v>7.0952695393174309E-2</c:v>
                </c:pt>
                <c:pt idx="1469">
                  <c:v>7.096674539337755E-2</c:v>
                </c:pt>
                <c:pt idx="1470">
                  <c:v>7.0981395393246799E-2</c:v>
                </c:pt>
                <c:pt idx="1471">
                  <c:v>7.0993702840112999E-2</c:v>
                </c:pt>
                <c:pt idx="1472">
                  <c:v>7.1054435048452561E-2</c:v>
                </c:pt>
                <c:pt idx="1473">
                  <c:v>7.1066645393088393E-2</c:v>
                </c:pt>
                <c:pt idx="1474">
                  <c:v>7.1084145393299852E-2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0.10904774539328362</c:v>
                </c:pt>
                <c:pt idx="1">
                  <c:v>0.10805065448413158</c:v>
                </c:pt>
                <c:pt idx="2">
                  <c:v>0.10800041539330595</c:v>
                </c:pt>
                <c:pt idx="3">
                  <c:v>0.10786556539314063</c:v>
                </c:pt>
                <c:pt idx="4">
                  <c:v>0.10771830539319183</c:v>
                </c:pt>
                <c:pt idx="5">
                  <c:v>0.1076877453932498</c:v>
                </c:pt>
                <c:pt idx="6">
                  <c:v>0.10818509154715629</c:v>
                </c:pt>
                <c:pt idx="7">
                  <c:v>0.10824402539323356</c:v>
                </c:pt>
                <c:pt idx="8">
                  <c:v>0.10827221539331348</c:v>
                </c:pt>
                <c:pt idx="9">
                  <c:v>0.10826112539332659</c:v>
                </c:pt>
                <c:pt idx="10">
                  <c:v>0.10809449539330274</c:v>
                </c:pt>
                <c:pt idx="11">
                  <c:v>0.1078672053932479</c:v>
                </c:pt>
                <c:pt idx="12">
                  <c:v>0.1075207833679175</c:v>
                </c:pt>
                <c:pt idx="13">
                  <c:v>0.10454951858909553</c:v>
                </c:pt>
                <c:pt idx="14">
                  <c:v>0.10375172539332311</c:v>
                </c:pt>
                <c:pt idx="15">
                  <c:v>0.10307974539327359</c:v>
                </c:pt>
                <c:pt idx="16">
                  <c:v>0.10244860539332006</c:v>
                </c:pt>
                <c:pt idx="17">
                  <c:v>0.10193028620967957</c:v>
                </c:pt>
                <c:pt idx="18">
                  <c:v>0.10135762539331948</c:v>
                </c:pt>
                <c:pt idx="19">
                  <c:v>0.10093386304033913</c:v>
                </c:pt>
                <c:pt idx="20">
                  <c:v>9.96704001551766E-2</c:v>
                </c:pt>
                <c:pt idx="21">
                  <c:v>9.9331405393343397E-2</c:v>
                </c:pt>
                <c:pt idx="22">
                  <c:v>9.9025129231748207E-2</c:v>
                </c:pt>
                <c:pt idx="23">
                  <c:v>9.8751255393239493E-2</c:v>
                </c:pt>
                <c:pt idx="24">
                  <c:v>9.8502305393410469E-2</c:v>
                </c:pt>
                <c:pt idx="25">
                  <c:v>9.8308985393345025E-2</c:v>
                </c:pt>
                <c:pt idx="26">
                  <c:v>9.8163635393191867E-2</c:v>
                </c:pt>
                <c:pt idx="27">
                  <c:v>9.7946622944221004E-2</c:v>
                </c:pt>
                <c:pt idx="28">
                  <c:v>9.7771521255324956E-2</c:v>
                </c:pt>
                <c:pt idx="29">
                  <c:v>9.6355669443895064E-2</c:v>
                </c:pt>
                <c:pt idx="30">
                  <c:v>9.6633315393376315E-2</c:v>
                </c:pt>
                <c:pt idx="31">
                  <c:v>9.7060295393277193E-2</c:v>
                </c:pt>
                <c:pt idx="32">
                  <c:v>9.7567905393291146E-2</c:v>
                </c:pt>
                <c:pt idx="33">
                  <c:v>9.7998895393203944E-2</c:v>
                </c:pt>
                <c:pt idx="34">
                  <c:v>9.8100235393175708E-2</c:v>
                </c:pt>
                <c:pt idx="35">
                  <c:v>9.8065995393227925E-2</c:v>
                </c:pt>
                <c:pt idx="36">
                  <c:v>9.8012645393297196E-2</c:v>
                </c:pt>
                <c:pt idx="37">
                  <c:v>9.7959337229951871E-2</c:v>
                </c:pt>
                <c:pt idx="38">
                  <c:v>9.7952595393252698E-2</c:v>
                </c:pt>
                <c:pt idx="39">
                  <c:v>9.7955395393185832E-2</c:v>
                </c:pt>
                <c:pt idx="40">
                  <c:v>9.7978285393182346E-2</c:v>
                </c:pt>
                <c:pt idx="41">
                  <c:v>9.8023967615447113E-2</c:v>
                </c:pt>
                <c:pt idx="42">
                  <c:v>9.8069845393269503E-2</c:v>
                </c:pt>
                <c:pt idx="43">
                  <c:v>9.8102290847904783E-2</c:v>
                </c:pt>
                <c:pt idx="44">
                  <c:v>9.7446203224563932E-2</c:v>
                </c:pt>
                <c:pt idx="45">
                  <c:v>9.7173395393156267E-2</c:v>
                </c:pt>
                <c:pt idx="46">
                  <c:v>9.7010997918602043E-2</c:v>
                </c:pt>
                <c:pt idx="47">
                  <c:v>9.6921805393322125E-2</c:v>
                </c:pt>
                <c:pt idx="48">
                  <c:v>9.6870195393307754E-2</c:v>
                </c:pt>
                <c:pt idx="49">
                  <c:v>9.6875045393261763E-2</c:v>
                </c:pt>
                <c:pt idx="50">
                  <c:v>9.6797475393373494E-2</c:v>
                </c:pt>
                <c:pt idx="51">
                  <c:v>9.6500692761637474E-2</c:v>
                </c:pt>
                <c:pt idx="52">
                  <c:v>9.582801812054266E-2</c:v>
                </c:pt>
                <c:pt idx="53">
                  <c:v>9.5658405393237875E-2</c:v>
                </c:pt>
                <c:pt idx="54">
                  <c:v>9.5565455393313375E-2</c:v>
                </c:pt>
                <c:pt idx="55">
                  <c:v>9.5479705393259548E-2</c:v>
                </c:pt>
                <c:pt idx="56">
                  <c:v>9.5380220140782526E-2</c:v>
                </c:pt>
                <c:pt idx="57">
                  <c:v>9.5245945393287804E-2</c:v>
                </c:pt>
                <c:pt idx="58">
                  <c:v>9.5136905393332319E-2</c:v>
                </c:pt>
                <c:pt idx="59">
                  <c:v>9.5033625393199692E-2</c:v>
                </c:pt>
                <c:pt idx="60">
                  <c:v>9.4987745393283141E-2</c:v>
                </c:pt>
                <c:pt idx="61">
                  <c:v>9.4756622316410646E-2</c:v>
                </c:pt>
                <c:pt idx="62">
                  <c:v>9.4592034053050708E-2</c:v>
                </c:pt>
                <c:pt idx="63">
                  <c:v>9.439345539333055E-2</c:v>
                </c:pt>
                <c:pt idx="64">
                  <c:v>9.4219035393308573E-2</c:v>
                </c:pt>
                <c:pt idx="65">
                  <c:v>9.4066675393378582E-2</c:v>
                </c:pt>
                <c:pt idx="66">
                  <c:v>9.390675539329181E-2</c:v>
                </c:pt>
                <c:pt idx="67">
                  <c:v>9.3715951578715845E-2</c:v>
                </c:pt>
                <c:pt idx="68">
                  <c:v>9.3506540573983873E-2</c:v>
                </c:pt>
                <c:pt idx="69">
                  <c:v>9.2374846516904127E-2</c:v>
                </c:pt>
                <c:pt idx="70">
                  <c:v>9.2158775393301098E-2</c:v>
                </c:pt>
                <c:pt idx="71">
                  <c:v>9.1953255393306704E-2</c:v>
                </c:pt>
                <c:pt idx="72">
                  <c:v>9.1685153556668064E-2</c:v>
                </c:pt>
                <c:pt idx="73">
                  <c:v>9.1235465393297049E-2</c:v>
                </c:pt>
                <c:pt idx="74">
                  <c:v>9.0850565393339341E-2</c:v>
                </c:pt>
                <c:pt idx="75">
                  <c:v>9.0509045393190851E-2</c:v>
                </c:pt>
                <c:pt idx="76">
                  <c:v>9.031421598149357E-2</c:v>
                </c:pt>
                <c:pt idx="77">
                  <c:v>8.9450132490085862E-2</c:v>
                </c:pt>
                <c:pt idx="78">
                  <c:v>8.9355705393260043E-2</c:v>
                </c:pt>
                <c:pt idx="79">
                  <c:v>8.9227855393375258E-2</c:v>
                </c:pt>
                <c:pt idx="80">
                  <c:v>8.9103395393280882E-2</c:v>
                </c:pt>
                <c:pt idx="81">
                  <c:v>8.900730539321032E-2</c:v>
                </c:pt>
                <c:pt idx="82">
                  <c:v>8.8939806617787567E-2</c:v>
                </c:pt>
                <c:pt idx="83">
                  <c:v>8.8887420393334318E-2</c:v>
                </c:pt>
                <c:pt idx="84">
                  <c:v>8.8878816821875234E-2</c:v>
                </c:pt>
                <c:pt idx="85">
                  <c:v>8.9019215393307163E-2</c:v>
                </c:pt>
                <c:pt idx="86">
                  <c:v>8.922902539330857E-2</c:v>
                </c:pt>
                <c:pt idx="87">
                  <c:v>8.9406051515794643E-2</c:v>
                </c:pt>
                <c:pt idx="88">
                  <c:v>8.947368539334373E-2</c:v>
                </c:pt>
                <c:pt idx="89">
                  <c:v>8.93875153931845E-2</c:v>
                </c:pt>
                <c:pt idx="90">
                  <c:v>8.9300995393287841E-2</c:v>
                </c:pt>
                <c:pt idx="91">
                  <c:v>8.9235224559928397E-2</c:v>
                </c:pt>
                <c:pt idx="92">
                  <c:v>8.9137745393430015E-2</c:v>
                </c:pt>
                <c:pt idx="93">
                  <c:v>8.9076195393204521E-2</c:v>
                </c:pt>
                <c:pt idx="94">
                  <c:v>8.9020705393267341E-2</c:v>
                </c:pt>
                <c:pt idx="95">
                  <c:v>8.8994445393183824E-2</c:v>
                </c:pt>
                <c:pt idx="96">
                  <c:v>8.8957518589069667E-2</c:v>
                </c:pt>
                <c:pt idx="97">
                  <c:v>8.8929605393275657E-2</c:v>
                </c:pt>
                <c:pt idx="98">
                  <c:v>8.8891665393291366E-2</c:v>
                </c:pt>
                <c:pt idx="99">
                  <c:v>8.8858045393295074E-2</c:v>
                </c:pt>
                <c:pt idx="100">
                  <c:v>8.8843644383260548E-2</c:v>
                </c:pt>
                <c:pt idx="101">
                  <c:v>8.8823245393101255E-2</c:v>
                </c:pt>
                <c:pt idx="102">
                  <c:v>8.8828295393213783E-2</c:v>
                </c:pt>
                <c:pt idx="103">
                  <c:v>8.8911865393385248E-2</c:v>
                </c:pt>
                <c:pt idx="104">
                  <c:v>8.8988549516983567E-2</c:v>
                </c:pt>
                <c:pt idx="105">
                  <c:v>8.9079715393339226E-2</c:v>
                </c:pt>
                <c:pt idx="106">
                  <c:v>8.9159525393313621E-2</c:v>
                </c:pt>
                <c:pt idx="107">
                  <c:v>8.9227445393234864E-2</c:v>
                </c:pt>
                <c:pt idx="108">
                  <c:v>8.9301455393283297E-2</c:v>
                </c:pt>
                <c:pt idx="109">
                  <c:v>8.9345704576985013E-2</c:v>
                </c:pt>
                <c:pt idx="110">
                  <c:v>8.9388245393166726E-2</c:v>
                </c:pt>
                <c:pt idx="111">
                  <c:v>8.9420545393352674E-2</c:v>
                </c:pt>
                <c:pt idx="112">
                  <c:v>8.9467745393278883E-2</c:v>
                </c:pt>
                <c:pt idx="113">
                  <c:v>8.9664822316294662E-2</c:v>
                </c:pt>
                <c:pt idx="114">
                  <c:v>8.9717684168775194E-2</c:v>
                </c:pt>
                <c:pt idx="115">
                  <c:v>8.9728725393243711E-2</c:v>
                </c:pt>
                <c:pt idx="116">
                  <c:v>8.9567285393286872E-2</c:v>
                </c:pt>
                <c:pt idx="117">
                  <c:v>8.9405345393203592E-2</c:v>
                </c:pt>
                <c:pt idx="118">
                  <c:v>8.926455789330133E-2</c:v>
                </c:pt>
                <c:pt idx="119">
                  <c:v>8.9131075393254711E-2</c:v>
                </c:pt>
                <c:pt idx="120">
                  <c:v>8.9011815981450748E-2</c:v>
                </c:pt>
                <c:pt idx="121">
                  <c:v>8.8642632717267245E-2</c:v>
                </c:pt>
                <c:pt idx="122">
                  <c:v>8.8485895393262584E-2</c:v>
                </c:pt>
                <c:pt idx="123">
                  <c:v>8.8090972197492082E-2</c:v>
                </c:pt>
                <c:pt idx="124">
                  <c:v>8.7473915393303486E-2</c:v>
                </c:pt>
                <c:pt idx="125">
                  <c:v>8.6990955393332806E-2</c:v>
                </c:pt>
                <c:pt idx="126">
                  <c:v>8.6543725393255527E-2</c:v>
                </c:pt>
                <c:pt idx="127">
                  <c:v>8.6048162059953026E-2</c:v>
                </c:pt>
                <c:pt idx="128">
                  <c:v>8.5493875393240423E-2</c:v>
                </c:pt>
                <c:pt idx="129">
                  <c:v>8.5219634282154066E-2</c:v>
                </c:pt>
                <c:pt idx="130">
                  <c:v>8.4502745393237766E-2</c:v>
                </c:pt>
                <c:pt idx="131">
                  <c:v>8.4436565393275792E-2</c:v>
                </c:pt>
                <c:pt idx="132">
                  <c:v>8.4336605393247319E-2</c:v>
                </c:pt>
                <c:pt idx="133">
                  <c:v>8.4231528898428207E-2</c:v>
                </c:pt>
                <c:pt idx="134">
                  <c:v>8.4146365393138758E-2</c:v>
                </c:pt>
                <c:pt idx="135">
                  <c:v>8.4065735393338226E-2</c:v>
                </c:pt>
                <c:pt idx="136">
                  <c:v>8.3984865393304964E-2</c:v>
                </c:pt>
                <c:pt idx="137">
                  <c:v>8.3928995393279748E-2</c:v>
                </c:pt>
                <c:pt idx="138">
                  <c:v>8.3808565065382756E-2</c:v>
                </c:pt>
                <c:pt idx="139">
                  <c:v>8.3773095393198341E-2</c:v>
                </c:pt>
                <c:pt idx="140">
                  <c:v>8.3732795393374027E-2</c:v>
                </c:pt>
                <c:pt idx="141">
                  <c:v>8.3699065393233796E-2</c:v>
                </c:pt>
                <c:pt idx="142">
                  <c:v>8.3667245393187234E-2</c:v>
                </c:pt>
                <c:pt idx="143">
                  <c:v>8.3843412059963027E-2</c:v>
                </c:pt>
                <c:pt idx="144">
                  <c:v>8.4571615393244579E-2</c:v>
                </c:pt>
                <c:pt idx="145">
                  <c:v>8.5355670925082755E-2</c:v>
                </c:pt>
                <c:pt idx="146">
                  <c:v>8.81034596790045E-2</c:v>
                </c:pt>
                <c:pt idx="147">
                  <c:v>8.8835621681923368E-2</c:v>
                </c:pt>
                <c:pt idx="148">
                  <c:v>8.950011539325009E-2</c:v>
                </c:pt>
                <c:pt idx="149">
                  <c:v>9.0064165393244439E-2</c:v>
                </c:pt>
                <c:pt idx="150">
                  <c:v>9.0542805393269934E-2</c:v>
                </c:pt>
                <c:pt idx="151">
                  <c:v>9.0982786630433979E-2</c:v>
                </c:pt>
                <c:pt idx="152">
                  <c:v>9.1360655393245366E-2</c:v>
                </c:pt>
                <c:pt idx="153">
                  <c:v>9.1755435393324425E-2</c:v>
                </c:pt>
                <c:pt idx="154">
                  <c:v>9.1927134282158679E-2</c:v>
                </c:pt>
                <c:pt idx="155">
                  <c:v>9.2954504652539224E-2</c:v>
                </c:pt>
                <c:pt idx="156">
                  <c:v>9.3155934866999482E-2</c:v>
                </c:pt>
                <c:pt idx="157">
                  <c:v>9.3312879413957689E-2</c:v>
                </c:pt>
                <c:pt idx="158">
                  <c:v>9.3359745393357493E-2</c:v>
                </c:pt>
                <c:pt idx="159">
                  <c:v>9.3416665393391676E-2</c:v>
                </c:pt>
                <c:pt idx="160">
                  <c:v>9.3476078726482476E-2</c:v>
                </c:pt>
                <c:pt idx="161">
                  <c:v>9.3589018120567968E-2</c:v>
                </c:pt>
                <c:pt idx="162">
                  <c:v>9.3740398024849417E-2</c:v>
                </c:pt>
                <c:pt idx="163">
                  <c:v>9.4245916445970593E-2</c:v>
                </c:pt>
                <c:pt idx="164">
                  <c:v>9.4619085393404245E-2</c:v>
                </c:pt>
                <c:pt idx="165">
                  <c:v>9.511712683659819E-2</c:v>
                </c:pt>
                <c:pt idx="166">
                  <c:v>9.5569415393328208E-2</c:v>
                </c:pt>
                <c:pt idx="167">
                  <c:v>9.5985195393382475E-2</c:v>
                </c:pt>
                <c:pt idx="168">
                  <c:v>9.6324815393203173E-2</c:v>
                </c:pt>
                <c:pt idx="169">
                  <c:v>9.6662436114968428E-2</c:v>
                </c:pt>
                <c:pt idx="170">
                  <c:v>9.6875677211485781E-2</c:v>
                </c:pt>
                <c:pt idx="171">
                  <c:v>9.7487923964692524E-2</c:v>
                </c:pt>
                <c:pt idx="172">
                  <c:v>9.7586685393338257E-2</c:v>
                </c:pt>
                <c:pt idx="173">
                  <c:v>9.7708359976678705E-2</c:v>
                </c:pt>
                <c:pt idx="174">
                  <c:v>9.7834685393280815E-2</c:v>
                </c:pt>
                <c:pt idx="175">
                  <c:v>9.7930275393224547E-2</c:v>
                </c:pt>
                <c:pt idx="176">
                  <c:v>9.8026575393263315E-2</c:v>
                </c:pt>
                <c:pt idx="177">
                  <c:v>9.8133819077517628E-2</c:v>
                </c:pt>
                <c:pt idx="178">
                  <c:v>9.8287915393314065E-2</c:v>
                </c:pt>
                <c:pt idx="179">
                  <c:v>9.8402745393301044E-2</c:v>
                </c:pt>
                <c:pt idx="180">
                  <c:v>9.8813528726680269E-2</c:v>
                </c:pt>
                <c:pt idx="181">
                  <c:v>9.9000495393213317E-2</c:v>
                </c:pt>
                <c:pt idx="182">
                  <c:v>9.9181193309902965E-2</c:v>
                </c:pt>
                <c:pt idx="183">
                  <c:v>9.9360715393174828E-2</c:v>
                </c:pt>
                <c:pt idx="184">
                  <c:v>9.9552745393240147E-2</c:v>
                </c:pt>
                <c:pt idx="185">
                  <c:v>9.9728805393255474E-2</c:v>
                </c:pt>
                <c:pt idx="186">
                  <c:v>9.9960808551231031E-2</c:v>
                </c:pt>
                <c:pt idx="187">
                  <c:v>0.10014973304757292</c:v>
                </c:pt>
                <c:pt idx="188">
                  <c:v>0.10069601812054432</c:v>
                </c:pt>
                <c:pt idx="189">
                  <c:v>0.10082472539319556</c:v>
                </c:pt>
                <c:pt idx="190">
                  <c:v>0.10094337425934441</c:v>
                </c:pt>
                <c:pt idx="191">
                  <c:v>0.1010513653932604</c:v>
                </c:pt>
                <c:pt idx="192">
                  <c:v>0.10114949539334336</c:v>
                </c:pt>
                <c:pt idx="193">
                  <c:v>0.10122840518712919</c:v>
                </c:pt>
                <c:pt idx="194">
                  <c:v>0.10131745539332793</c:v>
                </c:pt>
                <c:pt idx="195">
                  <c:v>0.10142149539322531</c:v>
                </c:pt>
                <c:pt idx="196">
                  <c:v>0.1014716927616918</c:v>
                </c:pt>
                <c:pt idx="197">
                  <c:v>0.10166774539335677</c:v>
                </c:pt>
                <c:pt idx="198">
                  <c:v>0.10166368289316099</c:v>
                </c:pt>
                <c:pt idx="199">
                  <c:v>0.10167092539333565</c:v>
                </c:pt>
                <c:pt idx="200">
                  <c:v>0.10168722539329167</c:v>
                </c:pt>
                <c:pt idx="201">
                  <c:v>0.10170574539343161</c:v>
                </c:pt>
                <c:pt idx="202">
                  <c:v>0.10171774539342952</c:v>
                </c:pt>
                <c:pt idx="203">
                  <c:v>0.1017217853931813</c:v>
                </c:pt>
                <c:pt idx="204">
                  <c:v>0.10174022158378221</c:v>
                </c:pt>
                <c:pt idx="205">
                  <c:v>0.10216154539331512</c:v>
                </c:pt>
                <c:pt idx="206">
                  <c:v>0.10230694539326636</c:v>
                </c:pt>
                <c:pt idx="207">
                  <c:v>0.10243322539322719</c:v>
                </c:pt>
                <c:pt idx="208">
                  <c:v>0.10253248539333989</c:v>
                </c:pt>
                <c:pt idx="209">
                  <c:v>0.10263615539318513</c:v>
                </c:pt>
                <c:pt idx="210">
                  <c:v>0.10272172317108674</c:v>
                </c:pt>
                <c:pt idx="211">
                  <c:v>0.1028137853933373</c:v>
                </c:pt>
                <c:pt idx="212">
                  <c:v>0.10290088539329645</c:v>
                </c:pt>
                <c:pt idx="213">
                  <c:v>0.10294441205994075</c:v>
                </c:pt>
                <c:pt idx="214">
                  <c:v>0.10297377713932575</c:v>
                </c:pt>
                <c:pt idx="215">
                  <c:v>0.10273543226190929</c:v>
                </c:pt>
                <c:pt idx="216">
                  <c:v>0.10257030539328582</c:v>
                </c:pt>
                <c:pt idx="217">
                  <c:v>0.10226001539329843</c:v>
                </c:pt>
                <c:pt idx="218">
                  <c:v>0.10207962539332982</c:v>
                </c:pt>
                <c:pt idx="219">
                  <c:v>0.10190474539324162</c:v>
                </c:pt>
                <c:pt idx="220">
                  <c:v>0.10174199539312655</c:v>
                </c:pt>
                <c:pt idx="221">
                  <c:v>0.1016235565043786</c:v>
                </c:pt>
                <c:pt idx="222">
                  <c:v>0.10123714194492114</c:v>
                </c:pt>
                <c:pt idx="223">
                  <c:v>0.10110814539324053</c:v>
                </c:pt>
                <c:pt idx="224">
                  <c:v>0.10093748539328815</c:v>
                </c:pt>
                <c:pt idx="225">
                  <c:v>0.10081915539313968</c:v>
                </c:pt>
                <c:pt idx="226">
                  <c:v>0.10062577697227983</c:v>
                </c:pt>
                <c:pt idx="227">
                  <c:v>0.10040476539330705</c:v>
                </c:pt>
                <c:pt idx="228">
                  <c:v>0.10020353539337634</c:v>
                </c:pt>
                <c:pt idx="229">
                  <c:v>0.10004023348848558</c:v>
                </c:pt>
                <c:pt idx="230">
                  <c:v>9.9477026094987764E-2</c:v>
                </c:pt>
                <c:pt idx="231">
                  <c:v>9.9264645393291065E-2</c:v>
                </c:pt>
                <c:pt idx="232">
                  <c:v>9.9056155393356396E-2</c:v>
                </c:pt>
                <c:pt idx="233">
                  <c:v>9.8899385393338243E-2</c:v>
                </c:pt>
                <c:pt idx="234">
                  <c:v>9.8818715393292969E-2</c:v>
                </c:pt>
                <c:pt idx="235">
                  <c:v>9.872709539318747E-2</c:v>
                </c:pt>
                <c:pt idx="236">
                  <c:v>9.8570315393246691E-2</c:v>
                </c:pt>
                <c:pt idx="237">
                  <c:v>9.8414989837735334E-2</c:v>
                </c:pt>
                <c:pt idx="238">
                  <c:v>9.8311745393275154E-2</c:v>
                </c:pt>
                <c:pt idx="239">
                  <c:v>9.8039010099171264E-2</c:v>
                </c:pt>
                <c:pt idx="240">
                  <c:v>9.79089053932828E-2</c:v>
                </c:pt>
                <c:pt idx="241">
                  <c:v>9.7794055393422147E-2</c:v>
                </c:pt>
                <c:pt idx="242">
                  <c:v>9.7688573350268398E-2</c:v>
                </c:pt>
                <c:pt idx="243">
                  <c:v>9.7562625393351268E-2</c:v>
                </c:pt>
                <c:pt idx="244">
                  <c:v>9.7310135393271963E-2</c:v>
                </c:pt>
                <c:pt idx="245">
                  <c:v>9.6843661182717214E-2</c:v>
                </c:pt>
                <c:pt idx="246">
                  <c:v>9.6494555393306577E-2</c:v>
                </c:pt>
                <c:pt idx="247">
                  <c:v>9.5604965981636286E-2</c:v>
                </c:pt>
                <c:pt idx="248">
                  <c:v>9.544235539334521E-2</c:v>
                </c:pt>
                <c:pt idx="249">
                  <c:v>9.5284381756982867E-2</c:v>
                </c:pt>
                <c:pt idx="250">
                  <c:v>9.5191885393234379E-2</c:v>
                </c:pt>
                <c:pt idx="251">
                  <c:v>9.515334539312939E-2</c:v>
                </c:pt>
                <c:pt idx="252">
                  <c:v>9.5122492867887196E-2</c:v>
                </c:pt>
                <c:pt idx="253">
                  <c:v>9.5080145393339685E-2</c:v>
                </c:pt>
                <c:pt idx="254">
                  <c:v>9.4931705393350052E-2</c:v>
                </c:pt>
                <c:pt idx="255">
                  <c:v>9.3944293780339416E-2</c:v>
                </c:pt>
                <c:pt idx="256">
                  <c:v>9.3716179736660229E-2</c:v>
                </c:pt>
                <c:pt idx="257">
                  <c:v>9.3613245393300168E-2</c:v>
                </c:pt>
                <c:pt idx="258">
                  <c:v>9.3563825393204542E-2</c:v>
                </c:pt>
                <c:pt idx="259">
                  <c:v>9.3492845393257487E-2</c:v>
                </c:pt>
                <c:pt idx="260">
                  <c:v>9.3453045393374859E-2</c:v>
                </c:pt>
                <c:pt idx="261">
                  <c:v>9.3403085393177362E-2</c:v>
                </c:pt>
                <c:pt idx="262">
                  <c:v>9.3354572979436543E-2</c:v>
                </c:pt>
                <c:pt idx="263">
                  <c:v>9.3315980687435712E-2</c:v>
                </c:pt>
                <c:pt idx="264">
                  <c:v>9.3147321150752624E-2</c:v>
                </c:pt>
                <c:pt idx="265">
                  <c:v>9.3115805393353346E-2</c:v>
                </c:pt>
                <c:pt idx="266">
                  <c:v>9.3079159534852615E-2</c:v>
                </c:pt>
                <c:pt idx="267">
                  <c:v>9.304204539333262E-2</c:v>
                </c:pt>
                <c:pt idx="268">
                  <c:v>9.3036605393294738E-2</c:v>
                </c:pt>
                <c:pt idx="269">
                  <c:v>9.3016485393377743E-2</c:v>
                </c:pt>
                <c:pt idx="270">
                  <c:v>9.300181598155198E-2</c:v>
                </c:pt>
                <c:pt idx="271">
                  <c:v>9.3086673964620725E-2</c:v>
                </c:pt>
                <c:pt idx="272">
                  <c:v>9.31651153933475E-2</c:v>
                </c:pt>
                <c:pt idx="273">
                  <c:v>9.333042539320531E-2</c:v>
                </c:pt>
                <c:pt idx="274">
                  <c:v>9.3496435393277372E-2</c:v>
                </c:pt>
                <c:pt idx="275">
                  <c:v>9.3631655393210486E-2</c:v>
                </c:pt>
                <c:pt idx="276">
                  <c:v>9.3742901643309992E-2</c:v>
                </c:pt>
                <c:pt idx="277">
                  <c:v>9.3885995393393276E-2</c:v>
                </c:pt>
                <c:pt idx="278">
                  <c:v>9.3985685393292689E-2</c:v>
                </c:pt>
                <c:pt idx="279">
                  <c:v>9.4064602536107766E-2</c:v>
                </c:pt>
                <c:pt idx="280">
                  <c:v>9.4314556204082745E-2</c:v>
                </c:pt>
                <c:pt idx="281">
                  <c:v>9.4384662919083276E-2</c:v>
                </c:pt>
                <c:pt idx="282">
                  <c:v>9.4462205393313098E-2</c:v>
                </c:pt>
                <c:pt idx="283">
                  <c:v>9.451569539315624E-2</c:v>
                </c:pt>
                <c:pt idx="284">
                  <c:v>9.4530283027566525E-2</c:v>
                </c:pt>
                <c:pt idx="285">
                  <c:v>9.425134539328954E-2</c:v>
                </c:pt>
                <c:pt idx="286">
                  <c:v>9.3706045393191065E-2</c:v>
                </c:pt>
                <c:pt idx="287">
                  <c:v>9.3101757588400044E-2</c:v>
                </c:pt>
                <c:pt idx="288">
                  <c:v>9.0715882893292465E-2</c:v>
                </c:pt>
                <c:pt idx="289">
                  <c:v>8.9914035393264063E-2</c:v>
                </c:pt>
                <c:pt idx="290">
                  <c:v>8.8979922476582679E-2</c:v>
                </c:pt>
                <c:pt idx="291">
                  <c:v>8.8115845393275979E-2</c:v>
                </c:pt>
                <c:pt idx="292">
                  <c:v>8.7318995393246765E-2</c:v>
                </c:pt>
                <c:pt idx="293">
                  <c:v>8.6694355919590654E-2</c:v>
                </c:pt>
                <c:pt idx="294">
                  <c:v>8.6030278726582532E-2</c:v>
                </c:pt>
                <c:pt idx="295">
                  <c:v>8.4331979768364845E-2</c:v>
                </c:pt>
                <c:pt idx="296">
                  <c:v>8.3994966445843436E-2</c:v>
                </c:pt>
                <c:pt idx="297">
                  <c:v>8.3587445393277934E-2</c:v>
                </c:pt>
                <c:pt idx="298">
                  <c:v>8.3240965393244798E-2</c:v>
                </c:pt>
                <c:pt idx="299">
                  <c:v>8.2926387498517343E-2</c:v>
                </c:pt>
                <c:pt idx="300">
                  <c:v>8.2617935393301464E-2</c:v>
                </c:pt>
                <c:pt idx="301">
                  <c:v>8.2342605393293467E-2</c:v>
                </c:pt>
                <c:pt idx="302">
                  <c:v>8.2126177211549148E-2</c:v>
                </c:pt>
                <c:pt idx="303">
                  <c:v>8.2015640130109146E-2</c:v>
                </c:pt>
                <c:pt idx="304">
                  <c:v>8.166546469162507E-2</c:v>
                </c:pt>
                <c:pt idx="305">
                  <c:v>8.1586995393238076E-2</c:v>
                </c:pt>
                <c:pt idx="306">
                  <c:v>8.1486128372006347E-2</c:v>
                </c:pt>
                <c:pt idx="307">
                  <c:v>8.1426195393405065E-2</c:v>
                </c:pt>
                <c:pt idx="308">
                  <c:v>8.1524045393337449E-2</c:v>
                </c:pt>
                <c:pt idx="309">
                  <c:v>8.1610692201792345E-2</c:v>
                </c:pt>
                <c:pt idx="310">
                  <c:v>8.1702895393249667E-2</c:v>
                </c:pt>
                <c:pt idx="311">
                  <c:v>8.1765701914989164E-2</c:v>
                </c:pt>
                <c:pt idx="312">
                  <c:v>8.1566157158050767E-2</c:v>
                </c:pt>
                <c:pt idx="313">
                  <c:v>8.1199055393298747E-2</c:v>
                </c:pt>
                <c:pt idx="314">
                  <c:v>8.0837295393252295E-2</c:v>
                </c:pt>
                <c:pt idx="315">
                  <c:v>8.0547787498474549E-2</c:v>
                </c:pt>
                <c:pt idx="316">
                  <c:v>8.0271325393369203E-2</c:v>
                </c:pt>
                <c:pt idx="317">
                  <c:v>8.0066465393315703E-2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7.7705934866955484E-2</c:v>
                </c:pt>
                <c:pt idx="332">
                  <c:v>7.7502305393295501E-2</c:v>
                </c:pt>
                <c:pt idx="333">
                  <c:v>7.7302315393254162E-2</c:v>
                </c:pt>
                <c:pt idx="334">
                  <c:v>7.7110240130210325E-2</c:v>
                </c:pt>
                <c:pt idx="335">
                  <c:v>7.698994539333627E-2</c:v>
                </c:pt>
                <c:pt idx="336">
                  <c:v>7.6916967615432125E-2</c:v>
                </c:pt>
                <c:pt idx="337">
                  <c:v>7.6868697006247738E-2</c:v>
                </c:pt>
                <c:pt idx="338">
                  <c:v>7.6612201533592439E-2</c:v>
                </c:pt>
                <c:pt idx="339">
                  <c:v>7.656754539324595E-2</c:v>
                </c:pt>
                <c:pt idx="340">
                  <c:v>7.6534639010205435E-2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7.6274445393309381E-2</c:v>
                </c:pt>
                <c:pt idx="350">
                  <c:v>7.6225745393330047E-2</c:v>
                </c:pt>
                <c:pt idx="351">
                  <c:v>7.6186919306294953E-2</c:v>
                </c:pt>
                <c:pt idx="352">
                  <c:v>7.6159616361096028E-2</c:v>
                </c:pt>
                <c:pt idx="353">
                  <c:v>7.6019412060034597E-2</c:v>
                </c:pt>
                <c:pt idx="354">
                  <c:v>7.5987315393319918E-2</c:v>
                </c:pt>
                <c:pt idx="355">
                  <c:v>7.5966545393313822E-2</c:v>
                </c:pt>
                <c:pt idx="356">
                  <c:v>7.5957530339437224E-2</c:v>
                </c:pt>
                <c:pt idx="357">
                  <c:v>7.5966345393496282E-2</c:v>
                </c:pt>
                <c:pt idx="358">
                  <c:v>7.6001871709024726E-2</c:v>
                </c:pt>
                <c:pt idx="359">
                  <c:v>7.6003543373019497E-2</c:v>
                </c:pt>
                <c:pt idx="360">
                  <c:v>7.5943935393368633E-2</c:v>
                </c:pt>
                <c:pt idx="361">
                  <c:v>7.5897139332639224E-2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7.5397199938706458E-2</c:v>
                </c:pt>
                <c:pt idx="380">
                  <c:v>7.5097465823347601E-2</c:v>
                </c:pt>
                <c:pt idx="381">
                  <c:v>7.4737875393324812E-2</c:v>
                </c:pt>
                <c:pt idx="382">
                  <c:v>7.4462482235432753E-2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7.4837639010255141E-2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7.6580345393224863E-2</c:v>
                </c:pt>
                <c:pt idx="400">
                  <c:v>7.6640089479283788E-2</c:v>
                </c:pt>
                <c:pt idx="401">
                  <c:v>7.6714235393296942E-2</c:v>
                </c:pt>
                <c:pt idx="402">
                  <c:v>7.6754053085565488E-2</c:v>
                </c:pt>
                <c:pt idx="403">
                  <c:v>7.6806316821873194E-2</c:v>
                </c:pt>
                <c:pt idx="404">
                  <c:v>7.7511495393281504E-2</c:v>
                </c:pt>
                <c:pt idx="405">
                  <c:v>7.7666295393285734E-2</c:v>
                </c:pt>
                <c:pt idx="406">
                  <c:v>7.7943582127915093E-2</c:v>
                </c:pt>
                <c:pt idx="407">
                  <c:v>7.8188695393336755E-2</c:v>
                </c:pt>
                <c:pt idx="408">
                  <c:v>7.8424492868066423E-2</c:v>
                </c:pt>
                <c:pt idx="409">
                  <c:v>7.8631565393422406E-2</c:v>
                </c:pt>
                <c:pt idx="410">
                  <c:v>7.8813713478410832E-2</c:v>
                </c:pt>
                <c:pt idx="411">
                  <c:v>7.882160539318761E-2</c:v>
                </c:pt>
                <c:pt idx="412">
                  <c:v>7.8797745393273999E-2</c:v>
                </c:pt>
                <c:pt idx="413">
                  <c:v>7.8995197006136844E-2</c:v>
                </c:pt>
                <c:pt idx="414">
                  <c:v>7.9025385393364886E-2</c:v>
                </c:pt>
                <c:pt idx="415">
                  <c:v>7.9048482235279494E-2</c:v>
                </c:pt>
                <c:pt idx="416">
                  <c:v>7.9006495393344006E-2</c:v>
                </c:pt>
                <c:pt idx="417">
                  <c:v>7.8678745393261765E-2</c:v>
                </c:pt>
                <c:pt idx="418">
                  <c:v>7.8170765393224415E-2</c:v>
                </c:pt>
                <c:pt idx="419">
                  <c:v>7.7715713814299842E-2</c:v>
                </c:pt>
                <c:pt idx="420">
                  <c:v>7.7325904967764814E-2</c:v>
                </c:pt>
                <c:pt idx="421">
                  <c:v>7.6283148378422455E-2</c:v>
                </c:pt>
                <c:pt idx="422">
                  <c:v>7.6018795393338334E-2</c:v>
                </c:pt>
                <c:pt idx="423">
                  <c:v>7.5564433565361411E-2</c:v>
                </c:pt>
                <c:pt idx="424">
                  <c:v>7.4899545393293479E-2</c:v>
                </c:pt>
                <c:pt idx="425">
                  <c:v>7.4361207758841155E-2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6.8631045393260454E-2</c:v>
                </c:pt>
                <c:pt idx="444">
                  <c:v>6.8662699938826954E-2</c:v>
                </c:pt>
                <c:pt idx="445">
                  <c:v>6.9062375022880984E-2</c:v>
                </c:pt>
                <c:pt idx="446">
                  <c:v>6.9585032627244914E-2</c:v>
                </c:pt>
                <c:pt idx="447">
                  <c:v>7.036376539321057E-2</c:v>
                </c:pt>
                <c:pt idx="448">
                  <c:v>7.1161415606084688E-2</c:v>
                </c:pt>
                <c:pt idx="449">
                  <c:v>7.1850442363043499E-2</c:v>
                </c:pt>
                <c:pt idx="450">
                  <c:v>7.2478735393261232E-2</c:v>
                </c:pt>
                <c:pt idx="451">
                  <c:v>7.3012614080141966E-2</c:v>
                </c:pt>
                <c:pt idx="452">
                  <c:v>7.351883630229851E-2</c:v>
                </c:pt>
                <c:pt idx="453">
                  <c:v>7.4836852059931597E-2</c:v>
                </c:pt>
                <c:pt idx="454">
                  <c:v>7.5214551515784919E-2</c:v>
                </c:pt>
                <c:pt idx="455">
                  <c:v>7.5816787498524871E-2</c:v>
                </c:pt>
                <c:pt idx="456">
                  <c:v>7.6334104088928822E-2</c:v>
                </c:pt>
                <c:pt idx="457">
                  <c:v>7.6867225393286331E-2</c:v>
                </c:pt>
                <c:pt idx="458">
                  <c:v>7.7541802211399558E-2</c:v>
                </c:pt>
                <c:pt idx="459">
                  <c:v>7.8414555393393925E-2</c:v>
                </c:pt>
                <c:pt idx="460">
                  <c:v>7.9312937312522827E-2</c:v>
                </c:pt>
                <c:pt idx="461">
                  <c:v>7.9741445393267441E-2</c:v>
                </c:pt>
                <c:pt idx="462">
                  <c:v>8.118595967897585E-2</c:v>
                </c:pt>
                <c:pt idx="463">
                  <c:v>8.1510625393363567E-2</c:v>
                </c:pt>
                <c:pt idx="464">
                  <c:v>8.1985369049278001E-2</c:v>
                </c:pt>
                <c:pt idx="465">
                  <c:v>8.2426455393175543E-2</c:v>
                </c:pt>
                <c:pt idx="466">
                  <c:v>8.2834482766969766E-2</c:v>
                </c:pt>
                <c:pt idx="467">
                  <c:v>8.3215648619131E-2</c:v>
                </c:pt>
                <c:pt idx="468">
                  <c:v>8.3509085393245905E-2</c:v>
                </c:pt>
                <c:pt idx="469">
                  <c:v>8.3828657481163346E-2</c:v>
                </c:pt>
                <c:pt idx="470">
                  <c:v>8.407207872664936E-2</c:v>
                </c:pt>
                <c:pt idx="471">
                  <c:v>8.5140804216806046E-2</c:v>
                </c:pt>
                <c:pt idx="472">
                  <c:v>8.5376755702583282E-2</c:v>
                </c:pt>
                <c:pt idx="473">
                  <c:v>8.5670325393352065E-2</c:v>
                </c:pt>
                <c:pt idx="474">
                  <c:v>8.5962766898717249E-2</c:v>
                </c:pt>
                <c:pt idx="475">
                  <c:v>8.61883497888557E-2</c:v>
                </c:pt>
                <c:pt idx="476">
                  <c:v>8.6456605393280789E-2</c:v>
                </c:pt>
                <c:pt idx="477">
                  <c:v>8.6724132490133068E-2</c:v>
                </c:pt>
                <c:pt idx="478">
                  <c:v>8.6924189837759527E-2</c:v>
                </c:pt>
                <c:pt idx="479">
                  <c:v>8.7034109029630727E-2</c:v>
                </c:pt>
                <c:pt idx="480">
                  <c:v>8.7359196373583525E-2</c:v>
                </c:pt>
                <c:pt idx="481">
                  <c:v>8.7388218511520413E-2</c:v>
                </c:pt>
                <c:pt idx="482">
                  <c:v>8.7347575393224047E-2</c:v>
                </c:pt>
                <c:pt idx="483">
                  <c:v>8.7309607095235539E-2</c:v>
                </c:pt>
                <c:pt idx="484">
                  <c:v>8.7254465393414596E-2</c:v>
                </c:pt>
                <c:pt idx="485">
                  <c:v>8.7225702382525597E-2</c:v>
                </c:pt>
                <c:pt idx="486">
                  <c:v>8.7163855283350231E-2</c:v>
                </c:pt>
                <c:pt idx="487">
                  <c:v>8.7045005133518344E-2</c:v>
                </c:pt>
                <c:pt idx="488">
                  <c:v>8.6831602536165051E-2</c:v>
                </c:pt>
                <c:pt idx="489">
                  <c:v>8.7126305393155898E-2</c:v>
                </c:pt>
                <c:pt idx="490">
                  <c:v>8.7455114958558483E-2</c:v>
                </c:pt>
                <c:pt idx="491">
                  <c:v>8.7731153556617897E-2</c:v>
                </c:pt>
                <c:pt idx="492">
                  <c:v>8.8025195393229158E-2</c:v>
                </c:pt>
                <c:pt idx="493">
                  <c:v>8.824962582811223E-2</c:v>
                </c:pt>
                <c:pt idx="494">
                  <c:v>8.8483112740220693E-2</c:v>
                </c:pt>
                <c:pt idx="495">
                  <c:v>8.8616554917024526E-2</c:v>
                </c:pt>
                <c:pt idx="496">
                  <c:v>8.9339545393230302E-2</c:v>
                </c:pt>
                <c:pt idx="497">
                  <c:v>8.947169104544625E-2</c:v>
                </c:pt>
                <c:pt idx="498">
                  <c:v>8.9636405393193772E-2</c:v>
                </c:pt>
                <c:pt idx="499">
                  <c:v>8.9805704576932252E-2</c:v>
                </c:pt>
                <c:pt idx="500">
                  <c:v>8.9996907009506827E-2</c:v>
                </c:pt>
                <c:pt idx="501">
                  <c:v>9.0223355919590728E-2</c:v>
                </c:pt>
                <c:pt idx="502">
                  <c:v>9.0407277308102579E-2</c:v>
                </c:pt>
                <c:pt idx="503">
                  <c:v>9.0594120393291636E-2</c:v>
                </c:pt>
                <c:pt idx="504">
                  <c:v>9.0726206931734096E-2</c:v>
                </c:pt>
                <c:pt idx="505">
                  <c:v>9.1227245393270442E-2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9.2219757157920176E-2</c:v>
                </c:pt>
                <c:pt idx="515">
                  <c:v>9.231479858479473E-2</c:v>
                </c:pt>
                <c:pt idx="516">
                  <c:v>9.2450265393310527E-2</c:v>
                </c:pt>
                <c:pt idx="517">
                  <c:v>9.2632969883027466E-2</c:v>
                </c:pt>
                <c:pt idx="518">
                  <c:v>9.3006971199727909E-2</c:v>
                </c:pt>
                <c:pt idx="519">
                  <c:v>9.3372533272102501E-2</c:v>
                </c:pt>
                <c:pt idx="520">
                  <c:v>9.3694580558178878E-2</c:v>
                </c:pt>
                <c:pt idx="521">
                  <c:v>9.3974033854763744E-2</c:v>
                </c:pt>
                <c:pt idx="522">
                  <c:v>9.4708345393258314E-2</c:v>
                </c:pt>
                <c:pt idx="523">
                  <c:v>9.4850447520898121E-2</c:v>
                </c:pt>
                <c:pt idx="524">
                  <c:v>9.5063035715838864E-2</c:v>
                </c:pt>
                <c:pt idx="525">
                  <c:v>9.5276805999333483E-2</c:v>
                </c:pt>
                <c:pt idx="526">
                  <c:v>9.5444415722994363E-2</c:v>
                </c:pt>
                <c:pt idx="527">
                  <c:v>9.5613724985042864E-2</c:v>
                </c:pt>
                <c:pt idx="528">
                  <c:v>9.5785492868003752E-2</c:v>
                </c:pt>
                <c:pt idx="529">
                  <c:v>9.5922355393227896E-2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9.7640870393292167E-2</c:v>
                </c:pt>
                <c:pt idx="541">
                  <c:v>9.7760038076245365E-2</c:v>
                </c:pt>
                <c:pt idx="542">
                  <c:v>9.7996223654263345E-2</c:v>
                </c:pt>
                <c:pt idx="543">
                  <c:v>9.8209880809903893E-2</c:v>
                </c:pt>
                <c:pt idx="544">
                  <c:v>9.8386157764366544E-2</c:v>
                </c:pt>
                <c:pt idx="545">
                  <c:v>9.8554943195453173E-2</c:v>
                </c:pt>
                <c:pt idx="546">
                  <c:v>9.8683837230012728E-2</c:v>
                </c:pt>
                <c:pt idx="547">
                  <c:v>9.8787704989362665E-2</c:v>
                </c:pt>
                <c:pt idx="548">
                  <c:v>9.8812341352953748E-2</c:v>
                </c:pt>
                <c:pt idx="549">
                  <c:v>9.882774539328007E-2</c:v>
                </c:pt>
                <c:pt idx="550">
                  <c:v>9.8938984199293464E-2</c:v>
                </c:pt>
                <c:pt idx="551">
                  <c:v>9.8978930960314002E-2</c:v>
                </c:pt>
                <c:pt idx="552">
                  <c:v>9.9022224559959723E-2</c:v>
                </c:pt>
                <c:pt idx="553">
                  <c:v>9.9046724985271367E-2</c:v>
                </c:pt>
                <c:pt idx="554">
                  <c:v>9.9055145393251637E-2</c:v>
                </c:pt>
                <c:pt idx="555">
                  <c:v>9.9076203726596743E-2</c:v>
                </c:pt>
                <c:pt idx="556">
                  <c:v>9.9087259679009776E-2</c:v>
                </c:pt>
                <c:pt idx="557">
                  <c:v>9.9114745393422091E-2</c:v>
                </c:pt>
                <c:pt idx="558">
                  <c:v>9.9124766669902734E-2</c:v>
                </c:pt>
                <c:pt idx="559">
                  <c:v>9.9128540847914365E-2</c:v>
                </c:pt>
                <c:pt idx="560">
                  <c:v>9.9125786630537505E-2</c:v>
                </c:pt>
                <c:pt idx="561">
                  <c:v>9.9094677977589876E-2</c:v>
                </c:pt>
                <c:pt idx="562">
                  <c:v>9.9050010699471724E-2</c:v>
                </c:pt>
                <c:pt idx="563">
                  <c:v>9.9045085818886727E-2</c:v>
                </c:pt>
                <c:pt idx="564">
                  <c:v>9.9050745393228445E-2</c:v>
                </c:pt>
                <c:pt idx="565">
                  <c:v>9.8976316821875798E-2</c:v>
                </c:pt>
                <c:pt idx="566">
                  <c:v>9.8875679459183727E-2</c:v>
                </c:pt>
                <c:pt idx="567">
                  <c:v>9.8705704576914868E-2</c:v>
                </c:pt>
                <c:pt idx="568">
                  <c:v>9.8612787059977336E-2</c:v>
                </c:pt>
                <c:pt idx="569">
                  <c:v>9.8591724985112747E-2</c:v>
                </c:pt>
                <c:pt idx="570">
                  <c:v>9.8602404967749746E-2</c:v>
                </c:pt>
                <c:pt idx="571">
                  <c:v>9.8626908658460424E-2</c:v>
                </c:pt>
                <c:pt idx="572">
                  <c:v>9.8650464143233793E-2</c:v>
                </c:pt>
                <c:pt idx="573">
                  <c:v>9.8702063575089968E-2</c:v>
                </c:pt>
                <c:pt idx="574">
                  <c:v>9.8857437700971246E-2</c:v>
                </c:pt>
                <c:pt idx="575">
                  <c:v>9.8897549741053969E-2</c:v>
                </c:pt>
                <c:pt idx="576">
                  <c:v>9.8941235189201504E-2</c:v>
                </c:pt>
                <c:pt idx="577">
                  <c:v>9.9007178382962358E-2</c:v>
                </c:pt>
                <c:pt idx="578">
                  <c:v>9.905707872650317E-2</c:v>
                </c:pt>
                <c:pt idx="579">
                  <c:v>9.9039809909385226E-2</c:v>
                </c:pt>
                <c:pt idx="580">
                  <c:v>9.8912490291283781E-2</c:v>
                </c:pt>
                <c:pt idx="581">
                  <c:v>9.8589029603829245E-2</c:v>
                </c:pt>
                <c:pt idx="582">
                  <c:v>9.8270908658605563E-2</c:v>
                </c:pt>
                <c:pt idx="583">
                  <c:v>9.8061836302321168E-2</c:v>
                </c:pt>
                <c:pt idx="584">
                  <c:v>9.7360196373642988E-2</c:v>
                </c:pt>
                <c:pt idx="585">
                  <c:v>9.7165116527364134E-2</c:v>
                </c:pt>
                <c:pt idx="586">
                  <c:v>9.6931915393270382E-2</c:v>
                </c:pt>
                <c:pt idx="587">
                  <c:v>9.6702605393332683E-2</c:v>
                </c:pt>
                <c:pt idx="588">
                  <c:v>9.6492345393244569E-2</c:v>
                </c:pt>
                <c:pt idx="589">
                  <c:v>9.627641539329114E-2</c:v>
                </c:pt>
                <c:pt idx="590">
                  <c:v>9.6067215393176766E-2</c:v>
                </c:pt>
                <c:pt idx="591">
                  <c:v>9.5919688574980497E-2</c:v>
                </c:pt>
                <c:pt idx="592">
                  <c:v>9.5797745393270323E-2</c:v>
                </c:pt>
                <c:pt idx="593">
                  <c:v>9.5554226874796491E-2</c:v>
                </c:pt>
                <c:pt idx="594">
                  <c:v>9.5545845393374823E-2</c:v>
                </c:pt>
                <c:pt idx="595">
                  <c:v>9.5532385393355068E-2</c:v>
                </c:pt>
                <c:pt idx="596">
                  <c:v>9.5494225393267462E-2</c:v>
                </c:pt>
                <c:pt idx="597">
                  <c:v>9.5459345393351533E-2</c:v>
                </c:pt>
                <c:pt idx="598">
                  <c:v>9.5439224985085488E-2</c:v>
                </c:pt>
                <c:pt idx="599">
                  <c:v>9.53773853932776E-2</c:v>
                </c:pt>
                <c:pt idx="600">
                  <c:v>9.5321559346999263E-2</c:v>
                </c:pt>
                <c:pt idx="601">
                  <c:v>9.5142350656573213E-2</c:v>
                </c:pt>
                <c:pt idx="602">
                  <c:v>9.5119945393179542E-2</c:v>
                </c:pt>
                <c:pt idx="603">
                  <c:v>9.5102065393291788E-2</c:v>
                </c:pt>
                <c:pt idx="604">
                  <c:v>9.5080162975677104E-2</c:v>
                </c:pt>
                <c:pt idx="605">
                  <c:v>9.5094855393143024E-2</c:v>
                </c:pt>
                <c:pt idx="606">
                  <c:v>9.5145505393262345E-2</c:v>
                </c:pt>
                <c:pt idx="607">
                  <c:v>9.5220135393333488E-2</c:v>
                </c:pt>
                <c:pt idx="608">
                  <c:v>9.5267864440913327E-2</c:v>
                </c:pt>
                <c:pt idx="609">
                  <c:v>9.5434215981498524E-2</c:v>
                </c:pt>
                <c:pt idx="610">
                  <c:v>9.5471788871520621E-2</c:v>
                </c:pt>
                <c:pt idx="611">
                  <c:v>9.5535265393238394E-2</c:v>
                </c:pt>
                <c:pt idx="612">
                  <c:v>9.5589045393481675E-2</c:v>
                </c:pt>
                <c:pt idx="613">
                  <c:v>9.5562755393260423E-2</c:v>
                </c:pt>
                <c:pt idx="614">
                  <c:v>9.5478745393350564E-2</c:v>
                </c:pt>
                <c:pt idx="615">
                  <c:v>9.5207145393360129E-2</c:v>
                </c:pt>
                <c:pt idx="616">
                  <c:v>9.4911313575096579E-2</c:v>
                </c:pt>
                <c:pt idx="617">
                  <c:v>9.4713828726568763E-2</c:v>
                </c:pt>
                <c:pt idx="618">
                  <c:v>9.397406892269132E-2</c:v>
                </c:pt>
                <c:pt idx="619">
                  <c:v>9.3789855393283064E-2</c:v>
                </c:pt>
                <c:pt idx="620">
                  <c:v>9.3573965393276087E-2</c:v>
                </c:pt>
                <c:pt idx="621">
                  <c:v>9.3347105393206897E-2</c:v>
                </c:pt>
                <c:pt idx="622">
                  <c:v>9.3189506756886198E-2</c:v>
                </c:pt>
                <c:pt idx="623">
                  <c:v>9.302217539327319E-2</c:v>
                </c:pt>
                <c:pt idx="624">
                  <c:v>9.2877035393286442E-2</c:v>
                </c:pt>
                <c:pt idx="625">
                  <c:v>9.2728285393349208E-2</c:v>
                </c:pt>
                <c:pt idx="626">
                  <c:v>9.2639163303729954E-2</c:v>
                </c:pt>
                <c:pt idx="627">
                  <c:v>9.2350245393291397E-2</c:v>
                </c:pt>
                <c:pt idx="628">
                  <c:v>9.2304415393329203E-2</c:v>
                </c:pt>
                <c:pt idx="629">
                  <c:v>9.2205786630316131E-2</c:v>
                </c:pt>
                <c:pt idx="630">
                  <c:v>9.2139285393216225E-2</c:v>
                </c:pt>
                <c:pt idx="631">
                  <c:v>9.2055965393257666E-2</c:v>
                </c:pt>
                <c:pt idx="632">
                  <c:v>9.1979525393327363E-2</c:v>
                </c:pt>
                <c:pt idx="633">
                  <c:v>9.1892755393146827E-2</c:v>
                </c:pt>
                <c:pt idx="634">
                  <c:v>9.1835565618055268E-2</c:v>
                </c:pt>
                <c:pt idx="635">
                  <c:v>9.176488825040989E-2</c:v>
                </c:pt>
                <c:pt idx="636">
                  <c:v>9.161524539322867E-2</c:v>
                </c:pt>
                <c:pt idx="637">
                  <c:v>9.1588995393195247E-2</c:v>
                </c:pt>
                <c:pt idx="638">
                  <c:v>9.1550405393249948E-2</c:v>
                </c:pt>
                <c:pt idx="639">
                  <c:v>9.1512185393270551E-2</c:v>
                </c:pt>
                <c:pt idx="640">
                  <c:v>9.1479965393205048E-2</c:v>
                </c:pt>
                <c:pt idx="641">
                  <c:v>9.1493573350291527E-2</c:v>
                </c:pt>
                <c:pt idx="642">
                  <c:v>9.1491445393458756E-2</c:v>
                </c:pt>
                <c:pt idx="643">
                  <c:v>9.1481905393209245E-2</c:v>
                </c:pt>
                <c:pt idx="644">
                  <c:v>9.1477745393319751E-2</c:v>
                </c:pt>
                <c:pt idx="645">
                  <c:v>9.1544986772618228E-2</c:v>
                </c:pt>
                <c:pt idx="646">
                  <c:v>9.1580585393145966E-2</c:v>
                </c:pt>
                <c:pt idx="647">
                  <c:v>9.1622822316367425E-2</c:v>
                </c:pt>
                <c:pt idx="648">
                  <c:v>9.1665205393369142E-2</c:v>
                </c:pt>
                <c:pt idx="649">
                  <c:v>9.1708985393197176E-2</c:v>
                </c:pt>
                <c:pt idx="650">
                  <c:v>9.173934539330765E-2</c:v>
                </c:pt>
                <c:pt idx="651">
                  <c:v>9.1763745393137724E-2</c:v>
                </c:pt>
                <c:pt idx="652">
                  <c:v>9.1792265393195488E-2</c:v>
                </c:pt>
                <c:pt idx="653">
                  <c:v>9.1824917807045395E-2</c:v>
                </c:pt>
                <c:pt idx="654">
                  <c:v>9.1877252435409701E-2</c:v>
                </c:pt>
                <c:pt idx="655">
                  <c:v>9.1885865393209545E-2</c:v>
                </c:pt>
                <c:pt idx="656">
                  <c:v>9.2007925393247425E-2</c:v>
                </c:pt>
                <c:pt idx="657">
                  <c:v>9.2168695393269551E-2</c:v>
                </c:pt>
                <c:pt idx="658">
                  <c:v>9.2288461302388186E-2</c:v>
                </c:pt>
                <c:pt idx="659">
                  <c:v>9.2406345393200931E-2</c:v>
                </c:pt>
                <c:pt idx="660">
                  <c:v>9.2509385393370544E-2</c:v>
                </c:pt>
                <c:pt idx="661">
                  <c:v>9.2606604089027697E-2</c:v>
                </c:pt>
                <c:pt idx="662">
                  <c:v>9.2716288250471693E-2</c:v>
                </c:pt>
                <c:pt idx="663">
                  <c:v>9.2707569569185508E-2</c:v>
                </c:pt>
                <c:pt idx="664">
                  <c:v>9.2731745393322768E-2</c:v>
                </c:pt>
                <c:pt idx="665">
                  <c:v>9.2776795393192182E-2</c:v>
                </c:pt>
                <c:pt idx="666">
                  <c:v>9.280139539318126E-2</c:v>
                </c:pt>
                <c:pt idx="667">
                  <c:v>9.2816865393431064E-2</c:v>
                </c:pt>
                <c:pt idx="668">
                  <c:v>9.2839025393203767E-2</c:v>
                </c:pt>
                <c:pt idx="669">
                  <c:v>9.2847745393143596E-2</c:v>
                </c:pt>
                <c:pt idx="670">
                  <c:v>9.2859967615524383E-2</c:v>
                </c:pt>
                <c:pt idx="671">
                  <c:v>9.2870673964682765E-2</c:v>
                </c:pt>
                <c:pt idx="672">
                  <c:v>9.2884245393406908E-2</c:v>
                </c:pt>
                <c:pt idx="673">
                  <c:v>9.2882565393154023E-2</c:v>
                </c:pt>
                <c:pt idx="674">
                  <c:v>9.2872545393049941E-2</c:v>
                </c:pt>
                <c:pt idx="675">
                  <c:v>9.2879328726653235E-2</c:v>
                </c:pt>
                <c:pt idx="676">
                  <c:v>9.2882120393284168E-2</c:v>
                </c:pt>
                <c:pt idx="677">
                  <c:v>9.2897745393259235E-2</c:v>
                </c:pt>
                <c:pt idx="678">
                  <c:v>9.2890045393432236E-2</c:v>
                </c:pt>
                <c:pt idx="679">
                  <c:v>9.2898895393418279E-2</c:v>
                </c:pt>
                <c:pt idx="680">
                  <c:v>9.2910445393244223E-2</c:v>
                </c:pt>
                <c:pt idx="681">
                  <c:v>9.2928634282344519E-2</c:v>
                </c:pt>
                <c:pt idx="682">
                  <c:v>9.2926445393445412E-2</c:v>
                </c:pt>
                <c:pt idx="683">
                  <c:v>9.2934395393314495E-2</c:v>
                </c:pt>
                <c:pt idx="684">
                  <c:v>9.29372453933726E-2</c:v>
                </c:pt>
                <c:pt idx="685">
                  <c:v>9.2894602536120155E-2</c:v>
                </c:pt>
                <c:pt idx="686">
                  <c:v>9.2302287059936525E-2</c:v>
                </c:pt>
                <c:pt idx="687">
                  <c:v>9.2164295955086878E-2</c:v>
                </c:pt>
                <c:pt idx="688">
                  <c:v>9.1949575393300648E-2</c:v>
                </c:pt>
                <c:pt idx="689">
                  <c:v>9.1706095393320503E-2</c:v>
                </c:pt>
                <c:pt idx="690">
                  <c:v>9.1544085393323635E-2</c:v>
                </c:pt>
                <c:pt idx="691">
                  <c:v>9.1368725393323344E-2</c:v>
                </c:pt>
                <c:pt idx="692">
                  <c:v>9.1170755393321187E-2</c:v>
                </c:pt>
                <c:pt idx="693">
                  <c:v>9.101421962007801E-2</c:v>
                </c:pt>
                <c:pt idx="694">
                  <c:v>9.092076500108727E-2</c:v>
                </c:pt>
                <c:pt idx="695">
                  <c:v>9.0676545393251165E-2</c:v>
                </c:pt>
                <c:pt idx="696">
                  <c:v>9.0619985393189731E-2</c:v>
                </c:pt>
                <c:pt idx="697">
                  <c:v>9.0544125393222902E-2</c:v>
                </c:pt>
                <c:pt idx="698">
                  <c:v>9.0474133148291044E-2</c:v>
                </c:pt>
                <c:pt idx="699">
                  <c:v>9.0342545393340898E-2</c:v>
                </c:pt>
                <c:pt idx="700">
                  <c:v>9.0192205393393232E-2</c:v>
                </c:pt>
                <c:pt idx="701">
                  <c:v>9.0033685393351007E-2</c:v>
                </c:pt>
                <c:pt idx="702">
                  <c:v>8.9913585393219558E-2</c:v>
                </c:pt>
                <c:pt idx="703">
                  <c:v>8.9786407555507694E-2</c:v>
                </c:pt>
                <c:pt idx="704">
                  <c:v>8.9421066821813708E-2</c:v>
                </c:pt>
                <c:pt idx="705">
                  <c:v>8.9228535393246849E-2</c:v>
                </c:pt>
                <c:pt idx="706">
                  <c:v>8.9022345393204236E-2</c:v>
                </c:pt>
                <c:pt idx="707">
                  <c:v>8.8846725393154025E-2</c:v>
                </c:pt>
                <c:pt idx="708">
                  <c:v>8.8716891460564051E-2</c:v>
                </c:pt>
                <c:pt idx="709">
                  <c:v>8.8797055393257981E-2</c:v>
                </c:pt>
                <c:pt idx="710">
                  <c:v>8.8809275393160456E-2</c:v>
                </c:pt>
                <c:pt idx="711">
                  <c:v>8.8748295393174012E-2</c:v>
                </c:pt>
                <c:pt idx="712">
                  <c:v>8.846568742227133E-2</c:v>
                </c:pt>
                <c:pt idx="713">
                  <c:v>8.8382980087146693E-2</c:v>
                </c:pt>
                <c:pt idx="714">
                  <c:v>8.8298245393318264E-2</c:v>
                </c:pt>
                <c:pt idx="715">
                  <c:v>8.8214705393270171E-2</c:v>
                </c:pt>
                <c:pt idx="716">
                  <c:v>8.8149985393315006E-2</c:v>
                </c:pt>
                <c:pt idx="717">
                  <c:v>8.8086055393290841E-2</c:v>
                </c:pt>
                <c:pt idx="718">
                  <c:v>8.804215448422778E-2</c:v>
                </c:pt>
                <c:pt idx="719">
                  <c:v>8.8004256031595701E-2</c:v>
                </c:pt>
                <c:pt idx="720">
                  <c:v>8.7897745393306248E-2</c:v>
                </c:pt>
                <c:pt idx="721">
                  <c:v>8.7875755597309563E-2</c:v>
                </c:pt>
                <c:pt idx="722">
                  <c:v>8.7820965393277592E-2</c:v>
                </c:pt>
                <c:pt idx="723">
                  <c:v>8.7774545393230929E-2</c:v>
                </c:pt>
                <c:pt idx="724">
                  <c:v>8.7748106218001012E-2</c:v>
                </c:pt>
                <c:pt idx="725">
                  <c:v>8.7724605393163235E-2</c:v>
                </c:pt>
                <c:pt idx="726">
                  <c:v>8.7698345393250138E-2</c:v>
                </c:pt>
                <c:pt idx="727">
                  <c:v>8.7639095393143671E-2</c:v>
                </c:pt>
                <c:pt idx="728">
                  <c:v>8.758629763211441E-2</c:v>
                </c:pt>
                <c:pt idx="729">
                  <c:v>8.7280535715834134E-2</c:v>
                </c:pt>
                <c:pt idx="730">
                  <c:v>8.7221645393228228E-2</c:v>
                </c:pt>
                <c:pt idx="731">
                  <c:v>8.7161465393322451E-2</c:v>
                </c:pt>
                <c:pt idx="732">
                  <c:v>8.7109467615505129E-2</c:v>
                </c:pt>
                <c:pt idx="733">
                  <c:v>8.6401745393274706E-2</c:v>
                </c:pt>
                <c:pt idx="734">
                  <c:v>8.6332870393249814E-2</c:v>
                </c:pt>
                <c:pt idx="735">
                  <c:v>8.612446539326922E-2</c:v>
                </c:pt>
                <c:pt idx="736">
                  <c:v>8.5818845393234588E-2</c:v>
                </c:pt>
                <c:pt idx="737">
                  <c:v>8.5482295393262728E-2</c:v>
                </c:pt>
                <c:pt idx="738">
                  <c:v>8.5237925393244332E-2</c:v>
                </c:pt>
                <c:pt idx="739">
                  <c:v>8.5059589549033157E-2</c:v>
                </c:pt>
                <c:pt idx="740">
                  <c:v>8.4912478726721502E-2</c:v>
                </c:pt>
                <c:pt idx="741">
                  <c:v>8.4533682893337E-2</c:v>
                </c:pt>
                <c:pt idx="742">
                  <c:v>8.4506945393500232E-2</c:v>
                </c:pt>
                <c:pt idx="743">
                  <c:v>8.4484705393308004E-2</c:v>
                </c:pt>
                <c:pt idx="744">
                  <c:v>8.4457405393280713E-2</c:v>
                </c:pt>
                <c:pt idx="745">
                  <c:v>8.4426478726598683E-2</c:v>
                </c:pt>
                <c:pt idx="746">
                  <c:v>8.4406085393141025E-2</c:v>
                </c:pt>
                <c:pt idx="747">
                  <c:v>8.4387505393181225E-2</c:v>
                </c:pt>
                <c:pt idx="748">
                  <c:v>8.4358895393493213E-2</c:v>
                </c:pt>
                <c:pt idx="749">
                  <c:v>8.4312305393297302E-2</c:v>
                </c:pt>
                <c:pt idx="750">
                  <c:v>8.4146309495750526E-2</c:v>
                </c:pt>
                <c:pt idx="751">
                  <c:v>8.4112543265547443E-2</c:v>
                </c:pt>
                <c:pt idx="752">
                  <c:v>8.4059245393177953E-2</c:v>
                </c:pt>
                <c:pt idx="753">
                  <c:v>8.4017025393223255E-2</c:v>
                </c:pt>
                <c:pt idx="754">
                  <c:v>8.3958865393228638E-2</c:v>
                </c:pt>
                <c:pt idx="755">
                  <c:v>8.3916221002979782E-2</c:v>
                </c:pt>
                <c:pt idx="756">
                  <c:v>8.3903325393237471E-2</c:v>
                </c:pt>
                <c:pt idx="757">
                  <c:v>8.3876520903459401E-2</c:v>
                </c:pt>
                <c:pt idx="758">
                  <c:v>8.3753162059949565E-2</c:v>
                </c:pt>
                <c:pt idx="759">
                  <c:v>8.3723405393357403E-2</c:v>
                </c:pt>
                <c:pt idx="760">
                  <c:v>8.367600539310184E-2</c:v>
                </c:pt>
                <c:pt idx="761">
                  <c:v>8.3656265801409169E-2</c:v>
                </c:pt>
                <c:pt idx="762">
                  <c:v>8.3624945393297193E-2</c:v>
                </c:pt>
                <c:pt idx="763">
                  <c:v>8.3405585393350745E-2</c:v>
                </c:pt>
                <c:pt idx="764">
                  <c:v>8.3108935393241559E-2</c:v>
                </c:pt>
                <c:pt idx="765">
                  <c:v>8.2886490491304685E-2</c:v>
                </c:pt>
                <c:pt idx="766">
                  <c:v>8.2316223654160539E-2</c:v>
                </c:pt>
                <c:pt idx="767">
                  <c:v>8.2175485393250605E-2</c:v>
                </c:pt>
                <c:pt idx="768">
                  <c:v>8.2007595393307098E-2</c:v>
                </c:pt>
                <c:pt idx="769">
                  <c:v>8.1855755393235266E-2</c:v>
                </c:pt>
                <c:pt idx="770">
                  <c:v>8.1730587498526533E-2</c:v>
                </c:pt>
                <c:pt idx="771">
                  <c:v>8.1596354088930068E-2</c:v>
                </c:pt>
                <c:pt idx="772">
                  <c:v>8.1479015393242205E-2</c:v>
                </c:pt>
                <c:pt idx="773">
                  <c:v>8.1372205393265049E-2</c:v>
                </c:pt>
                <c:pt idx="774">
                  <c:v>8.1295125393382003E-2</c:v>
                </c:pt>
                <c:pt idx="775">
                  <c:v>8.1239938375787843E-2</c:v>
                </c:pt>
                <c:pt idx="776">
                  <c:v>8.0902388250407867E-2</c:v>
                </c:pt>
                <c:pt idx="777">
                  <c:v>8.0856845393285498E-2</c:v>
                </c:pt>
                <c:pt idx="778">
                  <c:v>8.0795695393220873E-2</c:v>
                </c:pt>
                <c:pt idx="779">
                  <c:v>8.0733545393315065E-2</c:v>
                </c:pt>
                <c:pt idx="780">
                  <c:v>8.0652781978699503E-2</c:v>
                </c:pt>
                <c:pt idx="781">
                  <c:v>8.0355015393238041E-2</c:v>
                </c:pt>
                <c:pt idx="782">
                  <c:v>7.9890455393410831E-2</c:v>
                </c:pt>
                <c:pt idx="783">
                  <c:v>7.9521245393266327E-2</c:v>
                </c:pt>
                <c:pt idx="784">
                  <c:v>7.7696863040316255E-2</c:v>
                </c:pt>
                <c:pt idx="785">
                  <c:v>7.7469915393251709E-2</c:v>
                </c:pt>
                <c:pt idx="786">
                  <c:v>7.7143184953740895E-2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7.6512235189113806E-2</c:v>
                </c:pt>
                <c:pt idx="797">
                  <c:v>7.6546495393344571E-2</c:v>
                </c:pt>
                <c:pt idx="798">
                  <c:v>7.6566045393164459E-2</c:v>
                </c:pt>
                <c:pt idx="799">
                  <c:v>7.6590848841604497E-2</c:v>
                </c:pt>
                <c:pt idx="800">
                  <c:v>7.6823927211492574E-2</c:v>
                </c:pt>
                <c:pt idx="801">
                  <c:v>7.6883582602548031E-2</c:v>
                </c:pt>
                <c:pt idx="802">
                  <c:v>7.6967995393346353E-2</c:v>
                </c:pt>
                <c:pt idx="803">
                  <c:v>7.7063065393232932E-2</c:v>
                </c:pt>
                <c:pt idx="804">
                  <c:v>7.7152745393391384E-2</c:v>
                </c:pt>
                <c:pt idx="805">
                  <c:v>7.7218388250386794E-2</c:v>
                </c:pt>
                <c:pt idx="806">
                  <c:v>7.7288705393229407E-2</c:v>
                </c:pt>
                <c:pt idx="807">
                  <c:v>7.734028539336181E-2</c:v>
                </c:pt>
                <c:pt idx="808">
                  <c:v>7.7390512059892724E-2</c:v>
                </c:pt>
                <c:pt idx="809">
                  <c:v>7.7476206931749142E-2</c:v>
                </c:pt>
                <c:pt idx="810">
                  <c:v>7.7483023743724427E-2</c:v>
                </c:pt>
                <c:pt idx="811">
                  <c:v>7.7492485393350005E-2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7.7133995393296725E-2</c:v>
                </c:pt>
                <c:pt idx="821">
                  <c:v>7.7123145393230175E-2</c:v>
                </c:pt>
                <c:pt idx="822">
                  <c:v>7.710294539306517E-2</c:v>
                </c:pt>
                <c:pt idx="823">
                  <c:v>7.7099400565728754E-2</c:v>
                </c:pt>
                <c:pt idx="824">
                  <c:v>7.7086345393468036E-2</c:v>
                </c:pt>
                <c:pt idx="825">
                  <c:v>7.7075645393279046E-2</c:v>
                </c:pt>
                <c:pt idx="826">
                  <c:v>7.7079582128035909E-2</c:v>
                </c:pt>
                <c:pt idx="827">
                  <c:v>7.7041745393273686E-2</c:v>
                </c:pt>
                <c:pt idx="828">
                  <c:v>7.7000484029724897E-2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7.4299611372723146E-2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7.3066521863808201E-2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7.4595194831388975E-2</c:v>
                </c:pt>
                <c:pt idx="860">
                  <c:v>7.4695490291233735E-2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7.5287745393154498E-2</c:v>
                </c:pt>
                <c:pt idx="870">
                  <c:v>7.5327745393366299E-2</c:v>
                </c:pt>
                <c:pt idx="871">
                  <c:v>7.5417078726602013E-2</c:v>
                </c:pt>
                <c:pt idx="872">
                  <c:v>7.5448274128788823E-2</c:v>
                </c:pt>
                <c:pt idx="873">
                  <c:v>7.5175695393284059E-2</c:v>
                </c:pt>
                <c:pt idx="874">
                  <c:v>7.4660005393326484E-2</c:v>
                </c:pt>
                <c:pt idx="875">
                  <c:v>7.4134187253676626E-2</c:v>
                </c:pt>
                <c:pt idx="876">
                  <c:v>7.3617705393317578E-2</c:v>
                </c:pt>
                <c:pt idx="877">
                  <c:v>7.3010325393326539E-2</c:v>
                </c:pt>
                <c:pt idx="878">
                  <c:v>7.2486265801501498E-2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6.9586455393235408E-2</c:v>
                </c:pt>
                <c:pt idx="887">
                  <c:v>6.9422134867053981E-2</c:v>
                </c:pt>
                <c:pt idx="888">
                  <c:v>6.9296529176980939E-2</c:v>
                </c:pt>
                <c:pt idx="889">
                  <c:v>6.8123109029556872E-2</c:v>
                </c:pt>
                <c:pt idx="890">
                  <c:v>6.7751585393381233E-2</c:v>
                </c:pt>
                <c:pt idx="891">
                  <c:v>6.7333611372603935E-2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6.2370090220824306E-2</c:v>
                </c:pt>
                <c:pt idx="906">
                  <c:v>6.2256125393204798E-2</c:v>
                </c:pt>
                <c:pt idx="907">
                  <c:v>6.2145045393279329E-2</c:v>
                </c:pt>
                <c:pt idx="908">
                  <c:v>6.2037480087155934E-2</c:v>
                </c:pt>
                <c:pt idx="909">
                  <c:v>6.1884825393292396E-2</c:v>
                </c:pt>
                <c:pt idx="910">
                  <c:v>6.1687605393274225E-2</c:v>
                </c:pt>
                <c:pt idx="911">
                  <c:v>6.1626732059906528E-2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6.0892601063386759E-2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5.9986613317761506E-2</c:v>
                </c:pt>
                <c:pt idx="931">
                  <c:v>5.9927745393281384E-2</c:v>
                </c:pt>
                <c:pt idx="932">
                  <c:v>5.9850713478397224E-2</c:v>
                </c:pt>
                <c:pt idx="933">
                  <c:v>5.9680333628605822E-2</c:v>
                </c:pt>
                <c:pt idx="934">
                  <c:v>5.9475495393158453E-2</c:v>
                </c:pt>
                <c:pt idx="935">
                  <c:v>5.9224695393169213E-2</c:v>
                </c:pt>
                <c:pt idx="936">
                  <c:v>5.9036961888139901E-2</c:v>
                </c:pt>
                <c:pt idx="937">
                  <c:v>5.8848795393274145E-2</c:v>
                </c:pt>
                <c:pt idx="938">
                  <c:v>5.8700964143327088E-2</c:v>
                </c:pt>
                <c:pt idx="939">
                  <c:v>5.8589767615401911E-2</c:v>
                </c:pt>
                <c:pt idx="940">
                  <c:v>5.8532640130096181E-2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5.7240381756926799E-2</c:v>
                </c:pt>
                <c:pt idx="958">
                  <c:v>5.7088515393417083E-2</c:v>
                </c:pt>
                <c:pt idx="959">
                  <c:v>5.6940675393263945E-2</c:v>
                </c:pt>
                <c:pt idx="960">
                  <c:v>5.6801477352038991E-2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5.3043305393273843E-2</c:v>
                </c:pt>
                <c:pt idx="976">
                  <c:v>5.2922775393142323E-2</c:v>
                </c:pt>
                <c:pt idx="977">
                  <c:v>5.2793365393185403E-2</c:v>
                </c:pt>
                <c:pt idx="978">
                  <c:v>5.2590675393176432E-2</c:v>
                </c:pt>
                <c:pt idx="979">
                  <c:v>5.2366188692246934E-2</c:v>
                </c:pt>
                <c:pt idx="980">
                  <c:v>5.2167635393431222E-2</c:v>
                </c:pt>
                <c:pt idx="981">
                  <c:v>5.2033126345676917E-2</c:v>
                </c:pt>
                <c:pt idx="982">
                  <c:v>5.1442641945044575E-2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5.0202837700837319E-2</c:v>
                </c:pt>
                <c:pt idx="991">
                  <c:v>5.0077745393281262E-2</c:v>
                </c:pt>
                <c:pt idx="992">
                  <c:v>5.0083447774127883E-2</c:v>
                </c:pt>
                <c:pt idx="993">
                  <c:v>5.0284955393308906E-2</c:v>
                </c:pt>
                <c:pt idx="994">
                  <c:v>5.048871539331401E-2</c:v>
                </c:pt>
                <c:pt idx="995">
                  <c:v>5.0609145393153011E-2</c:v>
                </c:pt>
                <c:pt idx="996">
                  <c:v>5.0626595393310936E-2</c:v>
                </c:pt>
                <c:pt idx="997">
                  <c:v>5.064909539326834E-2</c:v>
                </c:pt>
                <c:pt idx="998">
                  <c:v>5.0671704156329163E-2</c:v>
                </c:pt>
                <c:pt idx="999">
                  <c:v>5.0688333628571072E-2</c:v>
                </c:pt>
                <c:pt idx="1000">
                  <c:v>5.1565092059931435E-2</c:v>
                </c:pt>
                <c:pt idx="1001">
                  <c:v>5.198857539330947E-2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5.7419615393300316E-2</c:v>
                </c:pt>
                <c:pt idx="1012">
                  <c:v>5.8350045393268601E-2</c:v>
                </c:pt>
                <c:pt idx="1013">
                  <c:v>5.9545685393331424E-2</c:v>
                </c:pt>
                <c:pt idx="1014">
                  <c:v>6.069853539321457E-2</c:v>
                </c:pt>
                <c:pt idx="1015">
                  <c:v>6.1638662059962712E-2</c:v>
                </c:pt>
                <c:pt idx="1016">
                  <c:v>6.4155115763682449E-2</c:v>
                </c:pt>
                <c:pt idx="1017">
                  <c:v>6.4802745393322439E-2</c:v>
                </c:pt>
                <c:pt idx="1018">
                  <c:v>6.608098539325627E-2</c:v>
                </c:pt>
                <c:pt idx="1019">
                  <c:v>6.7460915393311921E-2</c:v>
                </c:pt>
                <c:pt idx="1020">
                  <c:v>6.880454539326307E-2</c:v>
                </c:pt>
                <c:pt idx="1021">
                  <c:v>7.016915539315946E-2</c:v>
                </c:pt>
                <c:pt idx="1022">
                  <c:v>7.1176195393292105E-2</c:v>
                </c:pt>
                <c:pt idx="1023">
                  <c:v>7.2660585393251154E-2</c:v>
                </c:pt>
                <c:pt idx="1024">
                  <c:v>7.3733386697725334E-2</c:v>
                </c:pt>
                <c:pt idx="1025">
                  <c:v>7.6912145393237097E-2</c:v>
                </c:pt>
                <c:pt idx="1026">
                  <c:v>7.7792365393278884E-2</c:v>
                </c:pt>
                <c:pt idx="1027">
                  <c:v>7.8665235393216904E-2</c:v>
                </c:pt>
                <c:pt idx="1028">
                  <c:v>7.9418803532831955E-2</c:v>
                </c:pt>
                <c:pt idx="1029">
                  <c:v>8.0018065393190632E-2</c:v>
                </c:pt>
                <c:pt idx="1030">
                  <c:v>8.0638845393295813E-2</c:v>
                </c:pt>
                <c:pt idx="1031">
                  <c:v>8.1110745393232472E-2</c:v>
                </c:pt>
                <c:pt idx="1032">
                  <c:v>8.1636188016219247E-2</c:v>
                </c:pt>
                <c:pt idx="1033">
                  <c:v>8.4614618811002726E-2</c:v>
                </c:pt>
                <c:pt idx="1034">
                  <c:v>8.5826245393448963E-2</c:v>
                </c:pt>
                <c:pt idx="1035">
                  <c:v>8.7083545393298364E-2</c:v>
                </c:pt>
                <c:pt idx="1036">
                  <c:v>8.8179005393300453E-2</c:v>
                </c:pt>
                <c:pt idx="1037">
                  <c:v>8.9253575393272347E-2</c:v>
                </c:pt>
                <c:pt idx="1038">
                  <c:v>9.0247662919068744E-2</c:v>
                </c:pt>
                <c:pt idx="1039">
                  <c:v>9.1295805393287313E-2</c:v>
                </c:pt>
                <c:pt idx="1040">
                  <c:v>9.2185201533652644E-2</c:v>
                </c:pt>
                <c:pt idx="1041">
                  <c:v>9.5545018120546679E-2</c:v>
                </c:pt>
                <c:pt idx="1042">
                  <c:v>9.6139595393225558E-2</c:v>
                </c:pt>
                <c:pt idx="1043">
                  <c:v>9.7278435393249763E-2</c:v>
                </c:pt>
                <c:pt idx="1044">
                  <c:v>9.8303745393252775E-2</c:v>
                </c:pt>
                <c:pt idx="1045">
                  <c:v>9.8958907893276951E-2</c:v>
                </c:pt>
                <c:pt idx="1046">
                  <c:v>0.10001361539336504</c:v>
                </c:pt>
                <c:pt idx="1047">
                  <c:v>0.10073066539338527</c:v>
                </c:pt>
                <c:pt idx="1048">
                  <c:v>0.10139959539320387</c:v>
                </c:pt>
                <c:pt idx="1049">
                  <c:v>0.10189914539330401</c:v>
                </c:pt>
                <c:pt idx="1050">
                  <c:v>0.10332462039328075</c:v>
                </c:pt>
                <c:pt idx="1051">
                  <c:v>0.10363054057387468</c:v>
                </c:pt>
                <c:pt idx="1052">
                  <c:v>0.10409038539333437</c:v>
                </c:pt>
                <c:pt idx="1053">
                  <c:v>0.10447596539327718</c:v>
                </c:pt>
                <c:pt idx="1054">
                  <c:v>0.10485564539320094</c:v>
                </c:pt>
                <c:pt idx="1055">
                  <c:v>0.10521128539326696</c:v>
                </c:pt>
                <c:pt idx="1056">
                  <c:v>0.10547610585828718</c:v>
                </c:pt>
                <c:pt idx="1057">
                  <c:v>0.10580843539322851</c:v>
                </c:pt>
                <c:pt idx="1058">
                  <c:v>0.10605424539312494</c:v>
                </c:pt>
                <c:pt idx="1059">
                  <c:v>0.10625254539327512</c:v>
                </c:pt>
                <c:pt idx="1060">
                  <c:v>0.10702117642782152</c:v>
                </c:pt>
                <c:pt idx="1061">
                  <c:v>0.10727848539326601</c:v>
                </c:pt>
                <c:pt idx="1062">
                  <c:v>0.1075287337654062</c:v>
                </c:pt>
                <c:pt idx="1063">
                  <c:v>0.10779360539331173</c:v>
                </c:pt>
                <c:pt idx="1064">
                  <c:v>0.10800499539328712</c:v>
                </c:pt>
                <c:pt idx="1065">
                  <c:v>0.10820009539328623</c:v>
                </c:pt>
                <c:pt idx="1066">
                  <c:v>0.10836136539320761</c:v>
                </c:pt>
                <c:pt idx="1067">
                  <c:v>0.10851466118271005</c:v>
                </c:pt>
                <c:pt idx="1068">
                  <c:v>0.10890519276171086</c:v>
                </c:pt>
                <c:pt idx="1069">
                  <c:v>0.10899697539332466</c:v>
                </c:pt>
                <c:pt idx="1070">
                  <c:v>0.10910507539320261</c:v>
                </c:pt>
                <c:pt idx="1071">
                  <c:v>0.10918686539326927</c:v>
                </c:pt>
                <c:pt idx="1072">
                  <c:v>0.10925569437284821</c:v>
                </c:pt>
                <c:pt idx="1073">
                  <c:v>0.10932614539319729</c:v>
                </c:pt>
                <c:pt idx="1074">
                  <c:v>0.10938575539331921</c:v>
                </c:pt>
                <c:pt idx="1075">
                  <c:v>0.10942314539325113</c:v>
                </c:pt>
                <c:pt idx="1076">
                  <c:v>0.109541745393287</c:v>
                </c:pt>
                <c:pt idx="1077">
                  <c:v>0.10957228539319892</c:v>
                </c:pt>
                <c:pt idx="1078">
                  <c:v>0.10961079539329432</c:v>
                </c:pt>
                <c:pt idx="1079">
                  <c:v>0.10964689833434695</c:v>
                </c:pt>
                <c:pt idx="1080">
                  <c:v>0.10966616539332109</c:v>
                </c:pt>
                <c:pt idx="1081">
                  <c:v>0.10955556539339284</c:v>
                </c:pt>
                <c:pt idx="1082">
                  <c:v>0.10939738539336449</c:v>
                </c:pt>
                <c:pt idx="1083">
                  <c:v>0.10925887539325174</c:v>
                </c:pt>
                <c:pt idx="1084">
                  <c:v>0.10917206118271849</c:v>
                </c:pt>
                <c:pt idx="1085">
                  <c:v>0.10886419539335178</c:v>
                </c:pt>
                <c:pt idx="1086">
                  <c:v>0.1088391453933184</c:v>
                </c:pt>
                <c:pt idx="1087">
                  <c:v>0.10880124539329472</c:v>
                </c:pt>
                <c:pt idx="1088">
                  <c:v>0.1087231853933021</c:v>
                </c:pt>
                <c:pt idx="1089">
                  <c:v>0.10863730491716694</c:v>
                </c:pt>
                <c:pt idx="1090">
                  <c:v>0.10853184539327301</c:v>
                </c:pt>
                <c:pt idx="1091">
                  <c:v>0.10845924539327711</c:v>
                </c:pt>
                <c:pt idx="1092">
                  <c:v>0.10837540539321822</c:v>
                </c:pt>
                <c:pt idx="1093">
                  <c:v>0.10832465448419297</c:v>
                </c:pt>
                <c:pt idx="1094">
                  <c:v>0.10821848613410615</c:v>
                </c:pt>
                <c:pt idx="1095">
                  <c:v>0.10823358954917259</c:v>
                </c:pt>
                <c:pt idx="1096">
                  <c:v>0.10827269539338152</c:v>
                </c:pt>
                <c:pt idx="1097">
                  <c:v>0.10831152539334696</c:v>
                </c:pt>
                <c:pt idx="1098">
                  <c:v>0.10831564539337536</c:v>
                </c:pt>
                <c:pt idx="1099">
                  <c:v>0.10833684539339571</c:v>
                </c:pt>
                <c:pt idx="1100">
                  <c:v>0.10834976892257955</c:v>
                </c:pt>
                <c:pt idx="1101">
                  <c:v>0.10836154539325112</c:v>
                </c:pt>
                <c:pt idx="1102">
                  <c:v>0.10857874539325986</c:v>
                </c:pt>
                <c:pt idx="1103">
                  <c:v>0.10868559539328262</c:v>
                </c:pt>
                <c:pt idx="1104">
                  <c:v>0.10888766539333965</c:v>
                </c:pt>
                <c:pt idx="1105">
                  <c:v>0.10908893539317431</c:v>
                </c:pt>
                <c:pt idx="1106">
                  <c:v>0.10926295021249662</c:v>
                </c:pt>
                <c:pt idx="1107">
                  <c:v>0.1094262253932502</c:v>
                </c:pt>
                <c:pt idx="1108">
                  <c:v>0.10957308539336451</c:v>
                </c:pt>
                <c:pt idx="1109">
                  <c:v>0.10968605539332543</c:v>
                </c:pt>
                <c:pt idx="1110">
                  <c:v>0.10976685065644202</c:v>
                </c:pt>
                <c:pt idx="1111">
                  <c:v>0.10999274539328525</c:v>
                </c:pt>
                <c:pt idx="1112">
                  <c:v>0.10999671598149552</c:v>
                </c:pt>
                <c:pt idx="1113">
                  <c:v>0.10999172539324338</c:v>
                </c:pt>
                <c:pt idx="1114">
                  <c:v>0.10989950539337201</c:v>
                </c:pt>
                <c:pt idx="1115">
                  <c:v>0.10979598539330497</c:v>
                </c:pt>
                <c:pt idx="1116">
                  <c:v>0.1097106229444053</c:v>
                </c:pt>
                <c:pt idx="1117">
                  <c:v>0.10960239245216044</c:v>
                </c:pt>
                <c:pt idx="1118">
                  <c:v>0.10942611539336156</c:v>
                </c:pt>
                <c:pt idx="1119">
                  <c:v>0.10925100120726962</c:v>
                </c:pt>
                <c:pt idx="1120">
                  <c:v>0.10862107872665695</c:v>
                </c:pt>
                <c:pt idx="1121">
                  <c:v>0.10852612539328312</c:v>
                </c:pt>
                <c:pt idx="1122">
                  <c:v>0.10839600539313222</c:v>
                </c:pt>
                <c:pt idx="1123">
                  <c:v>0.10828476601179218</c:v>
                </c:pt>
                <c:pt idx="1124">
                  <c:v>0.10827370539347222</c:v>
                </c:pt>
                <c:pt idx="1125">
                  <c:v>0.1083465653932052</c:v>
                </c:pt>
                <c:pt idx="1126">
                  <c:v>0.10838884539336373</c:v>
                </c:pt>
                <c:pt idx="1127">
                  <c:v>0.10843117838291524</c:v>
                </c:pt>
                <c:pt idx="1128">
                  <c:v>0.10848638539327737</c:v>
                </c:pt>
                <c:pt idx="1129">
                  <c:v>0.10838357872663121</c:v>
                </c:pt>
                <c:pt idx="1130">
                  <c:v>0.10817337539332073</c:v>
                </c:pt>
                <c:pt idx="1131">
                  <c:v>0.10798669539329353</c:v>
                </c:pt>
                <c:pt idx="1132">
                  <c:v>0.10790864539337974</c:v>
                </c:pt>
                <c:pt idx="1133">
                  <c:v>0.10793712039335902</c:v>
                </c:pt>
                <c:pt idx="1134">
                  <c:v>0.10777678539329848</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0.10716626304028444</c:v>
                </c:pt>
                <c:pt idx="1144">
                  <c:v>0.10692739539324235</c:v>
                </c:pt>
                <c:pt idx="1145">
                  <c:v>0.10652120539330667</c:v>
                </c:pt>
                <c:pt idx="1146">
                  <c:v>0.10609881856400705</c:v>
                </c:pt>
                <c:pt idx="1147">
                  <c:v>0.10517644539329762</c:v>
                </c:pt>
                <c:pt idx="1148">
                  <c:v>0.10489303539324624</c:v>
                </c:pt>
                <c:pt idx="1149">
                  <c:v>0.10457995157887012</c:v>
                </c:pt>
                <c:pt idx="1150">
                  <c:v>0.10434897539330713</c:v>
                </c:pt>
                <c:pt idx="1151">
                  <c:v>0.10419348539331011</c:v>
                </c:pt>
                <c:pt idx="1152">
                  <c:v>0.10410184539330203</c:v>
                </c:pt>
                <c:pt idx="1153">
                  <c:v>0.1040819953933719</c:v>
                </c:pt>
                <c:pt idx="1154">
                  <c:v>0.10422197915959003</c:v>
                </c:pt>
                <c:pt idx="1155">
                  <c:v>0.10434847710060068</c:v>
                </c:pt>
                <c:pt idx="1156">
                  <c:v>0.10602879539322886</c:v>
                </c:pt>
                <c:pt idx="1157">
                  <c:v>0.10609746539324758</c:v>
                </c:pt>
                <c:pt idx="1158">
                  <c:v>0.10618554539333061</c:v>
                </c:pt>
                <c:pt idx="1159">
                  <c:v>0.10618055789339555</c:v>
                </c:pt>
                <c:pt idx="1160">
                  <c:v>0.10614476539343799</c:v>
                </c:pt>
                <c:pt idx="1161">
                  <c:v>0.10615023539330082</c:v>
                </c:pt>
                <c:pt idx="1162">
                  <c:v>0.10618981061058715</c:v>
                </c:pt>
                <c:pt idx="1163">
                  <c:v>0.10632577170913773</c:v>
                </c:pt>
                <c:pt idx="1164">
                  <c:v>0.10634334539308554</c:v>
                </c:pt>
                <c:pt idx="1165">
                  <c:v>0.10635894539326785</c:v>
                </c:pt>
                <c:pt idx="1166">
                  <c:v>0.10637984539320655</c:v>
                </c:pt>
                <c:pt idx="1167">
                  <c:v>0.1064074834884822</c:v>
                </c:pt>
                <c:pt idx="1168">
                  <c:v>0.10642644642429414</c:v>
                </c:pt>
                <c:pt idx="1169">
                  <c:v>0.10640914539324342</c:v>
                </c:pt>
                <c:pt idx="1170">
                  <c:v>0.10638755491710583</c:v>
                </c:pt>
                <c:pt idx="1171">
                  <c:v>0.10630774539328069</c:v>
                </c:pt>
                <c:pt idx="1172">
                  <c:v>0.1062892453932848</c:v>
                </c:pt>
                <c:pt idx="1173">
                  <c:v>0.10626982872655358</c:v>
                </c:pt>
                <c:pt idx="1174">
                  <c:v>0.10623218539332413</c:v>
                </c:pt>
                <c:pt idx="1175">
                  <c:v>0.10618269539330071</c:v>
                </c:pt>
                <c:pt idx="1176">
                  <c:v>0.10613300539328949</c:v>
                </c:pt>
                <c:pt idx="1177">
                  <c:v>0.10609411652734482</c:v>
                </c:pt>
                <c:pt idx="1178">
                  <c:v>0.10609044539334889</c:v>
                </c:pt>
                <c:pt idx="1179">
                  <c:v>0.10608788997151936</c:v>
                </c:pt>
                <c:pt idx="1180">
                  <c:v>0.10611347573042459</c:v>
                </c:pt>
                <c:pt idx="1181">
                  <c:v>0.10610684539331319</c:v>
                </c:pt>
                <c:pt idx="1182">
                  <c:v>0.10610732872660847</c:v>
                </c:pt>
                <c:pt idx="1183">
                  <c:v>0.10612504539315663</c:v>
                </c:pt>
                <c:pt idx="1184">
                  <c:v>0.10613582539340882</c:v>
                </c:pt>
                <c:pt idx="1185">
                  <c:v>0.10612184539331802</c:v>
                </c:pt>
                <c:pt idx="1186">
                  <c:v>0.10609886227645418</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0.10591315448419909</c:v>
                </c:pt>
                <c:pt idx="1199">
                  <c:v>0.10597702539328678</c:v>
                </c:pt>
                <c:pt idx="1200">
                  <c:v>0.10608652539325207</c:v>
                </c:pt>
                <c:pt idx="1201">
                  <c:v>0.10619602774629336</c:v>
                </c:pt>
                <c:pt idx="1202">
                  <c:v>0.10632264539337656</c:v>
                </c:pt>
                <c:pt idx="1203">
                  <c:v>0.10642824539340269</c:v>
                </c:pt>
                <c:pt idx="1204">
                  <c:v>0.10651921539317755</c:v>
                </c:pt>
                <c:pt idx="1205">
                  <c:v>0.10656613345291564</c:v>
                </c:pt>
                <c:pt idx="1206">
                  <c:v>0.10676936394997959</c:v>
                </c:pt>
                <c:pt idx="1207">
                  <c:v>0.10681343539313558</c:v>
                </c:pt>
                <c:pt idx="1208">
                  <c:v>0.10686648539321211</c:v>
                </c:pt>
                <c:pt idx="1209">
                  <c:v>0.10686651622671672</c:v>
                </c:pt>
                <c:pt idx="1210">
                  <c:v>0.10684944539320895</c:v>
                </c:pt>
                <c:pt idx="1211">
                  <c:v>0.10682668539331544</c:v>
                </c:pt>
                <c:pt idx="1212">
                  <c:v>0.10680449539334783</c:v>
                </c:pt>
                <c:pt idx="1213">
                  <c:v>0.10680274539328163</c:v>
                </c:pt>
                <c:pt idx="1214">
                  <c:v>0.10678766205992929</c:v>
                </c:pt>
                <c:pt idx="1215">
                  <c:v>0.10674774539327819</c:v>
                </c:pt>
                <c:pt idx="1216">
                  <c:v>0.10675246539332747</c:v>
                </c:pt>
                <c:pt idx="1217">
                  <c:v>0.1067543453933979</c:v>
                </c:pt>
                <c:pt idx="1218">
                  <c:v>0.10675874539343512</c:v>
                </c:pt>
                <c:pt idx="1219">
                  <c:v>0.10674537039321329</c:v>
                </c:pt>
                <c:pt idx="1220">
                  <c:v>0.1067384253933028</c:v>
                </c:pt>
                <c:pt idx="1221">
                  <c:v>0.10672884539326342</c:v>
                </c:pt>
                <c:pt idx="1222">
                  <c:v>0.10671506046182368</c:v>
                </c:pt>
                <c:pt idx="1223">
                  <c:v>0.10672456892270098</c:v>
                </c:pt>
                <c:pt idx="1224">
                  <c:v>0.10673946539333201</c:v>
                </c:pt>
                <c:pt idx="1225">
                  <c:v>0.10674654539312217</c:v>
                </c:pt>
                <c:pt idx="1226">
                  <c:v>0.10675444539336354</c:v>
                </c:pt>
                <c:pt idx="1227">
                  <c:v>0.10675320931075306</c:v>
                </c:pt>
                <c:pt idx="1228">
                  <c:v>0.10677434539319119</c:v>
                </c:pt>
                <c:pt idx="1229">
                  <c:v>0.10672958539332456</c:v>
                </c:pt>
                <c:pt idx="1230">
                  <c:v>0.10664912039338503</c:v>
                </c:pt>
                <c:pt idx="1231">
                  <c:v>0.1065817453932711</c:v>
                </c:pt>
                <c:pt idx="1232">
                  <c:v>0.10640617396462949</c:v>
                </c:pt>
                <c:pt idx="1233">
                  <c:v>0.10635938539313354</c:v>
                </c:pt>
                <c:pt idx="1234">
                  <c:v>0.10629081539323702</c:v>
                </c:pt>
                <c:pt idx="1235">
                  <c:v>0.10622121414323289</c:v>
                </c:pt>
                <c:pt idx="1236">
                  <c:v>0.10617429539323116</c:v>
                </c:pt>
                <c:pt idx="1237">
                  <c:v>0.10614902539337834</c:v>
                </c:pt>
                <c:pt idx="1238">
                  <c:v>0.10611852539342691</c:v>
                </c:pt>
                <c:pt idx="1239">
                  <c:v>0.10609090328794964</c:v>
                </c:pt>
                <c:pt idx="1240">
                  <c:v>0.10593287442556247</c:v>
                </c:pt>
                <c:pt idx="1241">
                  <c:v>0.10590527786087044</c:v>
                </c:pt>
                <c:pt idx="1242">
                  <c:v>0.10587614539316803</c:v>
                </c:pt>
                <c:pt idx="1243">
                  <c:v>0.10584562539335707</c:v>
                </c:pt>
                <c:pt idx="1244">
                  <c:v>0.10583194539327678</c:v>
                </c:pt>
                <c:pt idx="1245">
                  <c:v>0.10582774539332718</c:v>
                </c:pt>
                <c:pt idx="1246">
                  <c:v>0.10578721907754128</c:v>
                </c:pt>
                <c:pt idx="1247">
                  <c:v>0.10576664539326011</c:v>
                </c:pt>
                <c:pt idx="1248">
                  <c:v>0.10577799802489095</c:v>
                </c:pt>
                <c:pt idx="1249">
                  <c:v>0.10587182539327956</c:v>
                </c:pt>
                <c:pt idx="1250">
                  <c:v>0.10597502539329198</c:v>
                </c:pt>
                <c:pt idx="1251">
                  <c:v>0.10607383539331748</c:v>
                </c:pt>
                <c:pt idx="1252">
                  <c:v>0.10615934539322325</c:v>
                </c:pt>
                <c:pt idx="1253">
                  <c:v>0.10623026539330739</c:v>
                </c:pt>
                <c:pt idx="1254">
                  <c:v>0.10626391205987319</c:v>
                </c:pt>
                <c:pt idx="1255">
                  <c:v>0.10634335145395823</c:v>
                </c:pt>
                <c:pt idx="1256">
                  <c:v>0.10644774539323998</c:v>
                </c:pt>
                <c:pt idx="1257">
                  <c:v>0.10644170539328016</c:v>
                </c:pt>
                <c:pt idx="1258">
                  <c:v>0.10639235539328254</c:v>
                </c:pt>
                <c:pt idx="1259">
                  <c:v>0.1062169053932962</c:v>
                </c:pt>
                <c:pt idx="1260">
                  <c:v>0.10603144539322792</c:v>
                </c:pt>
                <c:pt idx="1261">
                  <c:v>0.10589561124692209</c:v>
                </c:pt>
                <c:pt idx="1262">
                  <c:v>0.10575684539330156</c:v>
                </c:pt>
                <c:pt idx="1263">
                  <c:v>0.10565453784609249</c:v>
                </c:pt>
                <c:pt idx="1264">
                  <c:v>0.10533662539329219</c:v>
                </c:pt>
                <c:pt idx="1265">
                  <c:v>0.10522130539325759</c:v>
                </c:pt>
                <c:pt idx="1266">
                  <c:v>0.10496756539332339</c:v>
                </c:pt>
                <c:pt idx="1267">
                  <c:v>0.10467069539322439</c:v>
                </c:pt>
                <c:pt idx="1268">
                  <c:v>0.10443371414319813</c:v>
                </c:pt>
                <c:pt idx="1269">
                  <c:v>0.10417852539337957</c:v>
                </c:pt>
                <c:pt idx="1270">
                  <c:v>0.10398903539325488</c:v>
                </c:pt>
                <c:pt idx="1271">
                  <c:v>0.10380964539326953</c:v>
                </c:pt>
                <c:pt idx="1272">
                  <c:v>0.10359581357506897</c:v>
                </c:pt>
                <c:pt idx="1273">
                  <c:v>0.10289517396469727</c:v>
                </c:pt>
                <c:pt idx="1274">
                  <c:v>0.10273505539322519</c:v>
                </c:pt>
                <c:pt idx="1275">
                  <c:v>0.1024860113507485</c:v>
                </c:pt>
                <c:pt idx="1276">
                  <c:v>0.10222203539319707</c:v>
                </c:pt>
                <c:pt idx="1277">
                  <c:v>0.10196692539325626</c:v>
                </c:pt>
                <c:pt idx="1278">
                  <c:v>0.10175663539315849</c:v>
                </c:pt>
                <c:pt idx="1279">
                  <c:v>0.10153688539334381</c:v>
                </c:pt>
                <c:pt idx="1280">
                  <c:v>0.10131395087269368</c:v>
                </c:pt>
                <c:pt idx="1281">
                  <c:v>0.1009231474551628</c:v>
                </c:pt>
                <c:pt idx="1282">
                  <c:v>9.9815252242535735E-2</c:v>
                </c:pt>
                <c:pt idx="1283">
                  <c:v>9.9578225393216604E-2</c:v>
                </c:pt>
                <c:pt idx="1284">
                  <c:v>9.9328035393228029E-2</c:v>
                </c:pt>
                <c:pt idx="1285">
                  <c:v>9.908710539342315E-2</c:v>
                </c:pt>
                <c:pt idx="1286">
                  <c:v>9.8924140130293908E-2</c:v>
                </c:pt>
                <c:pt idx="1287">
                  <c:v>9.8743625393268766E-2</c:v>
                </c:pt>
                <c:pt idx="1288">
                  <c:v>9.8360465393355731E-2</c:v>
                </c:pt>
                <c:pt idx="1289">
                  <c:v>9.8190195393272534E-2</c:v>
                </c:pt>
                <c:pt idx="1290">
                  <c:v>9.8120901643270267E-2</c:v>
                </c:pt>
                <c:pt idx="1291">
                  <c:v>9.7680745393262533E-2</c:v>
                </c:pt>
                <c:pt idx="1292">
                  <c:v>9.7616645393273777E-2</c:v>
                </c:pt>
                <c:pt idx="1293">
                  <c:v>9.7502841137938501E-2</c:v>
                </c:pt>
                <c:pt idx="1294">
                  <c:v>9.7428365393313121E-2</c:v>
                </c:pt>
                <c:pt idx="1295">
                  <c:v>9.7376055393212604E-2</c:v>
                </c:pt>
                <c:pt idx="1296">
                  <c:v>9.7313135393235953E-2</c:v>
                </c:pt>
                <c:pt idx="1297">
                  <c:v>9.7263265393394263E-2</c:v>
                </c:pt>
                <c:pt idx="1298">
                  <c:v>9.7241210181948479E-2</c:v>
                </c:pt>
                <c:pt idx="1299">
                  <c:v>9.7220245393274105E-2</c:v>
                </c:pt>
                <c:pt idx="1300">
                  <c:v>9.7275000295226746E-2</c:v>
                </c:pt>
                <c:pt idx="1301">
                  <c:v>9.7280445393181508E-2</c:v>
                </c:pt>
                <c:pt idx="1302">
                  <c:v>9.7306425393299312E-2</c:v>
                </c:pt>
                <c:pt idx="1303">
                  <c:v>9.7344395393151026E-2</c:v>
                </c:pt>
                <c:pt idx="1304">
                  <c:v>9.7379895393402416E-2</c:v>
                </c:pt>
                <c:pt idx="1305">
                  <c:v>9.7405787059912499E-2</c:v>
                </c:pt>
                <c:pt idx="1306">
                  <c:v>9.7430705393321673E-2</c:v>
                </c:pt>
                <c:pt idx="1307">
                  <c:v>9.7447337985784033E-2</c:v>
                </c:pt>
                <c:pt idx="1308">
                  <c:v>9.7442278726589379E-2</c:v>
                </c:pt>
                <c:pt idx="1309">
                  <c:v>9.7299995393271679E-2</c:v>
                </c:pt>
                <c:pt idx="1310">
                  <c:v>9.7086455393295565E-2</c:v>
                </c:pt>
                <c:pt idx="1311">
                  <c:v>9.688450539326289E-2</c:v>
                </c:pt>
                <c:pt idx="1312">
                  <c:v>9.6712808551117732E-2</c:v>
                </c:pt>
                <c:pt idx="1313">
                  <c:v>9.655292539312689E-2</c:v>
                </c:pt>
                <c:pt idx="1314">
                  <c:v>9.6415595393239392E-2</c:v>
                </c:pt>
                <c:pt idx="1315">
                  <c:v>9.6300635393262765E-2</c:v>
                </c:pt>
                <c:pt idx="1316">
                  <c:v>9.6224921863807863E-2</c:v>
                </c:pt>
                <c:pt idx="1317">
                  <c:v>9.5967745393253173E-2</c:v>
                </c:pt>
                <c:pt idx="1318">
                  <c:v>9.5913507893271688E-2</c:v>
                </c:pt>
                <c:pt idx="1319">
                  <c:v>9.583430539328279E-2</c:v>
                </c:pt>
                <c:pt idx="1320">
                  <c:v>9.5753575393345725E-2</c:v>
                </c:pt>
                <c:pt idx="1321">
                  <c:v>9.5675995393279339E-2</c:v>
                </c:pt>
                <c:pt idx="1322">
                  <c:v>9.5623705393294151E-2</c:v>
                </c:pt>
                <c:pt idx="1323">
                  <c:v>9.5561095393279644E-2</c:v>
                </c:pt>
                <c:pt idx="1324">
                  <c:v>9.5523745393393603E-2</c:v>
                </c:pt>
                <c:pt idx="1325">
                  <c:v>9.5593712059965683E-2</c:v>
                </c:pt>
                <c:pt idx="1326">
                  <c:v>9.5797745393298675E-2</c:v>
                </c:pt>
                <c:pt idx="1327">
                  <c:v>9.5826378046297553E-2</c:v>
                </c:pt>
                <c:pt idx="1328">
                  <c:v>9.5877045393308546E-2</c:v>
                </c:pt>
                <c:pt idx="1329">
                  <c:v>9.5936945393220188E-2</c:v>
                </c:pt>
                <c:pt idx="1330">
                  <c:v>9.5984731694727488E-2</c:v>
                </c:pt>
                <c:pt idx="1331">
                  <c:v>9.6025235393284739E-2</c:v>
                </c:pt>
                <c:pt idx="1332">
                  <c:v>9.6102005393220266E-2</c:v>
                </c:pt>
                <c:pt idx="1333">
                  <c:v>9.6142245393366507E-2</c:v>
                </c:pt>
                <c:pt idx="1334">
                  <c:v>9.6120864037303064E-2</c:v>
                </c:pt>
                <c:pt idx="1335">
                  <c:v>9.591429084781565E-2</c:v>
                </c:pt>
                <c:pt idx="1336">
                  <c:v>9.5849135393308443E-2</c:v>
                </c:pt>
                <c:pt idx="1337">
                  <c:v>9.5743071709023284E-2</c:v>
                </c:pt>
                <c:pt idx="1338">
                  <c:v>9.5633755393280076E-2</c:v>
                </c:pt>
                <c:pt idx="1339">
                  <c:v>9.554095539338936E-2</c:v>
                </c:pt>
                <c:pt idx="1340">
                  <c:v>9.5456785393338364E-2</c:v>
                </c:pt>
                <c:pt idx="1341">
                  <c:v>9.5400465393240458E-2</c:v>
                </c:pt>
                <c:pt idx="1342">
                  <c:v>9.5462292059991696E-2</c:v>
                </c:pt>
                <c:pt idx="1343">
                  <c:v>9.5645005393280275E-2</c:v>
                </c:pt>
                <c:pt idx="1344">
                  <c:v>9.5801745393288493E-2</c:v>
                </c:pt>
                <c:pt idx="1345">
                  <c:v>9.6244316821824313E-2</c:v>
                </c:pt>
                <c:pt idx="1346">
                  <c:v>9.6382205393325482E-2</c:v>
                </c:pt>
                <c:pt idx="1347">
                  <c:v>9.6511005393239563E-2</c:v>
                </c:pt>
                <c:pt idx="1348">
                  <c:v>9.6614945393270604E-2</c:v>
                </c:pt>
                <c:pt idx="1349">
                  <c:v>9.6724703726565067E-2</c:v>
                </c:pt>
                <c:pt idx="1350">
                  <c:v>9.6814445393093737E-2</c:v>
                </c:pt>
                <c:pt idx="1351">
                  <c:v>9.687448539341427E-2</c:v>
                </c:pt>
                <c:pt idx="1352">
                  <c:v>9.6925131756918873E-2</c:v>
                </c:pt>
                <c:pt idx="1353">
                  <c:v>9.7248853827011289E-2</c:v>
                </c:pt>
                <c:pt idx="1354">
                  <c:v>9.7357309223042657E-2</c:v>
                </c:pt>
                <c:pt idx="1355">
                  <c:v>9.7416275393300125E-2</c:v>
                </c:pt>
                <c:pt idx="1356">
                  <c:v>9.7509575393317546E-2</c:v>
                </c:pt>
                <c:pt idx="1357">
                  <c:v>9.7562345393328379E-2</c:v>
                </c:pt>
                <c:pt idx="1358">
                  <c:v>9.7623075393287101E-2</c:v>
                </c:pt>
                <c:pt idx="1359">
                  <c:v>9.7677130810140511E-2</c:v>
                </c:pt>
                <c:pt idx="1360">
                  <c:v>9.7725425393250548E-2</c:v>
                </c:pt>
                <c:pt idx="1361">
                  <c:v>9.7767745393298675E-2</c:v>
                </c:pt>
                <c:pt idx="1362">
                  <c:v>9.7390595393221743E-2</c:v>
                </c:pt>
                <c:pt idx="1363">
                  <c:v>9.7279965393326548E-2</c:v>
                </c:pt>
                <c:pt idx="1364">
                  <c:v>9.7167045393291893E-2</c:v>
                </c:pt>
                <c:pt idx="1365">
                  <c:v>9.7051185393184025E-2</c:v>
                </c:pt>
                <c:pt idx="1366">
                  <c:v>9.6960713814340183E-2</c:v>
                </c:pt>
                <c:pt idx="1367">
                  <c:v>9.6883185393309632E-2</c:v>
                </c:pt>
                <c:pt idx="1368">
                  <c:v>9.6807335393294086E-2</c:v>
                </c:pt>
                <c:pt idx="1369">
                  <c:v>9.6715552410884725E-2</c:v>
                </c:pt>
                <c:pt idx="1370">
                  <c:v>9.6380745393290224E-2</c:v>
                </c:pt>
                <c:pt idx="1371">
                  <c:v>9.6309337229996531E-2</c:v>
                </c:pt>
                <c:pt idx="1372">
                  <c:v>9.6195428937491848E-2</c:v>
                </c:pt>
                <c:pt idx="1373">
                  <c:v>9.6078765393244267E-2</c:v>
                </c:pt>
                <c:pt idx="1374">
                  <c:v>9.5996725393249396E-2</c:v>
                </c:pt>
                <c:pt idx="1375">
                  <c:v>9.5887965393288602E-2</c:v>
                </c:pt>
                <c:pt idx="1376">
                  <c:v>9.566031539321819E-2</c:v>
                </c:pt>
                <c:pt idx="1377">
                  <c:v>9.5465187498589885E-2</c:v>
                </c:pt>
                <c:pt idx="1378">
                  <c:v>9.5258616361079074E-2</c:v>
                </c:pt>
                <c:pt idx="1379">
                  <c:v>9.4593899239413623E-2</c:v>
                </c:pt>
                <c:pt idx="1380">
                  <c:v>9.445069539323496E-2</c:v>
                </c:pt>
                <c:pt idx="1381">
                  <c:v>9.4292565393189781E-2</c:v>
                </c:pt>
                <c:pt idx="1382">
                  <c:v>9.4158430786549993E-2</c:v>
                </c:pt>
                <c:pt idx="1383">
                  <c:v>9.4024620393256514E-2</c:v>
                </c:pt>
                <c:pt idx="1384">
                  <c:v>9.3884485393147379E-2</c:v>
                </c:pt>
                <c:pt idx="1385">
                  <c:v>9.3767895393299383E-2</c:v>
                </c:pt>
                <c:pt idx="1386">
                  <c:v>9.3683399938726208E-2</c:v>
                </c:pt>
                <c:pt idx="1387">
                  <c:v>9.3447745393248766E-2</c:v>
                </c:pt>
                <c:pt idx="1388">
                  <c:v>9.340107170902455E-2</c:v>
                </c:pt>
                <c:pt idx="1389">
                  <c:v>9.3343945393314726E-2</c:v>
                </c:pt>
                <c:pt idx="1390">
                  <c:v>9.3268285393250716E-2</c:v>
                </c:pt>
                <c:pt idx="1391">
                  <c:v>9.323224539322468E-2</c:v>
                </c:pt>
                <c:pt idx="1392">
                  <c:v>9.3252412059911208E-2</c:v>
                </c:pt>
                <c:pt idx="1393">
                  <c:v>9.3264145393249551E-2</c:v>
                </c:pt>
                <c:pt idx="1394">
                  <c:v>9.3285305393337362E-2</c:v>
                </c:pt>
                <c:pt idx="1395">
                  <c:v>9.3295954348406304E-2</c:v>
                </c:pt>
                <c:pt idx="1396">
                  <c:v>9.3389979435798423E-2</c:v>
                </c:pt>
                <c:pt idx="1397">
                  <c:v>9.3408825393339945E-2</c:v>
                </c:pt>
                <c:pt idx="1398">
                  <c:v>9.3433745393383727E-2</c:v>
                </c:pt>
                <c:pt idx="1399">
                  <c:v>9.345292539325134E-2</c:v>
                </c:pt>
                <c:pt idx="1400">
                  <c:v>9.34661453933361E-2</c:v>
                </c:pt>
                <c:pt idx="1401">
                  <c:v>9.3495505393221739E-2</c:v>
                </c:pt>
                <c:pt idx="1402">
                  <c:v>9.3503695393167482E-2</c:v>
                </c:pt>
                <c:pt idx="1403">
                  <c:v>9.3506336942596552E-2</c:v>
                </c:pt>
                <c:pt idx="1404">
                  <c:v>9.3509730687373005E-2</c:v>
                </c:pt>
                <c:pt idx="1405">
                  <c:v>9.3219790847825779E-2</c:v>
                </c:pt>
                <c:pt idx="1406">
                  <c:v>9.3178985393294347E-2</c:v>
                </c:pt>
                <c:pt idx="1407">
                  <c:v>9.3111545393341752E-2</c:v>
                </c:pt>
                <c:pt idx="1408">
                  <c:v>9.3005629603752235E-2</c:v>
                </c:pt>
                <c:pt idx="1409">
                  <c:v>9.2887035393303549E-2</c:v>
                </c:pt>
                <c:pt idx="1410">
                  <c:v>9.2778055393296532E-2</c:v>
                </c:pt>
                <c:pt idx="1411">
                  <c:v>9.2665875828117847E-2</c:v>
                </c:pt>
                <c:pt idx="1412">
                  <c:v>9.2336495393283591E-2</c:v>
                </c:pt>
                <c:pt idx="1413">
                  <c:v>9.2253927211473283E-2</c:v>
                </c:pt>
                <c:pt idx="1414">
                  <c:v>9.2134807893302223E-2</c:v>
                </c:pt>
                <c:pt idx="1415">
                  <c:v>9.2027199938684245E-2</c:v>
                </c:pt>
                <c:pt idx="1416">
                  <c:v>9.1937645393386738E-2</c:v>
                </c:pt>
                <c:pt idx="1417">
                  <c:v>9.1868765393286755E-2</c:v>
                </c:pt>
                <c:pt idx="1418">
                  <c:v>9.1711945393257444E-2</c:v>
                </c:pt>
                <c:pt idx="1419">
                  <c:v>9.1574203726594347E-2</c:v>
                </c:pt>
                <c:pt idx="1420">
                  <c:v>9.1450891226600148E-2</c:v>
                </c:pt>
                <c:pt idx="1421">
                  <c:v>9.1152528002013067E-2</c:v>
                </c:pt>
                <c:pt idx="1422">
                  <c:v>9.1062575393152767E-2</c:v>
                </c:pt>
                <c:pt idx="1423">
                  <c:v>9.1027095393329593E-2</c:v>
                </c:pt>
                <c:pt idx="1424">
                  <c:v>9.1005995393274863E-2</c:v>
                </c:pt>
                <c:pt idx="1425">
                  <c:v>9.0992099560011766E-2</c:v>
                </c:pt>
                <c:pt idx="1426">
                  <c:v>9.0961485393251232E-2</c:v>
                </c:pt>
                <c:pt idx="1427">
                  <c:v>9.0936765393252447E-2</c:v>
                </c:pt>
                <c:pt idx="1428">
                  <c:v>9.0912345393519736E-2</c:v>
                </c:pt>
                <c:pt idx="1429">
                  <c:v>9.0901548671894525E-2</c:v>
                </c:pt>
                <c:pt idx="1430">
                  <c:v>9.0860376972159734E-2</c:v>
                </c:pt>
                <c:pt idx="1431">
                  <c:v>9.0857145393187372E-2</c:v>
                </c:pt>
                <c:pt idx="1432">
                  <c:v>9.0840945393481254E-2</c:v>
                </c:pt>
                <c:pt idx="1433">
                  <c:v>9.0828725393280185E-2</c:v>
                </c:pt>
                <c:pt idx="1434">
                  <c:v>9.0791305393267824E-2</c:v>
                </c:pt>
                <c:pt idx="1435">
                  <c:v>9.0809903288061544E-2</c:v>
                </c:pt>
                <c:pt idx="1436">
                  <c:v>9.0907005393276924E-2</c:v>
                </c:pt>
                <c:pt idx="1437">
                  <c:v>9.098913755008195E-2</c:v>
                </c:pt>
                <c:pt idx="1438">
                  <c:v>9.120574539325367E-2</c:v>
                </c:pt>
                <c:pt idx="1439">
                  <c:v>9.1243645393362466E-2</c:v>
                </c:pt>
                <c:pt idx="1440">
                  <c:v>9.1312595393219564E-2</c:v>
                </c:pt>
                <c:pt idx="1441">
                  <c:v>9.1366545393356424E-2</c:v>
                </c:pt>
                <c:pt idx="1442">
                  <c:v>9.1404398024920508E-2</c:v>
                </c:pt>
                <c:pt idx="1443">
                  <c:v>9.1465975393234381E-2</c:v>
                </c:pt>
                <c:pt idx="1444">
                  <c:v>9.1486025393308509E-2</c:v>
                </c:pt>
                <c:pt idx="1445">
                  <c:v>9.1448145393314945E-2</c:v>
                </c:pt>
                <c:pt idx="1446">
                  <c:v>9.1424569717716703E-2</c:v>
                </c:pt>
                <c:pt idx="1447">
                  <c:v>9.1295215981461064E-2</c:v>
                </c:pt>
                <c:pt idx="1448">
                  <c:v>9.1267829900417208E-2</c:v>
                </c:pt>
                <c:pt idx="1449">
                  <c:v>9.1209265393402739E-2</c:v>
                </c:pt>
                <c:pt idx="1450">
                  <c:v>9.1175495393216371E-2</c:v>
                </c:pt>
                <c:pt idx="1451">
                  <c:v>9.113434539345687E-2</c:v>
                </c:pt>
                <c:pt idx="1452">
                  <c:v>9.1114145393334067E-2</c:v>
                </c:pt>
                <c:pt idx="1453">
                  <c:v>9.1102145393193765E-2</c:v>
                </c:pt>
                <c:pt idx="1454">
                  <c:v>9.1100203726625709E-2</c:v>
                </c:pt>
                <c:pt idx="1455">
                  <c:v>9.1100878726635526E-2</c:v>
                </c:pt>
                <c:pt idx="1456">
                  <c:v>9.1075809909355585E-2</c:v>
                </c:pt>
                <c:pt idx="1457">
                  <c:v>9.1068755494277051E-2</c:v>
                </c:pt>
                <c:pt idx="1458">
                  <c:v>9.1020445393326488E-2</c:v>
                </c:pt>
                <c:pt idx="1459">
                  <c:v>9.0974085393284818E-2</c:v>
                </c:pt>
                <c:pt idx="1460">
                  <c:v>9.0933945393317228E-2</c:v>
                </c:pt>
                <c:pt idx="1461">
                  <c:v>9.0901661182826679E-2</c:v>
                </c:pt>
                <c:pt idx="1462">
                  <c:v>9.0874195393240945E-2</c:v>
                </c:pt>
                <c:pt idx="1463">
                  <c:v>9.0868713135250828E-2</c:v>
                </c:pt>
                <c:pt idx="1464">
                  <c:v>9.0827745393255846E-2</c:v>
                </c:pt>
                <c:pt idx="1465">
                  <c:v>9.0818937312434428E-2</c:v>
                </c:pt>
                <c:pt idx="1466">
                  <c:v>9.0797045393131576E-2</c:v>
                </c:pt>
                <c:pt idx="1467">
                  <c:v>9.0770565393342273E-2</c:v>
                </c:pt>
                <c:pt idx="1468">
                  <c:v>9.0730405393330521E-2</c:v>
                </c:pt>
                <c:pt idx="1469">
                  <c:v>9.0688903287912168E-2</c:v>
                </c:pt>
                <c:pt idx="1470">
                  <c:v>9.0637525393390594E-2</c:v>
                </c:pt>
                <c:pt idx="1471">
                  <c:v>9.0612979435832228E-2</c:v>
                </c:pt>
                <c:pt idx="1472">
                  <c:v>9.0482710910492814E-2</c:v>
                </c:pt>
                <c:pt idx="1473">
                  <c:v>9.0457225393180615E-2</c:v>
                </c:pt>
                <c:pt idx="1474">
                  <c:v>9.0437745393060903E-2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0.10621774539328065</c:v>
                </c:pt>
                <c:pt idx="1">
                  <c:v>0.10721946256515492</c:v>
                </c:pt>
                <c:pt idx="2">
                  <c:v>0.10754254539322991</c:v>
                </c:pt>
                <c:pt idx="3">
                  <c:v>0.10607474539324371</c:v>
                </c:pt>
                <c:pt idx="4">
                  <c:v>0.10724524539324441</c:v>
                </c:pt>
                <c:pt idx="5">
                  <c:v>0.10534524539326642</c:v>
                </c:pt>
                <c:pt idx="6">
                  <c:v>0.10951774539326209</c:v>
                </c:pt>
                <c:pt idx="7">
                  <c:v>0.10851729539339747</c:v>
                </c:pt>
                <c:pt idx="8">
                  <c:v>0.10918940539329468</c:v>
                </c:pt>
                <c:pt idx="9">
                  <c:v>0.10735389539314588</c:v>
                </c:pt>
                <c:pt idx="10">
                  <c:v>0.10579946539326102</c:v>
                </c:pt>
                <c:pt idx="11">
                  <c:v>0.10522557539329139</c:v>
                </c:pt>
                <c:pt idx="12">
                  <c:v>0.1026654415958321</c:v>
                </c:pt>
                <c:pt idx="13">
                  <c:v>9.6701745393318148E-2</c:v>
                </c:pt>
                <c:pt idx="14">
                  <c:v>9.6701745393290031E-2</c:v>
                </c:pt>
                <c:pt idx="15">
                  <c:v>9.6667825393382673E-2</c:v>
                </c:pt>
                <c:pt idx="16">
                  <c:v>9.6700795393246899E-2</c:v>
                </c:pt>
                <c:pt idx="17">
                  <c:v>9.6390449474810708E-2</c:v>
                </c:pt>
                <c:pt idx="18">
                  <c:v>9.6442745393176224E-2</c:v>
                </c:pt>
                <c:pt idx="19">
                  <c:v>9.6442745393119353E-2</c:v>
                </c:pt>
                <c:pt idx="20">
                  <c:v>9.6308578726478827E-2</c:v>
                </c:pt>
                <c:pt idx="21">
                  <c:v>9.6152745393226588E-2</c:v>
                </c:pt>
                <c:pt idx="22">
                  <c:v>9.6296735292270508E-2</c:v>
                </c:pt>
                <c:pt idx="23">
                  <c:v>9.634524539325208E-2</c:v>
                </c:pt>
                <c:pt idx="24">
                  <c:v>9.6091045393379565E-2</c:v>
                </c:pt>
                <c:pt idx="25">
                  <c:v>9.6527745393430925E-2</c:v>
                </c:pt>
                <c:pt idx="26">
                  <c:v>9.6527745393430925E-2</c:v>
                </c:pt>
                <c:pt idx="27">
                  <c:v>9.5149724985006442E-2</c:v>
                </c:pt>
                <c:pt idx="28">
                  <c:v>9.4169469531252437E-2</c:v>
                </c:pt>
                <c:pt idx="29">
                  <c:v>9.7512352988317744E-2</c:v>
                </c:pt>
                <c:pt idx="30">
                  <c:v>0.10089881539332141</c:v>
                </c:pt>
                <c:pt idx="31">
                  <c:v>0.10108774539320109</c:v>
                </c:pt>
                <c:pt idx="32">
                  <c:v>0.10234824539315923</c:v>
                </c:pt>
                <c:pt idx="33">
                  <c:v>0.10104589539322703</c:v>
                </c:pt>
                <c:pt idx="34">
                  <c:v>9.7706145393275157E-2</c:v>
                </c:pt>
                <c:pt idx="35">
                  <c:v>9.7544485393257566E-2</c:v>
                </c:pt>
                <c:pt idx="36">
                  <c:v>9.7441745393183524E-2</c:v>
                </c:pt>
                <c:pt idx="37">
                  <c:v>9.7747112740236744E-2</c:v>
                </c:pt>
                <c:pt idx="38">
                  <c:v>9.8099145393533496E-2</c:v>
                </c:pt>
                <c:pt idx="39">
                  <c:v>9.8107745393520254E-2</c:v>
                </c:pt>
                <c:pt idx="40">
                  <c:v>9.8410795393064743E-2</c:v>
                </c:pt>
                <c:pt idx="41">
                  <c:v>9.8502745393048805E-2</c:v>
                </c:pt>
                <c:pt idx="42">
                  <c:v>9.8502745393048805E-2</c:v>
                </c:pt>
                <c:pt idx="43">
                  <c:v>9.8275245393353222E-2</c:v>
                </c:pt>
                <c:pt idx="44">
                  <c:v>9.4537745393168726E-2</c:v>
                </c:pt>
                <c:pt idx="45">
                  <c:v>9.4685745393334977E-2</c:v>
                </c:pt>
                <c:pt idx="46">
                  <c:v>9.5860775696479814E-2</c:v>
                </c:pt>
                <c:pt idx="47">
                  <c:v>9.6022745393455247E-2</c:v>
                </c:pt>
                <c:pt idx="48">
                  <c:v>9.661209539314107E-2</c:v>
                </c:pt>
                <c:pt idx="49">
                  <c:v>9.6648845393176364E-2</c:v>
                </c:pt>
                <c:pt idx="50">
                  <c:v>9.4437645393313355E-2</c:v>
                </c:pt>
                <c:pt idx="51">
                  <c:v>9.4047745393325527E-2</c:v>
                </c:pt>
                <c:pt idx="52">
                  <c:v>9.3884866605549469E-2</c:v>
                </c:pt>
                <c:pt idx="53">
                  <c:v>9.4248895393250043E-2</c:v>
                </c:pt>
                <c:pt idx="54">
                  <c:v>9.4937745393139372E-2</c:v>
                </c:pt>
                <c:pt idx="55">
                  <c:v>9.4523445393364075E-2</c:v>
                </c:pt>
                <c:pt idx="56">
                  <c:v>9.4347745393307064E-2</c:v>
                </c:pt>
                <c:pt idx="57">
                  <c:v>9.4194445393200071E-2</c:v>
                </c:pt>
                <c:pt idx="58">
                  <c:v>9.4137745393198025E-2</c:v>
                </c:pt>
                <c:pt idx="59">
                  <c:v>9.4137745393198025E-2</c:v>
                </c:pt>
                <c:pt idx="60">
                  <c:v>9.4137745393283373E-2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9.1128468284807959E-2</c:v>
                </c:pt>
                <c:pt idx="69">
                  <c:v>9.0137745393178745E-2</c:v>
                </c:pt>
                <c:pt idx="70">
                  <c:v>9.0137745393178745E-2</c:v>
                </c:pt>
                <c:pt idx="71">
                  <c:v>8.9694945393305095E-2</c:v>
                </c:pt>
                <c:pt idx="72">
                  <c:v>8.8052173964598565E-2</c:v>
                </c:pt>
                <c:pt idx="73">
                  <c:v>8.7203745393125559E-2</c:v>
                </c:pt>
                <c:pt idx="74">
                  <c:v>8.7203745393125559E-2</c:v>
                </c:pt>
                <c:pt idx="75">
                  <c:v>8.7203745393125559E-2</c:v>
                </c:pt>
                <c:pt idx="76">
                  <c:v>8.7203745393281948E-2</c:v>
                </c:pt>
                <c:pt idx="77">
                  <c:v>8.7974390554521206E-2</c:v>
                </c:pt>
                <c:pt idx="78">
                  <c:v>8.8051295393299811E-2</c:v>
                </c:pt>
                <c:pt idx="79">
                  <c:v>8.8072745393361726E-2</c:v>
                </c:pt>
                <c:pt idx="80">
                  <c:v>8.8090745393415951E-2</c:v>
                </c:pt>
                <c:pt idx="81">
                  <c:v>8.8408145393131743E-2</c:v>
                </c:pt>
                <c:pt idx="82">
                  <c:v>8.8417745393130243E-2</c:v>
                </c:pt>
                <c:pt idx="83">
                  <c:v>8.8417745393158526E-2</c:v>
                </c:pt>
                <c:pt idx="84">
                  <c:v>9.0331495393201289E-2</c:v>
                </c:pt>
                <c:pt idx="85">
                  <c:v>9.083154539337128E-2</c:v>
                </c:pt>
                <c:pt idx="86">
                  <c:v>9.1048825393187663E-2</c:v>
                </c:pt>
                <c:pt idx="87">
                  <c:v>9.1025071923852174E-2</c:v>
                </c:pt>
                <c:pt idx="88">
                  <c:v>8.8687805393277988E-2</c:v>
                </c:pt>
                <c:pt idx="89">
                  <c:v>8.8517745393247471E-2</c:v>
                </c:pt>
                <c:pt idx="90">
                  <c:v>8.8517745393247471E-2</c:v>
                </c:pt>
                <c:pt idx="91">
                  <c:v>8.8517745393218952E-2</c:v>
                </c:pt>
                <c:pt idx="92">
                  <c:v>8.8517745393247471E-2</c:v>
                </c:pt>
                <c:pt idx="93">
                  <c:v>8.8517745393247471E-2</c:v>
                </c:pt>
                <c:pt idx="94">
                  <c:v>8.8653865393198333E-2</c:v>
                </c:pt>
                <c:pt idx="95">
                  <c:v>8.8683745393211708E-2</c:v>
                </c:pt>
                <c:pt idx="96">
                  <c:v>8.868374539318348E-2</c:v>
                </c:pt>
                <c:pt idx="97">
                  <c:v>8.8683745393211708E-2</c:v>
                </c:pt>
                <c:pt idx="98">
                  <c:v>8.8683745393211708E-2</c:v>
                </c:pt>
                <c:pt idx="99">
                  <c:v>8.8683745393211708E-2</c:v>
                </c:pt>
                <c:pt idx="100">
                  <c:v>8.8683745393197566E-2</c:v>
                </c:pt>
                <c:pt idx="101">
                  <c:v>8.8683745393211708E-2</c:v>
                </c:pt>
                <c:pt idx="102">
                  <c:v>8.8989625393253724E-2</c:v>
                </c:pt>
                <c:pt idx="103">
                  <c:v>8.983774539341062E-2</c:v>
                </c:pt>
                <c:pt idx="104">
                  <c:v>8.983774539341062E-2</c:v>
                </c:pt>
                <c:pt idx="105">
                  <c:v>8.983774539341062E-2</c:v>
                </c:pt>
                <c:pt idx="106">
                  <c:v>8.983774539341062E-2</c:v>
                </c:pt>
                <c:pt idx="107">
                  <c:v>8.983774539341062E-2</c:v>
                </c:pt>
                <c:pt idx="108">
                  <c:v>8.983774539341062E-2</c:v>
                </c:pt>
                <c:pt idx="109">
                  <c:v>8.983774539341062E-2</c:v>
                </c:pt>
                <c:pt idx="110">
                  <c:v>8.983774539341062E-2</c:v>
                </c:pt>
                <c:pt idx="111">
                  <c:v>9.0117745393229448E-2</c:v>
                </c:pt>
                <c:pt idx="112">
                  <c:v>9.0397745393275677E-2</c:v>
                </c:pt>
                <c:pt idx="113">
                  <c:v>9.0397745393218751E-2</c:v>
                </c:pt>
                <c:pt idx="114">
                  <c:v>9.0397745393190357E-2</c:v>
                </c:pt>
                <c:pt idx="115">
                  <c:v>8.8724845393443955E-2</c:v>
                </c:pt>
                <c:pt idx="116">
                  <c:v>8.7890045393351268E-2</c:v>
                </c:pt>
                <c:pt idx="117">
                  <c:v>8.7897745393348728E-2</c:v>
                </c:pt>
                <c:pt idx="118">
                  <c:v>8.7897745393348728E-2</c:v>
                </c:pt>
                <c:pt idx="119">
                  <c:v>8.7897745393348728E-2</c:v>
                </c:pt>
                <c:pt idx="120">
                  <c:v>8.7845039510767692E-2</c:v>
                </c:pt>
                <c:pt idx="121">
                  <c:v>8.7223379196018525E-2</c:v>
                </c:pt>
                <c:pt idx="122">
                  <c:v>8.6251545393310161E-2</c:v>
                </c:pt>
                <c:pt idx="123">
                  <c:v>8.2446745393298243E-2</c:v>
                </c:pt>
                <c:pt idx="124">
                  <c:v>8.1954795393287302E-2</c:v>
                </c:pt>
                <c:pt idx="125">
                  <c:v>8.29312853932722E-2</c:v>
                </c:pt>
                <c:pt idx="126">
                  <c:v>8.1926215393267235E-2</c:v>
                </c:pt>
                <c:pt idx="127">
                  <c:v>8.0597641226617667E-2</c:v>
                </c:pt>
                <c:pt idx="128">
                  <c:v>8.0222745393285985E-2</c:v>
                </c:pt>
                <c:pt idx="129">
                  <c:v>8.0222745393285985E-2</c:v>
                </c:pt>
                <c:pt idx="130">
                  <c:v>8.3504545393282822E-2</c:v>
                </c:pt>
                <c:pt idx="131">
                  <c:v>8.3296745393340949E-2</c:v>
                </c:pt>
                <c:pt idx="132">
                  <c:v>8.3257745393339994E-2</c:v>
                </c:pt>
                <c:pt idx="133">
                  <c:v>8.3257745393325686E-2</c:v>
                </c:pt>
                <c:pt idx="134">
                  <c:v>8.3257745393339994E-2</c:v>
                </c:pt>
                <c:pt idx="135">
                  <c:v>8.3257745393339994E-2</c:v>
                </c:pt>
                <c:pt idx="136">
                  <c:v>8.3257745393339994E-2</c:v>
                </c:pt>
                <c:pt idx="137">
                  <c:v>8.3257745393268912E-2</c:v>
                </c:pt>
                <c:pt idx="138">
                  <c:v>8.3257745393268912E-2</c:v>
                </c:pt>
                <c:pt idx="139">
                  <c:v>8.3257745393339994E-2</c:v>
                </c:pt>
                <c:pt idx="140">
                  <c:v>8.3257745393339994E-2</c:v>
                </c:pt>
                <c:pt idx="141">
                  <c:v>8.3257745393339994E-2</c:v>
                </c:pt>
                <c:pt idx="142">
                  <c:v>8.3645345393237022E-2</c:v>
                </c:pt>
                <c:pt idx="143">
                  <c:v>8.8299182893308611E-2</c:v>
                </c:pt>
                <c:pt idx="144">
                  <c:v>9.2621665393395225E-2</c:v>
                </c:pt>
                <c:pt idx="145">
                  <c:v>9.4298490074081379E-2</c:v>
                </c:pt>
                <c:pt idx="146">
                  <c:v>9.6373745393321983E-2</c:v>
                </c:pt>
                <c:pt idx="147">
                  <c:v>9.6396508279866788E-2</c:v>
                </c:pt>
                <c:pt idx="148">
                  <c:v>9.5512945393096974E-2</c:v>
                </c:pt>
                <c:pt idx="149">
                  <c:v>9.5187745393118944E-2</c:v>
                </c:pt>
                <c:pt idx="150">
                  <c:v>9.5187745393118944E-2</c:v>
                </c:pt>
                <c:pt idx="151">
                  <c:v>9.5187745393133225E-2</c:v>
                </c:pt>
                <c:pt idx="152">
                  <c:v>9.5240445393202144E-2</c:v>
                </c:pt>
                <c:pt idx="153">
                  <c:v>9.6127945393306255E-2</c:v>
                </c:pt>
                <c:pt idx="154">
                  <c:v>9.6147745393253339E-2</c:v>
                </c:pt>
                <c:pt idx="155">
                  <c:v>9.6057745393310079E-2</c:v>
                </c:pt>
                <c:pt idx="156">
                  <c:v>9.5399219077393113E-2</c:v>
                </c:pt>
                <c:pt idx="157">
                  <c:v>9.4113291785163214E-2</c:v>
                </c:pt>
                <c:pt idx="158">
                  <c:v>9.3741745393373654E-2</c:v>
                </c:pt>
                <c:pt idx="159">
                  <c:v>9.3741745393373654E-2</c:v>
                </c:pt>
                <c:pt idx="160">
                  <c:v>9.4186120393260631E-2</c:v>
                </c:pt>
                <c:pt idx="161">
                  <c:v>9.474708882757453E-2</c:v>
                </c:pt>
                <c:pt idx="162">
                  <c:v>9.5442745393086267E-2</c:v>
                </c:pt>
                <c:pt idx="163">
                  <c:v>9.6899850656527051E-2</c:v>
                </c:pt>
                <c:pt idx="164">
                  <c:v>9.954734539317707E-2</c:v>
                </c:pt>
                <c:pt idx="165">
                  <c:v>9.9937745393148744E-2</c:v>
                </c:pt>
                <c:pt idx="166">
                  <c:v>9.9937745393148744E-2</c:v>
                </c:pt>
                <c:pt idx="167">
                  <c:v>9.9937745393148744E-2</c:v>
                </c:pt>
                <c:pt idx="168">
                  <c:v>9.9937745393148744E-2</c:v>
                </c:pt>
                <c:pt idx="169">
                  <c:v>9.9682745393210134E-2</c:v>
                </c:pt>
                <c:pt idx="170">
                  <c:v>9.8692745393450312E-2</c:v>
                </c:pt>
                <c:pt idx="171">
                  <c:v>9.8905007298000766E-2</c:v>
                </c:pt>
                <c:pt idx="172">
                  <c:v>9.8610345393297549E-2</c:v>
                </c:pt>
                <c:pt idx="173">
                  <c:v>9.8905037059722728E-2</c:v>
                </c:pt>
                <c:pt idx="174">
                  <c:v>9.9007745393038527E-2</c:v>
                </c:pt>
                <c:pt idx="175">
                  <c:v>9.9007745393038527E-2</c:v>
                </c:pt>
                <c:pt idx="176">
                  <c:v>9.9007745393038527E-2</c:v>
                </c:pt>
                <c:pt idx="177">
                  <c:v>9.9364587498513443E-2</c:v>
                </c:pt>
                <c:pt idx="178">
                  <c:v>0.10016774539329276</c:v>
                </c:pt>
                <c:pt idx="179">
                  <c:v>0.10016774539329276</c:v>
                </c:pt>
                <c:pt idx="180">
                  <c:v>0.10072397872664875</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0.10242374539321049</c:v>
                </c:pt>
                <c:pt idx="195">
                  <c:v>0.10242374539321049</c:v>
                </c:pt>
                <c:pt idx="196">
                  <c:v>0.10242374539328157</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0.10362774539331113</c:v>
                </c:pt>
                <c:pt idx="206">
                  <c:v>0.10362774539335362</c:v>
                </c:pt>
                <c:pt idx="207">
                  <c:v>0.10362774539331113</c:v>
                </c:pt>
                <c:pt idx="208">
                  <c:v>0.10362774539331113</c:v>
                </c:pt>
                <c:pt idx="209">
                  <c:v>0.10362774539331113</c:v>
                </c:pt>
                <c:pt idx="210">
                  <c:v>0.10362774539338218</c:v>
                </c:pt>
                <c:pt idx="211">
                  <c:v>0.10362774539331113</c:v>
                </c:pt>
                <c:pt idx="212">
                  <c:v>0.10362774539331113</c:v>
                </c:pt>
                <c:pt idx="213">
                  <c:v>0.10362774539328279</c:v>
                </c:pt>
                <c:pt idx="214">
                  <c:v>0.10242374539328157</c:v>
                </c:pt>
                <c:pt idx="215">
                  <c:v>0.10115358377707652</c:v>
                </c:pt>
                <c:pt idx="216">
                  <c:v>0.10021774539319496</c:v>
                </c:pt>
                <c:pt idx="217">
                  <c:v>0.10021774539319496</c:v>
                </c:pt>
                <c:pt idx="218">
                  <c:v>0.10021774539319496</c:v>
                </c:pt>
                <c:pt idx="219">
                  <c:v>0.10021774539319496</c:v>
                </c:pt>
                <c:pt idx="220">
                  <c:v>0.10022394539318233</c:v>
                </c:pt>
                <c:pt idx="221">
                  <c:v>0.1005277453933644</c:v>
                </c:pt>
                <c:pt idx="222">
                  <c:v>9.9778693669080265E-2</c:v>
                </c:pt>
                <c:pt idx="223">
                  <c:v>9.9486250656298125E-2</c:v>
                </c:pt>
                <c:pt idx="224">
                  <c:v>9.961774539314687E-2</c:v>
                </c:pt>
                <c:pt idx="225">
                  <c:v>9.94366353932324E-2</c:v>
                </c:pt>
                <c:pt idx="226">
                  <c:v>9.8326345393375009E-2</c:v>
                </c:pt>
                <c:pt idx="227">
                  <c:v>9.8386145393249469E-2</c:v>
                </c:pt>
                <c:pt idx="228">
                  <c:v>9.8457745393205023E-2</c:v>
                </c:pt>
                <c:pt idx="229">
                  <c:v>9.845774539314818E-2</c:v>
                </c:pt>
                <c:pt idx="230">
                  <c:v>9.7571745393281728E-2</c:v>
                </c:pt>
                <c:pt idx="231">
                  <c:v>9.7308865393287966E-2</c:v>
                </c:pt>
                <c:pt idx="232">
                  <c:v>9.7243745393271283E-2</c:v>
                </c:pt>
                <c:pt idx="233">
                  <c:v>9.7800135393328005E-2</c:v>
                </c:pt>
                <c:pt idx="234">
                  <c:v>9.8135545393376294E-2</c:v>
                </c:pt>
                <c:pt idx="235">
                  <c:v>9.7657145393384659E-2</c:v>
                </c:pt>
                <c:pt idx="236">
                  <c:v>9.6957745393482148E-2</c:v>
                </c:pt>
                <c:pt idx="237">
                  <c:v>9.6957745393453754E-2</c:v>
                </c:pt>
                <c:pt idx="238">
                  <c:v>9.6957745393283265E-2</c:v>
                </c:pt>
                <c:pt idx="239">
                  <c:v>9.6763186569702966E-2</c:v>
                </c:pt>
                <c:pt idx="240">
                  <c:v>9.6687745393240029E-2</c:v>
                </c:pt>
                <c:pt idx="241">
                  <c:v>9.6687745393240029E-2</c:v>
                </c:pt>
                <c:pt idx="242">
                  <c:v>9.6679465823399605E-2</c:v>
                </c:pt>
                <c:pt idx="243">
                  <c:v>9.5621875393206796E-2</c:v>
                </c:pt>
                <c:pt idx="244">
                  <c:v>9.3333345393219677E-2</c:v>
                </c:pt>
                <c:pt idx="245">
                  <c:v>9.2880429603866346E-2</c:v>
                </c:pt>
                <c:pt idx="246">
                  <c:v>9.2932245393257257E-2</c:v>
                </c:pt>
                <c:pt idx="247">
                  <c:v>9.3727745393309594E-2</c:v>
                </c:pt>
                <c:pt idx="248">
                  <c:v>9.3797745393417134E-2</c:v>
                </c:pt>
                <c:pt idx="249">
                  <c:v>9.3842324938904667E-2</c:v>
                </c:pt>
                <c:pt idx="250">
                  <c:v>9.4601345393443254E-2</c:v>
                </c:pt>
                <c:pt idx="251">
                  <c:v>9.4687745393457881E-2</c:v>
                </c:pt>
                <c:pt idx="252">
                  <c:v>9.4687745393457881E-2</c:v>
                </c:pt>
                <c:pt idx="253">
                  <c:v>9.4285025393347266E-2</c:v>
                </c:pt>
                <c:pt idx="254">
                  <c:v>9.2493895393289755E-2</c:v>
                </c:pt>
                <c:pt idx="255">
                  <c:v>9.1287745393245232E-2</c:v>
                </c:pt>
                <c:pt idx="256">
                  <c:v>9.158269488830223E-2</c:v>
                </c:pt>
                <c:pt idx="257">
                  <c:v>9.32100453932211E-2</c:v>
                </c:pt>
                <c:pt idx="258">
                  <c:v>9.2895045393192252E-2</c:v>
                </c:pt>
                <c:pt idx="259">
                  <c:v>9.2847745393129552E-2</c:v>
                </c:pt>
                <c:pt idx="260">
                  <c:v>9.2847745393186298E-2</c:v>
                </c:pt>
                <c:pt idx="261">
                  <c:v>9.2847745393186298E-2</c:v>
                </c:pt>
                <c:pt idx="262">
                  <c:v>9.2847745393129552E-2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9.3086745393293674E-2</c:v>
                </c:pt>
                <c:pt idx="271">
                  <c:v>9.3429888250398205E-2</c:v>
                </c:pt>
                <c:pt idx="272">
                  <c:v>9.4623745393107819E-2</c:v>
                </c:pt>
                <c:pt idx="273">
                  <c:v>9.4827745393118598E-2</c:v>
                </c:pt>
                <c:pt idx="274">
                  <c:v>9.4827745393118598E-2</c:v>
                </c:pt>
                <c:pt idx="275">
                  <c:v>9.4827745393118598E-2</c:v>
                </c:pt>
                <c:pt idx="276">
                  <c:v>9.4929307893153264E-2</c:v>
                </c:pt>
                <c:pt idx="277">
                  <c:v>9.5152745393164748E-2</c:v>
                </c:pt>
                <c:pt idx="278">
                  <c:v>9.5152745393164748E-2</c:v>
                </c:pt>
                <c:pt idx="279">
                  <c:v>9.5152745393292937E-2</c:v>
                </c:pt>
                <c:pt idx="280">
                  <c:v>9.5152745393306981E-2</c:v>
                </c:pt>
                <c:pt idx="281">
                  <c:v>9.5152745393150662E-2</c:v>
                </c:pt>
                <c:pt idx="282">
                  <c:v>9.5152745393164748E-2</c:v>
                </c:pt>
                <c:pt idx="283">
                  <c:v>9.5042695393331697E-2</c:v>
                </c:pt>
                <c:pt idx="284">
                  <c:v>9.3929465823280045E-2</c:v>
                </c:pt>
                <c:pt idx="285">
                  <c:v>8.9716495393262055E-2</c:v>
                </c:pt>
                <c:pt idx="286">
                  <c:v>8.7485045393293839E-2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8.0497745393288064E-2</c:v>
                </c:pt>
                <c:pt idx="305">
                  <c:v>8.0497745393145706E-2</c:v>
                </c:pt>
                <c:pt idx="306">
                  <c:v>8.0497745393160139E-2</c:v>
                </c:pt>
                <c:pt idx="307">
                  <c:v>8.1722645393242435E-2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7.7881619077416711E-2</c:v>
                </c:pt>
                <c:pt idx="320">
                  <c:v>7.8286238543952891E-2</c:v>
                </c:pt>
                <c:pt idx="321">
                  <c:v>7.7058345393126629E-2</c:v>
                </c:pt>
                <c:pt idx="322">
                  <c:v>7.6897745393139871E-2</c:v>
                </c:pt>
                <c:pt idx="323">
                  <c:v>7.688764539317107E-2</c:v>
                </c:pt>
                <c:pt idx="324">
                  <c:v>7.6821938941506726E-2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7.6250145393401969E-2</c:v>
                </c:pt>
                <c:pt idx="358">
                  <c:v>7.6367745393426403E-2</c:v>
                </c:pt>
                <c:pt idx="359">
                  <c:v>7.5870573676141403E-2</c:v>
                </c:pt>
                <c:pt idx="360">
                  <c:v>7.5247745393426158E-2</c:v>
                </c:pt>
                <c:pt idx="361">
                  <c:v>7.5247745393255488E-2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7.5291787946582811E-2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7.3791386418946725E-2</c:v>
                </c:pt>
                <c:pt idx="388">
                  <c:v>7.6586425393230739E-2</c:v>
                </c:pt>
                <c:pt idx="389">
                  <c:v>7.7391745393057917E-2</c:v>
                </c:pt>
                <c:pt idx="390">
                  <c:v>7.7802795393310531E-2</c:v>
                </c:pt>
                <c:pt idx="391">
                  <c:v>7.8192745393138821E-2</c:v>
                </c:pt>
                <c:pt idx="392">
                  <c:v>7.8185095393166662E-2</c:v>
                </c:pt>
                <c:pt idx="393">
                  <c:v>7.7722476575999733E-2</c:v>
                </c:pt>
                <c:pt idx="394">
                  <c:v>7.7717745393201337E-2</c:v>
                </c:pt>
                <c:pt idx="395">
                  <c:v>7.7717745393201337E-2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8.060774539326622E-2</c:v>
                </c:pt>
                <c:pt idx="405">
                  <c:v>8.0607745393166702E-2</c:v>
                </c:pt>
                <c:pt idx="406">
                  <c:v>8.0607745393152491E-2</c:v>
                </c:pt>
                <c:pt idx="407">
                  <c:v>8.0607745393166702E-2</c:v>
                </c:pt>
                <c:pt idx="408">
                  <c:v>8.0607745393166702E-2</c:v>
                </c:pt>
                <c:pt idx="409">
                  <c:v>8.0607745393166702E-2</c:v>
                </c:pt>
                <c:pt idx="410">
                  <c:v>7.9812319861389508E-2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6.8062645393141136E-2</c:v>
                </c:pt>
                <c:pt idx="432">
                  <c:v>6.866236904922135E-2</c:v>
                </c:pt>
                <c:pt idx="433">
                  <c:v>6.9271245393167646E-2</c:v>
                </c:pt>
                <c:pt idx="434">
                  <c:v>6.7217667615622798E-2</c:v>
                </c:pt>
                <c:pt idx="435">
                  <c:v>6.5365925393237503E-2</c:v>
                </c:pt>
                <c:pt idx="436">
                  <c:v>6.5916423554099934E-2</c:v>
                </c:pt>
                <c:pt idx="437">
                  <c:v>6.6987745393191744E-2</c:v>
                </c:pt>
                <c:pt idx="438">
                  <c:v>6.6987745393205955E-2</c:v>
                </c:pt>
                <c:pt idx="439">
                  <c:v>6.7107745393187201E-2</c:v>
                </c:pt>
                <c:pt idx="440">
                  <c:v>6.7727786209545268E-2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7.7562859029498707E-2</c:v>
                </c:pt>
                <c:pt idx="453">
                  <c:v>7.8725812060028488E-2</c:v>
                </c:pt>
                <c:pt idx="454">
                  <c:v>8.0392388250373897E-2</c:v>
                </c:pt>
                <c:pt idx="455">
                  <c:v>8.1487745393346231E-2</c:v>
                </c:pt>
                <c:pt idx="456">
                  <c:v>8.1487745393346231E-2</c:v>
                </c:pt>
                <c:pt idx="457">
                  <c:v>8.205525539325749E-2</c:v>
                </c:pt>
                <c:pt idx="458">
                  <c:v>8.5883859029635759E-2</c:v>
                </c:pt>
                <c:pt idx="459">
                  <c:v>8.7721745393167988E-2</c:v>
                </c:pt>
                <c:pt idx="460">
                  <c:v>8.6847725191404546E-2</c:v>
                </c:pt>
                <c:pt idx="461">
                  <c:v>8.6067745393237111E-2</c:v>
                </c:pt>
                <c:pt idx="462">
                  <c:v>8.6397745393256592E-2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8.8607745393204942E-2</c:v>
                </c:pt>
                <c:pt idx="472">
                  <c:v>8.8607745393403936E-2</c:v>
                </c:pt>
                <c:pt idx="473">
                  <c:v>8.8607745393418091E-2</c:v>
                </c:pt>
                <c:pt idx="474">
                  <c:v>8.8607745393403936E-2</c:v>
                </c:pt>
                <c:pt idx="475">
                  <c:v>8.8633130008744829E-2</c:v>
                </c:pt>
                <c:pt idx="476">
                  <c:v>8.9195645393204293E-2</c:v>
                </c:pt>
                <c:pt idx="477">
                  <c:v>8.9232745393261134E-2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8.5927965173312193E-2</c:v>
                </c:pt>
                <c:pt idx="487">
                  <c:v>8.564774539314636E-2</c:v>
                </c:pt>
                <c:pt idx="488">
                  <c:v>8.8782195942570766E-2</c:v>
                </c:pt>
                <c:pt idx="489">
                  <c:v>9.0455285393233262E-2</c:v>
                </c:pt>
                <c:pt idx="490">
                  <c:v>9.0647745393198684E-2</c:v>
                </c:pt>
                <c:pt idx="491">
                  <c:v>9.0647745393184431E-2</c:v>
                </c:pt>
                <c:pt idx="492">
                  <c:v>9.0647745393184431E-2</c:v>
                </c:pt>
                <c:pt idx="493">
                  <c:v>9.061133234970975E-2</c:v>
                </c:pt>
                <c:pt idx="494">
                  <c:v>9.0327745393168068E-2</c:v>
                </c:pt>
                <c:pt idx="495">
                  <c:v>9.0380126345706926E-2</c:v>
                </c:pt>
                <c:pt idx="496">
                  <c:v>9.1287745393259567E-2</c:v>
                </c:pt>
                <c:pt idx="497">
                  <c:v>9.1287745393231048E-2</c:v>
                </c:pt>
                <c:pt idx="498">
                  <c:v>9.1287745393231048E-2</c:v>
                </c:pt>
                <c:pt idx="499">
                  <c:v>9.1362031107522029E-2</c:v>
                </c:pt>
                <c:pt idx="500">
                  <c:v>9.2097422161089529E-2</c:v>
                </c:pt>
                <c:pt idx="501">
                  <c:v>9.2223745393411646E-2</c:v>
                </c:pt>
                <c:pt idx="502">
                  <c:v>9.2223745393411646E-2</c:v>
                </c:pt>
                <c:pt idx="503">
                  <c:v>9.27029953934526E-2</c:v>
                </c:pt>
                <c:pt idx="504">
                  <c:v>9.2817745393247747E-2</c:v>
                </c:pt>
                <c:pt idx="505">
                  <c:v>9.2817745393262194E-2</c:v>
                </c:pt>
                <c:pt idx="506">
                  <c:v>9.2817745393418263E-2</c:v>
                </c:pt>
                <c:pt idx="507">
                  <c:v>9.2817745393404066E-2</c:v>
                </c:pt>
                <c:pt idx="508">
                  <c:v>9.2817745393418263E-2</c:v>
                </c:pt>
                <c:pt idx="509">
                  <c:v>9.2817745393446768E-2</c:v>
                </c:pt>
                <c:pt idx="510">
                  <c:v>9.2817745393432738E-2</c:v>
                </c:pt>
                <c:pt idx="511">
                  <c:v>9.2827183595602727E-2</c:v>
                </c:pt>
                <c:pt idx="512">
                  <c:v>9.2877745393181527E-2</c:v>
                </c:pt>
                <c:pt idx="513">
                  <c:v>9.2877745393281197E-2</c:v>
                </c:pt>
                <c:pt idx="514">
                  <c:v>9.3080145393173844E-2</c:v>
                </c:pt>
                <c:pt idx="515">
                  <c:v>9.3481745393134502E-2</c:v>
                </c:pt>
                <c:pt idx="516">
                  <c:v>9.3481745393177204E-2</c:v>
                </c:pt>
                <c:pt idx="517">
                  <c:v>9.5809327025762225E-2</c:v>
                </c:pt>
                <c:pt idx="518">
                  <c:v>9.6823745393109728E-2</c:v>
                </c:pt>
                <c:pt idx="519">
                  <c:v>9.6823745393152416E-2</c:v>
                </c:pt>
                <c:pt idx="520">
                  <c:v>9.7026844294561182E-2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9.8929643352477475E-2</c:v>
                </c:pt>
                <c:pt idx="538">
                  <c:v>9.9708051515662768E-2</c:v>
                </c:pt>
                <c:pt idx="539">
                  <c:v>9.9757745393276837E-2</c:v>
                </c:pt>
                <c:pt idx="540">
                  <c:v>9.9757745393291034E-2</c:v>
                </c:pt>
                <c:pt idx="541">
                  <c:v>9.9901647832354001E-2</c:v>
                </c:pt>
                <c:pt idx="542">
                  <c:v>9.9957745393368533E-2</c:v>
                </c:pt>
                <c:pt idx="543">
                  <c:v>9.9957745393325748E-2</c:v>
                </c:pt>
                <c:pt idx="544">
                  <c:v>9.9957745393311606E-2</c:v>
                </c:pt>
                <c:pt idx="545">
                  <c:v>9.9957745393368533E-2</c:v>
                </c:pt>
                <c:pt idx="546">
                  <c:v>9.9955194372967335E-2</c:v>
                </c:pt>
                <c:pt idx="547">
                  <c:v>9.9245523171149097E-2</c:v>
                </c:pt>
                <c:pt idx="548">
                  <c:v>9.9038149433724243E-2</c:v>
                </c:pt>
                <c:pt idx="549">
                  <c:v>9.920774539328682E-2</c:v>
                </c:pt>
                <c:pt idx="550">
                  <c:v>9.9207745393244132E-2</c:v>
                </c:pt>
                <c:pt idx="551">
                  <c:v>9.9207745393244132E-2</c:v>
                </c:pt>
                <c:pt idx="552">
                  <c:v>9.9207745393244132E-2</c:v>
                </c:pt>
                <c:pt idx="553">
                  <c:v>9.9207745393244132E-2</c:v>
                </c:pt>
                <c:pt idx="554">
                  <c:v>9.9207745393244132E-2</c:v>
                </c:pt>
                <c:pt idx="555">
                  <c:v>9.9207745393244132E-2</c:v>
                </c:pt>
                <c:pt idx="556">
                  <c:v>9.9207745393244132E-2</c:v>
                </c:pt>
                <c:pt idx="557">
                  <c:v>9.9211745393432915E-2</c:v>
                </c:pt>
                <c:pt idx="558">
                  <c:v>9.921174539344714E-2</c:v>
                </c:pt>
                <c:pt idx="559">
                  <c:v>9.921174539344714E-2</c:v>
                </c:pt>
                <c:pt idx="560">
                  <c:v>9.8979693846900002E-2</c:v>
                </c:pt>
                <c:pt idx="561">
                  <c:v>9.8662745393341147E-2</c:v>
                </c:pt>
                <c:pt idx="562">
                  <c:v>9.8691520903543287E-2</c:v>
                </c:pt>
                <c:pt idx="563">
                  <c:v>9.889774539310317E-2</c:v>
                </c:pt>
                <c:pt idx="564">
                  <c:v>9.9405701914932365E-2</c:v>
                </c:pt>
                <c:pt idx="565">
                  <c:v>9.7297745393277305E-2</c:v>
                </c:pt>
                <c:pt idx="566">
                  <c:v>9.7297745393277305E-2</c:v>
                </c:pt>
                <c:pt idx="567">
                  <c:v>9.7297745393220267E-2</c:v>
                </c:pt>
                <c:pt idx="568">
                  <c:v>9.8097328726652805E-2</c:v>
                </c:pt>
                <c:pt idx="569">
                  <c:v>9.8729786209588624E-2</c:v>
                </c:pt>
                <c:pt idx="570">
                  <c:v>9.898774539331634E-2</c:v>
                </c:pt>
                <c:pt idx="571">
                  <c:v>9.898774539331634E-2</c:v>
                </c:pt>
                <c:pt idx="572">
                  <c:v>9.9122172476569639E-2</c:v>
                </c:pt>
                <c:pt idx="573">
                  <c:v>9.9432745393358002E-2</c:v>
                </c:pt>
                <c:pt idx="574">
                  <c:v>9.9432745393287128E-2</c:v>
                </c:pt>
                <c:pt idx="575">
                  <c:v>9.9432745393187527E-2</c:v>
                </c:pt>
                <c:pt idx="576">
                  <c:v>9.9432745393173247E-2</c:v>
                </c:pt>
                <c:pt idx="577">
                  <c:v>9.9432745393173247E-2</c:v>
                </c:pt>
                <c:pt idx="578">
                  <c:v>9.9432745393173247E-2</c:v>
                </c:pt>
                <c:pt idx="579">
                  <c:v>9.7651293780373488E-2</c:v>
                </c:pt>
                <c:pt idx="580">
                  <c:v>9.7024582128114045E-2</c:v>
                </c:pt>
                <c:pt idx="581">
                  <c:v>9.4981113814199589E-2</c:v>
                </c:pt>
                <c:pt idx="582">
                  <c:v>9.4897745393140831E-2</c:v>
                </c:pt>
                <c:pt idx="583">
                  <c:v>9.4897745393254601E-2</c:v>
                </c:pt>
                <c:pt idx="584">
                  <c:v>9.4992745393284742E-2</c:v>
                </c:pt>
                <c:pt idx="585">
                  <c:v>9.4992745393227815E-2</c:v>
                </c:pt>
                <c:pt idx="586">
                  <c:v>9.4888195393338065E-2</c:v>
                </c:pt>
                <c:pt idx="587">
                  <c:v>9.452334539342705E-2</c:v>
                </c:pt>
                <c:pt idx="588">
                  <c:v>9.4483165393427368E-2</c:v>
                </c:pt>
                <c:pt idx="589">
                  <c:v>9.4023745393414779E-2</c:v>
                </c:pt>
                <c:pt idx="590">
                  <c:v>9.4023745393414779E-2</c:v>
                </c:pt>
                <c:pt idx="591">
                  <c:v>9.4023745393400623E-2</c:v>
                </c:pt>
                <c:pt idx="592">
                  <c:v>9.4023745393272823E-2</c:v>
                </c:pt>
                <c:pt idx="593">
                  <c:v>9.5327745393305505E-2</c:v>
                </c:pt>
                <c:pt idx="594">
                  <c:v>9.5327745393191998E-2</c:v>
                </c:pt>
                <c:pt idx="595">
                  <c:v>9.5264145393216315E-2</c:v>
                </c:pt>
                <c:pt idx="596">
                  <c:v>9.4807745393282988E-2</c:v>
                </c:pt>
                <c:pt idx="597">
                  <c:v>9.5157745393479293E-2</c:v>
                </c:pt>
                <c:pt idx="598">
                  <c:v>9.505139845458678E-2</c:v>
                </c:pt>
                <c:pt idx="599">
                  <c:v>9.4771745393188708E-2</c:v>
                </c:pt>
                <c:pt idx="600">
                  <c:v>9.4771745393117723E-2</c:v>
                </c:pt>
                <c:pt idx="601">
                  <c:v>9.4771745393131865E-2</c:v>
                </c:pt>
                <c:pt idx="602">
                  <c:v>9.4771745393188708E-2</c:v>
                </c:pt>
                <c:pt idx="603">
                  <c:v>9.4771745393188708E-2</c:v>
                </c:pt>
                <c:pt idx="604">
                  <c:v>9.4922294843740943E-2</c:v>
                </c:pt>
                <c:pt idx="605">
                  <c:v>9.5577745393200395E-2</c:v>
                </c:pt>
                <c:pt idx="606">
                  <c:v>9.5812045393131526E-2</c:v>
                </c:pt>
                <c:pt idx="607">
                  <c:v>9.6117745393130005E-2</c:v>
                </c:pt>
                <c:pt idx="608">
                  <c:v>9.6117745393186765E-2</c:v>
                </c:pt>
                <c:pt idx="609">
                  <c:v>9.6117745393286533E-2</c:v>
                </c:pt>
                <c:pt idx="610">
                  <c:v>9.6117745393130005E-2</c:v>
                </c:pt>
                <c:pt idx="611">
                  <c:v>9.6117745393130005E-2</c:v>
                </c:pt>
                <c:pt idx="612">
                  <c:v>9.5469745393302247E-2</c:v>
                </c:pt>
                <c:pt idx="613">
                  <c:v>9.4947745393355543E-2</c:v>
                </c:pt>
                <c:pt idx="614">
                  <c:v>9.3662045393131485E-2</c:v>
                </c:pt>
                <c:pt idx="615">
                  <c:v>9.1987745393524251E-2</c:v>
                </c:pt>
                <c:pt idx="616">
                  <c:v>9.1987745393495898E-2</c:v>
                </c:pt>
                <c:pt idx="617">
                  <c:v>9.1850245393232346E-2</c:v>
                </c:pt>
                <c:pt idx="618">
                  <c:v>9.1437745393207745E-2</c:v>
                </c:pt>
                <c:pt idx="619">
                  <c:v>9.1437745393122535E-2</c:v>
                </c:pt>
                <c:pt idx="620">
                  <c:v>9.1437745393122535E-2</c:v>
                </c:pt>
                <c:pt idx="621">
                  <c:v>9.1437745393122535E-2</c:v>
                </c:pt>
                <c:pt idx="622">
                  <c:v>9.1437745393122535E-2</c:v>
                </c:pt>
                <c:pt idx="623">
                  <c:v>9.1437745393122535E-2</c:v>
                </c:pt>
                <c:pt idx="624">
                  <c:v>9.1437745393122535E-2</c:v>
                </c:pt>
                <c:pt idx="625">
                  <c:v>9.1437745393122535E-2</c:v>
                </c:pt>
                <c:pt idx="626">
                  <c:v>9.1437745393150763E-2</c:v>
                </c:pt>
                <c:pt idx="627">
                  <c:v>9.1437745393278744E-2</c:v>
                </c:pt>
                <c:pt idx="628">
                  <c:v>9.1437745393122535E-2</c:v>
                </c:pt>
                <c:pt idx="629">
                  <c:v>9.1437745393122535E-2</c:v>
                </c:pt>
                <c:pt idx="630">
                  <c:v>9.1325345393230367E-2</c:v>
                </c:pt>
                <c:pt idx="631">
                  <c:v>9.1157745393062262E-2</c:v>
                </c:pt>
                <c:pt idx="632">
                  <c:v>9.1157745393062262E-2</c:v>
                </c:pt>
                <c:pt idx="633">
                  <c:v>9.1157745393062262E-2</c:v>
                </c:pt>
                <c:pt idx="634">
                  <c:v>9.1157745393090697E-2</c:v>
                </c:pt>
                <c:pt idx="635">
                  <c:v>9.11577453932753E-2</c:v>
                </c:pt>
                <c:pt idx="636">
                  <c:v>9.1157745393303721E-2</c:v>
                </c:pt>
                <c:pt idx="637">
                  <c:v>9.1157745393062262E-2</c:v>
                </c:pt>
                <c:pt idx="638">
                  <c:v>9.1157745393062262E-2</c:v>
                </c:pt>
                <c:pt idx="639">
                  <c:v>9.1157745393062262E-2</c:v>
                </c:pt>
                <c:pt idx="640">
                  <c:v>9.1417445393247712E-2</c:v>
                </c:pt>
                <c:pt idx="641">
                  <c:v>9.1647745393231728E-2</c:v>
                </c:pt>
                <c:pt idx="642">
                  <c:v>9.1423345393195743E-2</c:v>
                </c:pt>
                <c:pt idx="643">
                  <c:v>9.1407745393184026E-2</c:v>
                </c:pt>
                <c:pt idx="644">
                  <c:v>9.1407745393340206E-2</c:v>
                </c:pt>
                <c:pt idx="645">
                  <c:v>9.1933745393220245E-2</c:v>
                </c:pt>
                <c:pt idx="646">
                  <c:v>9.1933745393433478E-2</c:v>
                </c:pt>
                <c:pt idx="647">
                  <c:v>9.1933745393419267E-2</c:v>
                </c:pt>
                <c:pt idx="648">
                  <c:v>9.1933745393433478E-2</c:v>
                </c:pt>
                <c:pt idx="649">
                  <c:v>9.1933745393433478E-2</c:v>
                </c:pt>
                <c:pt idx="650">
                  <c:v>9.1933745393433478E-2</c:v>
                </c:pt>
                <c:pt idx="651">
                  <c:v>9.1933745393433478E-2</c:v>
                </c:pt>
                <c:pt idx="652">
                  <c:v>9.1933745393433478E-2</c:v>
                </c:pt>
                <c:pt idx="653">
                  <c:v>9.1933745393419267E-2</c:v>
                </c:pt>
                <c:pt idx="654">
                  <c:v>9.1872745393217797E-2</c:v>
                </c:pt>
                <c:pt idx="655">
                  <c:v>9.2371695393282716E-2</c:v>
                </c:pt>
                <c:pt idx="656">
                  <c:v>9.3497745393137002E-2</c:v>
                </c:pt>
                <c:pt idx="657">
                  <c:v>9.3497745393137002E-2</c:v>
                </c:pt>
                <c:pt idx="658">
                  <c:v>9.3497745393094411E-2</c:v>
                </c:pt>
                <c:pt idx="659">
                  <c:v>9.3497745393137002E-2</c:v>
                </c:pt>
                <c:pt idx="660">
                  <c:v>9.3497745393137002E-2</c:v>
                </c:pt>
                <c:pt idx="661">
                  <c:v>9.3497745393080256E-2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9.3017745393183623E-2</c:v>
                </c:pt>
                <c:pt idx="673">
                  <c:v>9.3017745393183623E-2</c:v>
                </c:pt>
                <c:pt idx="674">
                  <c:v>9.3017745393183623E-2</c:v>
                </c:pt>
                <c:pt idx="675">
                  <c:v>9.3017745393183623E-2</c:v>
                </c:pt>
                <c:pt idx="676">
                  <c:v>9.3017745393211768E-2</c:v>
                </c:pt>
                <c:pt idx="677">
                  <c:v>9.3017745393254719E-2</c:v>
                </c:pt>
                <c:pt idx="678">
                  <c:v>9.3017745393183623E-2</c:v>
                </c:pt>
                <c:pt idx="679">
                  <c:v>9.3017745393183623E-2</c:v>
                </c:pt>
                <c:pt idx="680">
                  <c:v>9.3007545393263544E-2</c:v>
                </c:pt>
                <c:pt idx="681">
                  <c:v>9.2977745393284489E-2</c:v>
                </c:pt>
                <c:pt idx="682">
                  <c:v>9.2977745393355363E-2</c:v>
                </c:pt>
                <c:pt idx="683">
                  <c:v>9.2977745393355363E-2</c:v>
                </c:pt>
                <c:pt idx="684">
                  <c:v>9.2836995393327279E-2</c:v>
                </c:pt>
                <c:pt idx="685">
                  <c:v>9.1074276005585333E-2</c:v>
                </c:pt>
                <c:pt idx="686">
                  <c:v>9.0217745393246881E-2</c:v>
                </c:pt>
                <c:pt idx="687">
                  <c:v>8.9887633033882267E-2</c:v>
                </c:pt>
                <c:pt idx="688">
                  <c:v>8.9652745393351815E-2</c:v>
                </c:pt>
                <c:pt idx="689">
                  <c:v>8.9652745393351815E-2</c:v>
                </c:pt>
                <c:pt idx="690">
                  <c:v>8.964249539334937E-2</c:v>
                </c:pt>
                <c:pt idx="691">
                  <c:v>8.9447745393229861E-2</c:v>
                </c:pt>
                <c:pt idx="692">
                  <c:v>8.9447745393229861E-2</c:v>
                </c:pt>
                <c:pt idx="693">
                  <c:v>8.9659807248964052E-2</c:v>
                </c:pt>
                <c:pt idx="694">
                  <c:v>8.9737745393279569E-2</c:v>
                </c:pt>
                <c:pt idx="695">
                  <c:v>8.9737745393279569E-2</c:v>
                </c:pt>
                <c:pt idx="696">
                  <c:v>8.9737745393350443E-2</c:v>
                </c:pt>
                <c:pt idx="697">
                  <c:v>8.9737745393350443E-2</c:v>
                </c:pt>
                <c:pt idx="698">
                  <c:v>8.9501316821866989E-2</c:v>
                </c:pt>
                <c:pt idx="699">
                  <c:v>8.8557745393118059E-2</c:v>
                </c:pt>
                <c:pt idx="700">
                  <c:v>8.8557745393118059E-2</c:v>
                </c:pt>
                <c:pt idx="701">
                  <c:v>8.8557745393118059E-2</c:v>
                </c:pt>
                <c:pt idx="702">
                  <c:v>8.8557745393118059E-2</c:v>
                </c:pt>
                <c:pt idx="703">
                  <c:v>8.8557745393132339E-2</c:v>
                </c:pt>
                <c:pt idx="704">
                  <c:v>8.800969777408367E-2</c:v>
                </c:pt>
                <c:pt idx="705">
                  <c:v>8.7203745393125559E-2</c:v>
                </c:pt>
                <c:pt idx="706">
                  <c:v>8.7203745393125559E-2</c:v>
                </c:pt>
                <c:pt idx="707">
                  <c:v>8.7203745393125559E-2</c:v>
                </c:pt>
                <c:pt idx="708">
                  <c:v>8.8118644269542343E-2</c:v>
                </c:pt>
                <c:pt idx="709">
                  <c:v>8.9948055393335863E-2</c:v>
                </c:pt>
                <c:pt idx="710">
                  <c:v>8.8375345393103891E-2</c:v>
                </c:pt>
                <c:pt idx="711">
                  <c:v>8.7974245393468403E-2</c:v>
                </c:pt>
                <c:pt idx="712">
                  <c:v>8.7683745393391646E-2</c:v>
                </c:pt>
                <c:pt idx="713">
                  <c:v>8.7483276005357533E-2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8.7286345393153233E-2</c:v>
                </c:pt>
                <c:pt idx="727">
                  <c:v>8.7042745393191026E-2</c:v>
                </c:pt>
                <c:pt idx="728">
                  <c:v>8.7042745393205209E-2</c:v>
                </c:pt>
                <c:pt idx="729">
                  <c:v>8.6600003457690186E-2</c:v>
                </c:pt>
                <c:pt idx="730">
                  <c:v>8.6432745393210567E-2</c:v>
                </c:pt>
                <c:pt idx="731">
                  <c:v>8.6432745393210567E-2</c:v>
                </c:pt>
                <c:pt idx="732">
                  <c:v>8.6432745393153723E-2</c:v>
                </c:pt>
                <c:pt idx="733">
                  <c:v>8.4631745393267371E-2</c:v>
                </c:pt>
                <c:pt idx="734">
                  <c:v>8.4631745393380975E-2</c:v>
                </c:pt>
                <c:pt idx="735">
                  <c:v>8.3973265393354077E-2</c:v>
                </c:pt>
                <c:pt idx="736">
                  <c:v>8.2997745393399519E-2</c:v>
                </c:pt>
                <c:pt idx="737">
                  <c:v>8.2997745393399519E-2</c:v>
                </c:pt>
                <c:pt idx="738">
                  <c:v>8.2997745393399519E-2</c:v>
                </c:pt>
                <c:pt idx="739">
                  <c:v>8.2997745393399519E-2</c:v>
                </c:pt>
                <c:pt idx="740">
                  <c:v>8.3027300948927782E-2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8.3852645393335715E-2</c:v>
                </c:pt>
                <c:pt idx="749">
                  <c:v>8.3609585393276509E-2</c:v>
                </c:pt>
                <c:pt idx="750">
                  <c:v>8.3467745393307077E-2</c:v>
                </c:pt>
                <c:pt idx="751">
                  <c:v>8.3467745393335263E-2</c:v>
                </c:pt>
                <c:pt idx="752">
                  <c:v>8.3467745393278683E-2</c:v>
                </c:pt>
                <c:pt idx="753">
                  <c:v>8.3467745393278683E-2</c:v>
                </c:pt>
                <c:pt idx="754">
                  <c:v>8.3467745393278683E-2</c:v>
                </c:pt>
                <c:pt idx="755">
                  <c:v>8.3467745393349738E-2</c:v>
                </c:pt>
                <c:pt idx="756">
                  <c:v>8.3467745393278683E-2</c:v>
                </c:pt>
                <c:pt idx="757">
                  <c:v>8.3467745393307077E-2</c:v>
                </c:pt>
                <c:pt idx="758">
                  <c:v>8.3467745393307077E-2</c:v>
                </c:pt>
                <c:pt idx="759">
                  <c:v>8.3467745393278683E-2</c:v>
                </c:pt>
                <c:pt idx="760">
                  <c:v>8.3467745393278683E-2</c:v>
                </c:pt>
                <c:pt idx="761">
                  <c:v>8.3467745393293033E-2</c:v>
                </c:pt>
                <c:pt idx="762">
                  <c:v>8.3055025393293333E-2</c:v>
                </c:pt>
                <c:pt idx="763">
                  <c:v>8.0432965393214609E-2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7.9369696612730148E-2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7.7015676427805782E-2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7.5508664933622238E-2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6.24956835374492E-2</c:v>
                </c:pt>
                <c:pt idx="892">
                  <c:v>6.1202745393089113E-2</c:v>
                </c:pt>
                <c:pt idx="893">
                  <c:v>6.1202745393089113E-2</c:v>
                </c:pt>
                <c:pt idx="894">
                  <c:v>6.1202745393131863E-2</c:v>
                </c:pt>
                <c:pt idx="895">
                  <c:v>6.1202745393089113E-2</c:v>
                </c:pt>
                <c:pt idx="896">
                  <c:v>6.1202745393202855E-2</c:v>
                </c:pt>
                <c:pt idx="897">
                  <c:v>6.1202745393103442E-2</c:v>
                </c:pt>
                <c:pt idx="898">
                  <c:v>6.1202745393103442E-2</c:v>
                </c:pt>
                <c:pt idx="899">
                  <c:v>6.1202745393089113E-2</c:v>
                </c:pt>
                <c:pt idx="900">
                  <c:v>6.1610745393437555E-2</c:v>
                </c:pt>
                <c:pt idx="901">
                  <c:v>6.1682745393440541E-2</c:v>
                </c:pt>
                <c:pt idx="902">
                  <c:v>6.1682745393440541E-2</c:v>
                </c:pt>
                <c:pt idx="903">
                  <c:v>6.1682745393440541E-2</c:v>
                </c:pt>
                <c:pt idx="904">
                  <c:v>6.1682745393383698E-2</c:v>
                </c:pt>
                <c:pt idx="905">
                  <c:v>6.1007745393283096E-2</c:v>
                </c:pt>
                <c:pt idx="906">
                  <c:v>6.1007745393354046E-2</c:v>
                </c:pt>
                <c:pt idx="907">
                  <c:v>6.1007745393354046E-2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6.0497745393320285E-2</c:v>
                </c:pt>
                <c:pt idx="917">
                  <c:v>6.0497745393291794E-2</c:v>
                </c:pt>
                <c:pt idx="918">
                  <c:v>6.0497745393291794E-2</c:v>
                </c:pt>
                <c:pt idx="919">
                  <c:v>6.0497745393320285E-2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5.9592745393246237E-2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5.557774539327897E-2</c:v>
                </c:pt>
                <c:pt idx="957">
                  <c:v>5.5593768120516626E-2</c:v>
                </c:pt>
                <c:pt idx="958">
                  <c:v>5.5607745393345454E-2</c:v>
                </c:pt>
                <c:pt idx="959">
                  <c:v>5.5607745393345454E-2</c:v>
                </c:pt>
                <c:pt idx="960">
                  <c:v>5.5607745393331263E-2</c:v>
                </c:pt>
                <c:pt idx="961">
                  <c:v>5.5607745393345454E-2</c:v>
                </c:pt>
                <c:pt idx="962">
                  <c:v>5.5607745393345454E-2</c:v>
                </c:pt>
                <c:pt idx="963">
                  <c:v>5.5575245393256853E-2</c:v>
                </c:pt>
                <c:pt idx="964">
                  <c:v>5.4311779876016611E-2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5.2641745393259297E-2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5.0318400155021203E-2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6.156038031390676E-2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8.0627495393259099E-2</c:v>
                </c:pt>
                <c:pt idx="1020">
                  <c:v>8.2342275393230593E-2</c:v>
                </c:pt>
                <c:pt idx="1021">
                  <c:v>8.3584665393190025E-2</c:v>
                </c:pt>
                <c:pt idx="1022">
                  <c:v>8.3917745393151263E-2</c:v>
                </c:pt>
                <c:pt idx="1023">
                  <c:v>8.3917745393194118E-2</c:v>
                </c:pt>
                <c:pt idx="1024">
                  <c:v>8.4666071480200153E-2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9.6307745393460403E-2</c:v>
                </c:pt>
                <c:pt idx="1034">
                  <c:v>9.7167895393411877E-2</c:v>
                </c:pt>
                <c:pt idx="1035">
                  <c:v>9.8483145393473248E-2</c:v>
                </c:pt>
                <c:pt idx="1036">
                  <c:v>9.8702495393425585E-2</c:v>
                </c:pt>
                <c:pt idx="1037">
                  <c:v>9.9762845393272598E-2</c:v>
                </c:pt>
                <c:pt idx="1038">
                  <c:v>9.9928312403492023E-2</c:v>
                </c:pt>
                <c:pt idx="1039">
                  <c:v>0.10307031539328193</c:v>
                </c:pt>
                <c:pt idx="1040">
                  <c:v>0.10592827170906106</c:v>
                </c:pt>
                <c:pt idx="1041">
                  <c:v>0.10725774539326963</c:v>
                </c:pt>
                <c:pt idx="1042">
                  <c:v>0.10740174539328992</c:v>
                </c:pt>
                <c:pt idx="1043">
                  <c:v>0.10770774539319933</c:v>
                </c:pt>
                <c:pt idx="1044">
                  <c:v>0.10770774539319933</c:v>
                </c:pt>
                <c:pt idx="1045">
                  <c:v>0.10770774539319933</c:v>
                </c:pt>
                <c:pt idx="1046">
                  <c:v>0.10770774539319933</c:v>
                </c:pt>
                <c:pt idx="1047">
                  <c:v>0.10770774539319933</c:v>
                </c:pt>
                <c:pt idx="1048">
                  <c:v>0.10770774539319933</c:v>
                </c:pt>
                <c:pt idx="1049">
                  <c:v>0.10821530094888514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0.10957274539327985</c:v>
                </c:pt>
                <c:pt idx="1060">
                  <c:v>0.10990774539331492</c:v>
                </c:pt>
                <c:pt idx="1061">
                  <c:v>0.10990774539328656</c:v>
                </c:pt>
                <c:pt idx="1062">
                  <c:v>0.10990774539322971</c:v>
                </c:pt>
                <c:pt idx="1063">
                  <c:v>0.10990774539328656</c:v>
                </c:pt>
                <c:pt idx="1064">
                  <c:v>0.10990774539328656</c:v>
                </c:pt>
                <c:pt idx="1065">
                  <c:v>0.10990774539328656</c:v>
                </c:pt>
                <c:pt idx="1066">
                  <c:v>0.10990774539328656</c:v>
                </c:pt>
                <c:pt idx="1067">
                  <c:v>0.10990774539324377</c:v>
                </c:pt>
                <c:pt idx="1068">
                  <c:v>0.10990774539324377</c:v>
                </c:pt>
                <c:pt idx="1069">
                  <c:v>0.10990774539328656</c:v>
                </c:pt>
                <c:pt idx="1070">
                  <c:v>0.10990774539328656</c:v>
                </c:pt>
                <c:pt idx="1071">
                  <c:v>0.10990774539328656</c:v>
                </c:pt>
                <c:pt idx="1072">
                  <c:v>0.10990774539327219</c:v>
                </c:pt>
                <c:pt idx="1073">
                  <c:v>0.10992045127575541</c:v>
                </c:pt>
                <c:pt idx="1074">
                  <c:v>0.10992774539339223</c:v>
                </c:pt>
                <c:pt idx="1075">
                  <c:v>0.10992774539336382</c:v>
                </c:pt>
                <c:pt idx="1076">
                  <c:v>0.10992774539329279</c:v>
                </c:pt>
                <c:pt idx="1077">
                  <c:v>0.10992774539339223</c:v>
                </c:pt>
                <c:pt idx="1078">
                  <c:v>0.10992774539339223</c:v>
                </c:pt>
                <c:pt idx="1079">
                  <c:v>0.10992774539339223</c:v>
                </c:pt>
                <c:pt idx="1080">
                  <c:v>0.1092061453933726</c:v>
                </c:pt>
                <c:pt idx="1081">
                  <c:v>0.10798774539333067</c:v>
                </c:pt>
                <c:pt idx="1082">
                  <c:v>0.10798774539333067</c:v>
                </c:pt>
                <c:pt idx="1083">
                  <c:v>0.10798774539333067</c:v>
                </c:pt>
                <c:pt idx="1084">
                  <c:v>0.10798774539333067</c:v>
                </c:pt>
                <c:pt idx="1085">
                  <c:v>0.10864774539324173</c:v>
                </c:pt>
                <c:pt idx="1086">
                  <c:v>0.10864774539321356</c:v>
                </c:pt>
                <c:pt idx="1087">
                  <c:v>0.10845334539317264</c:v>
                </c:pt>
                <c:pt idx="1088">
                  <c:v>0.10771774539308866</c:v>
                </c:pt>
                <c:pt idx="1089">
                  <c:v>0.1077177453931315</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0.10963374539328222</c:v>
                </c:pt>
                <c:pt idx="1103">
                  <c:v>0.11032014539323157</c:v>
                </c:pt>
                <c:pt idx="1104">
                  <c:v>0.1109477453932044</c:v>
                </c:pt>
                <c:pt idx="1105">
                  <c:v>0.11106404539333425</c:v>
                </c:pt>
                <c:pt idx="1106">
                  <c:v>0.11085539599551439</c:v>
                </c:pt>
                <c:pt idx="1107">
                  <c:v>0.1109227453931398</c:v>
                </c:pt>
                <c:pt idx="1108">
                  <c:v>0.1109227453931398</c:v>
                </c:pt>
                <c:pt idx="1109">
                  <c:v>0.1109227453931398</c:v>
                </c:pt>
                <c:pt idx="1110">
                  <c:v>0.11092274539322503</c:v>
                </c:pt>
                <c:pt idx="1111">
                  <c:v>0.11092274539328194</c:v>
                </c:pt>
                <c:pt idx="1112">
                  <c:v>0.11040348068749495</c:v>
                </c:pt>
                <c:pt idx="1113">
                  <c:v>0.1091808753933492</c:v>
                </c:pt>
                <c:pt idx="1114">
                  <c:v>0.10880774539330668</c:v>
                </c:pt>
                <c:pt idx="1115">
                  <c:v>0.10883022539326249</c:v>
                </c:pt>
                <c:pt idx="1116">
                  <c:v>0.10886558212806109</c:v>
                </c:pt>
                <c:pt idx="1117">
                  <c:v>0.10824345127559824</c:v>
                </c:pt>
                <c:pt idx="1118">
                  <c:v>0.10705674539305222</c:v>
                </c:pt>
                <c:pt idx="1119">
                  <c:v>0.10680007097471404</c:v>
                </c:pt>
                <c:pt idx="1120">
                  <c:v>0.10641774539327289</c:v>
                </c:pt>
                <c:pt idx="1121">
                  <c:v>0.10706744539339751</c:v>
                </c:pt>
                <c:pt idx="1122">
                  <c:v>0.10725894539339706</c:v>
                </c:pt>
                <c:pt idx="1123">
                  <c:v>0.10737753920780335</c:v>
                </c:pt>
                <c:pt idx="1124">
                  <c:v>0.10918464539336999</c:v>
                </c:pt>
                <c:pt idx="1125">
                  <c:v>0.1090977453933705</c:v>
                </c:pt>
                <c:pt idx="1126">
                  <c:v>0.1090977453933705</c:v>
                </c:pt>
                <c:pt idx="1127">
                  <c:v>0.10909774539339878</c:v>
                </c:pt>
                <c:pt idx="1128">
                  <c:v>0.1091087453932717</c:v>
                </c:pt>
                <c:pt idx="1129">
                  <c:v>0.10569774539327188</c:v>
                </c:pt>
                <c:pt idx="1130">
                  <c:v>0.10553654539343429</c:v>
                </c:pt>
                <c:pt idx="1131">
                  <c:v>0.10675499539330247</c:v>
                </c:pt>
                <c:pt idx="1132">
                  <c:v>0.1080398953934035</c:v>
                </c:pt>
                <c:pt idx="1133">
                  <c:v>0.10797685997658871</c:v>
                </c:pt>
                <c:pt idx="1134">
                  <c:v>0.10488106539315807</c:v>
                </c:pt>
                <c:pt idx="1135">
                  <c:v>0.10469552539333928</c:v>
                </c:pt>
                <c:pt idx="1136">
                  <c:v>0.10635100539342091</c:v>
                </c:pt>
                <c:pt idx="1137">
                  <c:v>0.10739774539349867</c:v>
                </c:pt>
                <c:pt idx="1138">
                  <c:v>0.10634803951094782</c:v>
                </c:pt>
                <c:pt idx="1139">
                  <c:v>0.10693774539338109</c:v>
                </c:pt>
                <c:pt idx="1140">
                  <c:v>0.10693774539336687</c:v>
                </c:pt>
                <c:pt idx="1141">
                  <c:v>0.10691429539336635</c:v>
                </c:pt>
                <c:pt idx="1142">
                  <c:v>0.10744668539317109</c:v>
                </c:pt>
                <c:pt idx="1143">
                  <c:v>0.1064533924519397</c:v>
                </c:pt>
                <c:pt idx="1144">
                  <c:v>0.10392064539314562</c:v>
                </c:pt>
                <c:pt idx="1145">
                  <c:v>0.10126254539341077</c:v>
                </c:pt>
                <c:pt idx="1146">
                  <c:v>0.10029042832007933</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0.10694657466157778</c:v>
                </c:pt>
                <c:pt idx="1156">
                  <c:v>0.10733395539311642</c:v>
                </c:pt>
                <c:pt idx="1157">
                  <c:v>0.10703812539327373</c:v>
                </c:pt>
                <c:pt idx="1158">
                  <c:v>0.10637480539320165</c:v>
                </c:pt>
                <c:pt idx="1159">
                  <c:v>0.10599724539329713</c:v>
                </c:pt>
                <c:pt idx="1160">
                  <c:v>0.10579774539327522</c:v>
                </c:pt>
                <c:pt idx="1161">
                  <c:v>0.106467745393374</c:v>
                </c:pt>
                <c:pt idx="1162">
                  <c:v>0.10646774539335979</c:v>
                </c:pt>
                <c:pt idx="1163">
                  <c:v>0.10669774539323411</c:v>
                </c:pt>
                <c:pt idx="1164">
                  <c:v>0.10669774539320563</c:v>
                </c:pt>
                <c:pt idx="1165">
                  <c:v>0.10669774539320563</c:v>
                </c:pt>
                <c:pt idx="1166">
                  <c:v>0.10669774539320563</c:v>
                </c:pt>
                <c:pt idx="1167">
                  <c:v>0.10669774539321998</c:v>
                </c:pt>
                <c:pt idx="1168">
                  <c:v>0.10627248766138572</c:v>
                </c:pt>
                <c:pt idx="1169">
                  <c:v>0.10614774539331506</c:v>
                </c:pt>
                <c:pt idx="1170">
                  <c:v>0.10614774539337192</c:v>
                </c:pt>
                <c:pt idx="1171">
                  <c:v>0.10614774539330089</c:v>
                </c:pt>
                <c:pt idx="1172">
                  <c:v>0.10614774539331506</c:v>
                </c:pt>
                <c:pt idx="1173">
                  <c:v>0.10614774539334348</c:v>
                </c:pt>
                <c:pt idx="1174">
                  <c:v>0.105895745393042</c:v>
                </c:pt>
                <c:pt idx="1175">
                  <c:v>0.1058477453930351</c:v>
                </c:pt>
                <c:pt idx="1176">
                  <c:v>0.1058477453930351</c:v>
                </c:pt>
                <c:pt idx="1177">
                  <c:v>0.10591228147559675</c:v>
                </c:pt>
                <c:pt idx="1178">
                  <c:v>0.1062777453930865</c:v>
                </c:pt>
                <c:pt idx="1179">
                  <c:v>0.10627774539312899</c:v>
                </c:pt>
                <c:pt idx="1180">
                  <c:v>0.10617774539341006</c:v>
                </c:pt>
                <c:pt idx="1181">
                  <c:v>0.10617774539342406</c:v>
                </c:pt>
                <c:pt idx="1182">
                  <c:v>0.10617774539342406</c:v>
                </c:pt>
                <c:pt idx="1183">
                  <c:v>0.10617774539342406</c:v>
                </c:pt>
                <c:pt idx="1184">
                  <c:v>0.10588894539330335</c:v>
                </c:pt>
                <c:pt idx="1185">
                  <c:v>0.10579774539327522</c:v>
                </c:pt>
                <c:pt idx="1186">
                  <c:v>0.10579774539321844</c:v>
                </c:pt>
                <c:pt idx="1187">
                  <c:v>0.10579774539321844</c:v>
                </c:pt>
                <c:pt idx="1188">
                  <c:v>0.10579774539326105</c:v>
                </c:pt>
                <c:pt idx="1189">
                  <c:v>0.10579774539327522</c:v>
                </c:pt>
                <c:pt idx="1190">
                  <c:v>0.10579774539327522</c:v>
                </c:pt>
                <c:pt idx="1191">
                  <c:v>0.10579774539321844</c:v>
                </c:pt>
                <c:pt idx="1192">
                  <c:v>0.10579774539327522</c:v>
                </c:pt>
                <c:pt idx="1193">
                  <c:v>0.10579774539327522</c:v>
                </c:pt>
                <c:pt idx="1194">
                  <c:v>0.10579774539327522</c:v>
                </c:pt>
                <c:pt idx="1195">
                  <c:v>0.10579774539321844</c:v>
                </c:pt>
                <c:pt idx="1196">
                  <c:v>0.10579774539326105</c:v>
                </c:pt>
                <c:pt idx="1197">
                  <c:v>0.10579774539324674</c:v>
                </c:pt>
                <c:pt idx="1198">
                  <c:v>0.10633774539321927</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0.10712244539327311</c:v>
                </c:pt>
                <c:pt idx="1209">
                  <c:v>0.10661774539337898</c:v>
                </c:pt>
                <c:pt idx="1210">
                  <c:v>0.10661774539337898</c:v>
                </c:pt>
                <c:pt idx="1211">
                  <c:v>0.10661774539337898</c:v>
                </c:pt>
                <c:pt idx="1212">
                  <c:v>0.10661774539337898</c:v>
                </c:pt>
                <c:pt idx="1213">
                  <c:v>0.10662058323113428</c:v>
                </c:pt>
                <c:pt idx="1214">
                  <c:v>0.10640447872656025</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c:v>
                </c:pt>
                <c:pt idx="1225">
                  <c:v>0.1068577453934266</c:v>
                </c:pt>
                <c:pt idx="1226">
                  <c:v>0.1068577453934266</c:v>
                </c:pt>
                <c:pt idx="1227">
                  <c:v>0.10685774539344095</c:v>
                </c:pt>
                <c:pt idx="1228">
                  <c:v>0.10687599539333795</c:v>
                </c:pt>
                <c:pt idx="1229">
                  <c:v>0.10582796539317485</c:v>
                </c:pt>
                <c:pt idx="1230">
                  <c:v>0.10568174539319852</c:v>
                </c:pt>
                <c:pt idx="1231">
                  <c:v>0.10568174539326967</c:v>
                </c:pt>
                <c:pt idx="1232">
                  <c:v>0.10568174539329803</c:v>
                </c:pt>
                <c:pt idx="1233">
                  <c:v>0.10568174539319852</c:v>
                </c:pt>
                <c:pt idx="1234">
                  <c:v>0.10568174539319852</c:v>
                </c:pt>
                <c:pt idx="1235">
                  <c:v>0.10568174539319852</c:v>
                </c:pt>
                <c:pt idx="1236">
                  <c:v>0.10568174539319852</c:v>
                </c:pt>
                <c:pt idx="1237">
                  <c:v>0.10568174539319852</c:v>
                </c:pt>
                <c:pt idx="1238">
                  <c:v>0.10568174539319852</c:v>
                </c:pt>
                <c:pt idx="1239">
                  <c:v>0.10568174539329803</c:v>
                </c:pt>
                <c:pt idx="1240">
                  <c:v>0.10568174539328389</c:v>
                </c:pt>
                <c:pt idx="1241">
                  <c:v>0.105681745393227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0.10507038539334687</c:v>
                </c:pt>
                <c:pt idx="1259">
                  <c:v>0.10426774539337202</c:v>
                </c:pt>
                <c:pt idx="1260">
                  <c:v>0.10426774539337202</c:v>
                </c:pt>
                <c:pt idx="1261">
                  <c:v>0.1042677453934148</c:v>
                </c:pt>
                <c:pt idx="1262">
                  <c:v>0.10426774539337202</c:v>
                </c:pt>
                <c:pt idx="1263">
                  <c:v>0.104267745393287</c:v>
                </c:pt>
                <c:pt idx="1264">
                  <c:v>0.10426774539324422</c:v>
                </c:pt>
                <c:pt idx="1265">
                  <c:v>0.10307064539321706</c:v>
                </c:pt>
                <c:pt idx="1266">
                  <c:v>0.10213774539315069</c:v>
                </c:pt>
                <c:pt idx="1267">
                  <c:v>0.10213774539315069</c:v>
                </c:pt>
                <c:pt idx="1268">
                  <c:v>0.10213774539312226</c:v>
                </c:pt>
                <c:pt idx="1269">
                  <c:v>0.10213774539315069</c:v>
                </c:pt>
                <c:pt idx="1270">
                  <c:v>0.10213774539315069</c:v>
                </c:pt>
                <c:pt idx="1271">
                  <c:v>0.10167578539319777</c:v>
                </c:pt>
                <c:pt idx="1272">
                  <c:v>0.10062374539327858</c:v>
                </c:pt>
                <c:pt idx="1273">
                  <c:v>0.10062374539327858</c:v>
                </c:pt>
                <c:pt idx="1274">
                  <c:v>0.10062374539320754</c:v>
                </c:pt>
                <c:pt idx="1275">
                  <c:v>9.982604326555157E-2</c:v>
                </c:pt>
                <c:pt idx="1276">
                  <c:v>9.9607745393257577E-2</c:v>
                </c:pt>
                <c:pt idx="1277">
                  <c:v>9.9607745393257577E-2</c:v>
                </c:pt>
                <c:pt idx="1278">
                  <c:v>9.9607745393257577E-2</c:v>
                </c:pt>
                <c:pt idx="1279">
                  <c:v>9.9427185393153747E-2</c:v>
                </c:pt>
                <c:pt idx="1280">
                  <c:v>9.7977745393322546E-2</c:v>
                </c:pt>
                <c:pt idx="1281">
                  <c:v>9.7140735083854693E-2</c:v>
                </c:pt>
                <c:pt idx="1282">
                  <c:v>9.6987745393178698E-2</c:v>
                </c:pt>
                <c:pt idx="1283">
                  <c:v>9.6987745393121813E-2</c:v>
                </c:pt>
                <c:pt idx="1284">
                  <c:v>9.6987745393121813E-2</c:v>
                </c:pt>
                <c:pt idx="1285">
                  <c:v>9.6637765393254318E-2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9.6409787946498501E-2</c:v>
                </c:pt>
                <c:pt idx="1294">
                  <c:v>9.6857745393350805E-2</c:v>
                </c:pt>
                <c:pt idx="1295">
                  <c:v>9.6857745393350805E-2</c:v>
                </c:pt>
                <c:pt idx="1296">
                  <c:v>9.6857745393350805E-2</c:v>
                </c:pt>
                <c:pt idx="1297">
                  <c:v>9.6857745393350805E-2</c:v>
                </c:pt>
                <c:pt idx="1298">
                  <c:v>9.685774539340776E-2</c:v>
                </c:pt>
                <c:pt idx="1299">
                  <c:v>9.6857745393279918E-2</c:v>
                </c:pt>
                <c:pt idx="1300">
                  <c:v>9.7311745393355423E-2</c:v>
                </c:pt>
                <c:pt idx="1301">
                  <c:v>9.7311745393412266E-2</c:v>
                </c:pt>
                <c:pt idx="1302">
                  <c:v>9.7601125393225727E-2</c:v>
                </c:pt>
                <c:pt idx="1303">
                  <c:v>9.7737745393203804E-2</c:v>
                </c:pt>
                <c:pt idx="1304">
                  <c:v>9.7737745393203804E-2</c:v>
                </c:pt>
                <c:pt idx="1305">
                  <c:v>9.7737745393175243E-2</c:v>
                </c:pt>
                <c:pt idx="1306">
                  <c:v>9.7737745393203804E-2</c:v>
                </c:pt>
                <c:pt idx="1307">
                  <c:v>9.7737745393175243E-2</c:v>
                </c:pt>
                <c:pt idx="1308">
                  <c:v>9.6047745393264231E-2</c:v>
                </c:pt>
                <c:pt idx="1309">
                  <c:v>9.5113245393435006E-2</c:v>
                </c:pt>
                <c:pt idx="1310">
                  <c:v>9.504774539345838E-2</c:v>
                </c:pt>
                <c:pt idx="1311">
                  <c:v>9.504774539345838E-2</c:v>
                </c:pt>
                <c:pt idx="1312">
                  <c:v>9.5047745393486927E-2</c:v>
                </c:pt>
                <c:pt idx="1313">
                  <c:v>9.504774539345838E-2</c:v>
                </c:pt>
                <c:pt idx="1314">
                  <c:v>9.504774539345838E-2</c:v>
                </c:pt>
                <c:pt idx="1315">
                  <c:v>9.504774539345838E-2</c:v>
                </c:pt>
                <c:pt idx="1316">
                  <c:v>9.5047745393330468E-2</c:v>
                </c:pt>
                <c:pt idx="1317">
                  <c:v>9.5047745393287933E-2</c:v>
                </c:pt>
                <c:pt idx="1318">
                  <c:v>9.5047745393472743E-2</c:v>
                </c:pt>
                <c:pt idx="1319">
                  <c:v>9.504774539345838E-2</c:v>
                </c:pt>
                <c:pt idx="1320">
                  <c:v>9.504774539345838E-2</c:v>
                </c:pt>
                <c:pt idx="1321">
                  <c:v>9.504774539345838E-2</c:v>
                </c:pt>
                <c:pt idx="1322">
                  <c:v>9.504774539345838E-2</c:v>
                </c:pt>
                <c:pt idx="1323">
                  <c:v>9.504774539345838E-2</c:v>
                </c:pt>
                <c:pt idx="1324">
                  <c:v>9.5662482235553667E-2</c:v>
                </c:pt>
                <c:pt idx="1325">
                  <c:v>9.652774539331721E-2</c:v>
                </c:pt>
                <c:pt idx="1326">
                  <c:v>9.6527745393288844E-2</c:v>
                </c:pt>
                <c:pt idx="1327">
                  <c:v>9.6527745393430925E-2</c:v>
                </c:pt>
                <c:pt idx="1328">
                  <c:v>9.6527745393430925E-2</c:v>
                </c:pt>
                <c:pt idx="1329">
                  <c:v>9.6527745393430925E-2</c:v>
                </c:pt>
                <c:pt idx="1330">
                  <c:v>9.6527745393374068E-2</c:v>
                </c:pt>
                <c:pt idx="1331">
                  <c:v>9.6527745393430925E-2</c:v>
                </c:pt>
                <c:pt idx="1332">
                  <c:v>9.6527745393430925E-2</c:v>
                </c:pt>
                <c:pt idx="1333">
                  <c:v>9.6182745393207397E-2</c:v>
                </c:pt>
                <c:pt idx="1334">
                  <c:v>9.5424186071170466E-2</c:v>
                </c:pt>
                <c:pt idx="1335">
                  <c:v>9.4737745393274841E-2</c:v>
                </c:pt>
                <c:pt idx="1336">
                  <c:v>9.473774539336012E-2</c:v>
                </c:pt>
                <c:pt idx="1337">
                  <c:v>9.473774539336012E-2</c:v>
                </c:pt>
                <c:pt idx="1338">
                  <c:v>9.473774539336012E-2</c:v>
                </c:pt>
                <c:pt idx="1339">
                  <c:v>9.473774539336012E-2</c:v>
                </c:pt>
                <c:pt idx="1340">
                  <c:v>9.473774539336012E-2</c:v>
                </c:pt>
                <c:pt idx="1341">
                  <c:v>9.4910545393333087E-2</c:v>
                </c:pt>
                <c:pt idx="1342">
                  <c:v>9.7515745393195727E-2</c:v>
                </c:pt>
                <c:pt idx="1343">
                  <c:v>9.7662745393279585E-2</c:v>
                </c:pt>
                <c:pt idx="1344">
                  <c:v>9.7662745393279585E-2</c:v>
                </c:pt>
                <c:pt idx="1345">
                  <c:v>9.7662745393222741E-2</c:v>
                </c:pt>
                <c:pt idx="1346">
                  <c:v>9.7662745393279585E-2</c:v>
                </c:pt>
                <c:pt idx="1347">
                  <c:v>9.7662745393279585E-2</c:v>
                </c:pt>
                <c:pt idx="1348">
                  <c:v>9.7662745393279585E-2</c:v>
                </c:pt>
                <c:pt idx="1349">
                  <c:v>9.766274539325108E-2</c:v>
                </c:pt>
                <c:pt idx="1350">
                  <c:v>9.7662745393279585E-2</c:v>
                </c:pt>
                <c:pt idx="1351">
                  <c:v>9.7662745393279585E-2</c:v>
                </c:pt>
                <c:pt idx="1352">
                  <c:v>9.773791584780156E-2</c:v>
                </c:pt>
                <c:pt idx="1353">
                  <c:v>9.8257745393383236E-2</c:v>
                </c:pt>
                <c:pt idx="1354">
                  <c:v>9.8257745393411602E-2</c:v>
                </c:pt>
                <c:pt idx="1355">
                  <c:v>9.8257745393411602E-2</c:v>
                </c:pt>
                <c:pt idx="1356">
                  <c:v>9.8257745393411602E-2</c:v>
                </c:pt>
                <c:pt idx="1357">
                  <c:v>9.8257745393411602E-2</c:v>
                </c:pt>
                <c:pt idx="1358">
                  <c:v>9.8257745393411602E-2</c:v>
                </c:pt>
                <c:pt idx="1359">
                  <c:v>9.8257745393411602E-2</c:v>
                </c:pt>
                <c:pt idx="1360">
                  <c:v>9.8257745393411602E-2</c:v>
                </c:pt>
                <c:pt idx="1361">
                  <c:v>9.8257745393269702E-2</c:v>
                </c:pt>
                <c:pt idx="1362">
                  <c:v>9.5961745393268238E-2</c:v>
                </c:pt>
                <c:pt idx="1363">
                  <c:v>9.5961745393182959E-2</c:v>
                </c:pt>
                <c:pt idx="1364">
                  <c:v>9.5961745393182959E-2</c:v>
                </c:pt>
                <c:pt idx="1365">
                  <c:v>9.5961745393182959E-2</c:v>
                </c:pt>
                <c:pt idx="1366">
                  <c:v>9.5961745393182959E-2</c:v>
                </c:pt>
                <c:pt idx="1367">
                  <c:v>9.5961745393182959E-2</c:v>
                </c:pt>
                <c:pt idx="1368">
                  <c:v>9.5891345393170374E-2</c:v>
                </c:pt>
                <c:pt idx="1369">
                  <c:v>9.5277745393346547E-2</c:v>
                </c:pt>
                <c:pt idx="1370">
                  <c:v>9.5277745393275548E-2</c:v>
                </c:pt>
                <c:pt idx="1371">
                  <c:v>9.5277745393303845E-2</c:v>
                </c:pt>
                <c:pt idx="1372">
                  <c:v>9.5277745393346547E-2</c:v>
                </c:pt>
                <c:pt idx="1373">
                  <c:v>9.5277745393289925E-2</c:v>
                </c:pt>
                <c:pt idx="1374">
                  <c:v>9.5277745393289925E-2</c:v>
                </c:pt>
                <c:pt idx="1375">
                  <c:v>9.4264345393327634E-2</c:v>
                </c:pt>
                <c:pt idx="1376">
                  <c:v>9.3107745393354258E-2</c:v>
                </c:pt>
                <c:pt idx="1377">
                  <c:v>9.3107745393382763E-2</c:v>
                </c:pt>
                <c:pt idx="1378">
                  <c:v>9.310774539331157E-2</c:v>
                </c:pt>
                <c:pt idx="1379">
                  <c:v>9.279774539328435E-2</c:v>
                </c:pt>
                <c:pt idx="1380">
                  <c:v>9.279774539328435E-2</c:v>
                </c:pt>
                <c:pt idx="1381">
                  <c:v>9.279774539328435E-2</c:v>
                </c:pt>
                <c:pt idx="1382">
                  <c:v>9.279774539328435E-2</c:v>
                </c:pt>
                <c:pt idx="1383">
                  <c:v>9.279774539328435E-2</c:v>
                </c:pt>
                <c:pt idx="1384">
                  <c:v>9.279774539328435E-2</c:v>
                </c:pt>
                <c:pt idx="1385">
                  <c:v>9.279774539328435E-2</c:v>
                </c:pt>
                <c:pt idx="1386">
                  <c:v>9.279774539328435E-2</c:v>
                </c:pt>
                <c:pt idx="1387">
                  <c:v>9.2527745393283969E-2</c:v>
                </c:pt>
                <c:pt idx="1388">
                  <c:v>9.2527745393483046E-2</c:v>
                </c:pt>
                <c:pt idx="1389">
                  <c:v>9.2527745393454458E-2</c:v>
                </c:pt>
                <c:pt idx="1390">
                  <c:v>9.2527745393454458E-2</c:v>
                </c:pt>
                <c:pt idx="1391">
                  <c:v>9.3300795393148048E-2</c:v>
                </c:pt>
                <c:pt idx="1392">
                  <c:v>9.3672745393164128E-2</c:v>
                </c:pt>
                <c:pt idx="1393">
                  <c:v>9.3672745393206816E-2</c:v>
                </c:pt>
                <c:pt idx="1394">
                  <c:v>9.3672745393164128E-2</c:v>
                </c:pt>
                <c:pt idx="1395">
                  <c:v>9.3672745393235224E-2</c:v>
                </c:pt>
                <c:pt idx="1396">
                  <c:v>9.3672745393164128E-2</c:v>
                </c:pt>
                <c:pt idx="1397">
                  <c:v>9.3672745393164128E-2</c:v>
                </c:pt>
                <c:pt idx="1398">
                  <c:v>9.3672745393164128E-2</c:v>
                </c:pt>
                <c:pt idx="1399">
                  <c:v>9.3672745393164128E-2</c:v>
                </c:pt>
                <c:pt idx="1400">
                  <c:v>9.3672745393164128E-2</c:v>
                </c:pt>
                <c:pt idx="1401">
                  <c:v>9.3672745393164128E-2</c:v>
                </c:pt>
                <c:pt idx="1402">
                  <c:v>9.3672745393164128E-2</c:v>
                </c:pt>
                <c:pt idx="1403">
                  <c:v>9.3672745393221013E-2</c:v>
                </c:pt>
                <c:pt idx="1404">
                  <c:v>9.3672745393235224E-2</c:v>
                </c:pt>
                <c:pt idx="1405">
                  <c:v>9.2368949938659767E-2</c:v>
                </c:pt>
                <c:pt idx="1406">
                  <c:v>9.2387745393352844E-2</c:v>
                </c:pt>
                <c:pt idx="1407">
                  <c:v>9.2191745393378724E-2</c:v>
                </c:pt>
                <c:pt idx="1408">
                  <c:v>9.1687745393201708E-2</c:v>
                </c:pt>
                <c:pt idx="1409">
                  <c:v>9.1687745393244577E-2</c:v>
                </c:pt>
                <c:pt idx="1410">
                  <c:v>9.1303745393389701E-2</c:v>
                </c:pt>
                <c:pt idx="1411">
                  <c:v>9.120774539331955E-2</c:v>
                </c:pt>
                <c:pt idx="1412">
                  <c:v>9.1107745393273681E-2</c:v>
                </c:pt>
                <c:pt idx="1413">
                  <c:v>9.1107745393301784E-2</c:v>
                </c:pt>
                <c:pt idx="1414">
                  <c:v>9.1107745393273681E-2</c:v>
                </c:pt>
                <c:pt idx="1415">
                  <c:v>9.1107745393301784E-2</c:v>
                </c:pt>
                <c:pt idx="1416">
                  <c:v>9.1229545393233358E-2</c:v>
                </c:pt>
                <c:pt idx="1417">
                  <c:v>9.0899445393333472E-2</c:v>
                </c:pt>
                <c:pt idx="1418">
                  <c:v>9.0087745393276741E-2</c:v>
                </c:pt>
                <c:pt idx="1419">
                  <c:v>9.0087745393304927E-2</c:v>
                </c:pt>
                <c:pt idx="1420">
                  <c:v>9.0087745393191226E-2</c:v>
                </c:pt>
                <c:pt idx="1421">
                  <c:v>9.0087745393276741E-2</c:v>
                </c:pt>
                <c:pt idx="1422">
                  <c:v>9.0342345393239376E-2</c:v>
                </c:pt>
                <c:pt idx="1423">
                  <c:v>9.0757745393205261E-2</c:v>
                </c:pt>
                <c:pt idx="1424">
                  <c:v>9.0757745393205261E-2</c:v>
                </c:pt>
                <c:pt idx="1425">
                  <c:v>9.0757745393176853E-2</c:v>
                </c:pt>
                <c:pt idx="1426">
                  <c:v>9.0757745393205261E-2</c:v>
                </c:pt>
                <c:pt idx="1427">
                  <c:v>9.0757745393205261E-2</c:v>
                </c:pt>
                <c:pt idx="1428">
                  <c:v>9.0757745393205261E-2</c:v>
                </c:pt>
                <c:pt idx="1429">
                  <c:v>9.0757745393233794E-2</c:v>
                </c:pt>
                <c:pt idx="1430">
                  <c:v>9.0757745393247935E-2</c:v>
                </c:pt>
                <c:pt idx="1431">
                  <c:v>9.0757745393205261E-2</c:v>
                </c:pt>
                <c:pt idx="1432">
                  <c:v>9.0757745393205261E-2</c:v>
                </c:pt>
                <c:pt idx="1433">
                  <c:v>9.0757745393205261E-2</c:v>
                </c:pt>
                <c:pt idx="1434">
                  <c:v>9.0757745393205261E-2</c:v>
                </c:pt>
                <c:pt idx="1435">
                  <c:v>9.1513366446023078E-2</c:v>
                </c:pt>
                <c:pt idx="1436">
                  <c:v>9.1933745393433478E-2</c:v>
                </c:pt>
                <c:pt idx="1437">
                  <c:v>9.1933745393263003E-2</c:v>
                </c:pt>
                <c:pt idx="1438">
                  <c:v>9.1933745393234484E-2</c:v>
                </c:pt>
                <c:pt idx="1439">
                  <c:v>9.1933745393433478E-2</c:v>
                </c:pt>
                <c:pt idx="1440">
                  <c:v>9.1928225393417315E-2</c:v>
                </c:pt>
                <c:pt idx="1441">
                  <c:v>9.161958539333169E-2</c:v>
                </c:pt>
                <c:pt idx="1442">
                  <c:v>9.1839429603609843E-2</c:v>
                </c:pt>
                <c:pt idx="1443">
                  <c:v>9.1789745393214245E-2</c:v>
                </c:pt>
                <c:pt idx="1444">
                  <c:v>9.1391345393177253E-2</c:v>
                </c:pt>
                <c:pt idx="1445">
                  <c:v>9.0992945393296526E-2</c:v>
                </c:pt>
                <c:pt idx="1446">
                  <c:v>9.0917745393398003E-2</c:v>
                </c:pt>
                <c:pt idx="1447">
                  <c:v>9.0917745393398003E-2</c:v>
                </c:pt>
                <c:pt idx="1448">
                  <c:v>9.0917745393398003E-2</c:v>
                </c:pt>
                <c:pt idx="1449">
                  <c:v>9.0917745393412353E-2</c:v>
                </c:pt>
                <c:pt idx="1450">
                  <c:v>9.0917745393412353E-2</c:v>
                </c:pt>
                <c:pt idx="1451">
                  <c:v>9.0917745393412353E-2</c:v>
                </c:pt>
                <c:pt idx="1452">
                  <c:v>9.0917745393412353E-2</c:v>
                </c:pt>
                <c:pt idx="1453">
                  <c:v>9.0917745393412353E-2</c:v>
                </c:pt>
                <c:pt idx="1454">
                  <c:v>9.0917745393412353E-2</c:v>
                </c:pt>
                <c:pt idx="1455">
                  <c:v>9.0917745393298596E-2</c:v>
                </c:pt>
                <c:pt idx="1456">
                  <c:v>9.0917745393312752E-2</c:v>
                </c:pt>
                <c:pt idx="1457">
                  <c:v>9.07589777164335E-2</c:v>
                </c:pt>
                <c:pt idx="1458">
                  <c:v>9.0536205393491234E-2</c:v>
                </c:pt>
                <c:pt idx="1459">
                  <c:v>9.0547745393522255E-2</c:v>
                </c:pt>
                <c:pt idx="1460">
                  <c:v>9.0547745393522255E-2</c:v>
                </c:pt>
                <c:pt idx="1461">
                  <c:v>9.0547745393507767E-2</c:v>
                </c:pt>
                <c:pt idx="1462">
                  <c:v>9.0547745393522255E-2</c:v>
                </c:pt>
                <c:pt idx="1463">
                  <c:v>9.0547745393280754E-2</c:v>
                </c:pt>
                <c:pt idx="1464">
                  <c:v>9.0547745393280754E-2</c:v>
                </c:pt>
                <c:pt idx="1465">
                  <c:v>9.0547745393522255E-2</c:v>
                </c:pt>
                <c:pt idx="1466">
                  <c:v>9.0547745393522255E-2</c:v>
                </c:pt>
                <c:pt idx="1467">
                  <c:v>9.0376645393135502E-2</c:v>
                </c:pt>
                <c:pt idx="1468">
                  <c:v>9.0257745393131708E-2</c:v>
                </c:pt>
                <c:pt idx="1469">
                  <c:v>9.0246861182550028E-2</c:v>
                </c:pt>
                <c:pt idx="1470">
                  <c:v>9.0163745393070663E-2</c:v>
                </c:pt>
                <c:pt idx="1471">
                  <c:v>9.0163745393298023E-2</c:v>
                </c:pt>
                <c:pt idx="1472">
                  <c:v>9.0163745393311998E-2</c:v>
                </c:pt>
                <c:pt idx="1473">
                  <c:v>9.0163745393070663E-2</c:v>
                </c:pt>
                <c:pt idx="1474">
                  <c:v>9.0163745393070663E-2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-0.23025019989329149</c:v>
                </c:pt>
                <c:pt idx="2">
                  <c:v>-0.23029910215046875</c:v>
                </c:pt>
                <c:pt idx="3">
                  <c:v>-0.23000379133260651</c:v>
                </c:pt>
                <c:pt idx="4">
                  <c:v>-0.23001570621813983</c:v>
                </c:pt>
                <c:pt idx="5">
                  <c:v>-0.22743305042460804</c:v>
                </c:pt>
                <c:pt idx="6">
                  <c:v>-0.22542425384422451</c:v>
                </c:pt>
                <c:pt idx="7">
                  <c:v>-0.22474203178264007</c:v>
                </c:pt>
                <c:pt idx="8">
                  <c:v>-0.22430635109095931</c:v>
                </c:pt>
                <c:pt idx="9">
                  <c:v>-0.22321646159964845</c:v>
                </c:pt>
                <c:pt idx="10">
                  <c:v>-0.22172633250933457</c:v>
                </c:pt>
                <c:pt idx="11">
                  <c:v>-0.22111370248629245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-0.21655221756732665</c:v>
                </c:pt>
                <c:pt idx="20">
                  <c:v>-0.21632771304385287</c:v>
                </c:pt>
                <c:pt idx="21">
                  <c:v>-0.21597260012525521</c:v>
                </c:pt>
                <c:pt idx="22">
                  <c:v>-0.21401023934485874</c:v>
                </c:pt>
                <c:pt idx="23">
                  <c:v>-0.21301283251217801</c:v>
                </c:pt>
                <c:pt idx="24">
                  <c:v>-0.21288090551108496</c:v>
                </c:pt>
                <c:pt idx="25">
                  <c:v>-0.21187954286051536</c:v>
                </c:pt>
                <c:pt idx="26">
                  <c:v>-0.21211833386300377</c:v>
                </c:pt>
                <c:pt idx="27">
                  <c:v>-0.21422232620496121</c:v>
                </c:pt>
                <c:pt idx="28">
                  <c:v>-0.21667025651711924</c:v>
                </c:pt>
                <c:pt idx="29">
                  <c:v>-0.21751165993187271</c:v>
                </c:pt>
                <c:pt idx="30">
                  <c:v>-0.21890718141578752</c:v>
                </c:pt>
                <c:pt idx="31">
                  <c:v>-0.21922366582008124</c:v>
                </c:pt>
                <c:pt idx="32">
                  <c:v>-0.22034537260927323</c:v>
                </c:pt>
                <c:pt idx="33">
                  <c:v>-0.22081839166840242</c:v>
                </c:pt>
                <c:pt idx="34">
                  <c:v>-0.221218925344985</c:v>
                </c:pt>
                <c:pt idx="35">
                  <c:v>-0.22112465924807573</c:v>
                </c:pt>
                <c:pt idx="36">
                  <c:v>-0.22087375414618288</c:v>
                </c:pt>
                <c:pt idx="37">
                  <c:v>-0.21859098160270252</c:v>
                </c:pt>
                <c:pt idx="38">
                  <c:v>-0.21801912401444701</c:v>
                </c:pt>
                <c:pt idx="39">
                  <c:v>-0.21817052654105837</c:v>
                </c:pt>
                <c:pt idx="40">
                  <c:v>-0.21698329736769101</c:v>
                </c:pt>
                <c:pt idx="41">
                  <c:v>-0.21667837685312474</c:v>
                </c:pt>
                <c:pt idx="42">
                  <c:v>-0.21624022970424084</c:v>
                </c:pt>
                <c:pt idx="43">
                  <c:v>-0.21566010948436126</c:v>
                </c:pt>
                <c:pt idx="44">
                  <c:v>-0.21527687895367362</c:v>
                </c:pt>
                <c:pt idx="45">
                  <c:v>-0.21464404295433356</c:v>
                </c:pt>
                <c:pt idx="46">
                  <c:v>-0.2141408003081012</c:v>
                </c:pt>
                <c:pt idx="47">
                  <c:v>-0.21354502757138558</c:v>
                </c:pt>
                <c:pt idx="48">
                  <c:v>-0.21347979926481742</c:v>
                </c:pt>
                <c:pt idx="49">
                  <c:v>-0.21445201028855365</c:v>
                </c:pt>
                <c:pt idx="50">
                  <c:v>-0.21444430735297776</c:v>
                </c:pt>
                <c:pt idx="51">
                  <c:v>-0.21505471756455563</c:v>
                </c:pt>
                <c:pt idx="52">
                  <c:v>-0.21521691558459163</c:v>
                </c:pt>
                <c:pt idx="53">
                  <c:v>-0.21554597892061622</c:v>
                </c:pt>
                <c:pt idx="54">
                  <c:v>-0.21566888438017917</c:v>
                </c:pt>
                <c:pt idx="55">
                  <c:v>-0.21551686523928026</c:v>
                </c:pt>
                <c:pt idx="56">
                  <c:v>-0.21501458071681198</c:v>
                </c:pt>
                <c:pt idx="57">
                  <c:v>-0.2127735766773782</c:v>
                </c:pt>
                <c:pt idx="58">
                  <c:v>-0.20983714554395771</c:v>
                </c:pt>
                <c:pt idx="59">
                  <c:v>-0.20978800612742599</c:v>
                </c:pt>
                <c:pt idx="60">
                  <c:v>-0.20972365056725584</c:v>
                </c:pt>
                <c:pt idx="61">
                  <c:v>-0.20996651122410981</c:v>
                </c:pt>
                <c:pt idx="62">
                  <c:v>-0.20772366682815857</c:v>
                </c:pt>
                <c:pt idx="63">
                  <c:v>-0.20853883093285241</c:v>
                </c:pt>
                <c:pt idx="64">
                  <c:v>-0.20800762245652041</c:v>
                </c:pt>
                <c:pt idx="65">
                  <c:v>-0.20735594651871736</c:v>
                </c:pt>
                <c:pt idx="66">
                  <c:v>-0.20595227623967105</c:v>
                </c:pt>
                <c:pt idx="67">
                  <c:v>-0.20426029608663088</c:v>
                </c:pt>
                <c:pt idx="68">
                  <c:v>-0.20374190370138509</c:v>
                </c:pt>
                <c:pt idx="69">
                  <c:v>-0.20365885998472777</c:v>
                </c:pt>
                <c:pt idx="70">
                  <c:v>-0.20588685820560215</c:v>
                </c:pt>
                <c:pt idx="71">
                  <c:v>-0.20616130848738157</c:v>
                </c:pt>
                <c:pt idx="72">
                  <c:v>-0.20599844642117729</c:v>
                </c:pt>
                <c:pt idx="73">
                  <c:v>-0.20532300711687421</c:v>
                </c:pt>
                <c:pt idx="74">
                  <c:v>-0.20502818010407994</c:v>
                </c:pt>
                <c:pt idx="75">
                  <c:v>-0.20415816578579893</c:v>
                </c:pt>
                <c:pt idx="76">
                  <c:v>-0.20293573267909476</c:v>
                </c:pt>
                <c:pt idx="77">
                  <c:v>-0.20100326346266711</c:v>
                </c:pt>
                <c:pt idx="78">
                  <c:v>-0.20101064386152279</c:v>
                </c:pt>
                <c:pt idx="79">
                  <c:v>-0.20082922644807866</c:v>
                </c:pt>
                <c:pt idx="80">
                  <c:v>-0.20095327975887756</c:v>
                </c:pt>
                <c:pt idx="81">
                  <c:v>-0.20322887111734644</c:v>
                </c:pt>
                <c:pt idx="82">
                  <c:v>-0.2039633251533533</c:v>
                </c:pt>
                <c:pt idx="83">
                  <c:v>-0.20444812628882433</c:v>
                </c:pt>
                <c:pt idx="84">
                  <c:v>-0.20338342312005864</c:v>
                </c:pt>
                <c:pt idx="85">
                  <c:v>-0.20455893662172314</c:v>
                </c:pt>
                <c:pt idx="86">
                  <c:v>-0.20480313485730112</c:v>
                </c:pt>
                <c:pt idx="87">
                  <c:v>-0.2043886941566769</c:v>
                </c:pt>
                <c:pt idx="88">
                  <c:v>-0.2055874303014924</c:v>
                </c:pt>
                <c:pt idx="89">
                  <c:v>-0.20506298560972891</c:v>
                </c:pt>
                <c:pt idx="90">
                  <c:v>-0.20554104193338674</c:v>
                </c:pt>
                <c:pt idx="91">
                  <c:v>-0.20736642896180521</c:v>
                </c:pt>
                <c:pt idx="92">
                  <c:v>-0.20676289637127396</c:v>
                </c:pt>
                <c:pt idx="93">
                  <c:v>-0.20817721984816728</c:v>
                </c:pt>
                <c:pt idx="94">
                  <c:v>-0.20942378628993225</c:v>
                </c:pt>
                <c:pt idx="95">
                  <c:v>-0.2101113396936399</c:v>
                </c:pt>
                <c:pt idx="96">
                  <c:v>-0.21125146902083741</c:v>
                </c:pt>
                <c:pt idx="97">
                  <c:v>-0.21098930359319534</c:v>
                </c:pt>
                <c:pt idx="98">
                  <c:v>-0.21063890540240529</c:v>
                </c:pt>
                <c:pt idx="99">
                  <c:v>-0.21103277964452616</c:v>
                </c:pt>
                <c:pt idx="100">
                  <c:v>-0.21067062783653512</c:v>
                </c:pt>
                <c:pt idx="101">
                  <c:v>-0.21074176615402998</c:v>
                </c:pt>
                <c:pt idx="102">
                  <c:v>-0.21069053024888262</c:v>
                </c:pt>
                <c:pt idx="103">
                  <c:v>-0.21024704227151886</c:v>
                </c:pt>
                <c:pt idx="104">
                  <c:v>-0.2105600736357332</c:v>
                </c:pt>
                <c:pt idx="105">
                  <c:v>-0.21137706861058772</c:v>
                </c:pt>
                <c:pt idx="106">
                  <c:v>-0.21307142035706789</c:v>
                </c:pt>
                <c:pt idx="107">
                  <c:v>-0.21400337121019691</c:v>
                </c:pt>
                <c:pt idx="108">
                  <c:v>-0.21458975243680842</c:v>
                </c:pt>
                <c:pt idx="109">
                  <c:v>-0.21567582840582133</c:v>
                </c:pt>
                <c:pt idx="110">
                  <c:v>-0.21561123568629686</c:v>
                </c:pt>
                <c:pt idx="111">
                  <c:v>-0.21765216261492526</c:v>
                </c:pt>
                <c:pt idx="112">
                  <c:v>-0.21911212503638924</c:v>
                </c:pt>
                <c:pt idx="113">
                  <c:v>-0.21991035596374794</c:v>
                </c:pt>
                <c:pt idx="114">
                  <c:v>-0.2217661563067424</c:v>
                </c:pt>
                <c:pt idx="115">
                  <c:v>-0.22155934387049625</c:v>
                </c:pt>
                <c:pt idx="116">
                  <c:v>-0.22167909036757288</c:v>
                </c:pt>
                <c:pt idx="117">
                  <c:v>-0.2211377883894699</c:v>
                </c:pt>
                <c:pt idx="118">
                  <c:v>-0.22018913203200441</c:v>
                </c:pt>
                <c:pt idx="119">
                  <c:v>-0.22019912118366847</c:v>
                </c:pt>
                <c:pt idx="120">
                  <c:v>-0.21981368981425944</c:v>
                </c:pt>
                <c:pt idx="121">
                  <c:v>-0.22020644466427094</c:v>
                </c:pt>
                <c:pt idx="122">
                  <c:v>-0.21937109355603504</c:v>
                </c:pt>
                <c:pt idx="123">
                  <c:v>-0.21868000173488156</c:v>
                </c:pt>
                <c:pt idx="124">
                  <c:v>-0.21757586371006721</c:v>
                </c:pt>
                <c:pt idx="125">
                  <c:v>-0.21799478197915817</c:v>
                </c:pt>
                <c:pt idx="126">
                  <c:v>-0.21825389279442281</c:v>
                </c:pt>
                <c:pt idx="127">
                  <c:v>-0.21873918722133179</c:v>
                </c:pt>
                <c:pt idx="128">
                  <c:v>-0.21916136880302894</c:v>
                </c:pt>
                <c:pt idx="129">
                  <c:v>-0.21906601177312307</c:v>
                </c:pt>
                <c:pt idx="130">
                  <c:v>-0.21894595222570992</c:v>
                </c:pt>
                <c:pt idx="131">
                  <c:v>-0.21755011769144544</c:v>
                </c:pt>
                <c:pt idx="132">
                  <c:v>-0.21656024303959531</c:v>
                </c:pt>
                <c:pt idx="133">
                  <c:v>-0.21801221793430195</c:v>
                </c:pt>
                <c:pt idx="134">
                  <c:v>-0.21961525384611538</c:v>
                </c:pt>
                <c:pt idx="135">
                  <c:v>-0.21936658752845548</c:v>
                </c:pt>
                <c:pt idx="136">
                  <c:v>-0.21957215724972914</c:v>
                </c:pt>
                <c:pt idx="137">
                  <c:v>-0.2189245699390483</c:v>
                </c:pt>
                <c:pt idx="138">
                  <c:v>-0.21733542207853421</c:v>
                </c:pt>
                <c:pt idx="139">
                  <c:v>-0.21820232486619831</c:v>
                </c:pt>
                <c:pt idx="140">
                  <c:v>-0.22004390513478711</c:v>
                </c:pt>
                <c:pt idx="141">
                  <c:v>-0.22033746097348228</c:v>
                </c:pt>
                <c:pt idx="142">
                  <c:v>-0.21922510774889789</c:v>
                </c:pt>
                <c:pt idx="143">
                  <c:v>-0.2200117558138146</c:v>
                </c:pt>
                <c:pt idx="144">
                  <c:v>-0.22144652242634791</c:v>
                </c:pt>
                <c:pt idx="145">
                  <c:v>-0.22243025939430094</c:v>
                </c:pt>
                <c:pt idx="146">
                  <c:v>-0.22263467177795337</c:v>
                </c:pt>
                <c:pt idx="147">
                  <c:v>-0.22374870409069589</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-0.21244645804800699</c:v>
                </c:pt>
                <c:pt idx="164">
                  <c:v>-0.21222724692113146</c:v>
                </c:pt>
                <c:pt idx="165">
                  <c:v>-0.21116993363760644</c:v>
                </c:pt>
                <c:pt idx="166">
                  <c:v>-0.21093569609459484</c:v>
                </c:pt>
                <c:pt idx="167">
                  <c:v>-0.2111941902955437</c:v>
                </c:pt>
                <c:pt idx="168">
                  <c:v>-0.21099251947391906</c:v>
                </c:pt>
                <c:pt idx="169">
                  <c:v>-0.21018941255039236</c:v>
                </c:pt>
                <c:pt idx="170">
                  <c:v>-0.20990492568508046</c:v>
                </c:pt>
                <c:pt idx="171">
                  <c:v>-0.20991762793967439</c:v>
                </c:pt>
                <c:pt idx="172">
                  <c:v>-0.21056598364663198</c:v>
                </c:pt>
                <c:pt idx="173">
                  <c:v>-0.21320372681310573</c:v>
                </c:pt>
                <c:pt idx="174">
                  <c:v>-0.21429265818065346</c:v>
                </c:pt>
                <c:pt idx="175">
                  <c:v>-0.21456607444768849</c:v>
                </c:pt>
                <c:pt idx="176">
                  <c:v>-0.21337609422590731</c:v>
                </c:pt>
                <c:pt idx="177">
                  <c:v>-0.21492153836211991</c:v>
                </c:pt>
                <c:pt idx="178">
                  <c:v>-0.21569607232761714</c:v>
                </c:pt>
                <c:pt idx="179">
                  <c:v>-0.21647619376732133</c:v>
                </c:pt>
                <c:pt idx="180">
                  <c:v>-0.21878132569396774</c:v>
                </c:pt>
                <c:pt idx="181">
                  <c:v>-0.22002148883336789</c:v>
                </c:pt>
                <c:pt idx="182">
                  <c:v>-0.22017281546898418</c:v>
                </c:pt>
                <c:pt idx="183">
                  <c:v>-0.22076742138172309</c:v>
                </c:pt>
                <c:pt idx="184">
                  <c:v>-0.22098788470994191</c:v>
                </c:pt>
                <c:pt idx="185">
                  <c:v>-0.22175246746928678</c:v>
                </c:pt>
                <c:pt idx="186">
                  <c:v>-0.22297456855289971</c:v>
                </c:pt>
                <c:pt idx="187">
                  <c:v>-0.22328146223323131</c:v>
                </c:pt>
                <c:pt idx="188">
                  <c:v>-0.22303176190082752</c:v>
                </c:pt>
                <c:pt idx="189">
                  <c:v>-0.22251681306927651</c:v>
                </c:pt>
                <c:pt idx="190">
                  <c:v>-0.21970704399946386</c:v>
                </c:pt>
                <c:pt idx="191">
                  <c:v>-0.21858905586881874</c:v>
                </c:pt>
                <c:pt idx="192">
                  <c:v>-0.21939201101037076</c:v>
                </c:pt>
                <c:pt idx="193">
                  <c:v>-0.21919435292488743</c:v>
                </c:pt>
                <c:pt idx="194">
                  <c:v>-0.22045103184117951</c:v>
                </c:pt>
                <c:pt idx="195">
                  <c:v>-0.22085948663992391</c:v>
                </c:pt>
                <c:pt idx="196">
                  <c:v>-0.22107299645611533</c:v>
                </c:pt>
                <c:pt idx="197">
                  <c:v>-0.22073611634803569</c:v>
                </c:pt>
                <c:pt idx="198">
                  <c:v>-0.22067823998119709</c:v>
                </c:pt>
                <c:pt idx="199">
                  <c:v>-0.2219152441581263</c:v>
                </c:pt>
                <c:pt idx="200">
                  <c:v>-0.22327336086996771</c:v>
                </c:pt>
                <c:pt idx="201">
                  <c:v>-0.22337721769085278</c:v>
                </c:pt>
                <c:pt idx="202">
                  <c:v>-0.22271869259111596</c:v>
                </c:pt>
                <c:pt idx="203">
                  <c:v>-0.22171195116656892</c:v>
                </c:pt>
                <c:pt idx="204">
                  <c:v>-0.22172084938524961</c:v>
                </c:pt>
                <c:pt idx="205">
                  <c:v>-0.2213449138760524</c:v>
                </c:pt>
                <c:pt idx="206">
                  <c:v>-0.22047916842602441</c:v>
                </c:pt>
                <c:pt idx="207">
                  <c:v>-0.2191039667548722</c:v>
                </c:pt>
                <c:pt idx="208">
                  <c:v>-0.21902641564867054</c:v>
                </c:pt>
                <c:pt idx="209">
                  <c:v>-0.21936378904818821</c:v>
                </c:pt>
                <c:pt idx="210">
                  <c:v>-0.21793580519295175</c:v>
                </c:pt>
                <c:pt idx="211">
                  <c:v>-0.21728499251516156</c:v>
                </c:pt>
                <c:pt idx="212">
                  <c:v>-0.21620205653587773</c:v>
                </c:pt>
                <c:pt idx="213">
                  <c:v>-0.21769354217764234</c:v>
                </c:pt>
                <c:pt idx="214">
                  <c:v>-0.21896638587496481</c:v>
                </c:pt>
                <c:pt idx="215">
                  <c:v>-0.21910382445925336</c:v>
                </c:pt>
                <c:pt idx="216">
                  <c:v>-0.21860855036707971</c:v>
                </c:pt>
                <c:pt idx="217">
                  <c:v>-0.21918640334359921</c:v>
                </c:pt>
                <c:pt idx="218">
                  <c:v>-0.21988619416957544</c:v>
                </c:pt>
                <c:pt idx="219">
                  <c:v>-0.21945685986199301</c:v>
                </c:pt>
                <c:pt idx="220">
                  <c:v>-0.21826894766971378</c:v>
                </c:pt>
                <c:pt idx="221">
                  <c:v>-0.22002067300522288</c:v>
                </c:pt>
                <c:pt idx="222">
                  <c:v>-0.22118455621254848</c:v>
                </c:pt>
                <c:pt idx="223">
                  <c:v>-0.22274610821153829</c:v>
                </c:pt>
                <c:pt idx="224">
                  <c:v>-0.22399352842694498</c:v>
                </c:pt>
                <c:pt idx="225">
                  <c:v>-0.22339909326893803</c:v>
                </c:pt>
                <c:pt idx="226">
                  <c:v>-0.22167017317616455</c:v>
                </c:pt>
                <c:pt idx="227">
                  <c:v>-0.22002898306872964</c:v>
                </c:pt>
                <c:pt idx="228">
                  <c:v>-0.22014055231151955</c:v>
                </c:pt>
                <c:pt idx="229">
                  <c:v>-0.22038756800013437</c:v>
                </c:pt>
                <c:pt idx="230">
                  <c:v>-0.22204977042565588</c:v>
                </c:pt>
                <c:pt idx="231">
                  <c:v>-0.22190166915716278</c:v>
                </c:pt>
                <c:pt idx="232">
                  <c:v>-0.22208586607813172</c:v>
                </c:pt>
                <c:pt idx="233">
                  <c:v>-0.22136795627814365</c:v>
                </c:pt>
                <c:pt idx="234">
                  <c:v>-0.22159674864256829</c:v>
                </c:pt>
                <c:pt idx="235">
                  <c:v>-0.22062315260826887</c:v>
                </c:pt>
                <c:pt idx="236">
                  <c:v>-0.21853929983798601</c:v>
                </c:pt>
                <c:pt idx="237">
                  <c:v>-0.21882703104316226</c:v>
                </c:pt>
                <c:pt idx="238">
                  <c:v>-0.21939680162917341</c:v>
                </c:pt>
                <c:pt idx="239">
                  <c:v>-0.2204549591999552</c:v>
                </c:pt>
                <c:pt idx="240">
                  <c:v>-0.22147481079313988</c:v>
                </c:pt>
                <c:pt idx="241">
                  <c:v>-0.22215190072650157</c:v>
                </c:pt>
                <c:pt idx="242">
                  <c:v>-0.22299981179371289</c:v>
                </c:pt>
                <c:pt idx="243">
                  <c:v>-0.2230596613263032</c:v>
                </c:pt>
                <c:pt idx="244">
                  <c:v>-0.22290028075930518</c:v>
                </c:pt>
                <c:pt idx="245">
                  <c:v>-0.22224278018795507</c:v>
                </c:pt>
                <c:pt idx="246">
                  <c:v>-0.22169209618611774</c:v>
                </c:pt>
                <c:pt idx="247">
                  <c:v>-0.22300538978151971</c:v>
                </c:pt>
                <c:pt idx="248">
                  <c:v>-0.22192036680000626</c:v>
                </c:pt>
                <c:pt idx="249">
                  <c:v>-0.22133252467180822</c:v>
                </c:pt>
                <c:pt idx="250">
                  <c:v>-0.2217991878604699</c:v>
                </c:pt>
                <c:pt idx="251">
                  <c:v>-0.22128472283399958</c:v>
                </c:pt>
                <c:pt idx="252">
                  <c:v>-0.22023904933119845</c:v>
                </c:pt>
                <c:pt idx="253">
                  <c:v>-0.21966045641751494</c:v>
                </c:pt>
                <c:pt idx="254">
                  <c:v>-0.21876554036786947</c:v>
                </c:pt>
                <c:pt idx="255">
                  <c:v>-0.21907411313637262</c:v>
                </c:pt>
                <c:pt idx="256">
                  <c:v>-0.21984676879985443</c:v>
                </c:pt>
                <c:pt idx="257">
                  <c:v>-0.22224516126779326</c:v>
                </c:pt>
                <c:pt idx="258">
                  <c:v>-0.22411064719847221</c:v>
                </c:pt>
                <c:pt idx="259">
                  <c:v>-0.22468458230261487</c:v>
                </c:pt>
                <c:pt idx="260">
                  <c:v>-0.2245202877939505</c:v>
                </c:pt>
                <c:pt idx="261">
                  <c:v>-0.22457453087959323</c:v>
                </c:pt>
                <c:pt idx="262">
                  <c:v>-0.22475093948766334</c:v>
                </c:pt>
                <c:pt idx="263">
                  <c:v>-0.22353432152813471</c:v>
                </c:pt>
                <c:pt idx="264">
                  <c:v>-0.2258897596952778</c:v>
                </c:pt>
                <c:pt idx="265">
                  <c:v>-0.22728377284575169</c:v>
                </c:pt>
                <c:pt idx="266">
                  <c:v>-0.22821879728401484</c:v>
                </c:pt>
                <c:pt idx="267">
                  <c:v>-0.22801346472209663</c:v>
                </c:pt>
                <c:pt idx="268">
                  <c:v>-0.22847813577224976</c:v>
                </c:pt>
                <c:pt idx="269">
                  <c:v>-0.22914465788512944</c:v>
                </c:pt>
                <c:pt idx="270">
                  <c:v>-0.22848747036410091</c:v>
                </c:pt>
                <c:pt idx="271">
                  <c:v>-0.22754162197330172</c:v>
                </c:pt>
                <c:pt idx="272">
                  <c:v>-0.2291425803692704</c:v>
                </c:pt>
                <c:pt idx="273">
                  <c:v>-0.23255278947172572</c:v>
                </c:pt>
                <c:pt idx="274">
                  <c:v>-0.23313999601288071</c:v>
                </c:pt>
                <c:pt idx="275">
                  <c:v>-0.23237933112592699</c:v>
                </c:pt>
                <c:pt idx="276">
                  <c:v>-0.23299304259560974</c:v>
                </c:pt>
                <c:pt idx="277">
                  <c:v>-0.23286720584653187</c:v>
                </c:pt>
                <c:pt idx="278">
                  <c:v>-0.2320158512255972</c:v>
                </c:pt>
                <c:pt idx="279">
                  <c:v>-0.23304243814423897</c:v>
                </c:pt>
                <c:pt idx="280">
                  <c:v>-0.23417163916876405</c:v>
                </c:pt>
                <c:pt idx="281">
                  <c:v>-0.231675831127788</c:v>
                </c:pt>
                <c:pt idx="282">
                  <c:v>-0.23262377600723028</c:v>
                </c:pt>
                <c:pt idx="283">
                  <c:v>-0.2315143635585318</c:v>
                </c:pt>
                <c:pt idx="284">
                  <c:v>-0.23113899723178122</c:v>
                </c:pt>
                <c:pt idx="285">
                  <c:v>-0.23084406586886541</c:v>
                </c:pt>
                <c:pt idx="286">
                  <c:v>-0.23107323768827825</c:v>
                </c:pt>
                <c:pt idx="287">
                  <c:v>-0.23121546689135691</c:v>
                </c:pt>
                <c:pt idx="288">
                  <c:v>-0.23415049404145821</c:v>
                </c:pt>
                <c:pt idx="289">
                  <c:v>-0.23508644814434412</c:v>
                </c:pt>
                <c:pt idx="290">
                  <c:v>-0.23547372935666988</c:v>
                </c:pt>
                <c:pt idx="291">
                  <c:v>-0.23390257714733345</c:v>
                </c:pt>
                <c:pt idx="292">
                  <c:v>-0.23323476488759845</c:v>
                </c:pt>
                <c:pt idx="293">
                  <c:v>-0.23244516656042513</c:v>
                </c:pt>
                <c:pt idx="294">
                  <c:v>-0.23194368837974391</c:v>
                </c:pt>
                <c:pt idx="295">
                  <c:v>-0.23097840240892287</c:v>
                </c:pt>
                <c:pt idx="296">
                  <c:v>-0.23217194950726144</c:v>
                </c:pt>
                <c:pt idx="297">
                  <c:v>-0.23301246120287544</c:v>
                </c:pt>
                <c:pt idx="298">
                  <c:v>-0.23243180025968968</c:v>
                </c:pt>
                <c:pt idx="299">
                  <c:v>-0.23153825024789437</c:v>
                </c:pt>
                <c:pt idx="300">
                  <c:v>-0.23242008458797214</c:v>
                </c:pt>
                <c:pt idx="301">
                  <c:v>-0.23313232153641678</c:v>
                </c:pt>
                <c:pt idx="302">
                  <c:v>-0.23308989847258491</c:v>
                </c:pt>
                <c:pt idx="303">
                  <c:v>-0.23330201379179991</c:v>
                </c:pt>
                <c:pt idx="304">
                  <c:v>-0.23306349789416514</c:v>
                </c:pt>
                <c:pt idx="305">
                  <c:v>-0.23531464286723797</c:v>
                </c:pt>
                <c:pt idx="306">
                  <c:v>-0.23346867989393189</c:v>
                </c:pt>
                <c:pt idx="307">
                  <c:v>-0.23352574991899638</c:v>
                </c:pt>
                <c:pt idx="308">
                  <c:v>-0.23239888254242738</c:v>
                </c:pt>
                <c:pt idx="309">
                  <c:v>-0.23323449926914491</c:v>
                </c:pt>
                <c:pt idx="310">
                  <c:v>-0.23301266990308961</c:v>
                </c:pt>
                <c:pt idx="311">
                  <c:v>-0.23197465190398237</c:v>
                </c:pt>
                <c:pt idx="312">
                  <c:v>-0.22948723930387871</c:v>
                </c:pt>
                <c:pt idx="313">
                  <c:v>-0.22572571183233975</c:v>
                </c:pt>
                <c:pt idx="314">
                  <c:v>-0.2246022595503519</c:v>
                </c:pt>
                <c:pt idx="315">
                  <c:v>-0.22531362375242744</c:v>
                </c:pt>
                <c:pt idx="316">
                  <c:v>-0.22600102537414557</c:v>
                </c:pt>
                <c:pt idx="317">
                  <c:v>-0.22543511574228633</c:v>
                </c:pt>
                <c:pt idx="318">
                  <c:v>-0.22543628256626472</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-0.22191438089809937</c:v>
                </c:pt>
                <c:pt idx="328">
                  <c:v>-0.22157307065344867</c:v>
                </c:pt>
                <c:pt idx="329">
                  <c:v>-0.22148931545876849</c:v>
                </c:pt>
                <c:pt idx="330">
                  <c:v>-0.22114761627278767</c:v>
                </c:pt>
                <c:pt idx="331">
                  <c:v>-0.22031527234506143</c:v>
                </c:pt>
                <c:pt idx="332">
                  <c:v>-0.21892409562035231</c:v>
                </c:pt>
                <c:pt idx="333">
                  <c:v>-0.21791637709931475</c:v>
                </c:pt>
                <c:pt idx="334">
                  <c:v>-0.21887466212623971</c:v>
                </c:pt>
                <c:pt idx="335">
                  <c:v>-0.21914231067796713</c:v>
                </c:pt>
                <c:pt idx="336">
                  <c:v>-0.21792464921730953</c:v>
                </c:pt>
                <c:pt idx="337">
                  <c:v>-0.21651850299467421</c:v>
                </c:pt>
                <c:pt idx="338">
                  <c:v>-0.21492519061604337</c:v>
                </c:pt>
                <c:pt idx="339">
                  <c:v>-0.21547712681923797</c:v>
                </c:pt>
                <c:pt idx="340">
                  <c:v>-0.21601822009709851</c:v>
                </c:pt>
                <c:pt idx="341">
                  <c:v>-0.21653372862469666</c:v>
                </c:pt>
                <c:pt idx="342">
                  <c:v>-0.21711806079457574</c:v>
                </c:pt>
                <c:pt idx="343">
                  <c:v>-0.21773459920363789</c:v>
                </c:pt>
                <c:pt idx="344">
                  <c:v>-0.21873005184330949</c:v>
                </c:pt>
                <c:pt idx="345">
                  <c:v>-0.21966221139665271</c:v>
                </c:pt>
                <c:pt idx="346">
                  <c:v>-0.21896868157745161</c:v>
                </c:pt>
                <c:pt idx="347">
                  <c:v>-0.21676244509815526</c:v>
                </c:pt>
                <c:pt idx="348">
                  <c:v>-0.2157159273080822</c:v>
                </c:pt>
                <c:pt idx="349">
                  <c:v>-0.21477303866591071</c:v>
                </c:pt>
                <c:pt idx="350">
                  <c:v>-0.21495080382543158</c:v>
                </c:pt>
                <c:pt idx="351">
                  <c:v>-0.21491996362405541</c:v>
                </c:pt>
                <c:pt idx="352">
                  <c:v>-0.21446388722860379</c:v>
                </c:pt>
                <c:pt idx="353">
                  <c:v>-0.2143055881082177</c:v>
                </c:pt>
                <c:pt idx="354">
                  <c:v>-0.21335657126853361</c:v>
                </c:pt>
                <c:pt idx="355">
                  <c:v>-0.21520365363394942</c:v>
                </c:pt>
                <c:pt idx="356">
                  <c:v>-0.21505535315158428</c:v>
                </c:pt>
                <c:pt idx="357">
                  <c:v>-0.21626921057634335</c:v>
                </c:pt>
                <c:pt idx="358">
                  <c:v>-0.21607425610741904</c:v>
                </c:pt>
                <c:pt idx="359">
                  <c:v>-0.21631954527597941</c:v>
                </c:pt>
                <c:pt idx="360">
                  <c:v>-0.21617119736175988</c:v>
                </c:pt>
                <c:pt idx="361">
                  <c:v>-0.21595824724161641</c:v>
                </c:pt>
                <c:pt idx="362">
                  <c:v>-0.21589547590588154</c:v>
                </c:pt>
                <c:pt idx="363">
                  <c:v>-0.21491013574073803</c:v>
                </c:pt>
                <c:pt idx="364">
                  <c:v>-0.21146730299859973</c:v>
                </c:pt>
                <c:pt idx="365">
                  <c:v>-0.21222962800096923</c:v>
                </c:pt>
                <c:pt idx="366">
                  <c:v>-0.21143644382449706</c:v>
                </c:pt>
                <c:pt idx="367">
                  <c:v>-0.21038149264805384</c:v>
                </c:pt>
                <c:pt idx="368">
                  <c:v>-0.21037427351755866</c:v>
                </c:pt>
                <c:pt idx="369">
                  <c:v>-0.21091806092560741</c:v>
                </c:pt>
                <c:pt idx="370">
                  <c:v>-0.21099732906547836</c:v>
                </c:pt>
                <c:pt idx="371">
                  <c:v>-0.21136204219440957</c:v>
                </c:pt>
                <c:pt idx="372">
                  <c:v>-0.21059437636355938</c:v>
                </c:pt>
                <c:pt idx="373">
                  <c:v>-0.21062324339918348</c:v>
                </c:pt>
                <c:pt idx="374">
                  <c:v>-0.2101543888581574</c:v>
                </c:pt>
                <c:pt idx="375">
                  <c:v>-0.20988621855586623</c:v>
                </c:pt>
                <c:pt idx="376">
                  <c:v>-0.2107972424682748</c:v>
                </c:pt>
                <c:pt idx="377">
                  <c:v>-0.21072894057658717</c:v>
                </c:pt>
                <c:pt idx="378">
                  <c:v>-0.209916783652418</c:v>
                </c:pt>
                <c:pt idx="379">
                  <c:v>-0.20929586253861041</c:v>
                </c:pt>
                <c:pt idx="380">
                  <c:v>-0.21038707063588902</c:v>
                </c:pt>
                <c:pt idx="381">
                  <c:v>-0.21120862855654821</c:v>
                </c:pt>
                <c:pt idx="382">
                  <c:v>-0.21214698271201413</c:v>
                </c:pt>
                <c:pt idx="383">
                  <c:v>-0.21282117930134348</c:v>
                </c:pt>
                <c:pt idx="384">
                  <c:v>-0.21236189651152451</c:v>
                </c:pt>
                <c:pt idx="385">
                  <c:v>-0.21184956591915238</c:v>
                </c:pt>
                <c:pt idx="386">
                  <c:v>-0.21120009082008584</c:v>
                </c:pt>
                <c:pt idx="387">
                  <c:v>-0.21053732531125041</c:v>
                </c:pt>
                <c:pt idx="388">
                  <c:v>-0.21042001681225062</c:v>
                </c:pt>
                <c:pt idx="389">
                  <c:v>-0.21047013332527376</c:v>
                </c:pt>
                <c:pt idx="390">
                  <c:v>-0.21161993875382767</c:v>
                </c:pt>
                <c:pt idx="391">
                  <c:v>-0.20986511137404321</c:v>
                </c:pt>
                <c:pt idx="392">
                  <c:v>-0.21092802161814461</c:v>
                </c:pt>
                <c:pt idx="393">
                  <c:v>-0.21175836392099293</c:v>
                </c:pt>
                <c:pt idx="394">
                  <c:v>-0.21190536477013269</c:v>
                </c:pt>
                <c:pt idx="395">
                  <c:v>-0.21272190439901806</c:v>
                </c:pt>
                <c:pt idx="396">
                  <c:v>-0.21381187926770906</c:v>
                </c:pt>
                <c:pt idx="397">
                  <c:v>-0.21550219930529169</c:v>
                </c:pt>
                <c:pt idx="398">
                  <c:v>-0.21649006284586447</c:v>
                </c:pt>
                <c:pt idx="399">
                  <c:v>-0.21617601643966111</c:v>
                </c:pt>
                <c:pt idx="400">
                  <c:v>-0.21595006050101551</c:v>
                </c:pt>
                <c:pt idx="401">
                  <c:v>-0.21658515425733113</c:v>
                </c:pt>
                <c:pt idx="402">
                  <c:v>-0.21708753364353583</c:v>
                </c:pt>
                <c:pt idx="403">
                  <c:v>-0.21683845941178989</c:v>
                </c:pt>
                <c:pt idx="404">
                  <c:v>-0.21871769109819242</c:v>
                </c:pt>
                <c:pt idx="405">
                  <c:v>-0.21910851072794921</c:v>
                </c:pt>
                <c:pt idx="406">
                  <c:v>-0.21888418644557844</c:v>
                </c:pt>
                <c:pt idx="407">
                  <c:v>-0.21907148541082275</c:v>
                </c:pt>
                <c:pt idx="408">
                  <c:v>-0.2188236538940487</c:v>
                </c:pt>
                <c:pt idx="409">
                  <c:v>-0.21724855535322307</c:v>
                </c:pt>
                <c:pt idx="410">
                  <c:v>-0.21601637025419548</c:v>
                </c:pt>
                <c:pt idx="411">
                  <c:v>-0.21498133097647165</c:v>
                </c:pt>
                <c:pt idx="412">
                  <c:v>-0.21476453887493158</c:v>
                </c:pt>
                <c:pt idx="413">
                  <c:v>-0.21459126077024887</c:v>
                </c:pt>
                <c:pt idx="414">
                  <c:v>-0.21226695688206185</c:v>
                </c:pt>
                <c:pt idx="415">
                  <c:v>-0.21289830352073175</c:v>
                </c:pt>
                <c:pt idx="416">
                  <c:v>-0.21202294837395638</c:v>
                </c:pt>
                <c:pt idx="417">
                  <c:v>-0.21168465479620124</c:v>
                </c:pt>
                <c:pt idx="418">
                  <c:v>-0.21118542488612532</c:v>
                </c:pt>
                <c:pt idx="419">
                  <c:v>-0.21122802819107306</c:v>
                </c:pt>
                <c:pt idx="420">
                  <c:v>-0.21076764498188541</c:v>
                </c:pt>
                <c:pt idx="421">
                  <c:v>-0.21153154472230573</c:v>
                </c:pt>
                <c:pt idx="422">
                  <c:v>-0.21120551702591683</c:v>
                </c:pt>
                <c:pt idx="423">
                  <c:v>-0.21046401461416087</c:v>
                </c:pt>
                <c:pt idx="424">
                  <c:v>-0.20796689745358776</c:v>
                </c:pt>
                <c:pt idx="425">
                  <c:v>-0.20871310510681026</c:v>
                </c:pt>
                <c:pt idx="426">
                  <c:v>-0.20706736153991334</c:v>
                </c:pt>
                <c:pt idx="427">
                  <c:v>-0.20728511176520248</c:v>
                </c:pt>
                <c:pt idx="428">
                  <c:v>-0.20752878825020121</c:v>
                </c:pt>
                <c:pt idx="429">
                  <c:v>-0.20715450337006303</c:v>
                </c:pt>
                <c:pt idx="430">
                  <c:v>-0.207324404325675</c:v>
                </c:pt>
                <c:pt idx="431">
                  <c:v>-0.20751037519858073</c:v>
                </c:pt>
                <c:pt idx="432">
                  <c:v>-0.208867334572816</c:v>
                </c:pt>
                <c:pt idx="433">
                  <c:v>-0.20809819835402307</c:v>
                </c:pt>
                <c:pt idx="434">
                  <c:v>-0.20751835323898149</c:v>
                </c:pt>
                <c:pt idx="435">
                  <c:v>-0.20761840602393991</c:v>
                </c:pt>
                <c:pt idx="436">
                  <c:v>-0.20678903133122675</c:v>
                </c:pt>
                <c:pt idx="437">
                  <c:v>-0.20592920537845341</c:v>
                </c:pt>
                <c:pt idx="438">
                  <c:v>-0.20615704910552779</c:v>
                </c:pt>
                <c:pt idx="439">
                  <c:v>-0.20701544261584146</c:v>
                </c:pt>
                <c:pt idx="440">
                  <c:v>-0.20728756873602094</c:v>
                </c:pt>
                <c:pt idx="441">
                  <c:v>-0.20861281516248231</c:v>
                </c:pt>
                <c:pt idx="442">
                  <c:v>-0.20810635663552546</c:v>
                </c:pt>
                <c:pt idx="443">
                  <c:v>-0.20679868845981303</c:v>
                </c:pt>
                <c:pt idx="444">
                  <c:v>-0.20572621595087526</c:v>
                </c:pt>
                <c:pt idx="445">
                  <c:v>-0.2050939301611982</c:v>
                </c:pt>
                <c:pt idx="446">
                  <c:v>-0.20650522748483979</c:v>
                </c:pt>
                <c:pt idx="447">
                  <c:v>-0.20613146435526641</c:v>
                </c:pt>
                <c:pt idx="448">
                  <c:v>-0.20535679758052094</c:v>
                </c:pt>
                <c:pt idx="449">
                  <c:v>-0.20467942305594988</c:v>
                </c:pt>
                <c:pt idx="450">
                  <c:v>-0.20615703013277231</c:v>
                </c:pt>
                <c:pt idx="451">
                  <c:v>-0.20725650086167491</c:v>
                </c:pt>
                <c:pt idx="452">
                  <c:v>-0.20737312634176419</c:v>
                </c:pt>
                <c:pt idx="453">
                  <c:v>-0.20921361567734245</c:v>
                </c:pt>
                <c:pt idx="454">
                  <c:v>-0.2098416041396689</c:v>
                </c:pt>
                <c:pt idx="455">
                  <c:v>-0.21172099709440351</c:v>
                </c:pt>
                <c:pt idx="456">
                  <c:v>-0.21278054916216196</c:v>
                </c:pt>
                <c:pt idx="457">
                  <c:v>-0.21185406246036145</c:v>
                </c:pt>
                <c:pt idx="458">
                  <c:v>-0.21155162737574068</c:v>
                </c:pt>
                <c:pt idx="459">
                  <c:v>-0.21249484804099025</c:v>
                </c:pt>
                <c:pt idx="460">
                  <c:v>-0.21211129497361014</c:v>
                </c:pt>
                <c:pt idx="461">
                  <c:v>-0.21274223369817993</c:v>
                </c:pt>
                <c:pt idx="462">
                  <c:v>-0.2123237707750292</c:v>
                </c:pt>
                <c:pt idx="463">
                  <c:v>-0.21431214319254407</c:v>
                </c:pt>
                <c:pt idx="464">
                  <c:v>-0.21500884146064464</c:v>
                </c:pt>
                <c:pt idx="465">
                  <c:v>-0.2149976285667495</c:v>
                </c:pt>
                <c:pt idx="466">
                  <c:v>-0.21505957458795424</c:v>
                </c:pt>
                <c:pt idx="467">
                  <c:v>-0.21507663108813804</c:v>
                </c:pt>
                <c:pt idx="468">
                  <c:v>-0.21544308022349479</c:v>
                </c:pt>
                <c:pt idx="469">
                  <c:v>-0.21680919394847847</c:v>
                </c:pt>
                <c:pt idx="470">
                  <c:v>-0.21674935390225919</c:v>
                </c:pt>
                <c:pt idx="471">
                  <c:v>-0.21675333817925982</c:v>
                </c:pt>
                <c:pt idx="472">
                  <c:v>-0.21896286643027499</c:v>
                </c:pt>
                <c:pt idx="473">
                  <c:v>-0.22071060748875482</c:v>
                </c:pt>
                <c:pt idx="474">
                  <c:v>-0.2209792521097427</c:v>
                </c:pt>
                <c:pt idx="475">
                  <c:v>-0.22142848882965893</c:v>
                </c:pt>
                <c:pt idx="476">
                  <c:v>-0.22096063035787974</c:v>
                </c:pt>
                <c:pt idx="477">
                  <c:v>-0.22149655356200562</c:v>
                </c:pt>
                <c:pt idx="478">
                  <c:v>-0.2209635047291556</c:v>
                </c:pt>
                <c:pt idx="479">
                  <c:v>-0.22289274857847374</c:v>
                </c:pt>
                <c:pt idx="480">
                  <c:v>-0.22352233075159261</c:v>
                </c:pt>
                <c:pt idx="481">
                  <c:v>-0.22131843740665175</c:v>
                </c:pt>
                <c:pt idx="482">
                  <c:v>-0.22320629220686791</c:v>
                </c:pt>
                <c:pt idx="483">
                  <c:v>-0.22267263624608766</c:v>
                </c:pt>
                <c:pt idx="484">
                  <c:v>-0.22228799224571105</c:v>
                </c:pt>
                <c:pt idx="485">
                  <c:v>-0.2223488188748064</c:v>
                </c:pt>
                <c:pt idx="486">
                  <c:v>-0.22215579013978015</c:v>
                </c:pt>
                <c:pt idx="487">
                  <c:v>-0.22310508208428814</c:v>
                </c:pt>
                <c:pt idx="488">
                  <c:v>-0.22280870879255588</c:v>
                </c:pt>
                <c:pt idx="489">
                  <c:v>-0.22411485914845738</c:v>
                </c:pt>
                <c:pt idx="490">
                  <c:v>-0.225614465126242</c:v>
                </c:pt>
                <c:pt idx="491">
                  <c:v>-0.22608355682660886</c:v>
                </c:pt>
                <c:pt idx="492">
                  <c:v>-0.22529905268218928</c:v>
                </c:pt>
                <c:pt idx="493">
                  <c:v>-0.22339382833143873</c:v>
                </c:pt>
                <c:pt idx="494">
                  <c:v>-0.22198364091356382</c:v>
                </c:pt>
                <c:pt idx="495">
                  <c:v>-0.22174465069723259</c:v>
                </c:pt>
                <c:pt idx="496">
                  <c:v>-0.22255061301929402</c:v>
                </c:pt>
                <c:pt idx="497">
                  <c:v>-0.22220731063613641</c:v>
                </c:pt>
                <c:pt idx="498">
                  <c:v>-0.22079206698099091</c:v>
                </c:pt>
                <c:pt idx="499">
                  <c:v>-0.22094079435015601</c:v>
                </c:pt>
                <c:pt idx="500">
                  <c:v>-0.22065048285131211</c:v>
                </c:pt>
                <c:pt idx="501">
                  <c:v>-0.21955990085471921</c:v>
                </c:pt>
                <c:pt idx="502">
                  <c:v>-0.22021342663542531</c:v>
                </c:pt>
                <c:pt idx="503">
                  <c:v>-0.22045331805728099</c:v>
                </c:pt>
                <c:pt idx="504">
                  <c:v>-0.22098210750827721</c:v>
                </c:pt>
                <c:pt idx="505">
                  <c:v>-0.22081274727597133</c:v>
                </c:pt>
                <c:pt idx="506">
                  <c:v>-0.22185867691088354</c:v>
                </c:pt>
                <c:pt idx="507">
                  <c:v>-0.22088101122218967</c:v>
                </c:pt>
                <c:pt idx="508">
                  <c:v>-0.21955421851677701</c:v>
                </c:pt>
                <c:pt idx="509">
                  <c:v>-0.22045452282675618</c:v>
                </c:pt>
                <c:pt idx="510">
                  <c:v>-0.22179453005092883</c:v>
                </c:pt>
                <c:pt idx="511">
                  <c:v>-0.2225498161638913</c:v>
                </c:pt>
                <c:pt idx="512">
                  <c:v>-0.22250353214587903</c:v>
                </c:pt>
                <c:pt idx="513">
                  <c:v>-0.2218823643863744</c:v>
                </c:pt>
                <c:pt idx="514">
                  <c:v>-0.22245638486786906</c:v>
                </c:pt>
                <c:pt idx="515">
                  <c:v>-0.22105217386551587</c:v>
                </c:pt>
                <c:pt idx="516">
                  <c:v>-0.2202606403180738</c:v>
                </c:pt>
                <c:pt idx="517">
                  <c:v>-0.21877264566188614</c:v>
                </c:pt>
                <c:pt idx="518">
                  <c:v>-0.22055381670182328</c:v>
                </c:pt>
                <c:pt idx="519">
                  <c:v>-0.2219865722030786</c:v>
                </c:pt>
                <c:pt idx="520">
                  <c:v>-0.22348983992117183</c:v>
                </c:pt>
                <c:pt idx="521">
                  <c:v>-0.22334018288735583</c:v>
                </c:pt>
                <c:pt idx="522">
                  <c:v>-0.22393913355931314</c:v>
                </c:pt>
                <c:pt idx="523">
                  <c:v>-0.22399122323811582</c:v>
                </c:pt>
                <c:pt idx="524">
                  <c:v>-0.22397514383443742</c:v>
                </c:pt>
                <c:pt idx="525">
                  <c:v>-0.22350476198721481</c:v>
                </c:pt>
                <c:pt idx="526">
                  <c:v>-0.22415407581794966</c:v>
                </c:pt>
                <c:pt idx="527">
                  <c:v>-0.22421841240537826</c:v>
                </c:pt>
                <c:pt idx="528">
                  <c:v>-0.22632703409776442</c:v>
                </c:pt>
                <c:pt idx="529">
                  <c:v>-0.22620890977063371</c:v>
                </c:pt>
                <c:pt idx="530">
                  <c:v>-0.22691345326988721</c:v>
                </c:pt>
                <c:pt idx="531">
                  <c:v>-0.22857775218402321</c:v>
                </c:pt>
                <c:pt idx="532">
                  <c:v>-0.22864256309014763</c:v>
                </c:pt>
                <c:pt idx="533">
                  <c:v>-0.22799705329532613</c:v>
                </c:pt>
                <c:pt idx="534">
                  <c:v>-0.22871313222519554</c:v>
                </c:pt>
                <c:pt idx="535">
                  <c:v>-0.22943040643815493</c:v>
                </c:pt>
                <c:pt idx="536">
                  <c:v>-0.2312362420500878</c:v>
                </c:pt>
                <c:pt idx="537">
                  <c:v>-0.23317202201099008</c:v>
                </c:pt>
                <c:pt idx="538">
                  <c:v>-0.23291762592351967</c:v>
                </c:pt>
                <c:pt idx="539">
                  <c:v>-0.23302191911758988</c:v>
                </c:pt>
                <c:pt idx="540">
                  <c:v>-0.2325969675147519</c:v>
                </c:pt>
                <c:pt idx="541">
                  <c:v>-0.23217857099619718</c:v>
                </c:pt>
                <c:pt idx="542">
                  <c:v>-0.23278327041072094</c:v>
                </c:pt>
                <c:pt idx="543">
                  <c:v>-0.23312088096957923</c:v>
                </c:pt>
                <c:pt idx="544">
                  <c:v>-0.23278567994968535</c:v>
                </c:pt>
                <c:pt idx="545">
                  <c:v>-0.23178553155496254</c:v>
                </c:pt>
                <c:pt idx="546">
                  <c:v>-0.23140688294286396</c:v>
                </c:pt>
                <c:pt idx="547">
                  <c:v>-0.23164545575873774</c:v>
                </c:pt>
                <c:pt idx="548">
                  <c:v>-0.23104514853530192</c:v>
                </c:pt>
                <c:pt idx="549">
                  <c:v>-0.23104055713037044</c:v>
                </c:pt>
                <c:pt idx="550">
                  <c:v>-0.23695944728311275</c:v>
                </c:pt>
                <c:pt idx="551">
                  <c:v>-0.23751407761648141</c:v>
                </c:pt>
                <c:pt idx="552">
                  <c:v>-0.23752143904256717</c:v>
                </c:pt>
                <c:pt idx="553">
                  <c:v>-0.23917476222217715</c:v>
                </c:pt>
                <c:pt idx="554">
                  <c:v>-0.23918119398364013</c:v>
                </c:pt>
                <c:pt idx="555">
                  <c:v>-0.23969554991681719</c:v>
                </c:pt>
                <c:pt idx="556">
                  <c:v>-0.24039789732053421</c:v>
                </c:pt>
                <c:pt idx="557">
                  <c:v>-0.24060336269168658</c:v>
                </c:pt>
                <c:pt idx="558">
                  <c:v>-0.24211743064640306</c:v>
                </c:pt>
                <c:pt idx="559">
                  <c:v>-0.24195686902584171</c:v>
                </c:pt>
                <c:pt idx="560">
                  <c:v>-0.24109935300511195</c:v>
                </c:pt>
                <c:pt idx="561">
                  <c:v>-0.24116140811963771</c:v>
                </c:pt>
                <c:pt idx="562">
                  <c:v>-0.24216010984234551</c:v>
                </c:pt>
                <c:pt idx="563">
                  <c:v>-0.24372158120715426</c:v>
                </c:pt>
                <c:pt idx="564">
                  <c:v>-0.24406566621614445</c:v>
                </c:pt>
                <c:pt idx="565">
                  <c:v>-0.24423266434136826</c:v>
                </c:pt>
                <c:pt idx="566">
                  <c:v>-0.24404124828986123</c:v>
                </c:pt>
                <c:pt idx="567">
                  <c:v>-0.24253899087061401</c:v>
                </c:pt>
                <c:pt idx="568">
                  <c:v>-0.24230643241574551</c:v>
                </c:pt>
                <c:pt idx="569">
                  <c:v>-0.24179837069161209</c:v>
                </c:pt>
                <c:pt idx="570">
                  <c:v>-0.24323265824226356</c:v>
                </c:pt>
                <c:pt idx="571">
                  <c:v>-0.24285479225598292</c:v>
                </c:pt>
                <c:pt idx="572">
                  <c:v>-0.24326797126890654</c:v>
                </c:pt>
                <c:pt idx="573">
                  <c:v>-0.24345248124022648</c:v>
                </c:pt>
                <c:pt idx="574">
                  <c:v>-0.24407297072400522</c:v>
                </c:pt>
                <c:pt idx="575">
                  <c:v>-0.244835471224292</c:v>
                </c:pt>
                <c:pt idx="576">
                  <c:v>-0.24475894938966294</c:v>
                </c:pt>
                <c:pt idx="577">
                  <c:v>-0.24484912211625026</c:v>
                </c:pt>
                <c:pt idx="578">
                  <c:v>-0.24430213305704776</c:v>
                </c:pt>
                <c:pt idx="579">
                  <c:v>-0.24404678833221333</c:v>
                </c:pt>
                <c:pt idx="580">
                  <c:v>-0.24341272859062751</c:v>
                </c:pt>
                <c:pt idx="581">
                  <c:v>-0.24383230616270213</c:v>
                </c:pt>
                <c:pt idx="582">
                  <c:v>-0.2429025039732409</c:v>
                </c:pt>
                <c:pt idx="583">
                  <c:v>-0.24189570088727008</c:v>
                </c:pt>
                <c:pt idx="584">
                  <c:v>-0.24225045332367756</c:v>
                </c:pt>
                <c:pt idx="585">
                  <c:v>-0.24270812342993539</c:v>
                </c:pt>
                <c:pt idx="586">
                  <c:v>-0.24374535880319631</c:v>
                </c:pt>
                <c:pt idx="587">
                  <c:v>-0.24479443317103822</c:v>
                </c:pt>
                <c:pt idx="588">
                  <c:v>-0.24455482159721983</c:v>
                </c:pt>
                <c:pt idx="589">
                  <c:v>-0.24358141054719401</c:v>
                </c:pt>
                <c:pt idx="590">
                  <c:v>-0.24200421551771034</c:v>
                </c:pt>
                <c:pt idx="591">
                  <c:v>-0.24221881626688471</c:v>
                </c:pt>
                <c:pt idx="592">
                  <c:v>-0.24234020864982173</c:v>
                </c:pt>
                <c:pt idx="593">
                  <c:v>-0.24385874942980479</c:v>
                </c:pt>
                <c:pt idx="594">
                  <c:v>-0.2401641293530048</c:v>
                </c:pt>
                <c:pt idx="595">
                  <c:v>-0.24010400471556181</c:v>
                </c:pt>
                <c:pt idx="596">
                  <c:v>-0.24000084988635736</c:v>
                </c:pt>
                <c:pt idx="597">
                  <c:v>-0.23966807737816964</c:v>
                </c:pt>
                <c:pt idx="598">
                  <c:v>-0.23964817022263674</c:v>
                </c:pt>
                <c:pt idx="599">
                  <c:v>-0.23960837488435521</c:v>
                </c:pt>
                <c:pt idx="600">
                  <c:v>-0.23968233539805792</c:v>
                </c:pt>
                <c:pt idx="601">
                  <c:v>-0.24000907457247031</c:v>
                </c:pt>
                <c:pt idx="602">
                  <c:v>-0.24082077140752745</c:v>
                </c:pt>
                <c:pt idx="603">
                  <c:v>-0.24025328229441842</c:v>
                </c:pt>
                <c:pt idx="604">
                  <c:v>-0.24011832914007444</c:v>
                </c:pt>
                <c:pt idx="605">
                  <c:v>-0.24042602441899424</c:v>
                </c:pt>
                <c:pt idx="606">
                  <c:v>-0.24033010769302621</c:v>
                </c:pt>
                <c:pt idx="607">
                  <c:v>-0.24145852609170504</c:v>
                </c:pt>
                <c:pt idx="608">
                  <c:v>-0.24238615115837125</c:v>
                </c:pt>
                <c:pt idx="609">
                  <c:v>-0.24319449930345641</c:v>
                </c:pt>
                <c:pt idx="610">
                  <c:v>-0.24355027152503794</c:v>
                </c:pt>
                <c:pt idx="611">
                  <c:v>-0.24355953496909424</c:v>
                </c:pt>
                <c:pt idx="612">
                  <c:v>-0.24382481667055317</c:v>
                </c:pt>
                <c:pt idx="613">
                  <c:v>-0.24552982161486625</c:v>
                </c:pt>
                <c:pt idx="614">
                  <c:v>-0.24655511364345273</c:v>
                </c:pt>
                <c:pt idx="615">
                  <c:v>-0.24767599986130093</c:v>
                </c:pt>
                <c:pt idx="616">
                  <c:v>-0.24806501708003764</c:v>
                </c:pt>
                <c:pt idx="617">
                  <c:v>-0.24861095315175424</c:v>
                </c:pt>
                <c:pt idx="618">
                  <c:v>-0.24785662516255513</c:v>
                </c:pt>
                <c:pt idx="619">
                  <c:v>-0.24706180458657942</c:v>
                </c:pt>
                <c:pt idx="620">
                  <c:v>-0.24584853531700934</c:v>
                </c:pt>
                <c:pt idx="621">
                  <c:v>-0.24366758002402394</c:v>
                </c:pt>
                <c:pt idx="622">
                  <c:v>-0.24506246117771063</c:v>
                </c:pt>
                <c:pt idx="623">
                  <c:v>-0.24564173236711925</c:v>
                </c:pt>
                <c:pt idx="624">
                  <c:v>-0.24634400387985544</c:v>
                </c:pt>
                <c:pt idx="625">
                  <c:v>-0.24628420177911894</c:v>
                </c:pt>
                <c:pt idx="626">
                  <c:v>-0.24566349885192615</c:v>
                </c:pt>
                <c:pt idx="627">
                  <c:v>-0.24501619138926914</c:v>
                </c:pt>
                <c:pt idx="628">
                  <c:v>-0.24407399050920744</c:v>
                </c:pt>
                <c:pt idx="629">
                  <c:v>-0.24120705655057892</c:v>
                </c:pt>
                <c:pt idx="630">
                  <c:v>-0.2408528021488224</c:v>
                </c:pt>
                <c:pt idx="631">
                  <c:v>-0.24108057947125872</c:v>
                </c:pt>
                <c:pt idx="632">
                  <c:v>-0.24088956184746774</c:v>
                </c:pt>
                <c:pt idx="633">
                  <c:v>-0.2414390505662147</c:v>
                </c:pt>
                <c:pt idx="634">
                  <c:v>-0.24254522341821891</c:v>
                </c:pt>
                <c:pt idx="635">
                  <c:v>-0.24247324081345348</c:v>
                </c:pt>
                <c:pt idx="636">
                  <c:v>-0.24201890042444107</c:v>
                </c:pt>
                <c:pt idx="637">
                  <c:v>-0.24295515334809212</c:v>
                </c:pt>
                <c:pt idx="638">
                  <c:v>-0.24245367516741148</c:v>
                </c:pt>
                <c:pt idx="639">
                  <c:v>-0.24238709030937874</c:v>
                </c:pt>
                <c:pt idx="640">
                  <c:v>-0.24159975448236601</c:v>
                </c:pt>
                <c:pt idx="641">
                  <c:v>-0.24044532444658304</c:v>
                </c:pt>
                <c:pt idx="642">
                  <c:v>-0.24048802735846694</c:v>
                </c:pt>
                <c:pt idx="643">
                  <c:v>-0.24129103941825775</c:v>
                </c:pt>
                <c:pt idx="644">
                  <c:v>-0.24096232233488024</c:v>
                </c:pt>
                <c:pt idx="645">
                  <c:v>-0.2401763051138488</c:v>
                </c:pt>
                <c:pt idx="646">
                  <c:v>-0.23972567864015557</c:v>
                </c:pt>
                <c:pt idx="647">
                  <c:v>-0.23863758207350827</c:v>
                </c:pt>
                <c:pt idx="648">
                  <c:v>-0.23941519436733999</c:v>
                </c:pt>
                <c:pt idx="649">
                  <c:v>-0.23811535245003801</c:v>
                </c:pt>
                <c:pt idx="650">
                  <c:v>-0.23828397274516541</c:v>
                </c:pt>
                <c:pt idx="651">
                  <c:v>-0.23924432580159358</c:v>
                </c:pt>
                <c:pt idx="652">
                  <c:v>-0.2406229235945716</c:v>
                </c:pt>
                <c:pt idx="653">
                  <c:v>-0.24177659946361985</c:v>
                </c:pt>
                <c:pt idx="654">
                  <c:v>-0.24236831203235495</c:v>
                </c:pt>
                <c:pt idx="655">
                  <c:v>-0.2421967130158294</c:v>
                </c:pt>
                <c:pt idx="656">
                  <c:v>-0.24352211596745121</c:v>
                </c:pt>
                <c:pt idx="657">
                  <c:v>-0.24373016163230024</c:v>
                </c:pt>
                <c:pt idx="658">
                  <c:v>-0.24585942567418329</c:v>
                </c:pt>
                <c:pt idx="659">
                  <c:v>-0.24677074840737173</c:v>
                </c:pt>
                <c:pt idx="660">
                  <c:v>-0.24752158541100774</c:v>
                </c:pt>
                <c:pt idx="661">
                  <c:v>-0.24755890954891421</c:v>
                </c:pt>
                <c:pt idx="662">
                  <c:v>-0.24671923739740101</c:v>
                </c:pt>
                <c:pt idx="663">
                  <c:v>-0.24621622716731001</c:v>
                </c:pt>
                <c:pt idx="664">
                  <c:v>-0.24682034791304375</c:v>
                </c:pt>
                <c:pt idx="665">
                  <c:v>-0.246462967751086</c:v>
                </c:pt>
                <c:pt idx="666">
                  <c:v>-0.24540742841948351</c:v>
                </c:pt>
                <c:pt idx="667">
                  <c:v>-0.24557504790217879</c:v>
                </c:pt>
                <c:pt idx="668">
                  <c:v>-0.24524422010061644</c:v>
                </c:pt>
                <c:pt idx="669">
                  <c:v>-0.24492517911858158</c:v>
                </c:pt>
                <c:pt idx="670">
                  <c:v>-0.24476885790713296</c:v>
                </c:pt>
                <c:pt idx="671">
                  <c:v>-0.24470805973714999</c:v>
                </c:pt>
                <c:pt idx="672">
                  <c:v>-0.24458818043085304</c:v>
                </c:pt>
                <c:pt idx="673">
                  <c:v>-0.24355278541410996</c:v>
                </c:pt>
                <c:pt idx="674">
                  <c:v>-0.24537638900424971</c:v>
                </c:pt>
                <c:pt idx="675">
                  <c:v>-0.24271870073677387</c:v>
                </c:pt>
                <c:pt idx="676">
                  <c:v>-0.24158779690813503</c:v>
                </c:pt>
                <c:pt idx="677">
                  <c:v>-0.24117350798947257</c:v>
                </c:pt>
                <c:pt idx="678">
                  <c:v>-0.2416274214916854</c:v>
                </c:pt>
                <c:pt idx="679">
                  <c:v>-0.24154942452592881</c:v>
                </c:pt>
                <c:pt idx="680">
                  <c:v>-0.24267143013590023</c:v>
                </c:pt>
                <c:pt idx="681">
                  <c:v>-0.24316964974715921</c:v>
                </c:pt>
                <c:pt idx="682">
                  <c:v>-0.2441235852716801</c:v>
                </c:pt>
                <c:pt idx="683">
                  <c:v>-0.24422624206626212</c:v>
                </c:pt>
                <c:pt idx="684">
                  <c:v>-0.24433393138217283</c:v>
                </c:pt>
                <c:pt idx="685">
                  <c:v>-0.24569101407928429</c:v>
                </c:pt>
                <c:pt idx="686">
                  <c:v>-0.24512462064235763</c:v>
                </c:pt>
                <c:pt idx="687">
                  <c:v>-0.24532456020074267</c:v>
                </c:pt>
                <c:pt idx="688">
                  <c:v>-0.24711476226858037</c:v>
                </c:pt>
                <c:pt idx="689">
                  <c:v>-0.24675485873117994</c:v>
                </c:pt>
                <c:pt idx="690">
                  <c:v>-0.24684494608041563</c:v>
                </c:pt>
                <c:pt idx="691">
                  <c:v>-0.2460668310087897</c:v>
                </c:pt>
                <c:pt idx="692">
                  <c:v>-0.24629116952071711</c:v>
                </c:pt>
                <c:pt idx="693">
                  <c:v>-0.24668854897798553</c:v>
                </c:pt>
                <c:pt idx="694">
                  <c:v>-0.24634727193564743</c:v>
                </c:pt>
                <c:pt idx="695">
                  <c:v>-0.24609448378855378</c:v>
                </c:pt>
                <c:pt idx="696">
                  <c:v>-0.24568822508535959</c:v>
                </c:pt>
                <c:pt idx="697">
                  <c:v>-0.24566259764641529</c:v>
                </c:pt>
                <c:pt idx="698">
                  <c:v>-0.24566875430302559</c:v>
                </c:pt>
                <c:pt idx="699">
                  <c:v>-0.24634882295777089</c:v>
                </c:pt>
                <c:pt idx="700">
                  <c:v>-0.24582970012173191</c:v>
                </c:pt>
                <c:pt idx="701">
                  <c:v>-0.24599844373972318</c:v>
                </c:pt>
                <c:pt idx="702">
                  <c:v>-0.24673033645478912</c:v>
                </c:pt>
                <c:pt idx="703">
                  <c:v>-0.24666616113570691</c:v>
                </c:pt>
                <c:pt idx="704">
                  <c:v>-0.24664044357621215</c:v>
                </c:pt>
                <c:pt idx="705">
                  <c:v>-0.24787841062008908</c:v>
                </c:pt>
                <c:pt idx="706">
                  <c:v>-0.24789692802183091</c:v>
                </c:pt>
                <c:pt idx="707">
                  <c:v>-0.24765146335535348</c:v>
                </c:pt>
                <c:pt idx="708">
                  <c:v>-0.2465096169944872</c:v>
                </c:pt>
                <c:pt idx="709">
                  <c:v>-0.2465859206425165</c:v>
                </c:pt>
                <c:pt idx="710">
                  <c:v>-0.24591963568899242</c:v>
                </c:pt>
                <c:pt idx="711">
                  <c:v>-0.24584687045839398</c:v>
                </c:pt>
                <c:pt idx="712">
                  <c:v>-0.24435416107441199</c:v>
                </c:pt>
                <c:pt idx="713">
                  <c:v>-0.24255902134899543</c:v>
                </c:pt>
                <c:pt idx="714">
                  <c:v>-0.24371664829276127</c:v>
                </c:pt>
                <c:pt idx="715">
                  <c:v>-0.24373307394907329</c:v>
                </c:pt>
                <c:pt idx="716">
                  <c:v>-0.24251464409213999</c:v>
                </c:pt>
                <c:pt idx="717">
                  <c:v>-0.24169156835165487</c:v>
                </c:pt>
                <c:pt idx="718">
                  <c:v>-0.24262257531057649</c:v>
                </c:pt>
                <c:pt idx="719">
                  <c:v>-0.24213995604110067</c:v>
                </c:pt>
                <c:pt idx="720">
                  <c:v>-0.2428237623271344</c:v>
                </c:pt>
                <c:pt idx="721">
                  <c:v>-0.24283259414117739</c:v>
                </c:pt>
                <c:pt idx="722">
                  <c:v>-0.24061676219474748</c:v>
                </c:pt>
                <c:pt idx="723">
                  <c:v>-0.24082589879259358</c:v>
                </c:pt>
                <c:pt idx="724">
                  <c:v>-0.24123839004339295</c:v>
                </c:pt>
                <c:pt idx="725">
                  <c:v>-0.24188370536755588</c:v>
                </c:pt>
                <c:pt idx="726">
                  <c:v>-0.23760896507086221</c:v>
                </c:pt>
                <c:pt idx="727">
                  <c:v>-0.23661593619974072</c:v>
                </c:pt>
                <c:pt idx="728">
                  <c:v>-0.23753051275916448</c:v>
                </c:pt>
                <c:pt idx="729">
                  <c:v>-0.23895461668747944</c:v>
                </c:pt>
                <c:pt idx="730">
                  <c:v>-0.23953867375250584</c:v>
                </c:pt>
                <c:pt idx="731">
                  <c:v>-0.24178909776117102</c:v>
                </c:pt>
                <c:pt idx="732">
                  <c:v>-0.24221048248746613</c:v>
                </c:pt>
                <c:pt idx="733">
                  <c:v>-0.2419372701774882</c:v>
                </c:pt>
                <c:pt idx="734">
                  <c:v>-0.24330631519198706</c:v>
                </c:pt>
                <c:pt idx="735">
                  <c:v>-0.24350957972440321</c:v>
                </c:pt>
                <c:pt idx="736">
                  <c:v>-0.24400490599167321</c:v>
                </c:pt>
                <c:pt idx="737">
                  <c:v>-0.24336224210900101</c:v>
                </c:pt>
                <c:pt idx="738">
                  <c:v>-0.24228946129294157</c:v>
                </c:pt>
                <c:pt idx="739">
                  <c:v>-0.24269353813014077</c:v>
                </c:pt>
                <c:pt idx="740">
                  <c:v>-0.24183557624984067</c:v>
                </c:pt>
                <c:pt idx="741">
                  <c:v>-0.24152754420464362</c:v>
                </c:pt>
                <c:pt idx="742">
                  <c:v>-0.24323707414927787</c:v>
                </c:pt>
                <c:pt idx="743">
                  <c:v>-0.24278354010202507</c:v>
                </c:pt>
                <c:pt idx="744">
                  <c:v>-0.24464278874189951</c:v>
                </c:pt>
                <c:pt idx="745">
                  <c:v>-0.24394279870207974</c:v>
                </c:pt>
                <c:pt idx="746">
                  <c:v>-0.24344164780129135</c:v>
                </c:pt>
                <c:pt idx="747">
                  <c:v>-0.24293460111915979</c:v>
                </c:pt>
                <c:pt idx="748">
                  <c:v>-0.24350080957181341</c:v>
                </c:pt>
                <c:pt idx="749">
                  <c:v>-0.24338720550177617</c:v>
                </c:pt>
                <c:pt idx="750">
                  <c:v>-0.24379430374905584</c:v>
                </c:pt>
                <c:pt idx="751">
                  <c:v>-0.24339057790767527</c:v>
                </c:pt>
                <c:pt idx="752">
                  <c:v>-0.24258693500404149</c:v>
                </c:pt>
                <c:pt idx="753">
                  <c:v>-0.24167578302557047</c:v>
                </c:pt>
                <c:pt idx="754">
                  <c:v>-0.24290599021563283</c:v>
                </c:pt>
                <c:pt idx="755">
                  <c:v>-0.24199858061166468</c:v>
                </c:pt>
                <c:pt idx="756">
                  <c:v>-0.24241082995993679</c:v>
                </c:pt>
                <c:pt idx="757">
                  <c:v>-0.24206500420133664</c:v>
                </c:pt>
                <c:pt idx="758">
                  <c:v>-0.24096478404889901</c:v>
                </c:pt>
                <c:pt idx="759">
                  <c:v>-0.24011215351069423</c:v>
                </c:pt>
                <c:pt idx="760">
                  <c:v>-0.23955343455021749</c:v>
                </c:pt>
                <c:pt idx="761">
                  <c:v>-0.23937403299120774</c:v>
                </c:pt>
                <c:pt idx="762">
                  <c:v>-0.23937153333169192</c:v>
                </c:pt>
                <c:pt idx="763">
                  <c:v>-0.23892529904911441</c:v>
                </c:pt>
                <c:pt idx="764">
                  <c:v>-0.23830307355891023</c:v>
                </c:pt>
                <c:pt idx="765">
                  <c:v>-0.23878425564275574</c:v>
                </c:pt>
                <c:pt idx="766">
                  <c:v>-0.23856315672749481</c:v>
                </c:pt>
                <c:pt idx="767">
                  <c:v>-0.23790195172715334</c:v>
                </c:pt>
                <c:pt idx="768">
                  <c:v>-0.23820950945365382</c:v>
                </c:pt>
                <c:pt idx="769">
                  <c:v>-0.23889730950307383</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-0.23609139664422724</c:v>
                </c:pt>
                <c:pt idx="783">
                  <c:v>-0.23649502287868529</c:v>
                </c:pt>
                <c:pt idx="784">
                  <c:v>-0.23378101875286492</c:v>
                </c:pt>
                <c:pt idx="785">
                  <c:v>-0.23336525944625924</c:v>
                </c:pt>
                <c:pt idx="786">
                  <c:v>-0.23255850975515102</c:v>
                </c:pt>
                <c:pt idx="787">
                  <c:v>-0.23222232215239608</c:v>
                </c:pt>
                <c:pt idx="788">
                  <c:v>-0.23218681465507982</c:v>
                </c:pt>
                <c:pt idx="789">
                  <c:v>-0.23165099580106141</c:v>
                </c:pt>
                <c:pt idx="790">
                  <c:v>-0.23229916178054574</c:v>
                </c:pt>
                <c:pt idx="791">
                  <c:v>-0.23329684371806544</c:v>
                </c:pt>
                <c:pt idx="792">
                  <c:v>-0.23545031698601804</c:v>
                </c:pt>
                <c:pt idx="793">
                  <c:v>-0.23717543304287886</c:v>
                </c:pt>
                <c:pt idx="794">
                  <c:v>-0.23782002740260566</c:v>
                </c:pt>
                <c:pt idx="795">
                  <c:v>-0.23694149906380393</c:v>
                </c:pt>
                <c:pt idx="796">
                  <c:v>-0.23682765309125386</c:v>
                </c:pt>
                <c:pt idx="797">
                  <c:v>-0.23628423565179493</c:v>
                </c:pt>
                <c:pt idx="798">
                  <c:v>-0.23705417821236099</c:v>
                </c:pt>
                <c:pt idx="799">
                  <c:v>-0.23717801333654617</c:v>
                </c:pt>
                <c:pt idx="800">
                  <c:v>-0.23799923449095731</c:v>
                </c:pt>
                <c:pt idx="801">
                  <c:v>-0.23948543622248109</c:v>
                </c:pt>
                <c:pt idx="802">
                  <c:v>-0.23924616615811123</c:v>
                </c:pt>
                <c:pt idx="803">
                  <c:v>-0.23932801933486303</c:v>
                </c:pt>
                <c:pt idx="804">
                  <c:v>-0.23760758006029933</c:v>
                </c:pt>
                <c:pt idx="805">
                  <c:v>-0.23630939351522845</c:v>
                </c:pt>
                <c:pt idx="806">
                  <c:v>-0.23611989371126227</c:v>
                </c:pt>
                <c:pt idx="807">
                  <c:v>-0.2343543846745462</c:v>
                </c:pt>
                <c:pt idx="808">
                  <c:v>-0.23352603451021994</c:v>
                </c:pt>
                <c:pt idx="809">
                  <c:v>-0.23235041665846271</c:v>
                </c:pt>
                <c:pt idx="810">
                  <c:v>-0.23252829565446151</c:v>
                </c:pt>
                <c:pt idx="811">
                  <c:v>-0.2326919735488247</c:v>
                </c:pt>
                <c:pt idx="812">
                  <c:v>-0.23359088336182801</c:v>
                </c:pt>
                <c:pt idx="813">
                  <c:v>-0.23600199705710201</c:v>
                </c:pt>
                <c:pt idx="814">
                  <c:v>-0.23763319326968713</c:v>
                </c:pt>
                <c:pt idx="815">
                  <c:v>-0.23791291323212296</c:v>
                </c:pt>
                <c:pt idx="816">
                  <c:v>-0.23790499210996124</c:v>
                </c:pt>
                <c:pt idx="817">
                  <c:v>-0.23766604932551161</c:v>
                </c:pt>
                <c:pt idx="818">
                  <c:v>-0.23741089432813597</c:v>
                </c:pt>
                <c:pt idx="819">
                  <c:v>-0.23834687214696298</c:v>
                </c:pt>
                <c:pt idx="820">
                  <c:v>-0.23664836062555139</c:v>
                </c:pt>
                <c:pt idx="821">
                  <c:v>-0.23571828807443812</c:v>
                </c:pt>
                <c:pt idx="822">
                  <c:v>-0.23608968909694311</c:v>
                </c:pt>
                <c:pt idx="823">
                  <c:v>-0.23660279757196209</c:v>
                </c:pt>
                <c:pt idx="824">
                  <c:v>-0.23537772725333617</c:v>
                </c:pt>
                <c:pt idx="825">
                  <c:v>-0.23517856083439881</c:v>
                </c:pt>
                <c:pt idx="826">
                  <c:v>-0.23509090674005506</c:v>
                </c:pt>
                <c:pt idx="827">
                  <c:v>-0.23478691589012651</c:v>
                </c:pt>
                <c:pt idx="828">
                  <c:v>-0.23498034305286858</c:v>
                </c:pt>
                <c:pt idx="829">
                  <c:v>-0.23573959447010429</c:v>
                </c:pt>
                <c:pt idx="830">
                  <c:v>-0.23413273554962191</c:v>
                </c:pt>
                <c:pt idx="831">
                  <c:v>-0.23446119175770314</c:v>
                </c:pt>
                <c:pt idx="832">
                  <c:v>-0.23509199767303821</c:v>
                </c:pt>
                <c:pt idx="833">
                  <c:v>-0.23489118062508396</c:v>
                </c:pt>
                <c:pt idx="834">
                  <c:v>-0.23556848874501704</c:v>
                </c:pt>
                <c:pt idx="835">
                  <c:v>-0.2359527912359454</c:v>
                </c:pt>
                <c:pt idx="836">
                  <c:v>-0.23586726208934294</c:v>
                </c:pt>
                <c:pt idx="837">
                  <c:v>-0.23485722889306271</c:v>
                </c:pt>
                <c:pt idx="838">
                  <c:v>-0.23420726050255791</c:v>
                </c:pt>
                <c:pt idx="839">
                  <c:v>-0.23425906559013795</c:v>
                </c:pt>
                <c:pt idx="840">
                  <c:v>-0.23338262899675014</c:v>
                </c:pt>
                <c:pt idx="841">
                  <c:v>-0.23376490140368839</c:v>
                </c:pt>
                <c:pt idx="842">
                  <c:v>-0.23285490201965317</c:v>
                </c:pt>
                <c:pt idx="843">
                  <c:v>-0.23323339884977692</c:v>
                </c:pt>
                <c:pt idx="844">
                  <c:v>-0.23444050197633748</c:v>
                </c:pt>
                <c:pt idx="845">
                  <c:v>-0.23442507713247143</c:v>
                </c:pt>
                <c:pt idx="846">
                  <c:v>-0.23621976625513241</c:v>
                </c:pt>
                <c:pt idx="847">
                  <c:v>-0.23548600472442213</c:v>
                </c:pt>
                <c:pt idx="848">
                  <c:v>-0.23683655130992071</c:v>
                </c:pt>
                <c:pt idx="849">
                  <c:v>-0.23602797074867965</c:v>
                </c:pt>
                <c:pt idx="850">
                  <c:v>-0.23564003497658348</c:v>
                </c:pt>
                <c:pt idx="851">
                  <c:v>-0.23591671455621163</c:v>
                </c:pt>
                <c:pt idx="852">
                  <c:v>-0.23773067050414909</c:v>
                </c:pt>
                <c:pt idx="853">
                  <c:v>-0.23695719901250842</c:v>
                </c:pt>
                <c:pt idx="854">
                  <c:v>-0.23565698712664584</c:v>
                </c:pt>
                <c:pt idx="855">
                  <c:v>-0.23997520821784241</c:v>
                </c:pt>
                <c:pt idx="856">
                  <c:v>-0.24051260655309678</c:v>
                </c:pt>
                <c:pt idx="857">
                  <c:v>-0.24054462306482094</c:v>
                </c:pt>
                <c:pt idx="858">
                  <c:v>-0.24052832547455688</c:v>
                </c:pt>
                <c:pt idx="859">
                  <c:v>-0.2400323683634582</c:v>
                </c:pt>
                <c:pt idx="860">
                  <c:v>-0.23903896003736286</c:v>
                </c:pt>
                <c:pt idx="861">
                  <c:v>-0.23899147599307471</c:v>
                </c:pt>
                <c:pt idx="862">
                  <c:v>-0.23909405689667593</c:v>
                </c:pt>
                <c:pt idx="863">
                  <c:v>-0.23773699791550484</c:v>
                </c:pt>
                <c:pt idx="864">
                  <c:v>-0.2374502722659742</c:v>
                </c:pt>
                <c:pt idx="865">
                  <c:v>-0.23748526749911064</c:v>
                </c:pt>
                <c:pt idx="866">
                  <c:v>-0.23872566305468013</c:v>
                </c:pt>
                <c:pt idx="867">
                  <c:v>-0.24025024191159641</c:v>
                </c:pt>
                <c:pt idx="868">
                  <c:v>-0.24147568694199636</c:v>
                </c:pt>
                <c:pt idx="869">
                  <c:v>-0.23970195321916776</c:v>
                </c:pt>
                <c:pt idx="870">
                  <c:v>-0.23964309975582448</c:v>
                </c:pt>
                <c:pt idx="871">
                  <c:v>-0.23813699086876741</c:v>
                </c:pt>
                <c:pt idx="872">
                  <c:v>-0.23718456842090063</c:v>
                </c:pt>
                <c:pt idx="873">
                  <c:v>-0.23747331466806543</c:v>
                </c:pt>
                <c:pt idx="874">
                  <c:v>-0.23808897084437344</c:v>
                </c:pt>
                <c:pt idx="875">
                  <c:v>-0.23872548281357839</c:v>
                </c:pt>
                <c:pt idx="876">
                  <c:v>-0.23878265244556474</c:v>
                </c:pt>
                <c:pt idx="877">
                  <c:v>-0.23893746532358764</c:v>
                </c:pt>
                <c:pt idx="878">
                  <c:v>-0.23915864961618638</c:v>
                </c:pt>
                <c:pt idx="879">
                  <c:v>-0.23760061231871493</c:v>
                </c:pt>
                <c:pt idx="880">
                  <c:v>-0.23719275516153004</c:v>
                </c:pt>
                <c:pt idx="881">
                  <c:v>-0.23641045185583273</c:v>
                </c:pt>
                <c:pt idx="882">
                  <c:v>-0.2378657422381707</c:v>
                </c:pt>
                <c:pt idx="883">
                  <c:v>-0.24052160437868478</c:v>
                </c:pt>
                <c:pt idx="884">
                  <c:v>-0.24109685808879541</c:v>
                </c:pt>
                <c:pt idx="885">
                  <c:v>-0.2408462944963653</c:v>
                </c:pt>
                <c:pt idx="886">
                  <c:v>-0.24235468011312394</c:v>
                </c:pt>
                <c:pt idx="887">
                  <c:v>-0.24274058580122987</c:v>
                </c:pt>
                <c:pt idx="888">
                  <c:v>-0.24282904149417592</c:v>
                </c:pt>
                <c:pt idx="889">
                  <c:v>-0.24186751212739954</c:v>
                </c:pt>
                <c:pt idx="890">
                  <c:v>-0.24263651079374418</c:v>
                </c:pt>
                <c:pt idx="891">
                  <c:v>-0.24273080060660845</c:v>
                </c:pt>
                <c:pt idx="892">
                  <c:v>-0.24308574277048944</c:v>
                </c:pt>
                <c:pt idx="893">
                  <c:v>-0.24404278033925694</c:v>
                </c:pt>
                <c:pt idx="894">
                  <c:v>-0.24537044579102527</c:v>
                </c:pt>
                <c:pt idx="895">
                  <c:v>-0.24560899014780138</c:v>
                </c:pt>
                <c:pt idx="896">
                  <c:v>-0.24552869273635741</c:v>
                </c:pt>
                <c:pt idx="897">
                  <c:v>-0.24599799313696805</c:v>
                </c:pt>
                <c:pt idx="898">
                  <c:v>-0.24576432951953145</c:v>
                </c:pt>
                <c:pt idx="899">
                  <c:v>-0.2451220261190912</c:v>
                </c:pt>
                <c:pt idx="900">
                  <c:v>-0.24540892726655272</c:v>
                </c:pt>
                <c:pt idx="901">
                  <c:v>-0.24631730922384071</c:v>
                </c:pt>
                <c:pt idx="902">
                  <c:v>-0.24703940251473058</c:v>
                </c:pt>
                <c:pt idx="903">
                  <c:v>-0.24648338717078441</c:v>
                </c:pt>
                <c:pt idx="904">
                  <c:v>-0.24719617432891988</c:v>
                </c:pt>
                <c:pt idx="905">
                  <c:v>-0.24763817294559942</c:v>
                </c:pt>
                <c:pt idx="906">
                  <c:v>-0.24780474418398071</c:v>
                </c:pt>
                <c:pt idx="907">
                  <c:v>-0.24979700127157434</c:v>
                </c:pt>
                <c:pt idx="908">
                  <c:v>-0.24925627321910326</c:v>
                </c:pt>
                <c:pt idx="909">
                  <c:v>-0.24859687062978253</c:v>
                </c:pt>
                <c:pt idx="910">
                  <c:v>-0.24966339518231057</c:v>
                </c:pt>
                <c:pt idx="911">
                  <c:v>-0.24842708825384821</c:v>
                </c:pt>
                <c:pt idx="912">
                  <c:v>-0.24726797194939851</c:v>
                </c:pt>
                <c:pt idx="913">
                  <c:v>-0.24515593990560092</c:v>
                </c:pt>
                <c:pt idx="914">
                  <c:v>-0.24379254876990344</c:v>
                </c:pt>
                <c:pt idx="915">
                  <c:v>-0.24216895588595841</c:v>
                </c:pt>
                <c:pt idx="916">
                  <c:v>-0.2420253653882157</c:v>
                </c:pt>
                <c:pt idx="917">
                  <c:v>-0.2428471414954749</c:v>
                </c:pt>
                <c:pt idx="918">
                  <c:v>-0.24179416822798341</c:v>
                </c:pt>
                <c:pt idx="919">
                  <c:v>-0.24151246561341139</c:v>
                </c:pt>
                <c:pt idx="920">
                  <c:v>-0.24169255019133154</c:v>
                </c:pt>
                <c:pt idx="921">
                  <c:v>-0.24278695993977806</c:v>
                </c:pt>
                <c:pt idx="922">
                  <c:v>-0.24353932424962471</c:v>
                </c:pt>
                <c:pt idx="923">
                  <c:v>-0.24344788509209617</c:v>
                </c:pt>
                <c:pt idx="924">
                  <c:v>-0.24166910936158104</c:v>
                </c:pt>
                <c:pt idx="925">
                  <c:v>-0.24219845376542601</c:v>
                </c:pt>
                <c:pt idx="926">
                  <c:v>-0.24230382840612236</c:v>
                </c:pt>
                <c:pt idx="927">
                  <c:v>-0.24169789576299702</c:v>
                </c:pt>
                <c:pt idx="928">
                  <c:v>-0.2412193983229691</c:v>
                </c:pt>
                <c:pt idx="929">
                  <c:v>-0.24096781020215041</c:v>
                </c:pt>
                <c:pt idx="930">
                  <c:v>-0.24120659171826744</c:v>
                </c:pt>
                <c:pt idx="931">
                  <c:v>-0.24122897956056041</c:v>
                </c:pt>
                <c:pt idx="932">
                  <c:v>-0.24127250778694531</c:v>
                </c:pt>
                <c:pt idx="933">
                  <c:v>-0.24174815931483842</c:v>
                </c:pt>
                <c:pt idx="934">
                  <c:v>-0.24265995636672244</c:v>
                </c:pt>
                <c:pt idx="935">
                  <c:v>-0.24269295471815155</c:v>
                </c:pt>
                <c:pt idx="936">
                  <c:v>-0.24322301060004747</c:v>
                </c:pt>
                <c:pt idx="937">
                  <c:v>-0.24317224427039721</c:v>
                </c:pt>
                <c:pt idx="938">
                  <c:v>-0.24382838354712613</c:v>
                </c:pt>
                <c:pt idx="939">
                  <c:v>-0.24476579855156946</c:v>
                </c:pt>
                <c:pt idx="940">
                  <c:v>-0.24447968951635393</c:v>
                </c:pt>
                <c:pt idx="941">
                  <c:v>-0.24505619068459344</c:v>
                </c:pt>
                <c:pt idx="942">
                  <c:v>-0.24347333228993798</c:v>
                </c:pt>
                <c:pt idx="943">
                  <c:v>-0.24353178732559427</c:v>
                </c:pt>
                <c:pt idx="944">
                  <c:v>-0.24236941719490843</c:v>
                </c:pt>
                <c:pt idx="945">
                  <c:v>-0.24302064727314132</c:v>
                </c:pt>
                <c:pt idx="946">
                  <c:v>-0.24343475595068753</c:v>
                </c:pt>
                <c:pt idx="947">
                  <c:v>-0.24388700459431367</c:v>
                </c:pt>
                <c:pt idx="948">
                  <c:v>-0.24407414703436844</c:v>
                </c:pt>
                <c:pt idx="949">
                  <c:v>-0.24472262132100298</c:v>
                </c:pt>
                <c:pt idx="950">
                  <c:v>-0.2454064513229787</c:v>
                </c:pt>
                <c:pt idx="951">
                  <c:v>-0.24582332527849371</c:v>
                </c:pt>
                <c:pt idx="952">
                  <c:v>-0.24537323478496406</c:v>
                </c:pt>
                <c:pt idx="953">
                  <c:v>-0.24544886490043938</c:v>
                </c:pt>
                <c:pt idx="954">
                  <c:v>-0.24632610309241479</c:v>
                </c:pt>
                <c:pt idx="955">
                  <c:v>-0.24639532990556745</c:v>
                </c:pt>
                <c:pt idx="956">
                  <c:v>-0.2464011545391008</c:v>
                </c:pt>
                <c:pt idx="957">
                  <c:v>-0.24674809968982514</c:v>
                </c:pt>
                <c:pt idx="958">
                  <c:v>-0.24722419233408743</c:v>
                </c:pt>
                <c:pt idx="959">
                  <c:v>-0.24672289913769463</c:v>
                </c:pt>
                <c:pt idx="960">
                  <c:v>-0.24714530364917695</c:v>
                </c:pt>
                <c:pt idx="961">
                  <c:v>-0.24761305302764924</c:v>
                </c:pt>
                <c:pt idx="962">
                  <c:v>-0.24687520286981623</c:v>
                </c:pt>
                <c:pt idx="963">
                  <c:v>-0.24717414222567413</c:v>
                </c:pt>
                <c:pt idx="964">
                  <c:v>-0.24709807099380043</c:v>
                </c:pt>
                <c:pt idx="965">
                  <c:v>-0.24778579040902604</c:v>
                </c:pt>
                <c:pt idx="966">
                  <c:v>-0.24694993652296757</c:v>
                </c:pt>
                <c:pt idx="967">
                  <c:v>-0.24642604204089527</c:v>
                </c:pt>
                <c:pt idx="968">
                  <c:v>-0.24683017105316196</c:v>
                </c:pt>
                <c:pt idx="969">
                  <c:v>-0.24735037059262807</c:v>
                </c:pt>
                <c:pt idx="970">
                  <c:v>-0.2474256639418542</c:v>
                </c:pt>
                <c:pt idx="971">
                  <c:v>-0.24786629177751296</c:v>
                </c:pt>
                <c:pt idx="972">
                  <c:v>-0.24719128410320967</c:v>
                </c:pt>
                <c:pt idx="973">
                  <c:v>-0.24617375667160957</c:v>
                </c:pt>
                <c:pt idx="974">
                  <c:v>-0.24607552527042742</c:v>
                </c:pt>
                <c:pt idx="975">
                  <c:v>-0.24344613485611513</c:v>
                </c:pt>
                <c:pt idx="976">
                  <c:v>-0.24256643495014923</c:v>
                </c:pt>
                <c:pt idx="977">
                  <c:v>-0.24206106735618971</c:v>
                </c:pt>
                <c:pt idx="978">
                  <c:v>-0.23994193950476081</c:v>
                </c:pt>
                <c:pt idx="979">
                  <c:v>-0.23896576791995019</c:v>
                </c:pt>
                <c:pt idx="980">
                  <c:v>-0.23789529703590551</c:v>
                </c:pt>
                <c:pt idx="981">
                  <c:v>-0.23764211520429521</c:v>
                </c:pt>
                <c:pt idx="982">
                  <c:v>-0.23628351468738629</c:v>
                </c:pt>
                <c:pt idx="983">
                  <c:v>-0.23611230461219218</c:v>
                </c:pt>
                <c:pt idx="984">
                  <c:v>-0.2368622593830452</c:v>
                </c:pt>
                <c:pt idx="985">
                  <c:v>-0.23730810472430641</c:v>
                </c:pt>
                <c:pt idx="986">
                  <c:v>-0.23853335528404784</c:v>
                </c:pt>
                <c:pt idx="987">
                  <c:v>-0.23890385035782957</c:v>
                </c:pt>
                <c:pt idx="988">
                  <c:v>-0.23810085252760871</c:v>
                </c:pt>
                <c:pt idx="989">
                  <c:v>-0.237970139782363</c:v>
                </c:pt>
                <c:pt idx="990">
                  <c:v>-0.23814381631477488</c:v>
                </c:pt>
                <c:pt idx="991">
                  <c:v>-0.23902402848493409</c:v>
                </c:pt>
                <c:pt idx="992">
                  <c:v>-0.24147294537996827</c:v>
                </c:pt>
                <c:pt idx="993">
                  <c:v>-0.23996386725789906</c:v>
                </c:pt>
                <c:pt idx="994">
                  <c:v>-0.23842214652343374</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-0.23674983636659919</c:v>
                </c:pt>
                <c:pt idx="1003">
                  <c:v>-0.23613300387992839</c:v>
                </c:pt>
                <c:pt idx="1004">
                  <c:v>-0.23711363880363479</c:v>
                </c:pt>
                <c:pt idx="1005">
                  <c:v>-0.23827486582628421</c:v>
                </c:pt>
                <c:pt idx="1006">
                  <c:v>-0.23791508561173252</c:v>
                </c:pt>
                <c:pt idx="1007">
                  <c:v>-0.23835937044451327</c:v>
                </c:pt>
                <c:pt idx="1008">
                  <c:v>-0.23909282841124491</c:v>
                </c:pt>
                <c:pt idx="1009">
                  <c:v>-0.24022753627579621</c:v>
                </c:pt>
                <c:pt idx="1010">
                  <c:v>-0.24207736494645371</c:v>
                </c:pt>
                <c:pt idx="1011">
                  <c:v>-0.24182219571952146</c:v>
                </c:pt>
                <c:pt idx="1012">
                  <c:v>-0.24128553257823207</c:v>
                </c:pt>
                <c:pt idx="1013">
                  <c:v>-0.24058605480261974</c:v>
                </c:pt>
                <c:pt idx="1014">
                  <c:v>-0.24219587347174354</c:v>
                </c:pt>
                <c:pt idx="1015">
                  <c:v>-0.24434013547066558</c:v>
                </c:pt>
                <c:pt idx="1016">
                  <c:v>-0.24456551748372141</c:v>
                </c:pt>
                <c:pt idx="1017">
                  <c:v>-0.24329521613458391</c:v>
                </c:pt>
                <c:pt idx="1018">
                  <c:v>-0.24155893461569641</c:v>
                </c:pt>
                <c:pt idx="1019">
                  <c:v>-0.24218038222325333</c:v>
                </c:pt>
                <c:pt idx="1020">
                  <c:v>-0.24165787275174466</c:v>
                </c:pt>
                <c:pt idx="1021">
                  <c:v>-0.24256743576259579</c:v>
                </c:pt>
                <c:pt idx="1022">
                  <c:v>-0.24273194371465934</c:v>
                </c:pt>
                <c:pt idx="1023">
                  <c:v>-0.24342500870156444</c:v>
                </c:pt>
                <c:pt idx="1024">
                  <c:v>-0.24324182207938377</c:v>
                </c:pt>
                <c:pt idx="1025">
                  <c:v>-0.24308903454222355</c:v>
                </c:pt>
                <c:pt idx="1026">
                  <c:v>-0.24644379104636097</c:v>
                </c:pt>
                <c:pt idx="1027">
                  <c:v>-0.24655534131642357</c:v>
                </c:pt>
                <c:pt idx="1028">
                  <c:v>-0.24710216436410803</c:v>
                </c:pt>
                <c:pt idx="1029">
                  <c:v>-0.24811349719360049</c:v>
                </c:pt>
                <c:pt idx="1030">
                  <c:v>-0.24735175560321918</c:v>
                </c:pt>
                <c:pt idx="1031">
                  <c:v>-0.24799912947048647</c:v>
                </c:pt>
                <c:pt idx="1032">
                  <c:v>-0.24762861068076347</c:v>
                </c:pt>
                <c:pt idx="1033">
                  <c:v>-0.24587756836415037</c:v>
                </c:pt>
                <c:pt idx="1034">
                  <c:v>-0.24712366997360358</c:v>
                </c:pt>
                <c:pt idx="1035">
                  <c:v>-0.24869719851959401</c:v>
                </c:pt>
                <c:pt idx="1036">
                  <c:v>-0.24840851393385319</c:v>
                </c:pt>
                <c:pt idx="1037">
                  <c:v>-0.24780748574602351</c:v>
                </c:pt>
                <c:pt idx="1038">
                  <c:v>-0.24762705017225556</c:v>
                </c:pt>
                <c:pt idx="1039">
                  <c:v>-0.24607144138647682</c:v>
                </c:pt>
                <c:pt idx="1040">
                  <c:v>-0.24708103346635857</c:v>
                </c:pt>
                <c:pt idx="1041">
                  <c:v>-0.24736108070869994</c:v>
                </c:pt>
                <c:pt idx="1042">
                  <c:v>-0.24411710607834891</c:v>
                </c:pt>
                <c:pt idx="1043">
                  <c:v>-0.24369729134691939</c:v>
                </c:pt>
                <c:pt idx="1044">
                  <c:v>-0.2430703274129658</c:v>
                </c:pt>
                <c:pt idx="1045">
                  <c:v>-0.24444583739126885</c:v>
                </c:pt>
                <c:pt idx="1046">
                  <c:v>-0.24584110748627153</c:v>
                </c:pt>
                <c:pt idx="1047">
                  <c:v>-0.24695769637678242</c:v>
                </c:pt>
                <c:pt idx="1048">
                  <c:v>-0.24750961360720691</c:v>
                </c:pt>
                <c:pt idx="1049">
                  <c:v>-0.24726512129406344</c:v>
                </c:pt>
                <c:pt idx="1050">
                  <c:v>-0.24746675417017677</c:v>
                </c:pt>
                <c:pt idx="1051">
                  <c:v>-0.24784675933375411</c:v>
                </c:pt>
                <c:pt idx="1052">
                  <c:v>-0.24865567666124377</c:v>
                </c:pt>
                <c:pt idx="1053">
                  <c:v>-0.24862434316845849</c:v>
                </c:pt>
                <c:pt idx="1054">
                  <c:v>-0.24755610158226277</c:v>
                </c:pt>
                <c:pt idx="1055">
                  <c:v>-0.24547849084596929</c:v>
                </c:pt>
                <c:pt idx="1056">
                  <c:v>-0.24490268218299677</c:v>
                </c:pt>
                <c:pt idx="1057">
                  <c:v>-0.24291935177319668</c:v>
                </c:pt>
                <c:pt idx="1058">
                  <c:v>-0.24397442152930227</c:v>
                </c:pt>
                <c:pt idx="1059">
                  <c:v>-0.24365673709871769</c:v>
                </c:pt>
                <c:pt idx="1060">
                  <c:v>-0.24331027100988933</c:v>
                </c:pt>
                <c:pt idx="1061">
                  <c:v>-0.24483123081518032</c:v>
                </c:pt>
                <c:pt idx="1062">
                  <c:v>-0.24322014571514244</c:v>
                </c:pt>
                <c:pt idx="1063">
                  <c:v>-0.24293470546926738</c:v>
                </c:pt>
                <c:pt idx="1064">
                  <c:v>-0.24181595368553141</c:v>
                </c:pt>
                <c:pt idx="1065">
                  <c:v>-0.24254036639480633</c:v>
                </c:pt>
                <c:pt idx="1066">
                  <c:v>-0.24160922188346523</c:v>
                </c:pt>
                <c:pt idx="1067">
                  <c:v>-0.24083492033412321</c:v>
                </c:pt>
                <c:pt idx="1068">
                  <c:v>-0.24044397738150294</c:v>
                </c:pt>
                <c:pt idx="1069">
                  <c:v>-0.239184703941973</c:v>
                </c:pt>
                <c:pt idx="1070">
                  <c:v>-0.23989996704366945</c:v>
                </c:pt>
                <c:pt idx="1071">
                  <c:v>-0.239390510822588</c:v>
                </c:pt>
                <c:pt idx="1072">
                  <c:v>-0.24106086678641278</c:v>
                </c:pt>
                <c:pt idx="1073">
                  <c:v>-0.24102943842986277</c:v>
                </c:pt>
                <c:pt idx="1074">
                  <c:v>-0.23906288467220846</c:v>
                </c:pt>
                <c:pt idx="1075">
                  <c:v>-0.23749362973764221</c:v>
                </c:pt>
                <c:pt idx="1076">
                  <c:v>-0.23572980453228395</c:v>
                </c:pt>
                <c:pt idx="1077">
                  <c:v>-0.23458776844394436</c:v>
                </c:pt>
                <c:pt idx="1078">
                  <c:v>-0.23552617951766336</c:v>
                </c:pt>
                <c:pt idx="1079">
                  <c:v>-0.23659691602018995</c:v>
                </c:pt>
                <c:pt idx="1080">
                  <c:v>-0.2378895435501534</c:v>
                </c:pt>
                <c:pt idx="1081">
                  <c:v>-0.23785891679219201</c:v>
                </c:pt>
                <c:pt idx="1082">
                  <c:v>-0.23773921772699727</c:v>
                </c:pt>
                <c:pt idx="1083">
                  <c:v>-0.23776112176420841</c:v>
                </c:pt>
                <c:pt idx="1084">
                  <c:v>-0.23801688388950062</c:v>
                </c:pt>
                <c:pt idx="1085">
                  <c:v>-0.238680678669908</c:v>
                </c:pt>
                <c:pt idx="1086">
                  <c:v>-0.23813361371969677</c:v>
                </c:pt>
                <c:pt idx="1087">
                  <c:v>-0.23764322036684871</c:v>
                </c:pt>
                <c:pt idx="1088">
                  <c:v>-0.23776779542819812</c:v>
                </c:pt>
                <c:pt idx="1089">
                  <c:v>-0.23733999317001098</c:v>
                </c:pt>
                <c:pt idx="1090">
                  <c:v>-0.23912327492811838</c:v>
                </c:pt>
                <c:pt idx="1091">
                  <c:v>-0.2379948470430549</c:v>
                </c:pt>
                <c:pt idx="1092">
                  <c:v>-0.2376755499289086</c:v>
                </c:pt>
                <c:pt idx="1093">
                  <c:v>-0.23614118113417287</c:v>
                </c:pt>
                <c:pt idx="1094">
                  <c:v>-0.23588971633623146</c:v>
                </c:pt>
                <c:pt idx="1095">
                  <c:v>-0.23723440982908556</c:v>
                </c:pt>
                <c:pt idx="1096">
                  <c:v>-0.23757805372169141</c:v>
                </c:pt>
                <c:pt idx="1097">
                  <c:v>-0.23830941045663709</c:v>
                </c:pt>
                <c:pt idx="1098">
                  <c:v>-0.23864922185423196</c:v>
                </c:pt>
                <c:pt idx="1099">
                  <c:v>-0.23900872696391667</c:v>
                </c:pt>
                <c:pt idx="1100">
                  <c:v>-0.23978844048954817</c:v>
                </c:pt>
                <c:pt idx="1101">
                  <c:v>-0.24014938278486453</c:v>
                </c:pt>
                <c:pt idx="1102">
                  <c:v>-0.24264990081043492</c:v>
                </c:pt>
                <c:pt idx="1103">
                  <c:v>-0.24188988574012213</c:v>
                </c:pt>
                <c:pt idx="1104">
                  <c:v>-0.24267908563957968</c:v>
                </c:pt>
                <c:pt idx="1105">
                  <c:v>-0.24419787306527496</c:v>
                </c:pt>
                <c:pt idx="1106">
                  <c:v>-0.2436955505973237</c:v>
                </c:pt>
                <c:pt idx="1107">
                  <c:v>-0.24433365627734821</c:v>
                </c:pt>
                <c:pt idx="1108">
                  <c:v>-0.24277620239185191</c:v>
                </c:pt>
                <c:pt idx="1109">
                  <c:v>-0.2440764949119088</c:v>
                </c:pt>
                <c:pt idx="1110">
                  <c:v>-0.24453541721950955</c:v>
                </c:pt>
                <c:pt idx="1111">
                  <c:v>-0.24454122762348621</c:v>
                </c:pt>
                <c:pt idx="1112">
                  <c:v>-0.24536108748324667</c:v>
                </c:pt>
                <c:pt idx="1113">
                  <c:v>-0.24581388159333586</c:v>
                </c:pt>
                <c:pt idx="1114">
                  <c:v>-0.24672148092480511</c:v>
                </c:pt>
                <c:pt idx="1115">
                  <c:v>-0.24895817815050264</c:v>
                </c:pt>
                <c:pt idx="1116">
                  <c:v>-0.25012165818694143</c:v>
                </c:pt>
                <c:pt idx="1117">
                  <c:v>-0.24999977251256719</c:v>
                </c:pt>
                <c:pt idx="1118">
                  <c:v>-0.25008480362453217</c:v>
                </c:pt>
                <c:pt idx="1119">
                  <c:v>-0.24938191075432348</c:v>
                </c:pt>
                <c:pt idx="1120">
                  <c:v>-0.25035078731764476</c:v>
                </c:pt>
                <c:pt idx="1121">
                  <c:v>-0.25102154509644947</c:v>
                </c:pt>
                <c:pt idx="1122">
                  <c:v>-0.25111672188526835</c:v>
                </c:pt>
                <c:pt idx="1123">
                  <c:v>-0.25017158497249181</c:v>
                </c:pt>
                <c:pt idx="1124">
                  <c:v>-0.24951206380352206</c:v>
                </c:pt>
                <c:pt idx="1125">
                  <c:v>-0.2500899736982809</c:v>
                </c:pt>
                <c:pt idx="1126">
                  <c:v>-0.25148882964259711</c:v>
                </c:pt>
                <c:pt idx="1127">
                  <c:v>-0.25286050238266111</c:v>
                </c:pt>
                <c:pt idx="1128">
                  <c:v>-0.25208323634150526</c:v>
                </c:pt>
                <c:pt idx="1129">
                  <c:v>-0.25397742329626288</c:v>
                </c:pt>
                <c:pt idx="1130">
                  <c:v>-0.25338394151881982</c:v>
                </c:pt>
                <c:pt idx="1131">
                  <c:v>-0.25327509960848715</c:v>
                </c:pt>
                <c:pt idx="1132">
                  <c:v>-0.25277246883337057</c:v>
                </c:pt>
                <c:pt idx="1133">
                  <c:v>-0.25364073765886985</c:v>
                </c:pt>
                <c:pt idx="1134">
                  <c:v>-0.25542788985750148</c:v>
                </c:pt>
                <c:pt idx="1135">
                  <c:v>-0.25545898144780305</c:v>
                </c:pt>
                <c:pt idx="1136">
                  <c:v>-0.25481680137021223</c:v>
                </c:pt>
                <c:pt idx="1137">
                  <c:v>-0.25451928497041382</c:v>
                </c:pt>
                <c:pt idx="1138">
                  <c:v>-0.25532002504368795</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-0.25230036995249461</c:v>
                </c:pt>
                <c:pt idx="1147">
                  <c:v>-0.2527172486511931</c:v>
                </c:pt>
                <c:pt idx="1148">
                  <c:v>-0.25386383345581032</c:v>
                </c:pt>
                <c:pt idx="1149">
                  <c:v>-0.25355980940356915</c:v>
                </c:pt>
                <c:pt idx="1150">
                  <c:v>-0.25303620425589202</c:v>
                </c:pt>
                <c:pt idx="1151">
                  <c:v>-0.25286756973119395</c:v>
                </c:pt>
                <c:pt idx="1152">
                  <c:v>-0.25412773963306284</c:v>
                </c:pt>
                <c:pt idx="1153">
                  <c:v>-0.25341263779971335</c:v>
                </c:pt>
                <c:pt idx="1154">
                  <c:v>-0.25404932052366275</c:v>
                </c:pt>
                <c:pt idx="1155">
                  <c:v>-0.25543287020377647</c:v>
                </c:pt>
                <c:pt idx="1156">
                  <c:v>-0.25521074201694205</c:v>
                </c:pt>
                <c:pt idx="1157">
                  <c:v>-0.25418388947984838</c:v>
                </c:pt>
                <c:pt idx="1158">
                  <c:v>-0.25466884714049348</c:v>
                </c:pt>
                <c:pt idx="1159">
                  <c:v>-0.25516523113843426</c:v>
                </c:pt>
                <c:pt idx="1160">
                  <c:v>-0.25397257575923604</c:v>
                </c:pt>
                <c:pt idx="1161">
                  <c:v>-0.25568102900042783</c:v>
                </c:pt>
                <c:pt idx="1162">
                  <c:v>-0.25476232112519875</c:v>
                </c:pt>
                <c:pt idx="1163">
                  <c:v>-0.25499846542938087</c:v>
                </c:pt>
                <c:pt idx="1164">
                  <c:v>-0.25593062972592406</c:v>
                </c:pt>
                <c:pt idx="1165">
                  <c:v>-0.25713234933532175</c:v>
                </c:pt>
                <c:pt idx="1166">
                  <c:v>-0.25841931350011293</c:v>
                </c:pt>
                <c:pt idx="1167">
                  <c:v>-0.26040758156749233</c:v>
                </c:pt>
                <c:pt idx="1168">
                  <c:v>-0.25995835433397485</c:v>
                </c:pt>
                <c:pt idx="1169">
                  <c:v>-0.25920562954193765</c:v>
                </c:pt>
                <c:pt idx="1170">
                  <c:v>-0.25961061707104732</c:v>
                </c:pt>
                <c:pt idx="1171">
                  <c:v>-0.26071111232832267</c:v>
                </c:pt>
                <c:pt idx="1172">
                  <c:v>-0.26118467211077306</c:v>
                </c:pt>
                <c:pt idx="1173">
                  <c:v>-0.25927207210438041</c:v>
                </c:pt>
                <c:pt idx="1174">
                  <c:v>-0.26049509336625931</c:v>
                </c:pt>
                <c:pt idx="1175">
                  <c:v>-0.26047421385742187</c:v>
                </c:pt>
                <c:pt idx="1176">
                  <c:v>-0.26059785451094775</c:v>
                </c:pt>
                <c:pt idx="1177">
                  <c:v>-0.26137082322476723</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-0.26466059332487768</c:v>
                </c:pt>
                <c:pt idx="1186">
                  <c:v>-0.26413988152123125</c:v>
                </c:pt>
                <c:pt idx="1187">
                  <c:v>-0.2625998398749374</c:v>
                </c:pt>
                <c:pt idx="1188">
                  <c:v>-0.26259607378450822</c:v>
                </c:pt>
                <c:pt idx="1189">
                  <c:v>-0.2631908030201231</c:v>
                </c:pt>
                <c:pt idx="1190">
                  <c:v>-0.26372600525982737</c:v>
                </c:pt>
                <c:pt idx="1191">
                  <c:v>-0.26268760306257388</c:v>
                </c:pt>
                <c:pt idx="1192">
                  <c:v>-0.26367558518283896</c:v>
                </c:pt>
                <c:pt idx="1193">
                  <c:v>-0.26499900073913779</c:v>
                </c:pt>
                <c:pt idx="1194">
                  <c:v>-0.2657036201293721</c:v>
                </c:pt>
                <c:pt idx="1195">
                  <c:v>-0.26431410352010687</c:v>
                </c:pt>
                <c:pt idx="1196">
                  <c:v>-0.26401288269134682</c:v>
                </c:pt>
                <c:pt idx="1197">
                  <c:v>-0.26378385791073811</c:v>
                </c:pt>
                <c:pt idx="1198">
                  <c:v>-0.2628419653378144</c:v>
                </c:pt>
                <c:pt idx="1199">
                  <c:v>-0.26295127682365682</c:v>
                </c:pt>
                <c:pt idx="1200">
                  <c:v>-0.26381440877770562</c:v>
                </c:pt>
                <c:pt idx="1201">
                  <c:v>-0.26457011229112476</c:v>
                </c:pt>
                <c:pt idx="1202">
                  <c:v>-0.26543042204896494</c:v>
                </c:pt>
                <c:pt idx="1203">
                  <c:v>-0.26566218364841632</c:v>
                </c:pt>
                <c:pt idx="1204">
                  <c:v>-0.26583601196280526</c:v>
                </c:pt>
                <c:pt idx="1205">
                  <c:v>-0.26507017225893037</c:v>
                </c:pt>
                <c:pt idx="1206">
                  <c:v>-0.26533549664905831</c:v>
                </c:pt>
                <c:pt idx="1207">
                  <c:v>-0.26693279330471942</c:v>
                </c:pt>
                <c:pt idx="1208">
                  <c:v>-0.26914575562304321</c:v>
                </c:pt>
                <c:pt idx="1209">
                  <c:v>-0.26937686740589695</c:v>
                </c:pt>
                <c:pt idx="1210">
                  <c:v>-0.26944924369517764</c:v>
                </c:pt>
                <c:pt idx="1211">
                  <c:v>-0.26990317142694681</c:v>
                </c:pt>
                <c:pt idx="1212">
                  <c:v>-0.26921652871513374</c:v>
                </c:pt>
                <c:pt idx="1213">
                  <c:v>-0.26959827937150782</c:v>
                </c:pt>
                <c:pt idx="1214">
                  <c:v>-0.26959094166132025</c:v>
                </c:pt>
                <c:pt idx="1215">
                  <c:v>-0.26857738427717948</c:v>
                </c:pt>
                <c:pt idx="1216">
                  <c:v>-0.26683190097566073</c:v>
                </c:pt>
                <c:pt idx="1217">
                  <c:v>-0.2655910500741207</c:v>
                </c:pt>
                <c:pt idx="1218">
                  <c:v>-0.26506630656157876</c:v>
                </c:pt>
                <c:pt idx="1219">
                  <c:v>-0.26508928255904668</c:v>
                </c:pt>
                <c:pt idx="1220">
                  <c:v>-0.26475383963662574</c:v>
                </c:pt>
                <c:pt idx="1221">
                  <c:v>-0.26506917618967024</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-0.26417347751420606</c:v>
                </c:pt>
                <c:pt idx="1230">
                  <c:v>-0.26473093478696774</c:v>
                </c:pt>
                <c:pt idx="1231">
                  <c:v>-0.26465920357111317</c:v>
                </c:pt>
                <c:pt idx="1232">
                  <c:v>-0.26458882890672442</c:v>
                </c:pt>
                <c:pt idx="1233">
                  <c:v>-0.26703472439170639</c:v>
                </c:pt>
                <c:pt idx="1234">
                  <c:v>-0.26677662861844481</c:v>
                </c:pt>
                <c:pt idx="1235">
                  <c:v>-0.26677703653250229</c:v>
                </c:pt>
                <c:pt idx="1236">
                  <c:v>-0.26860375165328776</c:v>
                </c:pt>
                <c:pt idx="1237">
                  <c:v>-0.26812099957457813</c:v>
                </c:pt>
                <c:pt idx="1238">
                  <c:v>-0.26723113027584589</c:v>
                </c:pt>
                <c:pt idx="1239">
                  <c:v>-0.26543248533528252</c:v>
                </c:pt>
                <c:pt idx="1240">
                  <c:v>-0.26606438218360101</c:v>
                </c:pt>
                <c:pt idx="1241">
                  <c:v>-0.2660265220655873</c:v>
                </c:pt>
                <c:pt idx="1242">
                  <c:v>-0.26405094676640317</c:v>
                </c:pt>
                <c:pt idx="1243">
                  <c:v>-0.26398046300872197</c:v>
                </c:pt>
                <c:pt idx="1244">
                  <c:v>-0.2634413666125397</c:v>
                </c:pt>
                <c:pt idx="1245">
                  <c:v>-0.2628717098630069</c:v>
                </c:pt>
                <c:pt idx="1246">
                  <c:v>-0.2632462224161275</c:v>
                </c:pt>
                <c:pt idx="1247">
                  <c:v>-0.26178538250509575</c:v>
                </c:pt>
                <c:pt idx="1248">
                  <c:v>-0.26212344366669527</c:v>
                </c:pt>
                <c:pt idx="1249">
                  <c:v>-0.26163020914488355</c:v>
                </c:pt>
                <c:pt idx="1250">
                  <c:v>-0.26025279240545285</c:v>
                </c:pt>
                <c:pt idx="1251">
                  <c:v>-0.26093224444588259</c:v>
                </c:pt>
                <c:pt idx="1252">
                  <c:v>-0.26063549644237516</c:v>
                </c:pt>
                <c:pt idx="1253">
                  <c:v>-0.25962862220859506</c:v>
                </c:pt>
                <c:pt idx="1254">
                  <c:v>-0.25788776825753307</c:v>
                </c:pt>
                <c:pt idx="1255">
                  <c:v>-0.25707069264851157</c:v>
                </c:pt>
                <c:pt idx="1256">
                  <c:v>-0.25634305931529866</c:v>
                </c:pt>
                <c:pt idx="1257">
                  <c:v>-0.25717067902886115</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-0.25596389369580741</c:v>
                </c:pt>
                <c:pt idx="1266">
                  <c:v>-0.25458217014265577</c:v>
                </c:pt>
                <c:pt idx="1267">
                  <c:v>-0.25327083074024881</c:v>
                </c:pt>
                <c:pt idx="1268">
                  <c:v>-0.25191160886585412</c:v>
                </c:pt>
                <c:pt idx="1269">
                  <c:v>-0.25252560966993087</c:v>
                </c:pt>
                <c:pt idx="1270">
                  <c:v>-0.25348576825568697</c:v>
                </c:pt>
                <c:pt idx="1271">
                  <c:v>-0.25380816741407908</c:v>
                </c:pt>
                <c:pt idx="1272">
                  <c:v>-0.25320618110249882</c:v>
                </c:pt>
                <c:pt idx="1273">
                  <c:v>-0.25445038069398151</c:v>
                </c:pt>
                <c:pt idx="1274">
                  <c:v>-0.25580595031443931</c:v>
                </c:pt>
                <c:pt idx="1275">
                  <c:v>-0.25783341607856869</c:v>
                </c:pt>
                <c:pt idx="1276">
                  <c:v>-0.25777315863187711</c:v>
                </c:pt>
                <c:pt idx="1277">
                  <c:v>-0.25700443032717146</c:v>
                </c:pt>
                <c:pt idx="1278">
                  <c:v>-0.2567248052284874</c:v>
                </c:pt>
                <c:pt idx="1279">
                  <c:v>-0.25584522390217046</c:v>
                </c:pt>
                <c:pt idx="1280">
                  <c:v>-0.25596353321360282</c:v>
                </c:pt>
                <c:pt idx="1281">
                  <c:v>-0.25718354255178549</c:v>
                </c:pt>
                <c:pt idx="1282">
                  <c:v>-0.25592292204716238</c:v>
                </c:pt>
                <c:pt idx="1283">
                  <c:v>-0.25634751316782517</c:v>
                </c:pt>
                <c:pt idx="1284">
                  <c:v>-0.25714651249147374</c:v>
                </c:pt>
                <c:pt idx="1285">
                  <c:v>-0.25763770269972475</c:v>
                </c:pt>
                <c:pt idx="1286">
                  <c:v>-0.25835972958599035</c:v>
                </c:pt>
                <c:pt idx="1287">
                  <c:v>-0.2584720529955149</c:v>
                </c:pt>
                <c:pt idx="1288">
                  <c:v>-0.25855792365159375</c:v>
                </c:pt>
                <c:pt idx="1289">
                  <c:v>-0.25855151560605805</c:v>
                </c:pt>
                <c:pt idx="1290">
                  <c:v>-0.25847562935847251</c:v>
                </c:pt>
                <c:pt idx="1291">
                  <c:v>-0.25896683853946517</c:v>
                </c:pt>
                <c:pt idx="1292">
                  <c:v>-0.26053404916045508</c:v>
                </c:pt>
                <c:pt idx="1293">
                  <c:v>-0.26176880506677946</c:v>
                </c:pt>
                <c:pt idx="1294">
                  <c:v>-0.26080170245536749</c:v>
                </c:pt>
                <c:pt idx="1295">
                  <c:v>-0.26011327156207642</c:v>
                </c:pt>
                <c:pt idx="1296">
                  <c:v>-0.26081707986738034</c:v>
                </c:pt>
                <c:pt idx="1297">
                  <c:v>-0.26025878779371681</c:v>
                </c:pt>
                <c:pt idx="1298">
                  <c:v>-0.26030900391367656</c:v>
                </c:pt>
                <c:pt idx="1299">
                  <c:v>-0.2595888980181229</c:v>
                </c:pt>
                <c:pt idx="1300">
                  <c:v>-0.2604726011738745</c:v>
                </c:pt>
                <c:pt idx="1301">
                  <c:v>-0.26000491820001081</c:v>
                </c:pt>
                <c:pt idx="1302">
                  <c:v>-0.25970995837796806</c:v>
                </c:pt>
                <c:pt idx="1303">
                  <c:v>-0.25886774387825601</c:v>
                </c:pt>
                <c:pt idx="1304">
                  <c:v>-0.25950071743002928</c:v>
                </c:pt>
                <c:pt idx="1305">
                  <c:v>-0.26025617904090836</c:v>
                </c:pt>
                <c:pt idx="1306">
                  <c:v>-0.25999870462513275</c:v>
                </c:pt>
                <c:pt idx="1307">
                  <c:v>-0.26128378100155208</c:v>
                </c:pt>
                <c:pt idx="1308">
                  <c:v>-0.26139872265025588</c:v>
                </c:pt>
                <c:pt idx="1309">
                  <c:v>-0.26033260126863017</c:v>
                </c:pt>
                <c:pt idx="1310">
                  <c:v>-0.26441881885782076</c:v>
                </c:pt>
                <c:pt idx="1311">
                  <c:v>-0.26419294829652529</c:v>
                </c:pt>
                <c:pt idx="1312">
                  <c:v>-0.26247891232431264</c:v>
                </c:pt>
                <c:pt idx="1313">
                  <c:v>-0.26143749346017825</c:v>
                </c:pt>
                <c:pt idx="1314">
                  <c:v>-0.25996577267834198</c:v>
                </c:pt>
                <c:pt idx="1315">
                  <c:v>-0.26107664128539931</c:v>
                </c:pt>
                <c:pt idx="1316">
                  <c:v>-0.2601080255973473</c:v>
                </c:pt>
                <c:pt idx="1317">
                  <c:v>-0.26046328081154968</c:v>
                </c:pt>
                <c:pt idx="1318">
                  <c:v>-0.26097442560718781</c:v>
                </c:pt>
                <c:pt idx="1319">
                  <c:v>-0.26133246032894497</c:v>
                </c:pt>
                <c:pt idx="1320">
                  <c:v>-0.26076244784039204</c:v>
                </c:pt>
                <c:pt idx="1321">
                  <c:v>-0.26124538490338922</c:v>
                </c:pt>
                <c:pt idx="1322">
                  <c:v>-0.26113352158299075</c:v>
                </c:pt>
                <c:pt idx="1323">
                  <c:v>-0.26024411711655659</c:v>
                </c:pt>
                <c:pt idx="1324">
                  <c:v>-0.2590434457514732</c:v>
                </c:pt>
                <c:pt idx="1325">
                  <c:v>-0.25818894639761047</c:v>
                </c:pt>
                <c:pt idx="1326">
                  <c:v>-0.25656561913213233</c:v>
                </c:pt>
                <c:pt idx="1327">
                  <c:v>-0.2575422176037705</c:v>
                </c:pt>
                <c:pt idx="1328">
                  <c:v>-0.25782055729881476</c:v>
                </c:pt>
                <c:pt idx="1329">
                  <c:v>-0.25752344881311723</c:v>
                </c:pt>
                <c:pt idx="1330">
                  <c:v>-0.25667761526176491</c:v>
                </c:pt>
                <c:pt idx="1331">
                  <c:v>-0.25564717687537075</c:v>
                </c:pt>
                <c:pt idx="1332">
                  <c:v>-0.25482587034361004</c:v>
                </c:pt>
                <c:pt idx="1333">
                  <c:v>-0.25348961023711081</c:v>
                </c:pt>
                <c:pt idx="1334">
                  <c:v>-0.25497001105102868</c:v>
                </c:pt>
                <c:pt idx="1335">
                  <c:v>-0.25442160377892281</c:v>
                </c:pt>
                <c:pt idx="1336">
                  <c:v>-0.25319670895818525</c:v>
                </c:pt>
                <c:pt idx="1337">
                  <c:v>-0.25301632081630027</c:v>
                </c:pt>
                <c:pt idx="1338">
                  <c:v>-0.25427631522026728</c:v>
                </c:pt>
                <c:pt idx="1339">
                  <c:v>-0.25366020844118875</c:v>
                </c:pt>
                <c:pt idx="1340">
                  <c:v>-0.25336467943671437</c:v>
                </c:pt>
                <c:pt idx="1341">
                  <c:v>-0.25414135732272314</c:v>
                </c:pt>
                <c:pt idx="1342">
                  <c:v>-0.25465189024724588</c:v>
                </c:pt>
                <c:pt idx="1343">
                  <c:v>-0.25380278389691641</c:v>
                </c:pt>
                <c:pt idx="1344">
                  <c:v>-0.25414126720215791</c:v>
                </c:pt>
                <c:pt idx="1345">
                  <c:v>-0.25392857795732576</c:v>
                </c:pt>
                <c:pt idx="1346">
                  <c:v>-0.25464397861145471</c:v>
                </c:pt>
                <c:pt idx="1347">
                  <c:v>-0.25515658905185096</c:v>
                </c:pt>
                <c:pt idx="1348">
                  <c:v>-0.25475657712583238</c:v>
                </c:pt>
                <c:pt idx="1349">
                  <c:v>-0.25472431396836731</c:v>
                </c:pt>
                <c:pt idx="1350">
                  <c:v>-0.25429240885348725</c:v>
                </c:pt>
                <c:pt idx="1351">
                  <c:v>-0.25285072667442432</c:v>
                </c:pt>
                <c:pt idx="1352">
                  <c:v>-0.25146330655377369</c:v>
                </c:pt>
                <c:pt idx="1353">
                  <c:v>-0.25012715554056775</c:v>
                </c:pt>
                <c:pt idx="1354">
                  <c:v>-0.25204180460372017</c:v>
                </c:pt>
                <c:pt idx="1355">
                  <c:v>-0.25195047928269887</c:v>
                </c:pt>
                <c:pt idx="1356">
                  <c:v>-0.25148869683336328</c:v>
                </c:pt>
                <c:pt idx="1357">
                  <c:v>-0.2515851353098959</c:v>
                </c:pt>
                <c:pt idx="1358">
                  <c:v>-0.25225368750677979</c:v>
                </c:pt>
                <c:pt idx="1359">
                  <c:v>-0.25225982993386281</c:v>
                </c:pt>
                <c:pt idx="1360">
                  <c:v>-0.25183172411169574</c:v>
                </c:pt>
                <c:pt idx="1361">
                  <c:v>-0.25069801231639072</c:v>
                </c:pt>
                <c:pt idx="1362">
                  <c:v>-0.25028951957214934</c:v>
                </c:pt>
                <c:pt idx="1363">
                  <c:v>-0.24851989344919959</c:v>
                </c:pt>
                <c:pt idx="1364">
                  <c:v>-0.24934720011242548</c:v>
                </c:pt>
                <c:pt idx="1365">
                  <c:v>-0.24863175676961188</c:v>
                </c:pt>
                <c:pt idx="1366">
                  <c:v>-0.24735308843874293</c:v>
                </c:pt>
                <c:pt idx="1367">
                  <c:v>-0.24749088276205158</c:v>
                </c:pt>
                <c:pt idx="1368">
                  <c:v>-0.24648550263215441</c:v>
                </c:pt>
                <c:pt idx="1369">
                  <c:v>-0.24508836846469284</c:v>
                </c:pt>
                <c:pt idx="1370">
                  <c:v>-0.24328025137982967</c:v>
                </c:pt>
                <c:pt idx="1371">
                  <c:v>-0.2423885037790825</c:v>
                </c:pt>
                <c:pt idx="1372">
                  <c:v>-0.24034426610599319</c:v>
                </c:pt>
                <c:pt idx="1373">
                  <c:v>-0.24102765024838388</c:v>
                </c:pt>
                <c:pt idx="1374">
                  <c:v>-0.24121375393050926</c:v>
                </c:pt>
                <c:pt idx="1375">
                  <c:v>-0.24136005753118217</c:v>
                </c:pt>
                <c:pt idx="1376">
                  <c:v>-0.24126998915468817</c:v>
                </c:pt>
                <c:pt idx="1377">
                  <c:v>-0.24102778305763228</c:v>
                </c:pt>
                <c:pt idx="1378">
                  <c:v>-0.24139583064696557</c:v>
                </c:pt>
                <c:pt idx="1379">
                  <c:v>-0.24091848580133149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-0.24084528894074739</c:v>
                </c:pt>
                <c:pt idx="1388">
                  <c:v>-0.23950261604552736</c:v>
                </c:pt>
                <c:pt idx="1389">
                  <c:v>-0.23878060338880402</c:v>
                </c:pt>
                <c:pt idx="1390">
                  <c:v>-0.23845871175142064</c:v>
                </c:pt>
                <c:pt idx="1391">
                  <c:v>-0.23955669786280995</c:v>
                </c:pt>
                <c:pt idx="1392">
                  <c:v>-0.23818723070468195</c:v>
                </c:pt>
                <c:pt idx="1393">
                  <c:v>-0.23663004243763924</c:v>
                </c:pt>
                <c:pt idx="1394">
                  <c:v>-0.23591666712434323</c:v>
                </c:pt>
                <c:pt idx="1395">
                  <c:v>-0.23595055245171181</c:v>
                </c:pt>
                <c:pt idx="1396">
                  <c:v>-0.23601599894489342</c:v>
                </c:pt>
                <c:pt idx="1397">
                  <c:v>-0.23655608666713626</c:v>
                </c:pt>
                <c:pt idx="1398">
                  <c:v>-0.23589239149366426</c:v>
                </c:pt>
                <c:pt idx="1399">
                  <c:v>-0.23529056645041641</c:v>
                </c:pt>
                <c:pt idx="1400">
                  <c:v>-0.23592979626573651</c:v>
                </c:pt>
                <c:pt idx="1401">
                  <c:v>-0.23650606501784921</c:v>
                </c:pt>
                <c:pt idx="1402">
                  <c:v>-0.2379879978811352</c:v>
                </c:pt>
                <c:pt idx="1403">
                  <c:v>-0.23728816910967521</c:v>
                </c:pt>
                <c:pt idx="1404">
                  <c:v>-0.23655741475947453</c:v>
                </c:pt>
                <c:pt idx="1405">
                  <c:v>-0.23808156198639099</c:v>
                </c:pt>
                <c:pt idx="1406">
                  <c:v>-0.23886354749855337</c:v>
                </c:pt>
                <c:pt idx="1407">
                  <c:v>-0.23879681560173091</c:v>
                </c:pt>
                <c:pt idx="1408">
                  <c:v>-0.24029198669971671</c:v>
                </c:pt>
                <c:pt idx="1409">
                  <c:v>-0.24194840718037447</c:v>
                </c:pt>
                <c:pt idx="1410">
                  <c:v>-0.24189937211394871</c:v>
                </c:pt>
                <c:pt idx="1411">
                  <c:v>-0.24115062211258467</c:v>
                </c:pt>
                <c:pt idx="1412">
                  <c:v>-0.24090550369874109</c:v>
                </c:pt>
                <c:pt idx="1413">
                  <c:v>-0.24041500125258636</c:v>
                </c:pt>
                <c:pt idx="1414">
                  <c:v>-0.24091047930180348</c:v>
                </c:pt>
                <c:pt idx="1415">
                  <c:v>-0.24184263885514701</c:v>
                </c:pt>
                <c:pt idx="1416">
                  <c:v>-0.2430176163766905</c:v>
                </c:pt>
                <c:pt idx="1417">
                  <c:v>-0.24258751367283091</c:v>
                </c:pt>
                <c:pt idx="1418">
                  <c:v>-0.24401871340879239</c:v>
                </c:pt>
                <c:pt idx="1419">
                  <c:v>-0.24438798474035681</c:v>
                </c:pt>
                <c:pt idx="1420">
                  <c:v>-0.24486632091203844</c:v>
                </c:pt>
                <c:pt idx="1421">
                  <c:v>-0.24470988586412606</c:v>
                </c:pt>
                <c:pt idx="1422">
                  <c:v>-0.24519601509192102</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-0.23598008353350536</c:v>
                </c:pt>
                <c:pt idx="1433">
                  <c:v>-0.23536565109942872</c:v>
                </c:pt>
                <c:pt idx="1434">
                  <c:v>-0.23584061486519689</c:v>
                </c:pt>
                <c:pt idx="1435">
                  <c:v>-0.23624802616281251</c:v>
                </c:pt>
                <c:pt idx="1436">
                  <c:v>-0.2355168638985532</c:v>
                </c:pt>
                <c:pt idx="1437">
                  <c:v>-0.23552011772476078</c:v>
                </c:pt>
                <c:pt idx="1438">
                  <c:v>-0.23600265161688583</c:v>
                </c:pt>
                <c:pt idx="1439">
                  <c:v>-0.23459527216566334</c:v>
                </c:pt>
                <c:pt idx="1440">
                  <c:v>-0.23653734159242487</c:v>
                </c:pt>
                <c:pt idx="1441">
                  <c:v>-0.23606423715590147</c:v>
                </c:pt>
                <c:pt idx="1442">
                  <c:v>-0.23608549611971341</c:v>
                </c:pt>
                <c:pt idx="1443">
                  <c:v>-0.23715573933077388</c:v>
                </c:pt>
                <c:pt idx="1444">
                  <c:v>-0.23668243568040773</c:v>
                </c:pt>
                <c:pt idx="1445">
                  <c:v>-0.23636980274389441</c:v>
                </c:pt>
                <c:pt idx="1446">
                  <c:v>-0.23548887909569771</c:v>
                </c:pt>
                <c:pt idx="1447">
                  <c:v>-0.23515457928131384</c:v>
                </c:pt>
                <c:pt idx="1448">
                  <c:v>-0.23513745637652081</c:v>
                </c:pt>
                <c:pt idx="1449">
                  <c:v>-0.23537673118407554</c:v>
                </c:pt>
                <c:pt idx="1450">
                  <c:v>-0.23319890639446356</c:v>
                </c:pt>
                <c:pt idx="1451">
                  <c:v>-0.23272637114040193</c:v>
                </c:pt>
                <c:pt idx="1452">
                  <c:v>-0.23332252333206327</c:v>
                </c:pt>
                <c:pt idx="1453">
                  <c:v>-0.2345733017238274</c:v>
                </c:pt>
                <c:pt idx="1454">
                  <c:v>-0.23477852993563858</c:v>
                </c:pt>
                <c:pt idx="1455">
                  <c:v>-0.23467664628051882</c:v>
                </c:pt>
                <c:pt idx="1456">
                  <c:v>-0.23433726176976691</c:v>
                </c:pt>
                <c:pt idx="1457">
                  <c:v>-0.23426794483606331</c:v>
                </c:pt>
                <c:pt idx="1458">
                  <c:v>-0.23275466899356437</c:v>
                </c:pt>
                <c:pt idx="1459">
                  <c:v>-0.23228346183182727</c:v>
                </c:pt>
                <c:pt idx="1460">
                  <c:v>-0.23202548938142853</c:v>
                </c:pt>
                <c:pt idx="1461">
                  <c:v>-0.23230660858401109</c:v>
                </c:pt>
                <c:pt idx="1462">
                  <c:v>-0.23210610458637895</c:v>
                </c:pt>
                <c:pt idx="1463">
                  <c:v>-0.2322928059100775</c:v>
                </c:pt>
                <c:pt idx="1464">
                  <c:v>-0.23133558335702306</c:v>
                </c:pt>
                <c:pt idx="1465">
                  <c:v>-0.23217206334373908</c:v>
                </c:pt>
                <c:pt idx="1466">
                  <c:v>-0.23171933563826086</c:v>
                </c:pt>
                <c:pt idx="1467">
                  <c:v>-0.23129014362629663</c:v>
                </c:pt>
                <c:pt idx="1468">
                  <c:v>-0.22790698966201747</c:v>
                </c:pt>
                <c:pt idx="1469">
                  <c:v>-0.22599483077200988</c:v>
                </c:pt>
                <c:pt idx="1470">
                  <c:v>-0.22677625184492486</c:v>
                </c:pt>
                <c:pt idx="1471">
                  <c:v>-0.22666463517023774</c:v>
                </c:pt>
                <c:pt idx="1472">
                  <c:v>-0.22728408589610233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33374464"/>
        <c:axId val="233391232"/>
        <c:extLst/>
      </c:lineChart>
      <c:catAx>
        <c:axId val="2333744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391232"/>
        <c:crosses val="autoZero"/>
        <c:auto val="1"/>
        <c:lblAlgn val="ctr"/>
        <c:lblOffset val="100"/>
        <c:noMultiLvlLbl val="0"/>
      </c:catAx>
      <c:valAx>
        <c:axId val="23339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3744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c:v>
                </c:pt>
                <c:pt idx="3">
                  <c:v>10.172328121570692</c:v>
                </c:pt>
                <c:pt idx="4">
                  <c:v>10.169897721570498</c:v>
                </c:pt>
                <c:pt idx="5">
                  <c:v>10.168405965900192</c:v>
                </c:pt>
                <c:pt idx="6">
                  <c:v>10.165196821570575</c:v>
                </c:pt>
                <c:pt idx="7">
                  <c:v>10.163063421571019</c:v>
                </c:pt>
                <c:pt idx="8">
                  <c:v>10.161669535856282</c:v>
                </c:pt>
                <c:pt idx="9">
                  <c:v>10.156616821570523</c:v>
                </c:pt>
                <c:pt idx="10">
                  <c:v>10.155547821570631</c:v>
                </c:pt>
                <c:pt idx="11">
                  <c:v>10.154131521570193</c:v>
                </c:pt>
                <c:pt idx="12">
                  <c:v>10.152772719529597</c:v>
                </c:pt>
                <c:pt idx="13">
                  <c:v>10.152687621570696</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10.184095421570493</c:v>
                </c:pt>
                <c:pt idx="22">
                  <c:v>10.186570921570798</c:v>
                </c:pt>
                <c:pt idx="23">
                  <c:v>10.188521521570618</c:v>
                </c:pt>
                <c:pt idx="24">
                  <c:v>10.190138990401621</c:v>
                </c:pt>
                <c:pt idx="25">
                  <c:v>10.195292337699804</c:v>
                </c:pt>
                <c:pt idx="26">
                  <c:v>10.196875921570401</c:v>
                </c:pt>
                <c:pt idx="27">
                  <c:v>10.199118121570516</c:v>
                </c:pt>
                <c:pt idx="28">
                  <c:v>10.201635621570443</c:v>
                </c:pt>
                <c:pt idx="29">
                  <c:v>10.205975021570529</c:v>
                </c:pt>
                <c:pt idx="30">
                  <c:v>10.210977521570991</c:v>
                </c:pt>
                <c:pt idx="31">
                  <c:v>10.215954921570287</c:v>
                </c:pt>
                <c:pt idx="32">
                  <c:v>10.221846321571018</c:v>
                </c:pt>
                <c:pt idx="33">
                  <c:v>10.224706768938843</c:v>
                </c:pt>
                <c:pt idx="34">
                  <c:v>10.238914964427542</c:v>
                </c:pt>
                <c:pt idx="35">
                  <c:v>10.24167182157044</c:v>
                </c:pt>
                <c:pt idx="36">
                  <c:v>10.245953721570467</c:v>
                </c:pt>
                <c:pt idx="37">
                  <c:v>10.250895721570748</c:v>
                </c:pt>
                <c:pt idx="38">
                  <c:v>10.255382621571002</c:v>
                </c:pt>
                <c:pt idx="39">
                  <c:v>10.260297121570748</c:v>
                </c:pt>
                <c:pt idx="40">
                  <c:v>10.264617092403952</c:v>
                </c:pt>
                <c:pt idx="41">
                  <c:v>10.268712693364975</c:v>
                </c:pt>
                <c:pt idx="42">
                  <c:v>10.284655440618417</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10.312502345379992</c:v>
                </c:pt>
                <c:pt idx="51">
                  <c:v>10.320860762747131</c:v>
                </c:pt>
                <c:pt idx="52">
                  <c:v>10.322676421570279</c:v>
                </c:pt>
                <c:pt idx="53">
                  <c:v>10.325377521570569</c:v>
                </c:pt>
                <c:pt idx="54">
                  <c:v>10.328383021570998</c:v>
                </c:pt>
                <c:pt idx="55">
                  <c:v>10.330806721570738</c:v>
                </c:pt>
                <c:pt idx="56">
                  <c:v>10.333665038065995</c:v>
                </c:pt>
                <c:pt idx="57">
                  <c:v>10.336425521570547</c:v>
                </c:pt>
                <c:pt idx="58">
                  <c:v>10.340145121570098</c:v>
                </c:pt>
                <c:pt idx="59">
                  <c:v>10.342552956705742</c:v>
                </c:pt>
                <c:pt idx="60">
                  <c:v>10.354962956705496</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10.423034912479759</c:v>
                </c:pt>
                <c:pt idx="77">
                  <c:v>10.423789021570357</c:v>
                </c:pt>
                <c:pt idx="78">
                  <c:v>10.424493221570501</c:v>
                </c:pt>
                <c:pt idx="79">
                  <c:v>10.424985656622262</c:v>
                </c:pt>
                <c:pt idx="80">
                  <c:v>10.42523522157062</c:v>
                </c:pt>
                <c:pt idx="81">
                  <c:v>10.425362421570668</c:v>
                </c:pt>
                <c:pt idx="82">
                  <c:v>10.425530321570356</c:v>
                </c:pt>
                <c:pt idx="83">
                  <c:v>10.425603421570301</c:v>
                </c:pt>
                <c:pt idx="84">
                  <c:v>10.425689560700853</c:v>
                </c:pt>
                <c:pt idx="85">
                  <c:v>10.426454744647351</c:v>
                </c:pt>
                <c:pt idx="86">
                  <c:v>10.426704321570169</c:v>
                </c:pt>
                <c:pt idx="87">
                  <c:v>10.427001821570718</c:v>
                </c:pt>
                <c:pt idx="88">
                  <c:v>10.427321821570565</c:v>
                </c:pt>
                <c:pt idx="89">
                  <c:v>10.428302621570152</c:v>
                </c:pt>
                <c:pt idx="90">
                  <c:v>10.429337099920936</c:v>
                </c:pt>
                <c:pt idx="91">
                  <c:v>10.430666021570673</c:v>
                </c:pt>
                <c:pt idx="92">
                  <c:v>10.432345021570868</c:v>
                </c:pt>
                <c:pt idx="93">
                  <c:v>10.434133321570398</c:v>
                </c:pt>
                <c:pt idx="94">
                  <c:v>10.441273321570412</c:v>
                </c:pt>
                <c:pt idx="95">
                  <c:v>10.442539621570624</c:v>
                </c:pt>
                <c:pt idx="96">
                  <c:v>10.444107821570793</c:v>
                </c:pt>
                <c:pt idx="97">
                  <c:v>10.446481021570531</c:v>
                </c:pt>
                <c:pt idx="98">
                  <c:v>10.448072821570141</c:v>
                </c:pt>
                <c:pt idx="99">
                  <c:v>10.449651721570698</c:v>
                </c:pt>
                <c:pt idx="100">
                  <c:v>10.451007621570669</c:v>
                </c:pt>
                <c:pt idx="101">
                  <c:v>10.452095400518132</c:v>
                </c:pt>
                <c:pt idx="102">
                  <c:v>10.452827821570551</c:v>
                </c:pt>
                <c:pt idx="103">
                  <c:v>10.453136097432678</c:v>
                </c:pt>
                <c:pt idx="104">
                  <c:v>10.452690421570702</c:v>
                </c:pt>
                <c:pt idx="105">
                  <c:v>10.451658221570867</c:v>
                </c:pt>
                <c:pt idx="106">
                  <c:v>10.450473121570765</c:v>
                </c:pt>
                <c:pt idx="107">
                  <c:v>10.448727121570261</c:v>
                </c:pt>
                <c:pt idx="108">
                  <c:v>10.447047021570697</c:v>
                </c:pt>
                <c:pt idx="109">
                  <c:v>10.445538921570446</c:v>
                </c:pt>
                <c:pt idx="110">
                  <c:v>10.444292005243867</c:v>
                </c:pt>
                <c:pt idx="111">
                  <c:v>10.440418730661499</c:v>
                </c:pt>
                <c:pt idx="112">
                  <c:v>10.439528342403705</c:v>
                </c:pt>
                <c:pt idx="113">
                  <c:v>10.438688221570699</c:v>
                </c:pt>
                <c:pt idx="114">
                  <c:v>10.437966021570528</c:v>
                </c:pt>
                <c:pt idx="115">
                  <c:v>10.437242721570938</c:v>
                </c:pt>
                <c:pt idx="116">
                  <c:v>10.436527316520184</c:v>
                </c:pt>
                <c:pt idx="117">
                  <c:v>10.435677321570765</c:v>
                </c:pt>
                <c:pt idx="118">
                  <c:v>10.434606321570342</c:v>
                </c:pt>
                <c:pt idx="119">
                  <c:v>10.433778654903833</c:v>
                </c:pt>
                <c:pt idx="120">
                  <c:v>10.430171884070498</c:v>
                </c:pt>
                <c:pt idx="121">
                  <c:v>10.429438321570373</c:v>
                </c:pt>
                <c:pt idx="122">
                  <c:v>10.428255425736745</c:v>
                </c:pt>
                <c:pt idx="123">
                  <c:v>10.427141621570613</c:v>
                </c:pt>
                <c:pt idx="124">
                  <c:v>10.426182521570624</c:v>
                </c:pt>
                <c:pt idx="125">
                  <c:v>10.425315721570556</c:v>
                </c:pt>
                <c:pt idx="126">
                  <c:v>10.424441221570518</c:v>
                </c:pt>
                <c:pt idx="127">
                  <c:v>10.42378202157083</c:v>
                </c:pt>
                <c:pt idx="128">
                  <c:v>10.423302821570513</c:v>
                </c:pt>
                <c:pt idx="129">
                  <c:v>10.42088509429742</c:v>
                </c:pt>
                <c:pt idx="130">
                  <c:v>10.419853421570417</c:v>
                </c:pt>
                <c:pt idx="131">
                  <c:v>10.418884921570495</c:v>
                </c:pt>
                <c:pt idx="132">
                  <c:v>10.417952413407406</c:v>
                </c:pt>
                <c:pt idx="133">
                  <c:v>10.417069121569998</c:v>
                </c:pt>
                <c:pt idx="134">
                  <c:v>10.416258421570399</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10.413971521570451</c:v>
                </c:pt>
                <c:pt idx="150">
                  <c:v>10.413884821571004</c:v>
                </c:pt>
                <c:pt idx="151">
                  <c:v>10.413820821570749</c:v>
                </c:pt>
                <c:pt idx="152">
                  <c:v>10.413567521570585</c:v>
                </c:pt>
                <c:pt idx="153">
                  <c:v>10.413242321570499</c:v>
                </c:pt>
                <c:pt idx="154">
                  <c:v>10.412448121570819</c:v>
                </c:pt>
                <c:pt idx="155">
                  <c:v>10.411541505781074</c:v>
                </c:pt>
                <c:pt idx="156">
                  <c:v>10.404420898493701</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10.349855513878371</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10.290403721570572</c:v>
                </c:pt>
                <c:pt idx="177">
                  <c:v>10.288223221569998</c:v>
                </c:pt>
                <c:pt idx="178">
                  <c:v>10.284563721570311</c:v>
                </c:pt>
                <c:pt idx="179">
                  <c:v>10.281904521570505</c:v>
                </c:pt>
                <c:pt idx="180">
                  <c:v>10.279747923611396</c:v>
                </c:pt>
                <c:pt idx="181">
                  <c:v>10.277722921570998</c:v>
                </c:pt>
                <c:pt idx="182">
                  <c:v>10.276523256352888</c:v>
                </c:pt>
                <c:pt idx="183">
                  <c:v>10.27341708627641</c:v>
                </c:pt>
                <c:pt idx="184">
                  <c:v>10.274174821570817</c:v>
                </c:pt>
                <c:pt idx="185">
                  <c:v>10.275094121570568</c:v>
                </c:pt>
                <c:pt idx="186">
                  <c:v>10.275854621570701</c:v>
                </c:pt>
                <c:pt idx="187">
                  <c:v>10.276535553529325</c:v>
                </c:pt>
                <c:pt idx="188">
                  <c:v>10.279252515448157</c:v>
                </c:pt>
                <c:pt idx="189">
                  <c:v>10.279628721570665</c:v>
                </c:pt>
                <c:pt idx="190">
                  <c:v>10.280362321570268</c:v>
                </c:pt>
                <c:pt idx="191">
                  <c:v>10.281518721570663</c:v>
                </c:pt>
                <c:pt idx="192">
                  <c:v>10.282562563838766</c:v>
                </c:pt>
                <c:pt idx="193">
                  <c:v>10.28334080858342</c:v>
                </c:pt>
                <c:pt idx="194">
                  <c:v>10.286431525274324</c:v>
                </c:pt>
                <c:pt idx="195">
                  <c:v>10.286741521570761</c:v>
                </c:pt>
                <c:pt idx="196">
                  <c:v>10.287214521570647</c:v>
                </c:pt>
                <c:pt idx="197">
                  <c:v>10.287238921570429</c:v>
                </c:pt>
                <c:pt idx="198">
                  <c:v>10.285932563838729</c:v>
                </c:pt>
                <c:pt idx="199">
                  <c:v>10.283520121570483</c:v>
                </c:pt>
                <c:pt idx="200">
                  <c:v>10.281263221570056</c:v>
                </c:pt>
                <c:pt idx="201">
                  <c:v>10.279844250142004</c:v>
                </c:pt>
                <c:pt idx="202">
                  <c:v>10.274007821570692</c:v>
                </c:pt>
                <c:pt idx="203">
                  <c:v>10.272723739938087</c:v>
                </c:pt>
                <c:pt idx="204">
                  <c:v>10.271028421570463</c:v>
                </c:pt>
                <c:pt idx="205">
                  <c:v>10.26969864631279</c:v>
                </c:pt>
                <c:pt idx="206">
                  <c:v>10.268260121570295</c:v>
                </c:pt>
                <c:pt idx="207">
                  <c:v>10.267487121570511</c:v>
                </c:pt>
                <c:pt idx="208">
                  <c:v>10.267926121570248</c:v>
                </c:pt>
                <c:pt idx="209">
                  <c:v>10.268555821570068</c:v>
                </c:pt>
                <c:pt idx="210">
                  <c:v>10.268957457934368</c:v>
                </c:pt>
                <c:pt idx="211">
                  <c:v>10.270427821570568</c:v>
                </c:pt>
                <c:pt idx="212">
                  <c:v>10.270674137360222</c:v>
                </c:pt>
                <c:pt idx="213">
                  <c:v>10.271281021570665</c:v>
                </c:pt>
                <c:pt idx="214">
                  <c:v>10.271870521570948</c:v>
                </c:pt>
                <c:pt idx="215">
                  <c:v>10.27240092157102</c:v>
                </c:pt>
                <c:pt idx="216">
                  <c:v>10.272868121570607</c:v>
                </c:pt>
                <c:pt idx="217">
                  <c:v>10.273328221570479</c:v>
                </c:pt>
                <c:pt idx="218">
                  <c:v>10.273716407428926</c:v>
                </c:pt>
                <c:pt idx="219">
                  <c:v>10.273931457934149</c:v>
                </c:pt>
                <c:pt idx="220">
                  <c:v>10.275140174511634</c:v>
                </c:pt>
                <c:pt idx="221">
                  <c:v>10.275467821570416</c:v>
                </c:pt>
                <c:pt idx="222">
                  <c:v>10.275911421570266</c:v>
                </c:pt>
                <c:pt idx="223">
                  <c:v>10.276298621570525</c:v>
                </c:pt>
                <c:pt idx="224">
                  <c:v>10.276652821570664</c:v>
                </c:pt>
                <c:pt idx="225">
                  <c:v>10.276960521570498</c:v>
                </c:pt>
                <c:pt idx="226">
                  <c:v>10.277220121570243</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10.261939721570537</c:v>
                </c:pt>
                <c:pt idx="235">
                  <c:v>10.259493021570833</c:v>
                </c:pt>
                <c:pt idx="236">
                  <c:v>10.257884071570558</c:v>
                </c:pt>
                <c:pt idx="237">
                  <c:v>10.250948602820515</c:v>
                </c:pt>
                <c:pt idx="238">
                  <c:v>10.24859093984985</c:v>
                </c:pt>
                <c:pt idx="239">
                  <c:v>10.246469621570313</c:v>
                </c:pt>
                <c:pt idx="240">
                  <c:v>10.244464321570561</c:v>
                </c:pt>
                <c:pt idx="241">
                  <c:v>10.242713221570533</c:v>
                </c:pt>
                <c:pt idx="242">
                  <c:v>10.241183921570343</c:v>
                </c:pt>
                <c:pt idx="243">
                  <c:v>10.239600617269229</c:v>
                </c:pt>
                <c:pt idx="244">
                  <c:v>10.238348389752053</c:v>
                </c:pt>
                <c:pt idx="245">
                  <c:v>10.234984338424622</c:v>
                </c:pt>
                <c:pt idx="246">
                  <c:v>10.234218121570388</c:v>
                </c:pt>
                <c:pt idx="247">
                  <c:v>10.233482921570598</c:v>
                </c:pt>
                <c:pt idx="248">
                  <c:v>10.232912921570819</c:v>
                </c:pt>
                <c:pt idx="249">
                  <c:v>10.232388672634258</c:v>
                </c:pt>
                <c:pt idx="250">
                  <c:v>10.23198802157096</c:v>
                </c:pt>
                <c:pt idx="251">
                  <c:v>10.231607221570741</c:v>
                </c:pt>
                <c:pt idx="252">
                  <c:v>10.231238521570516</c:v>
                </c:pt>
                <c:pt idx="253">
                  <c:v>10.230985321570779</c:v>
                </c:pt>
                <c:pt idx="254">
                  <c:v>10.229613735549023</c:v>
                </c:pt>
                <c:pt idx="255">
                  <c:v>10.229370558412562</c:v>
                </c:pt>
                <c:pt idx="256">
                  <c:v>10.229151621570802</c:v>
                </c:pt>
                <c:pt idx="257">
                  <c:v>10.228937921569909</c:v>
                </c:pt>
                <c:pt idx="258">
                  <c:v>10.228770921570066</c:v>
                </c:pt>
                <c:pt idx="259">
                  <c:v>10.228671121570867</c:v>
                </c:pt>
                <c:pt idx="260">
                  <c:v>10.228617821570495</c:v>
                </c:pt>
                <c:pt idx="261">
                  <c:v>10.228399488237606</c:v>
                </c:pt>
                <c:pt idx="262">
                  <c:v>10.228335425736828</c:v>
                </c:pt>
                <c:pt idx="263">
                  <c:v>10.228220921570138</c:v>
                </c:pt>
                <c:pt idx="264">
                  <c:v>10.228132921570618</c:v>
                </c:pt>
                <c:pt idx="265">
                  <c:v>10.228051821569832</c:v>
                </c:pt>
                <c:pt idx="266">
                  <c:v>10.22797882157079</c:v>
                </c:pt>
                <c:pt idx="267">
                  <c:v>10.227911651356999</c:v>
                </c:pt>
                <c:pt idx="268">
                  <c:v>10.227880001057851</c:v>
                </c:pt>
                <c:pt idx="269">
                  <c:v>10.226818821570543</c:v>
                </c:pt>
                <c:pt idx="270">
                  <c:v>10.226615321570348</c:v>
                </c:pt>
                <c:pt idx="271">
                  <c:v>10.226348221570698</c:v>
                </c:pt>
                <c:pt idx="272">
                  <c:v>10.226105521571151</c:v>
                </c:pt>
                <c:pt idx="273">
                  <c:v>10.225897921570418</c:v>
                </c:pt>
                <c:pt idx="274">
                  <c:v>10.225703421570723</c:v>
                </c:pt>
                <c:pt idx="275">
                  <c:v>10.225508621571333</c:v>
                </c:pt>
                <c:pt idx="276">
                  <c:v>10.225373721570246</c:v>
                </c:pt>
                <c:pt idx="277">
                  <c:v>10.22526929215865</c:v>
                </c:pt>
                <c:pt idx="278">
                  <c:v>10.224989592403844</c:v>
                </c:pt>
                <c:pt idx="279">
                  <c:v>10.224913579146843</c:v>
                </c:pt>
                <c:pt idx="280">
                  <c:v>10.224846421570442</c:v>
                </c:pt>
                <c:pt idx="281">
                  <c:v>10.224781421571102</c:v>
                </c:pt>
                <c:pt idx="282">
                  <c:v>10.224712621570268</c:v>
                </c:pt>
                <c:pt idx="283">
                  <c:v>10.224615121570379</c:v>
                </c:pt>
                <c:pt idx="284">
                  <c:v>10.224497333765882</c:v>
                </c:pt>
                <c:pt idx="285">
                  <c:v>10.22442612157041</c:v>
                </c:pt>
                <c:pt idx="286">
                  <c:v>10.2243401215701</c:v>
                </c:pt>
                <c:pt idx="287">
                  <c:v>10.224275021570518</c:v>
                </c:pt>
                <c:pt idx="288">
                  <c:v>10.224247821570398</c:v>
                </c:pt>
                <c:pt idx="289">
                  <c:v>10.224180346823275</c:v>
                </c:pt>
                <c:pt idx="290">
                  <c:v>10.223289221570818</c:v>
                </c:pt>
                <c:pt idx="291">
                  <c:v>10.221749521570848</c:v>
                </c:pt>
                <c:pt idx="292">
                  <c:v>10.219856021570799</c:v>
                </c:pt>
                <c:pt idx="293">
                  <c:v>10.218414221570848</c:v>
                </c:pt>
                <c:pt idx="294">
                  <c:v>10.217151421570643</c:v>
                </c:pt>
                <c:pt idx="295">
                  <c:v>10.21576309038754</c:v>
                </c:pt>
                <c:pt idx="296">
                  <c:v>10.214792321571148</c:v>
                </c:pt>
                <c:pt idx="297">
                  <c:v>10.213671521570655</c:v>
                </c:pt>
                <c:pt idx="298">
                  <c:v>10.212690221570696</c:v>
                </c:pt>
                <c:pt idx="299">
                  <c:v>10.211867821570495</c:v>
                </c:pt>
                <c:pt idx="300">
                  <c:v>10.211156407429414</c:v>
                </c:pt>
                <c:pt idx="301">
                  <c:v>10.210678921570839</c:v>
                </c:pt>
                <c:pt idx="302">
                  <c:v>10.210237521570701</c:v>
                </c:pt>
                <c:pt idx="303">
                  <c:v>10.209894221570423</c:v>
                </c:pt>
                <c:pt idx="304">
                  <c:v>10.209564421570731</c:v>
                </c:pt>
                <c:pt idx="305">
                  <c:v>10.209316685206701</c:v>
                </c:pt>
                <c:pt idx="306">
                  <c:v>10.208951021570501</c:v>
                </c:pt>
                <c:pt idx="307">
                  <c:v>10.208696021570333</c:v>
                </c:pt>
                <c:pt idx="308">
                  <c:v>10.208401021570143</c:v>
                </c:pt>
                <c:pt idx="309">
                  <c:v>10.208160421570609</c:v>
                </c:pt>
                <c:pt idx="310">
                  <c:v>10.207909842847059</c:v>
                </c:pt>
                <c:pt idx="311">
                  <c:v>10.207680121570853</c:v>
                </c:pt>
                <c:pt idx="312">
                  <c:v>10.207480221570664</c:v>
                </c:pt>
                <c:pt idx="313">
                  <c:v>10.207194021570601</c:v>
                </c:pt>
                <c:pt idx="314">
                  <c:v>10.206945240925322</c:v>
                </c:pt>
                <c:pt idx="315">
                  <c:v>10.204320165320448</c:v>
                </c:pt>
                <c:pt idx="316">
                  <c:v>10.203387521570605</c:v>
                </c:pt>
                <c:pt idx="317">
                  <c:v>10.20258942157038</c:v>
                </c:pt>
                <c:pt idx="318">
                  <c:v>10.201766821570548</c:v>
                </c:pt>
                <c:pt idx="319">
                  <c:v>10.201144021570748</c:v>
                </c:pt>
                <c:pt idx="320">
                  <c:v>10.200472421570591</c:v>
                </c:pt>
                <c:pt idx="321">
                  <c:v>10.199896558412874</c:v>
                </c:pt>
                <c:pt idx="322">
                  <c:v>10.199400321570451</c:v>
                </c:pt>
                <c:pt idx="323">
                  <c:v>10.19894292157081</c:v>
                </c:pt>
                <c:pt idx="324">
                  <c:v>10.198508021570643</c:v>
                </c:pt>
                <c:pt idx="325">
                  <c:v>10.198327721570882</c:v>
                </c:pt>
                <c:pt idx="326">
                  <c:v>10.198186266015155</c:v>
                </c:pt>
                <c:pt idx="327">
                  <c:v>10.198029221570849</c:v>
                </c:pt>
                <c:pt idx="328">
                  <c:v>10.197914921570298</c:v>
                </c:pt>
                <c:pt idx="329">
                  <c:v>10.197832821571168</c:v>
                </c:pt>
                <c:pt idx="330">
                  <c:v>10.19776873066146</c:v>
                </c:pt>
                <c:pt idx="331">
                  <c:v>10.197682421570093</c:v>
                </c:pt>
                <c:pt idx="332">
                  <c:v>10.197644721570255</c:v>
                </c:pt>
                <c:pt idx="333">
                  <c:v>10.197637821570519</c:v>
                </c:pt>
                <c:pt idx="334">
                  <c:v>10.197449667724516</c:v>
                </c:pt>
                <c:pt idx="335">
                  <c:v>10.198403021570668</c:v>
                </c:pt>
                <c:pt idx="336">
                  <c:v>10.200109505781072</c:v>
                </c:pt>
                <c:pt idx="337">
                  <c:v>10.201861521570555</c:v>
                </c:pt>
                <c:pt idx="338">
                  <c:v>10.203509021570355</c:v>
                </c:pt>
                <c:pt idx="339">
                  <c:v>10.205019221570168</c:v>
                </c:pt>
                <c:pt idx="340">
                  <c:v>10.206187721570231</c:v>
                </c:pt>
                <c:pt idx="341">
                  <c:v>10.207542653030927</c:v>
                </c:pt>
                <c:pt idx="342">
                  <c:v>10.208428013878548</c:v>
                </c:pt>
                <c:pt idx="343">
                  <c:v>10.211062821570433</c:v>
                </c:pt>
                <c:pt idx="344">
                  <c:v>10.211479148100905</c:v>
                </c:pt>
                <c:pt idx="345">
                  <c:v>10.212262721570443</c:v>
                </c:pt>
                <c:pt idx="346">
                  <c:v>10.212925421570638</c:v>
                </c:pt>
                <c:pt idx="347">
                  <c:v>10.213551121570802</c:v>
                </c:pt>
                <c:pt idx="348">
                  <c:v>10.21418782157069</c:v>
                </c:pt>
                <c:pt idx="349">
                  <c:v>10.214739321570548</c:v>
                </c:pt>
                <c:pt idx="350">
                  <c:v>10.215182003388852</c:v>
                </c:pt>
                <c:pt idx="351">
                  <c:v>10.216191350982214</c:v>
                </c:pt>
                <c:pt idx="352">
                  <c:v>10.21639422157044</c:v>
                </c:pt>
                <c:pt idx="353">
                  <c:v>10.216688326620996</c:v>
                </c:pt>
                <c:pt idx="354">
                  <c:v>10.217317621570619</c:v>
                </c:pt>
                <c:pt idx="355">
                  <c:v>10.219576821570548</c:v>
                </c:pt>
                <c:pt idx="356">
                  <c:v>10.222650321570413</c:v>
                </c:pt>
                <c:pt idx="357">
                  <c:v>10.226442621570513</c:v>
                </c:pt>
                <c:pt idx="358">
                  <c:v>10.229325733658433</c:v>
                </c:pt>
                <c:pt idx="359">
                  <c:v>10.231735279197707</c:v>
                </c:pt>
                <c:pt idx="360">
                  <c:v>10.253356833916024</c:v>
                </c:pt>
                <c:pt idx="361">
                  <c:v>10.256155621570413</c:v>
                </c:pt>
                <c:pt idx="362">
                  <c:v>10.258693921570318</c:v>
                </c:pt>
                <c:pt idx="363">
                  <c:v>10.261675821570618</c:v>
                </c:pt>
                <c:pt idx="364">
                  <c:v>10.263865055612868</c:v>
                </c:pt>
                <c:pt idx="365">
                  <c:v>10.265638206185958</c:v>
                </c:pt>
                <c:pt idx="366">
                  <c:v>10.271287367025067</c:v>
                </c:pt>
                <c:pt idx="367">
                  <c:v>10.272569821570229</c:v>
                </c:pt>
                <c:pt idx="368">
                  <c:v>10.274706021570449</c:v>
                </c:pt>
                <c:pt idx="369">
                  <c:v>10.276592121570999</c:v>
                </c:pt>
                <c:pt idx="370">
                  <c:v>10.278705599348129</c:v>
                </c:pt>
                <c:pt idx="371">
                  <c:v>10.280448921570708</c:v>
                </c:pt>
                <c:pt idx="372">
                  <c:v>10.281947421570882</c:v>
                </c:pt>
                <c:pt idx="373">
                  <c:v>10.283465021570498</c:v>
                </c:pt>
                <c:pt idx="374">
                  <c:v>10.284576521570543</c:v>
                </c:pt>
                <c:pt idx="375">
                  <c:v>10.285129488237246</c:v>
                </c:pt>
                <c:pt idx="376">
                  <c:v>10.28718766284031</c:v>
                </c:pt>
                <c:pt idx="377">
                  <c:v>10.287792060700767</c:v>
                </c:pt>
                <c:pt idx="378">
                  <c:v>10.288427821570814</c:v>
                </c:pt>
                <c:pt idx="379">
                  <c:v>10.288986821570548</c:v>
                </c:pt>
                <c:pt idx="380">
                  <c:v>10.289491821570763</c:v>
                </c:pt>
                <c:pt idx="381">
                  <c:v>10.290052521570567</c:v>
                </c:pt>
                <c:pt idx="382">
                  <c:v>10.290454305087234</c:v>
                </c:pt>
                <c:pt idx="383">
                  <c:v>10.290804090227354</c:v>
                </c:pt>
                <c:pt idx="384">
                  <c:v>10.291998337034315</c:v>
                </c:pt>
                <c:pt idx="385">
                  <c:v>10.290557921570578</c:v>
                </c:pt>
                <c:pt idx="386">
                  <c:v>10.288727621570636</c:v>
                </c:pt>
                <c:pt idx="387">
                  <c:v>10.286985521570655</c:v>
                </c:pt>
                <c:pt idx="388">
                  <c:v>10.285538880394014</c:v>
                </c:pt>
                <c:pt idx="389">
                  <c:v>10.284487821570551</c:v>
                </c:pt>
                <c:pt idx="390">
                  <c:v>10.281129988237542</c:v>
                </c:pt>
                <c:pt idx="391">
                  <c:v>10.280392121570706</c:v>
                </c:pt>
                <c:pt idx="392">
                  <c:v>10.279355321570415</c:v>
                </c:pt>
                <c:pt idx="393">
                  <c:v>10.278519021570528</c:v>
                </c:pt>
                <c:pt idx="394">
                  <c:v>10.277883221570431</c:v>
                </c:pt>
                <c:pt idx="395">
                  <c:v>10.277065133398505</c:v>
                </c:pt>
                <c:pt idx="396">
                  <c:v>10.276334121570741</c:v>
                </c:pt>
                <c:pt idx="397">
                  <c:v>10.275788383368464</c:v>
                </c:pt>
                <c:pt idx="398">
                  <c:v>10.273666097432384</c:v>
                </c:pt>
                <c:pt idx="399">
                  <c:v>10.27313752157095</c:v>
                </c:pt>
                <c:pt idx="400">
                  <c:v>10.272618599348396</c:v>
                </c:pt>
                <c:pt idx="401">
                  <c:v>10.272174521571046</c:v>
                </c:pt>
                <c:pt idx="402">
                  <c:v>10.271686921570321</c:v>
                </c:pt>
                <c:pt idx="403">
                  <c:v>10.270963421570697</c:v>
                </c:pt>
                <c:pt idx="404">
                  <c:v>10.269923721570382</c:v>
                </c:pt>
                <c:pt idx="405">
                  <c:v>10.268774131094098</c:v>
                </c:pt>
                <c:pt idx="406">
                  <c:v>10.263339377126334</c:v>
                </c:pt>
                <c:pt idx="407">
                  <c:v>10.261558421570648</c:v>
                </c:pt>
                <c:pt idx="408">
                  <c:v>10.25968182157037</c:v>
                </c:pt>
                <c:pt idx="409">
                  <c:v>10.257354921570348</c:v>
                </c:pt>
                <c:pt idx="410">
                  <c:v>10.254417421570665</c:v>
                </c:pt>
                <c:pt idx="411">
                  <c:v>10.251652063994969</c:v>
                </c:pt>
                <c:pt idx="412">
                  <c:v>10.248767021570137</c:v>
                </c:pt>
                <c:pt idx="413">
                  <c:v>10.24730427318357</c:v>
                </c:pt>
                <c:pt idx="414">
                  <c:v>10.241608334390971</c:v>
                </c:pt>
                <c:pt idx="415">
                  <c:v>10.240272621570574</c:v>
                </c:pt>
                <c:pt idx="416">
                  <c:v>10.238722221570947</c:v>
                </c:pt>
                <c:pt idx="417">
                  <c:v>10.237056221570228</c:v>
                </c:pt>
                <c:pt idx="418">
                  <c:v>10.235553478135946</c:v>
                </c:pt>
                <c:pt idx="419">
                  <c:v>10.234205121570536</c:v>
                </c:pt>
                <c:pt idx="420">
                  <c:v>10.233027821570643</c:v>
                </c:pt>
                <c:pt idx="421">
                  <c:v>10.232070859545374</c:v>
                </c:pt>
                <c:pt idx="422">
                  <c:v>10.229231154904069</c:v>
                </c:pt>
                <c:pt idx="423">
                  <c:v>10.22841873066144</c:v>
                </c:pt>
                <c:pt idx="424">
                  <c:v>10.22771312157079</c:v>
                </c:pt>
                <c:pt idx="425">
                  <c:v>10.227060621570512</c:v>
                </c:pt>
                <c:pt idx="426">
                  <c:v>10.226521621570978</c:v>
                </c:pt>
                <c:pt idx="427">
                  <c:v>10.225948821570368</c:v>
                </c:pt>
                <c:pt idx="428">
                  <c:v>10.2249290120473</c:v>
                </c:pt>
                <c:pt idx="429">
                  <c:v>10.223709798314799</c:v>
                </c:pt>
                <c:pt idx="430">
                  <c:v>10.220478046289642</c:v>
                </c:pt>
                <c:pt idx="431">
                  <c:v>10.219639621570568</c:v>
                </c:pt>
                <c:pt idx="432">
                  <c:v>10.218929221570541</c:v>
                </c:pt>
                <c:pt idx="433">
                  <c:v>10.218182021570803</c:v>
                </c:pt>
                <c:pt idx="434">
                  <c:v>10.217476609449022</c:v>
                </c:pt>
                <c:pt idx="435">
                  <c:v>10.216844721570718</c:v>
                </c:pt>
                <c:pt idx="436">
                  <c:v>10.215767121570348</c:v>
                </c:pt>
                <c:pt idx="437">
                  <c:v>10.214715521570515</c:v>
                </c:pt>
                <c:pt idx="438">
                  <c:v>10.214187821570501</c:v>
                </c:pt>
                <c:pt idx="439">
                  <c:v>10.211973961921345</c:v>
                </c:pt>
                <c:pt idx="440">
                  <c:v>10.211441866514051</c:v>
                </c:pt>
                <c:pt idx="441">
                  <c:v>10.210667121570701</c:v>
                </c:pt>
                <c:pt idx="442">
                  <c:v>10.210130221570623</c:v>
                </c:pt>
                <c:pt idx="443">
                  <c:v>10.209554121570747</c:v>
                </c:pt>
                <c:pt idx="444">
                  <c:v>10.209082421570118</c:v>
                </c:pt>
                <c:pt idx="445">
                  <c:v>10.208574286217001</c:v>
                </c:pt>
                <c:pt idx="446">
                  <c:v>10.208156921570742</c:v>
                </c:pt>
                <c:pt idx="447">
                  <c:v>10.207858154903969</c:v>
                </c:pt>
                <c:pt idx="448">
                  <c:v>10.206861571570398</c:v>
                </c:pt>
                <c:pt idx="449">
                  <c:v>10.206702221570518</c:v>
                </c:pt>
                <c:pt idx="450">
                  <c:v>10.206466221570835</c:v>
                </c:pt>
                <c:pt idx="451">
                  <c:v>10.20628992157036</c:v>
                </c:pt>
                <c:pt idx="452">
                  <c:v>10.206093882176944</c:v>
                </c:pt>
                <c:pt idx="453">
                  <c:v>10.205941121570859</c:v>
                </c:pt>
                <c:pt idx="454">
                  <c:v>10.205797621570168</c:v>
                </c:pt>
                <c:pt idx="455">
                  <c:v>10.205649821570873</c:v>
                </c:pt>
                <c:pt idx="456">
                  <c:v>10.205581605354254</c:v>
                </c:pt>
                <c:pt idx="457">
                  <c:v>10.205042665320306</c:v>
                </c:pt>
                <c:pt idx="458">
                  <c:v>10.204943628022349</c:v>
                </c:pt>
                <c:pt idx="459">
                  <c:v>10.204830621570668</c:v>
                </c:pt>
                <c:pt idx="460">
                  <c:v>10.204716421570051</c:v>
                </c:pt>
                <c:pt idx="461">
                  <c:v>10.204639421571168</c:v>
                </c:pt>
                <c:pt idx="462">
                  <c:v>10.204556821570279</c:v>
                </c:pt>
                <c:pt idx="463">
                  <c:v>10.204499669397009</c:v>
                </c:pt>
                <c:pt idx="464">
                  <c:v>10.204418269331564</c:v>
                </c:pt>
                <c:pt idx="465">
                  <c:v>10.204098821570449</c:v>
                </c:pt>
                <c:pt idx="466">
                  <c:v>10.203719621570244</c:v>
                </c:pt>
                <c:pt idx="467">
                  <c:v>10.203409021570664</c:v>
                </c:pt>
                <c:pt idx="468">
                  <c:v>10.202967621570759</c:v>
                </c:pt>
                <c:pt idx="469">
                  <c:v>10.202603957934272</c:v>
                </c:pt>
                <c:pt idx="470">
                  <c:v>10.201260107284803</c:v>
                </c:pt>
                <c:pt idx="471">
                  <c:v>10.200858841979013</c:v>
                </c:pt>
                <c:pt idx="472">
                  <c:v>10.20036752157076</c:v>
                </c:pt>
                <c:pt idx="473">
                  <c:v>10.199932921570721</c:v>
                </c:pt>
                <c:pt idx="474">
                  <c:v>10.199513121570398</c:v>
                </c:pt>
                <c:pt idx="475">
                  <c:v>10.199147521570508</c:v>
                </c:pt>
                <c:pt idx="476">
                  <c:v>10.198807621570745</c:v>
                </c:pt>
                <c:pt idx="477">
                  <c:v>10.198576191135563</c:v>
                </c:pt>
                <c:pt idx="478">
                  <c:v>10.197797145894793</c:v>
                </c:pt>
                <c:pt idx="479">
                  <c:v>10.19765702157016</c:v>
                </c:pt>
                <c:pt idx="480">
                  <c:v>10.197528721570009</c:v>
                </c:pt>
                <c:pt idx="481">
                  <c:v>10.197391821569951</c:v>
                </c:pt>
                <c:pt idx="482">
                  <c:v>10.197304221570661</c:v>
                </c:pt>
                <c:pt idx="483">
                  <c:v>10.197073637896935</c:v>
                </c:pt>
                <c:pt idx="484">
                  <c:v>10.196772921570798</c:v>
                </c:pt>
                <c:pt idx="485">
                  <c:v>10.196482121570838</c:v>
                </c:pt>
                <c:pt idx="486">
                  <c:v>10.196314621570693</c:v>
                </c:pt>
                <c:pt idx="487">
                  <c:v>10.195582266015219</c:v>
                </c:pt>
                <c:pt idx="488">
                  <c:v>10.1954742215704</c:v>
                </c:pt>
                <c:pt idx="489">
                  <c:v>10.195224488237258</c:v>
                </c:pt>
                <c:pt idx="490">
                  <c:v>10.195025121570849</c:v>
                </c:pt>
                <c:pt idx="491">
                  <c:v>10.194835621570448</c:v>
                </c:pt>
                <c:pt idx="492">
                  <c:v>10.194695221570939</c:v>
                </c:pt>
                <c:pt idx="493">
                  <c:v>10.194504821570135</c:v>
                </c:pt>
                <c:pt idx="494">
                  <c:v>10.194056558412624</c:v>
                </c:pt>
                <c:pt idx="495">
                  <c:v>10.19201713663908</c:v>
                </c:pt>
                <c:pt idx="496">
                  <c:v>10.191042421570751</c:v>
                </c:pt>
                <c:pt idx="497">
                  <c:v>10.190228121570557</c:v>
                </c:pt>
                <c:pt idx="498">
                  <c:v>10.189400921570652</c:v>
                </c:pt>
                <c:pt idx="499">
                  <c:v>10.188667421570608</c:v>
                </c:pt>
                <c:pt idx="500">
                  <c:v>10.188130121571099</c:v>
                </c:pt>
                <c:pt idx="501">
                  <c:v>10.187242311366376</c:v>
                </c:pt>
                <c:pt idx="502">
                  <c:v>10.186459586276673</c:v>
                </c:pt>
                <c:pt idx="503">
                  <c:v>10.183902283108925</c:v>
                </c:pt>
                <c:pt idx="504">
                  <c:v>10.183492921570449</c:v>
                </c:pt>
                <c:pt idx="505">
                  <c:v>10.183036221570532</c:v>
                </c:pt>
                <c:pt idx="506">
                  <c:v>10.182643321570865</c:v>
                </c:pt>
                <c:pt idx="507">
                  <c:v>10.182242169396588</c:v>
                </c:pt>
                <c:pt idx="508">
                  <c:v>10.181925821570436</c:v>
                </c:pt>
                <c:pt idx="509">
                  <c:v>10.181717188659567</c:v>
                </c:pt>
                <c:pt idx="510">
                  <c:v>10.181047278092578</c:v>
                </c:pt>
                <c:pt idx="511">
                  <c:v>10.18085212157049</c:v>
                </c:pt>
                <c:pt idx="512">
                  <c:v>10.180622921570698</c:v>
                </c:pt>
                <c:pt idx="513">
                  <c:v>10.180448841978652</c:v>
                </c:pt>
                <c:pt idx="514">
                  <c:v>10.180292921571068</c:v>
                </c:pt>
                <c:pt idx="515">
                  <c:v>10.180147821571254</c:v>
                </c:pt>
                <c:pt idx="516">
                  <c:v>10.179960421570083</c:v>
                </c:pt>
                <c:pt idx="517">
                  <c:v>10.179883877908773</c:v>
                </c:pt>
                <c:pt idx="518">
                  <c:v>10.179237821570538</c:v>
                </c:pt>
                <c:pt idx="519">
                  <c:v>10.179103697858849</c:v>
                </c:pt>
                <c:pt idx="520">
                  <c:v>10.17885652157041</c:v>
                </c:pt>
                <c:pt idx="521">
                  <c:v>10.178615421570399</c:v>
                </c:pt>
                <c:pt idx="522">
                  <c:v>10.178364921570461</c:v>
                </c:pt>
                <c:pt idx="523">
                  <c:v>10.178157421570948</c:v>
                </c:pt>
                <c:pt idx="524">
                  <c:v>10.177829921570298</c:v>
                </c:pt>
                <c:pt idx="525">
                  <c:v>10.177492705291499</c:v>
                </c:pt>
                <c:pt idx="526">
                  <c:v>10.177227215510168</c:v>
                </c:pt>
                <c:pt idx="527">
                  <c:v>10.172587821570559</c:v>
                </c:pt>
                <c:pt idx="528">
                  <c:v>10.171571721570452</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10.156755623768227</c:v>
                </c:pt>
                <c:pt idx="539">
                  <c:v>10.156098021570685</c:v>
                </c:pt>
                <c:pt idx="540">
                  <c:v>10.155535021570754</c:v>
                </c:pt>
                <c:pt idx="541">
                  <c:v>10.155139521570337</c:v>
                </c:pt>
                <c:pt idx="542">
                  <c:v>10.154587521570651</c:v>
                </c:pt>
                <c:pt idx="543">
                  <c:v>10.154152321570718</c:v>
                </c:pt>
                <c:pt idx="544">
                  <c:v>10.153946750141976</c:v>
                </c:pt>
                <c:pt idx="545">
                  <c:v>10.153175094297907</c:v>
                </c:pt>
                <c:pt idx="546">
                  <c:v>10.152967721570668</c:v>
                </c:pt>
                <c:pt idx="547">
                  <c:v>10.152759321570827</c:v>
                </c:pt>
                <c:pt idx="548">
                  <c:v>10.152534821570788</c:v>
                </c:pt>
                <c:pt idx="549">
                  <c:v>10.152343621570637</c:v>
                </c:pt>
                <c:pt idx="550">
                  <c:v>10.152184204549449</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10.151007821569753</c:v>
                </c:pt>
                <c:pt idx="562">
                  <c:v>10.151006392999179</c:v>
                </c:pt>
                <c:pt idx="563">
                  <c:v>10.150887821570436</c:v>
                </c:pt>
                <c:pt idx="564">
                  <c:v>10.150804521570636</c:v>
                </c:pt>
                <c:pt idx="565">
                  <c:v>10.150624721571019</c:v>
                </c:pt>
                <c:pt idx="566">
                  <c:v>10.150171821570513</c:v>
                </c:pt>
                <c:pt idx="567">
                  <c:v>10.149731921570567</c:v>
                </c:pt>
                <c:pt idx="568">
                  <c:v>10.149336521570646</c:v>
                </c:pt>
                <c:pt idx="569">
                  <c:v>10.148991086876839</c:v>
                </c:pt>
                <c:pt idx="570">
                  <c:v>10.148727821570569</c:v>
                </c:pt>
                <c:pt idx="571">
                  <c:v>10.148587821570548</c:v>
                </c:pt>
                <c:pt idx="572">
                  <c:v>10.147246392999008</c:v>
                </c:pt>
                <c:pt idx="573">
                  <c:v>10.146428021570063</c:v>
                </c:pt>
                <c:pt idx="574">
                  <c:v>10.145711421570478</c:v>
                </c:pt>
                <c:pt idx="575">
                  <c:v>10.145077721570681</c:v>
                </c:pt>
                <c:pt idx="576">
                  <c:v>10.14368555966557</c:v>
                </c:pt>
                <c:pt idx="577">
                  <c:v>10.142403121570872</c:v>
                </c:pt>
                <c:pt idx="578">
                  <c:v>10.14130972157051</c:v>
                </c:pt>
                <c:pt idx="579">
                  <c:v>10.140102721570839</c:v>
                </c:pt>
                <c:pt idx="580">
                  <c:v>10.139288048843</c:v>
                </c:pt>
                <c:pt idx="581">
                  <c:v>10.136222821570618</c:v>
                </c:pt>
                <c:pt idx="582">
                  <c:v>10.135650721570549</c:v>
                </c:pt>
                <c:pt idx="583">
                  <c:v>10.134750576672715</c:v>
                </c:pt>
                <c:pt idx="584">
                  <c:v>10.134061521570592</c:v>
                </c:pt>
                <c:pt idx="585">
                  <c:v>10.133366221570576</c:v>
                </c:pt>
                <c:pt idx="586">
                  <c:v>10.132815021570631</c:v>
                </c:pt>
                <c:pt idx="587">
                  <c:v>10.132226721570669</c:v>
                </c:pt>
                <c:pt idx="588">
                  <c:v>10.131833721570116</c:v>
                </c:pt>
                <c:pt idx="589">
                  <c:v>10.13150567871331</c:v>
                </c:pt>
                <c:pt idx="590">
                  <c:v>10.131004400517995</c:v>
                </c:pt>
                <c:pt idx="591">
                  <c:v>10.130945321570172</c:v>
                </c:pt>
                <c:pt idx="592">
                  <c:v>10.131011821570969</c:v>
                </c:pt>
                <c:pt idx="593">
                  <c:v>10.131081621570116</c:v>
                </c:pt>
                <c:pt idx="594">
                  <c:v>10.131132121571364</c:v>
                </c:pt>
                <c:pt idx="595">
                  <c:v>10.131162649156888</c:v>
                </c:pt>
                <c:pt idx="596">
                  <c:v>10.131251621570648</c:v>
                </c:pt>
                <c:pt idx="597">
                  <c:v>10.131365321570119</c:v>
                </c:pt>
                <c:pt idx="598">
                  <c:v>10.131533256352714</c:v>
                </c:pt>
                <c:pt idx="599">
                  <c:v>10.13157442157071</c:v>
                </c:pt>
                <c:pt idx="600">
                  <c:v>10.131613421570661</c:v>
                </c:pt>
                <c:pt idx="601">
                  <c:v>10.131627821570836</c:v>
                </c:pt>
                <c:pt idx="602">
                  <c:v>10.131644921570441</c:v>
                </c:pt>
                <c:pt idx="603">
                  <c:v>10.131627821570836</c:v>
                </c:pt>
                <c:pt idx="604">
                  <c:v>10.131660521570513</c:v>
                </c:pt>
                <c:pt idx="605">
                  <c:v>10.131830421570456</c:v>
                </c:pt>
                <c:pt idx="606">
                  <c:v>10.131905212874798</c:v>
                </c:pt>
                <c:pt idx="607">
                  <c:v>10.132369736463929</c:v>
                </c:pt>
                <c:pt idx="608">
                  <c:v>10.132467121570551</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10.137004684315537</c:v>
                </c:pt>
                <c:pt idx="617">
                  <c:v>10.137708021570653</c:v>
                </c:pt>
                <c:pt idx="618">
                  <c:v>10.138883321570418</c:v>
                </c:pt>
                <c:pt idx="619">
                  <c:v>10.14023932694748</c:v>
                </c:pt>
                <c:pt idx="620">
                  <c:v>10.141980693910668</c:v>
                </c:pt>
                <c:pt idx="621">
                  <c:v>10.144740421570489</c:v>
                </c:pt>
                <c:pt idx="622">
                  <c:v>10.147722321570731</c:v>
                </c:pt>
                <c:pt idx="623">
                  <c:v>10.151129134701803</c:v>
                </c:pt>
                <c:pt idx="624">
                  <c:v>10.162656807077681</c:v>
                </c:pt>
                <c:pt idx="625">
                  <c:v>10.168424213323124</c:v>
                </c:pt>
                <c:pt idx="626">
                  <c:v>10.174723021570813</c:v>
                </c:pt>
                <c:pt idx="627">
                  <c:v>10.181160421570235</c:v>
                </c:pt>
                <c:pt idx="628">
                  <c:v>10.187439621570871</c:v>
                </c:pt>
                <c:pt idx="629">
                  <c:v>10.193734421570397</c:v>
                </c:pt>
                <c:pt idx="630">
                  <c:v>10.199338841978468</c:v>
                </c:pt>
                <c:pt idx="631">
                  <c:v>10.204081921570648</c:v>
                </c:pt>
                <c:pt idx="632">
                  <c:v>10.206957821570507</c:v>
                </c:pt>
                <c:pt idx="633">
                  <c:v>10.217508418585609</c:v>
                </c:pt>
                <c:pt idx="634">
                  <c:v>10.220498521570605</c:v>
                </c:pt>
                <c:pt idx="635">
                  <c:v>10.223424321570098</c:v>
                </c:pt>
                <c:pt idx="636">
                  <c:v>10.226341421570297</c:v>
                </c:pt>
                <c:pt idx="637">
                  <c:v>10.228630842403375</c:v>
                </c:pt>
                <c:pt idx="638">
                  <c:v>10.231096821570688</c:v>
                </c:pt>
                <c:pt idx="639">
                  <c:v>10.233004321570512</c:v>
                </c:pt>
                <c:pt idx="640">
                  <c:v>10.234782721570539</c:v>
                </c:pt>
                <c:pt idx="641">
                  <c:v>10.235772821570515</c:v>
                </c:pt>
                <c:pt idx="642">
                  <c:v>10.240832597690185</c:v>
                </c:pt>
                <c:pt idx="643">
                  <c:v>10.242291191135411</c:v>
                </c:pt>
                <c:pt idx="644">
                  <c:v>10.244303115687998</c:v>
                </c:pt>
                <c:pt idx="645">
                  <c:v>10.245917721570342</c:v>
                </c:pt>
                <c:pt idx="646">
                  <c:v>10.247475521570506</c:v>
                </c:pt>
                <c:pt idx="647">
                  <c:v>10.248819421570488</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10.264278821570903</c:v>
                </c:pt>
                <c:pt idx="658">
                  <c:v>10.265562421570095</c:v>
                </c:pt>
                <c:pt idx="659">
                  <c:v>10.26618782157054</c:v>
                </c:pt>
                <c:pt idx="660">
                  <c:v>10.269591535856261</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10.287618121570468</c:v>
                </c:pt>
                <c:pt idx="671">
                  <c:v>10.290662321570698</c:v>
                </c:pt>
                <c:pt idx="672">
                  <c:v>10.293224021570458</c:v>
                </c:pt>
                <c:pt idx="673">
                  <c:v>10.295917107284581</c:v>
                </c:pt>
                <c:pt idx="674">
                  <c:v>10.298153321570245</c:v>
                </c:pt>
                <c:pt idx="675">
                  <c:v>10.300165321570701</c:v>
                </c:pt>
                <c:pt idx="676">
                  <c:v>10.301955721570348</c:v>
                </c:pt>
                <c:pt idx="677">
                  <c:v>10.303167821570625</c:v>
                </c:pt>
                <c:pt idx="678">
                  <c:v>10.323075263430653</c:v>
                </c:pt>
                <c:pt idx="679">
                  <c:v>10.327251675737031</c:v>
                </c:pt>
                <c:pt idx="680">
                  <c:v>10.330442721570634</c:v>
                </c:pt>
                <c:pt idx="681">
                  <c:v>10.333487521571048</c:v>
                </c:pt>
                <c:pt idx="682">
                  <c:v>10.336061657187416</c:v>
                </c:pt>
                <c:pt idx="683">
                  <c:v>10.349687821570555</c:v>
                </c:pt>
                <c:pt idx="684">
                  <c:v>10.351942321570666</c:v>
                </c:pt>
                <c:pt idx="685">
                  <c:v>10.356411842189365</c:v>
                </c:pt>
                <c:pt idx="686">
                  <c:v>10.360498421570739</c:v>
                </c:pt>
                <c:pt idx="687">
                  <c:v>10.364633621570571</c:v>
                </c:pt>
                <c:pt idx="688">
                  <c:v>10.368150221571042</c:v>
                </c:pt>
                <c:pt idx="689">
                  <c:v>10.371751021570715</c:v>
                </c:pt>
                <c:pt idx="690">
                  <c:v>10.374070986127252</c:v>
                </c:pt>
                <c:pt idx="691">
                  <c:v>10.376646531248104</c:v>
                </c:pt>
                <c:pt idx="692">
                  <c:v>10.385196488236872</c:v>
                </c:pt>
                <c:pt idx="693">
                  <c:v>10.387404921570226</c:v>
                </c:pt>
                <c:pt idx="694">
                  <c:v>10.390773221570143</c:v>
                </c:pt>
                <c:pt idx="695">
                  <c:v>10.393620721570969</c:v>
                </c:pt>
                <c:pt idx="696">
                  <c:v>10.396482583475308</c:v>
                </c:pt>
                <c:pt idx="697">
                  <c:v>10.398917021570778</c:v>
                </c:pt>
                <c:pt idx="698">
                  <c:v>10.400983347886026</c:v>
                </c:pt>
                <c:pt idx="699">
                  <c:v>10.407110621570311</c:v>
                </c:pt>
                <c:pt idx="700">
                  <c:v>10.40823852157034</c:v>
                </c:pt>
                <c:pt idx="701">
                  <c:v>10.409491658779942</c:v>
                </c:pt>
                <c:pt idx="702">
                  <c:v>10.410815921570631</c:v>
                </c:pt>
                <c:pt idx="703">
                  <c:v>10.411921321570569</c:v>
                </c:pt>
                <c:pt idx="704">
                  <c:v>10.412876321570408</c:v>
                </c:pt>
                <c:pt idx="705">
                  <c:v>10.413742021570542</c:v>
                </c:pt>
                <c:pt idx="706">
                  <c:v>10.414475154904309</c:v>
                </c:pt>
                <c:pt idx="707">
                  <c:v>10.415145946570689</c:v>
                </c:pt>
                <c:pt idx="708">
                  <c:v>10.417377821570552</c:v>
                </c:pt>
                <c:pt idx="709">
                  <c:v>10.417724221570367</c:v>
                </c:pt>
                <c:pt idx="710">
                  <c:v>10.418611021570918</c:v>
                </c:pt>
                <c:pt idx="711">
                  <c:v>10.419793921570701</c:v>
                </c:pt>
                <c:pt idx="712">
                  <c:v>10.421137621570576</c:v>
                </c:pt>
                <c:pt idx="713">
                  <c:v>10.422258025652225</c:v>
                </c:pt>
                <c:pt idx="714">
                  <c:v>10.423234021570451</c:v>
                </c:pt>
                <c:pt idx="715">
                  <c:v>10.423610972255673</c:v>
                </c:pt>
                <c:pt idx="716">
                  <c:v>10.422999406936286</c:v>
                </c:pt>
                <c:pt idx="717">
                  <c:v>10.422780321570302</c:v>
                </c:pt>
                <c:pt idx="718">
                  <c:v>10.422622521570236</c:v>
                </c:pt>
                <c:pt idx="719">
                  <c:v>10.422447719529558</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10.413762721570516</c:v>
                </c:pt>
                <c:pt idx="730">
                  <c:v>10.411333621570668</c:v>
                </c:pt>
                <c:pt idx="731">
                  <c:v>10.409947821570523</c:v>
                </c:pt>
                <c:pt idx="732">
                  <c:v>10.399699926833712</c:v>
                </c:pt>
                <c:pt idx="733">
                  <c:v>10.398249421570068</c:v>
                </c:pt>
                <c:pt idx="734">
                  <c:v>10.39547272157067</c:v>
                </c:pt>
                <c:pt idx="735">
                  <c:v>10.392203921570271</c:v>
                </c:pt>
                <c:pt idx="736">
                  <c:v>10.389580121570575</c:v>
                </c:pt>
                <c:pt idx="737">
                  <c:v>10.388222821570505</c:v>
                </c:pt>
                <c:pt idx="738">
                  <c:v>10.382443343958991</c:v>
                </c:pt>
                <c:pt idx="739">
                  <c:v>10.381007409199455</c:v>
                </c:pt>
                <c:pt idx="740">
                  <c:v>10.379189621570434</c:v>
                </c:pt>
                <c:pt idx="741">
                  <c:v>10.377886921570967</c:v>
                </c:pt>
                <c:pt idx="742">
                  <c:v>10.376414721570869</c:v>
                </c:pt>
                <c:pt idx="743">
                  <c:v>10.375311521570708</c:v>
                </c:pt>
                <c:pt idx="744">
                  <c:v>10.374081495040159</c:v>
                </c:pt>
                <c:pt idx="745">
                  <c:v>10.373200370590142</c:v>
                </c:pt>
                <c:pt idx="746">
                  <c:v>10.37048782157057</c:v>
                </c:pt>
                <c:pt idx="747">
                  <c:v>10.370044521570609</c:v>
                </c:pt>
                <c:pt idx="748">
                  <c:v>10.369183421570185</c:v>
                </c:pt>
                <c:pt idx="749">
                  <c:v>10.368391121570733</c:v>
                </c:pt>
                <c:pt idx="750">
                  <c:v>10.367696121570802</c:v>
                </c:pt>
                <c:pt idx="751">
                  <c:v>10.367098955590833</c:v>
                </c:pt>
                <c:pt idx="752">
                  <c:v>10.366493621570656</c:v>
                </c:pt>
                <c:pt idx="753">
                  <c:v>10.36603942157045</c:v>
                </c:pt>
                <c:pt idx="754">
                  <c:v>10.365685721570452</c:v>
                </c:pt>
                <c:pt idx="755">
                  <c:v>10.365487821570587</c:v>
                </c:pt>
                <c:pt idx="756">
                  <c:v>10.364636609448986</c:v>
                </c:pt>
                <c:pt idx="757">
                  <c:v>10.364434603179818</c:v>
                </c:pt>
                <c:pt idx="758">
                  <c:v>10.364219736464166</c:v>
                </c:pt>
                <c:pt idx="759">
                  <c:v>10.363784521570619</c:v>
                </c:pt>
                <c:pt idx="760">
                  <c:v>10.36326682157055</c:v>
                </c:pt>
                <c:pt idx="761">
                  <c:v>10.362744821570521</c:v>
                </c:pt>
                <c:pt idx="762">
                  <c:v>10.362293321570675</c:v>
                </c:pt>
                <c:pt idx="763">
                  <c:v>10.361921599348179</c:v>
                </c:pt>
                <c:pt idx="764">
                  <c:v>10.359645170968134</c:v>
                </c:pt>
                <c:pt idx="765">
                  <c:v>10.358661221570671</c:v>
                </c:pt>
                <c:pt idx="766">
                  <c:v>10.357795721570355</c:v>
                </c:pt>
                <c:pt idx="767">
                  <c:v>10.356993021570744</c:v>
                </c:pt>
                <c:pt idx="768">
                  <c:v>10.356199521570872</c:v>
                </c:pt>
                <c:pt idx="769">
                  <c:v>10.355564419508795</c:v>
                </c:pt>
                <c:pt idx="770">
                  <c:v>10.354894221570575</c:v>
                </c:pt>
                <c:pt idx="771">
                  <c:v>10.354427721570957</c:v>
                </c:pt>
                <c:pt idx="772">
                  <c:v>10.354143611044275</c:v>
                </c:pt>
                <c:pt idx="773">
                  <c:v>10.352678409806014</c:v>
                </c:pt>
                <c:pt idx="774">
                  <c:v>10.352008121570677</c:v>
                </c:pt>
                <c:pt idx="775">
                  <c:v>10.351184021570306</c:v>
                </c:pt>
                <c:pt idx="776">
                  <c:v>10.350541326725324</c:v>
                </c:pt>
                <c:pt idx="777">
                  <c:v>10.349857221570558</c:v>
                </c:pt>
                <c:pt idx="778">
                  <c:v>10.349294021570401</c:v>
                </c:pt>
                <c:pt idx="779">
                  <c:v>10.348743421570493</c:v>
                </c:pt>
                <c:pt idx="780">
                  <c:v>10.348363194704763</c:v>
                </c:pt>
                <c:pt idx="781">
                  <c:v>10.346040321570499</c:v>
                </c:pt>
                <c:pt idx="782">
                  <c:v>10.345417521570306</c:v>
                </c:pt>
                <c:pt idx="783">
                  <c:v>10.344564007137578</c:v>
                </c:pt>
                <c:pt idx="784">
                  <c:v>10.343639921570784</c:v>
                </c:pt>
                <c:pt idx="785">
                  <c:v>10.342769521570332</c:v>
                </c:pt>
                <c:pt idx="786">
                  <c:v>10.341821121570545</c:v>
                </c:pt>
                <c:pt idx="787">
                  <c:v>10.341019721570698</c:v>
                </c:pt>
                <c:pt idx="788">
                  <c:v>10.340375821570399</c:v>
                </c:pt>
                <c:pt idx="789">
                  <c:v>10.33983100338912</c:v>
                </c:pt>
                <c:pt idx="790">
                  <c:v>10.338447821570568</c:v>
                </c:pt>
                <c:pt idx="791">
                  <c:v>10.338242221570212</c:v>
                </c:pt>
                <c:pt idx="792">
                  <c:v>10.337736421570682</c:v>
                </c:pt>
                <c:pt idx="793">
                  <c:v>10.337348521570471</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10.334838421570868</c:v>
                </c:pt>
                <c:pt idx="802">
                  <c:v>10.334723182395136</c:v>
                </c:pt>
                <c:pt idx="803">
                  <c:v>10.334606421570115</c:v>
                </c:pt>
                <c:pt idx="804">
                  <c:v>10.334523921571153</c:v>
                </c:pt>
                <c:pt idx="805">
                  <c:v>10.334265521570465</c:v>
                </c:pt>
                <c:pt idx="806">
                  <c:v>10.333832021570672</c:v>
                </c:pt>
                <c:pt idx="807">
                  <c:v>10.333549250141989</c:v>
                </c:pt>
                <c:pt idx="808">
                  <c:v>10.332567652079026</c:v>
                </c:pt>
                <c:pt idx="809">
                  <c:v>10.332269421570498</c:v>
                </c:pt>
                <c:pt idx="810">
                  <c:v>10.331924021570698</c:v>
                </c:pt>
                <c:pt idx="811">
                  <c:v>10.331614821570653</c:v>
                </c:pt>
                <c:pt idx="812">
                  <c:v>10.331301321570631</c:v>
                </c:pt>
                <c:pt idx="813">
                  <c:v>10.330686421570405</c:v>
                </c:pt>
                <c:pt idx="814">
                  <c:v>10.330084522601062</c:v>
                </c:pt>
                <c:pt idx="815">
                  <c:v>10.329574145100016</c:v>
                </c:pt>
                <c:pt idx="816">
                  <c:v>10.327408221570622</c:v>
                </c:pt>
                <c:pt idx="817">
                  <c:v>10.326200021570719</c:v>
                </c:pt>
                <c:pt idx="818">
                  <c:v>10.325439821570699</c:v>
                </c:pt>
                <c:pt idx="819">
                  <c:v>10.324768121570868</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10.314487821570998</c:v>
                </c:pt>
                <c:pt idx="841">
                  <c:v>10.314487521570976</c:v>
                </c:pt>
                <c:pt idx="842">
                  <c:v>10.314454521569878</c:v>
                </c:pt>
                <c:pt idx="843">
                  <c:v>10.314403021570669</c:v>
                </c:pt>
                <c:pt idx="844">
                  <c:v>10.314367306107144</c:v>
                </c:pt>
                <c:pt idx="845">
                  <c:v>10.314334521570842</c:v>
                </c:pt>
                <c:pt idx="846">
                  <c:v>10.314307821569844</c:v>
                </c:pt>
                <c:pt idx="847">
                  <c:v>10.314291821570148</c:v>
                </c:pt>
                <c:pt idx="848">
                  <c:v>10.314305599348364</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10.315083697858954</c:v>
                </c:pt>
                <c:pt idx="863">
                  <c:v>10.314100421570879</c:v>
                </c:pt>
                <c:pt idx="864">
                  <c:v>10.313667821570547</c:v>
                </c:pt>
                <c:pt idx="865">
                  <c:v>10.311732964427907</c:v>
                </c:pt>
                <c:pt idx="866">
                  <c:v>10.311211521570353</c:v>
                </c:pt>
                <c:pt idx="867">
                  <c:v>10.310625021570369</c:v>
                </c:pt>
                <c:pt idx="868">
                  <c:v>10.31012012157051</c:v>
                </c:pt>
                <c:pt idx="869">
                  <c:v>10.30967586280736</c:v>
                </c:pt>
                <c:pt idx="870">
                  <c:v>10.30921492157033</c:v>
                </c:pt>
                <c:pt idx="871">
                  <c:v>10.308751521570668</c:v>
                </c:pt>
                <c:pt idx="872">
                  <c:v>10.308281599347998</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10.301709579812105</c:v>
                </c:pt>
                <c:pt idx="881">
                  <c:v>10.29984216500462</c:v>
                </c:pt>
                <c:pt idx="882">
                  <c:v>10.299021421570291</c:v>
                </c:pt>
                <c:pt idx="883">
                  <c:v>10.298458621570395</c:v>
                </c:pt>
                <c:pt idx="884">
                  <c:v>10.297834521570548</c:v>
                </c:pt>
                <c:pt idx="885">
                  <c:v>10.297340421570546</c:v>
                </c:pt>
                <c:pt idx="886">
                  <c:v>10.296859677240704</c:v>
                </c:pt>
                <c:pt idx="887">
                  <c:v>10.296488421570448</c:v>
                </c:pt>
                <c:pt idx="888">
                  <c:v>10.296353377126067</c:v>
                </c:pt>
                <c:pt idx="889">
                  <c:v>10.295336255305322</c:v>
                </c:pt>
                <c:pt idx="890">
                  <c:v>10.295107021570331</c:v>
                </c:pt>
                <c:pt idx="891">
                  <c:v>10.294759521570564</c:v>
                </c:pt>
                <c:pt idx="892">
                  <c:v>10.294406996828242</c:v>
                </c:pt>
                <c:pt idx="893">
                  <c:v>10.293998821570449</c:v>
                </c:pt>
                <c:pt idx="894">
                  <c:v>10.293681521571031</c:v>
                </c:pt>
                <c:pt idx="895">
                  <c:v>10.293406912479965</c:v>
                </c:pt>
                <c:pt idx="896">
                  <c:v>10.292735321570531</c:v>
                </c:pt>
                <c:pt idx="897">
                  <c:v>10.292616821570666</c:v>
                </c:pt>
                <c:pt idx="898">
                  <c:v>10.292416121570383</c:v>
                </c:pt>
                <c:pt idx="899">
                  <c:v>10.292304110230971</c:v>
                </c:pt>
                <c:pt idx="900">
                  <c:v>10.292190321571223</c:v>
                </c:pt>
                <c:pt idx="901">
                  <c:v>10.292089321570685</c:v>
                </c:pt>
                <c:pt idx="902">
                  <c:v>10.291983821570419</c:v>
                </c:pt>
                <c:pt idx="903">
                  <c:v>10.291813621569968</c:v>
                </c:pt>
                <c:pt idx="904">
                  <c:v>10.291680120420818</c:v>
                </c:pt>
                <c:pt idx="905">
                  <c:v>10.291303559275118</c:v>
                </c:pt>
                <c:pt idx="906">
                  <c:v>10.291248321570048</c:v>
                </c:pt>
                <c:pt idx="907">
                  <c:v>10.291237821569936</c:v>
                </c:pt>
                <c:pt idx="908">
                  <c:v>10.291228521570135</c:v>
                </c:pt>
                <c:pt idx="909">
                  <c:v>10.291219221570348</c:v>
                </c:pt>
                <c:pt idx="910">
                  <c:v>10.291205221570539</c:v>
                </c:pt>
                <c:pt idx="911">
                  <c:v>10.291190501983223</c:v>
                </c:pt>
                <c:pt idx="912">
                  <c:v>10.291187821570848</c:v>
                </c:pt>
                <c:pt idx="913">
                  <c:v>10.291141945281844</c:v>
                </c:pt>
                <c:pt idx="914">
                  <c:v>10.291130421571168</c:v>
                </c:pt>
                <c:pt idx="915">
                  <c:v>10.29114782157111</c:v>
                </c:pt>
                <c:pt idx="916">
                  <c:v>10.291120821569947</c:v>
                </c:pt>
                <c:pt idx="917">
                  <c:v>10.291057512292511</c:v>
                </c:pt>
                <c:pt idx="918">
                  <c:v>10.291011021570409</c:v>
                </c:pt>
                <c:pt idx="919">
                  <c:v>10.291034121570688</c:v>
                </c:pt>
                <c:pt idx="920">
                  <c:v>10.291162721570645</c:v>
                </c:pt>
                <c:pt idx="921">
                  <c:v>10.291237821570542</c:v>
                </c:pt>
                <c:pt idx="922">
                  <c:v>10.291502469457653</c:v>
                </c:pt>
                <c:pt idx="923">
                  <c:v>10.292058921570318</c:v>
                </c:pt>
                <c:pt idx="924">
                  <c:v>10.292963182395699</c:v>
                </c:pt>
                <c:pt idx="925">
                  <c:v>10.293686621570869</c:v>
                </c:pt>
                <c:pt idx="926">
                  <c:v>10.294455421570348</c:v>
                </c:pt>
                <c:pt idx="927">
                  <c:v>10.295052221570799</c:v>
                </c:pt>
                <c:pt idx="928">
                  <c:v>10.295612621570669</c:v>
                </c:pt>
                <c:pt idx="929">
                  <c:v>10.296045821570468</c:v>
                </c:pt>
                <c:pt idx="930">
                  <c:v>10.2964444882371</c:v>
                </c:pt>
                <c:pt idx="931">
                  <c:v>10.297662621570531</c:v>
                </c:pt>
                <c:pt idx="932">
                  <c:v>10.297978421570242</c:v>
                </c:pt>
                <c:pt idx="933">
                  <c:v>10.298247721570142</c:v>
                </c:pt>
                <c:pt idx="934">
                  <c:v>10.298448721570669</c:v>
                </c:pt>
                <c:pt idx="935">
                  <c:v>10.298616421570797</c:v>
                </c:pt>
                <c:pt idx="936">
                  <c:v>10.298753696570737</c:v>
                </c:pt>
                <c:pt idx="937">
                  <c:v>10.298885693911153</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10.299815921570552</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10.30032062157002</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10.292851421570012</c:v>
                </c:pt>
                <c:pt idx="967">
                  <c:v>10.28843957414751</c:v>
                </c:pt>
                <c:pt idx="968">
                  <c:v>10.284923221570258</c:v>
                </c:pt>
                <c:pt idx="969">
                  <c:v>10.281983521570368</c:v>
                </c:pt>
                <c:pt idx="970">
                  <c:v>10.278538321570148</c:v>
                </c:pt>
                <c:pt idx="971">
                  <c:v>10.275796621570734</c:v>
                </c:pt>
                <c:pt idx="972">
                  <c:v>10.274179071570547</c:v>
                </c:pt>
                <c:pt idx="973">
                  <c:v>10.268032923611244</c:v>
                </c:pt>
                <c:pt idx="974">
                  <c:v>10.266966221570314</c:v>
                </c:pt>
                <c:pt idx="975">
                  <c:v>10.26481812157045</c:v>
                </c:pt>
                <c:pt idx="976">
                  <c:v>10.263248621570161</c:v>
                </c:pt>
                <c:pt idx="977">
                  <c:v>10.261805021570543</c:v>
                </c:pt>
                <c:pt idx="978">
                  <c:v>10.260680605076224</c:v>
                </c:pt>
                <c:pt idx="979">
                  <c:v>10.259470421570564</c:v>
                </c:pt>
                <c:pt idx="980">
                  <c:v>10.258490821570646</c:v>
                </c:pt>
                <c:pt idx="981">
                  <c:v>10.257985647657549</c:v>
                </c:pt>
                <c:pt idx="982">
                  <c:v>10.255976252942906</c:v>
                </c:pt>
                <c:pt idx="983">
                  <c:v>10.255332221570754</c:v>
                </c:pt>
                <c:pt idx="984">
                  <c:v>10.254676821570548</c:v>
                </c:pt>
                <c:pt idx="985">
                  <c:v>10.254071988237651</c:v>
                </c:pt>
                <c:pt idx="986">
                  <c:v>10.253553221570357</c:v>
                </c:pt>
                <c:pt idx="987">
                  <c:v>10.25296982157032</c:v>
                </c:pt>
                <c:pt idx="988">
                  <c:v>10.252557921570528</c:v>
                </c:pt>
                <c:pt idx="989">
                  <c:v>10.25218812460092</c:v>
                </c:pt>
                <c:pt idx="990">
                  <c:v>10.25140782157051</c:v>
                </c:pt>
                <c:pt idx="991">
                  <c:v>10.251378221570471</c:v>
                </c:pt>
                <c:pt idx="992">
                  <c:v>10.251332821570358</c:v>
                </c:pt>
                <c:pt idx="993">
                  <c:v>10.251258121570519</c:v>
                </c:pt>
                <c:pt idx="994">
                  <c:v>10.251180221570435</c:v>
                </c:pt>
                <c:pt idx="995">
                  <c:v>10.251218021570832</c:v>
                </c:pt>
                <c:pt idx="996">
                  <c:v>10.251630521570334</c:v>
                </c:pt>
                <c:pt idx="997">
                  <c:v>10.251961921570466</c:v>
                </c:pt>
                <c:pt idx="998">
                  <c:v>10.252317921570498</c:v>
                </c:pt>
                <c:pt idx="999">
                  <c:v>10.252480548843236</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10.255423238237377</c:v>
                </c:pt>
                <c:pt idx="1018">
                  <c:v>10.255534800737124</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10.257071821570506</c:v>
                </c:pt>
                <c:pt idx="1035">
                  <c:v>10.257271919931068</c:v>
                </c:pt>
                <c:pt idx="1036">
                  <c:v>10.257343721570761</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c:v>
                </c:pt>
                <c:pt idx="1045">
                  <c:v>10.262717421570448</c:v>
                </c:pt>
                <c:pt idx="1046">
                  <c:v>10.264444321570906</c:v>
                </c:pt>
                <c:pt idx="1047">
                  <c:v>10.265841326725306</c:v>
                </c:pt>
                <c:pt idx="1048">
                  <c:v>10.267255921570401</c:v>
                </c:pt>
                <c:pt idx="1049">
                  <c:v>10.268380821570345</c:v>
                </c:pt>
                <c:pt idx="1050">
                  <c:v>10.269403059666059</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10.278595321570512</c:v>
                </c:pt>
                <c:pt idx="1060">
                  <c:v>10.279210144802718</c:v>
                </c:pt>
                <c:pt idx="1061">
                  <c:v>10.280212521570418</c:v>
                </c:pt>
                <c:pt idx="1062">
                  <c:v>10.281214421570791</c:v>
                </c:pt>
                <c:pt idx="1063">
                  <c:v>10.282043321570749</c:v>
                </c:pt>
                <c:pt idx="1064">
                  <c:v>10.282813021570485</c:v>
                </c:pt>
                <c:pt idx="1065">
                  <c:v>10.283462254560154</c:v>
                </c:pt>
                <c:pt idx="1066">
                  <c:v>10.284015721570219</c:v>
                </c:pt>
                <c:pt idx="1067">
                  <c:v>10.284429443192172</c:v>
                </c:pt>
                <c:pt idx="1068">
                  <c:v>10.285808885400783</c:v>
                </c:pt>
                <c:pt idx="1069">
                  <c:v>10.286163721570468</c:v>
                </c:pt>
                <c:pt idx="1070">
                  <c:v>10.286432873117022</c:v>
                </c:pt>
                <c:pt idx="1071">
                  <c:v>10.286749321570568</c:v>
                </c:pt>
                <c:pt idx="1072">
                  <c:v>10.287025221570067</c:v>
                </c:pt>
                <c:pt idx="1073">
                  <c:v>10.287265821570159</c:v>
                </c:pt>
                <c:pt idx="1074">
                  <c:v>10.287267421570347</c:v>
                </c:pt>
                <c:pt idx="1075">
                  <c:v>10.287102509069816</c:v>
                </c:pt>
                <c:pt idx="1076">
                  <c:v>10.287039377126014</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10.283832548843357</c:v>
                </c:pt>
                <c:pt idx="1087">
                  <c:v>10.283587221570585</c:v>
                </c:pt>
                <c:pt idx="1088">
                  <c:v>10.283174321570398</c:v>
                </c:pt>
                <c:pt idx="1089">
                  <c:v>10.282922242623371</c:v>
                </c:pt>
                <c:pt idx="1090">
                  <c:v>10.282618121570433</c:v>
                </c:pt>
                <c:pt idx="1091">
                  <c:v>10.282392821570895</c:v>
                </c:pt>
                <c:pt idx="1092">
                  <c:v>10.282181721570661</c:v>
                </c:pt>
                <c:pt idx="1093">
                  <c:v>10.281988021570921</c:v>
                </c:pt>
                <c:pt idx="1094">
                  <c:v>10.281869488237099</c:v>
                </c:pt>
                <c:pt idx="1095">
                  <c:v>10.281350270550249</c:v>
                </c:pt>
                <c:pt idx="1096">
                  <c:v>10.281217505780569</c:v>
                </c:pt>
                <c:pt idx="1097">
                  <c:v>10.281003221570545</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10.278282621570572</c:v>
                </c:pt>
                <c:pt idx="1106">
                  <c:v>10.277817321571298</c:v>
                </c:pt>
                <c:pt idx="1107">
                  <c:v>10.277447521570863</c:v>
                </c:pt>
                <c:pt idx="1108">
                  <c:v>10.276948221570558</c:v>
                </c:pt>
                <c:pt idx="1109">
                  <c:v>10.276619321570568</c:v>
                </c:pt>
                <c:pt idx="1110">
                  <c:v>10.27629689373542</c:v>
                </c:pt>
                <c:pt idx="1111">
                  <c:v>10.276020912479837</c:v>
                </c:pt>
                <c:pt idx="1112">
                  <c:v>10.275368874202044</c:v>
                </c:pt>
                <c:pt idx="1113">
                  <c:v>10.275263121570578</c:v>
                </c:pt>
                <c:pt idx="1114">
                  <c:v>10.275067421570768</c:v>
                </c:pt>
                <c:pt idx="1115">
                  <c:v>10.274941421570482</c:v>
                </c:pt>
                <c:pt idx="1116">
                  <c:v>10.274816571570497</c:v>
                </c:pt>
                <c:pt idx="1117">
                  <c:v>10.27467862157051</c:v>
                </c:pt>
                <c:pt idx="1118">
                  <c:v>10.27458252157065</c:v>
                </c:pt>
                <c:pt idx="1119">
                  <c:v>10.27444482157005</c:v>
                </c:pt>
                <c:pt idx="1120">
                  <c:v>10.27431462157065</c:v>
                </c:pt>
                <c:pt idx="1121">
                  <c:v>10.273918392999221</c:v>
                </c:pt>
                <c:pt idx="1122">
                  <c:v>10.273846505780687</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c:v>
                </c:pt>
                <c:pt idx="1133">
                  <c:v>10.273025221570853</c:v>
                </c:pt>
                <c:pt idx="1134">
                  <c:v>10.27270998651862</c:v>
                </c:pt>
                <c:pt idx="1135">
                  <c:v>10.272399321570433</c:v>
                </c:pt>
                <c:pt idx="1136">
                  <c:v>10.272012003388724</c:v>
                </c:pt>
                <c:pt idx="1137">
                  <c:v>10.271145468629342</c:v>
                </c:pt>
                <c:pt idx="1138">
                  <c:v>10.270955721570445</c:v>
                </c:pt>
                <c:pt idx="1139">
                  <c:v>10.270706221569988</c:v>
                </c:pt>
                <c:pt idx="1140">
                  <c:v>10.270427321569899</c:v>
                </c:pt>
                <c:pt idx="1141">
                  <c:v>10.270219663675867</c:v>
                </c:pt>
                <c:pt idx="1142">
                  <c:v>10.269942921570689</c:v>
                </c:pt>
                <c:pt idx="1143">
                  <c:v>10.269711521570381</c:v>
                </c:pt>
                <c:pt idx="1144">
                  <c:v>10.26953632157085</c:v>
                </c:pt>
                <c:pt idx="1145">
                  <c:v>10.269356853828709</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10.27130142157046</c:v>
                </c:pt>
                <c:pt idx="1155">
                  <c:v>10.271564321570438</c:v>
                </c:pt>
                <c:pt idx="1156">
                  <c:v>10.27178402157061</c:v>
                </c:pt>
                <c:pt idx="1157">
                  <c:v>10.271994021570761</c:v>
                </c:pt>
                <c:pt idx="1158">
                  <c:v>10.272153446570506</c:v>
                </c:pt>
                <c:pt idx="1159">
                  <c:v>10.272265321570698</c:v>
                </c:pt>
                <c:pt idx="1160">
                  <c:v>10.272608409805954</c:v>
                </c:pt>
                <c:pt idx="1161">
                  <c:v>10.272662921570358</c:v>
                </c:pt>
                <c:pt idx="1162">
                  <c:v>10.272739821570958</c:v>
                </c:pt>
                <c:pt idx="1163">
                  <c:v>10.2728050215698</c:v>
                </c:pt>
                <c:pt idx="1164">
                  <c:v>10.272853521570863</c:v>
                </c:pt>
                <c:pt idx="1165">
                  <c:v>10.272944904904072</c:v>
                </c:pt>
                <c:pt idx="1166">
                  <c:v>10.273024921570505</c:v>
                </c:pt>
                <c:pt idx="1167">
                  <c:v>10.27318327611567</c:v>
                </c:pt>
                <c:pt idx="1168">
                  <c:v>10.273886996828272</c:v>
                </c:pt>
                <c:pt idx="1169">
                  <c:v>10.274077321570665</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10.270628921570699</c:v>
                </c:pt>
                <c:pt idx="1180">
                  <c:v>10.268507221570346</c:v>
                </c:pt>
                <c:pt idx="1181">
                  <c:v>10.266883521570705</c:v>
                </c:pt>
                <c:pt idx="1182">
                  <c:v>10.265383021570553</c:v>
                </c:pt>
                <c:pt idx="1183">
                  <c:v>10.259738773951469</c:v>
                </c:pt>
                <c:pt idx="1184">
                  <c:v>10.258377721570524</c:v>
                </c:pt>
                <c:pt idx="1185">
                  <c:v>10.256400221570274</c:v>
                </c:pt>
                <c:pt idx="1186">
                  <c:v>10.254247721570799</c:v>
                </c:pt>
                <c:pt idx="1187">
                  <c:v>10.252547021570258</c:v>
                </c:pt>
                <c:pt idx="1188">
                  <c:v>10.250917717403922</c:v>
                </c:pt>
                <c:pt idx="1189">
                  <c:v>10.249500167249366</c:v>
                </c:pt>
                <c:pt idx="1190">
                  <c:v>10.242857311366535</c:v>
                </c:pt>
                <c:pt idx="1191">
                  <c:v>10.241692021570643</c:v>
                </c:pt>
                <c:pt idx="1192">
                  <c:v>10.240726221570448</c:v>
                </c:pt>
                <c:pt idx="1193">
                  <c:v>10.239751675737111</c:v>
                </c:pt>
                <c:pt idx="1194">
                  <c:v>10.239051821570417</c:v>
                </c:pt>
                <c:pt idx="1195">
                  <c:v>10.236477821570398</c:v>
                </c:pt>
                <c:pt idx="1196">
                  <c:v>10.23622382157034</c:v>
                </c:pt>
                <c:pt idx="1197">
                  <c:v>10.235599121570468</c:v>
                </c:pt>
                <c:pt idx="1198">
                  <c:v>10.235190121570515</c:v>
                </c:pt>
                <c:pt idx="1199">
                  <c:v>10.234765521570711</c:v>
                </c:pt>
                <c:pt idx="1200">
                  <c:v>10.234444904903725</c:v>
                </c:pt>
                <c:pt idx="1201">
                  <c:v>10.234101321570114</c:v>
                </c:pt>
                <c:pt idx="1202">
                  <c:v>10.233848747496348</c:v>
                </c:pt>
                <c:pt idx="1203">
                  <c:v>10.232710421570706</c:v>
                </c:pt>
                <c:pt idx="1204">
                  <c:v>10.232492221570723</c:v>
                </c:pt>
                <c:pt idx="1205">
                  <c:v>10.232301921570762</c:v>
                </c:pt>
                <c:pt idx="1206">
                  <c:v>10.232140009070108</c:v>
                </c:pt>
                <c:pt idx="1207">
                  <c:v>10.231969721570191</c:v>
                </c:pt>
                <c:pt idx="1208">
                  <c:v>10.231848221571211</c:v>
                </c:pt>
                <c:pt idx="1209">
                  <c:v>10.231724722979298</c:v>
                </c:pt>
                <c:pt idx="1210">
                  <c:v>10.23085425014186</c:v>
                </c:pt>
                <c:pt idx="1211">
                  <c:v>10.230211621570339</c:v>
                </c:pt>
                <c:pt idx="1212">
                  <c:v>10.229591363236963</c:v>
                </c:pt>
                <c:pt idx="1213">
                  <c:v>10.228930821570398</c:v>
                </c:pt>
                <c:pt idx="1214">
                  <c:v>10.228143721570296</c:v>
                </c:pt>
                <c:pt idx="1215">
                  <c:v>10.227538571571117</c:v>
                </c:pt>
                <c:pt idx="1216">
                  <c:v>10.225727715187404</c:v>
                </c:pt>
                <c:pt idx="1217">
                  <c:v>10.224877321570547</c:v>
                </c:pt>
                <c:pt idx="1218">
                  <c:v>10.222648446570497</c:v>
                </c:pt>
                <c:pt idx="1219">
                  <c:v>10.220461321570795</c:v>
                </c:pt>
                <c:pt idx="1220">
                  <c:v>10.218154221570519</c:v>
                </c:pt>
                <c:pt idx="1221">
                  <c:v>10.216295221570348</c:v>
                </c:pt>
                <c:pt idx="1222">
                  <c:v>10.214484421570468</c:v>
                </c:pt>
                <c:pt idx="1223">
                  <c:v>10.213004084196642</c:v>
                </c:pt>
                <c:pt idx="1224">
                  <c:v>10.212100174511798</c:v>
                </c:pt>
                <c:pt idx="1225">
                  <c:v>10.208016912479692</c:v>
                </c:pt>
                <c:pt idx="1226">
                  <c:v>10.207288621570472</c:v>
                </c:pt>
                <c:pt idx="1227">
                  <c:v>10.206475821570768</c:v>
                </c:pt>
                <c:pt idx="1228">
                  <c:v>10.205575721570241</c:v>
                </c:pt>
                <c:pt idx="1229">
                  <c:v>10.204887221570273</c:v>
                </c:pt>
                <c:pt idx="1230">
                  <c:v>10.204261699121522</c:v>
                </c:pt>
                <c:pt idx="1231">
                  <c:v>10.203876627540565</c:v>
                </c:pt>
                <c:pt idx="1232">
                  <c:v>10.203395664708168</c:v>
                </c:pt>
                <c:pt idx="1233">
                  <c:v>10.202187821570519</c:v>
                </c:pt>
                <c:pt idx="1234">
                  <c:v>10.202039521570542</c:v>
                </c:pt>
                <c:pt idx="1235">
                  <c:v>10.201677221570648</c:v>
                </c:pt>
                <c:pt idx="1236">
                  <c:v>10.201403021570368</c:v>
                </c:pt>
                <c:pt idx="1237">
                  <c:v>10.201093121570706</c:v>
                </c:pt>
                <c:pt idx="1238">
                  <c:v>10.200856205409268</c:v>
                </c:pt>
                <c:pt idx="1239">
                  <c:v>10.20056084240376</c:v>
                </c:pt>
                <c:pt idx="1240">
                  <c:v>10.200348354904222</c:v>
                </c:pt>
                <c:pt idx="1241">
                  <c:v>10.200204488236848</c:v>
                </c:pt>
                <c:pt idx="1242">
                  <c:v>10.200254921571482</c:v>
                </c:pt>
                <c:pt idx="1243">
                  <c:v>10.200287621570999</c:v>
                </c:pt>
                <c:pt idx="1244">
                  <c:v>10.20031982157067</c:v>
                </c:pt>
                <c:pt idx="1245">
                  <c:v>10.200341716307193</c:v>
                </c:pt>
                <c:pt idx="1246">
                  <c:v>10.200359921570133</c:v>
                </c:pt>
                <c:pt idx="1247">
                  <c:v>10.200381221569998</c:v>
                </c:pt>
                <c:pt idx="1248">
                  <c:v>10.200381111043711</c:v>
                </c:pt>
                <c:pt idx="1249">
                  <c:v>10.20023903369132</c:v>
                </c:pt>
                <c:pt idx="1250">
                  <c:v>10.200225821570392</c:v>
                </c:pt>
                <c:pt idx="1251">
                  <c:v>10.20019729525454</c:v>
                </c:pt>
                <c:pt idx="1252">
                  <c:v>10.200237821570099</c:v>
                </c:pt>
                <c:pt idx="1253">
                  <c:v>10.200247721570999</c:v>
                </c:pt>
                <c:pt idx="1254">
                  <c:v>10.200242321570069</c:v>
                </c:pt>
                <c:pt idx="1255">
                  <c:v>10.200237821570099</c:v>
                </c:pt>
                <c:pt idx="1256">
                  <c:v>10.200229488237447</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10.198771621570312</c:v>
                </c:pt>
                <c:pt idx="1268">
                  <c:v>10.198476221570431</c:v>
                </c:pt>
                <c:pt idx="1269">
                  <c:v>10.19766271740365</c:v>
                </c:pt>
                <c:pt idx="1270">
                  <c:v>10.196357321570783</c:v>
                </c:pt>
                <c:pt idx="1271">
                  <c:v>10.195287821570545</c:v>
                </c:pt>
                <c:pt idx="1272">
                  <c:v>10.19433592157079</c:v>
                </c:pt>
                <c:pt idx="1273">
                  <c:v>10.193497015118973</c:v>
                </c:pt>
                <c:pt idx="1274">
                  <c:v>10.19150628310887</c:v>
                </c:pt>
                <c:pt idx="1275">
                  <c:v>10.191137621570348</c:v>
                </c:pt>
                <c:pt idx="1276">
                  <c:v>10.190581611044356</c:v>
                </c:pt>
                <c:pt idx="1277">
                  <c:v>10.189707621570435</c:v>
                </c:pt>
                <c:pt idx="1278">
                  <c:v>10.188896721570547</c:v>
                </c:pt>
                <c:pt idx="1279">
                  <c:v>10.188255921570679</c:v>
                </c:pt>
                <c:pt idx="1280">
                  <c:v>10.187550021570743</c:v>
                </c:pt>
                <c:pt idx="1281">
                  <c:v>10.187077221570391</c:v>
                </c:pt>
                <c:pt idx="1282">
                  <c:v>10.186644918344964</c:v>
                </c:pt>
                <c:pt idx="1283">
                  <c:v>10.185487821570566</c:v>
                </c:pt>
                <c:pt idx="1284">
                  <c:v>10.185311221570851</c:v>
                </c:pt>
                <c:pt idx="1285">
                  <c:v>10.185034221570007</c:v>
                </c:pt>
                <c:pt idx="1286">
                  <c:v>10.184722221570418</c:v>
                </c:pt>
                <c:pt idx="1287">
                  <c:v>10.184527921570487</c:v>
                </c:pt>
                <c:pt idx="1288">
                  <c:v>10.184297821570491</c:v>
                </c:pt>
                <c:pt idx="1289">
                  <c:v>10.184087300737119</c:v>
                </c:pt>
                <c:pt idx="1290">
                  <c:v>10.183915721570964</c:v>
                </c:pt>
                <c:pt idx="1291">
                  <c:v>10.183796928713477</c:v>
                </c:pt>
                <c:pt idx="1292">
                  <c:v>10.183357821570519</c:v>
                </c:pt>
                <c:pt idx="1293">
                  <c:v>10.183297721570813</c:v>
                </c:pt>
                <c:pt idx="1294">
                  <c:v>10.183122221570368</c:v>
                </c:pt>
                <c:pt idx="1295">
                  <c:v>10.182978863237095</c:v>
                </c:pt>
                <c:pt idx="1296">
                  <c:v>10.182848921569686</c:v>
                </c:pt>
                <c:pt idx="1297">
                  <c:v>10.182756821570926</c:v>
                </c:pt>
                <c:pt idx="1298">
                  <c:v>10.182648721570317</c:v>
                </c:pt>
                <c:pt idx="1299">
                  <c:v>10.182557321569849</c:v>
                </c:pt>
                <c:pt idx="1300">
                  <c:v>10.182487821570367</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10.178872411734485</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10.171979521570529</c:v>
                </c:pt>
                <c:pt idx="1318">
                  <c:v>10.172018473745183</c:v>
                </c:pt>
                <c:pt idx="1319">
                  <c:v>10.173624983732665</c:v>
                </c:pt>
                <c:pt idx="1320">
                  <c:v>10.174102421570321</c:v>
                </c:pt>
                <c:pt idx="1321">
                  <c:v>10.174562960459511</c:v>
                </c:pt>
                <c:pt idx="1322">
                  <c:v>10.175141801162226</c:v>
                </c:pt>
                <c:pt idx="1323">
                  <c:v>10.176251421570797</c:v>
                </c:pt>
                <c:pt idx="1324">
                  <c:v>10.177103721570708</c:v>
                </c:pt>
                <c:pt idx="1325">
                  <c:v>10.177727131915368</c:v>
                </c:pt>
                <c:pt idx="1326">
                  <c:v>10.179397345380195</c:v>
                </c:pt>
                <c:pt idx="1327">
                  <c:v>10.179784921570771</c:v>
                </c:pt>
                <c:pt idx="1328">
                  <c:v>10.180282453149276</c:v>
                </c:pt>
                <c:pt idx="1329">
                  <c:v>10.180798821570557</c:v>
                </c:pt>
                <c:pt idx="1330">
                  <c:v>10.181243121570299</c:v>
                </c:pt>
                <c:pt idx="1331">
                  <c:v>10.181629121570698</c:v>
                </c:pt>
                <c:pt idx="1332">
                  <c:v>10.182061621570638</c:v>
                </c:pt>
                <c:pt idx="1333">
                  <c:v>10.182549721570226</c:v>
                </c:pt>
                <c:pt idx="1334">
                  <c:v>10.183035021570547</c:v>
                </c:pt>
                <c:pt idx="1335">
                  <c:v>10.184084292158829</c:v>
                </c:pt>
                <c:pt idx="1336">
                  <c:v>10.184291521570668</c:v>
                </c:pt>
                <c:pt idx="1337">
                  <c:v>10.184622921570758</c:v>
                </c:pt>
                <c:pt idx="1338">
                  <c:v>10.184886121570718</c:v>
                </c:pt>
                <c:pt idx="1339">
                  <c:v>10.185344321570355</c:v>
                </c:pt>
                <c:pt idx="1340">
                  <c:v>10.18599402157075</c:v>
                </c:pt>
                <c:pt idx="1341">
                  <c:v>10.186670137359883</c:v>
                </c:pt>
                <c:pt idx="1342">
                  <c:v>10.187233621570464</c:v>
                </c:pt>
                <c:pt idx="1343">
                  <c:v>10.187629897042356</c:v>
                </c:pt>
                <c:pt idx="1344">
                  <c:v>10.189088334391371</c:v>
                </c:pt>
                <c:pt idx="1345">
                  <c:v>10.189372821570643</c:v>
                </c:pt>
                <c:pt idx="1346">
                  <c:v>10.189691621570468</c:v>
                </c:pt>
                <c:pt idx="1347">
                  <c:v>10.189918244105897</c:v>
                </c:pt>
                <c:pt idx="1348">
                  <c:v>10.190177621570593</c:v>
                </c:pt>
                <c:pt idx="1349">
                  <c:v>10.190480421570483</c:v>
                </c:pt>
                <c:pt idx="1350">
                  <c:v>10.190715421570667</c:v>
                </c:pt>
                <c:pt idx="1351">
                  <c:v>10.19088816055349</c:v>
                </c:pt>
                <c:pt idx="1352">
                  <c:v>10.191334696570518</c:v>
                </c:pt>
                <c:pt idx="1353">
                  <c:v>10.191399121570509</c:v>
                </c:pt>
                <c:pt idx="1354">
                  <c:v>10.191521651357418</c:v>
                </c:pt>
                <c:pt idx="1355">
                  <c:v>10.191617721571353</c:v>
                </c:pt>
                <c:pt idx="1356">
                  <c:v>10.191707321570263</c:v>
                </c:pt>
                <c:pt idx="1357">
                  <c:v>10.191818721570611</c:v>
                </c:pt>
                <c:pt idx="1358">
                  <c:v>10.191889021570191</c:v>
                </c:pt>
                <c:pt idx="1359">
                  <c:v>10.192395821570685</c:v>
                </c:pt>
                <c:pt idx="1360">
                  <c:v>10.192851421570676</c:v>
                </c:pt>
                <c:pt idx="1361">
                  <c:v>10.193055513878322</c:v>
                </c:pt>
                <c:pt idx="1362">
                  <c:v>10.194447821570563</c:v>
                </c:pt>
                <c:pt idx="1363">
                  <c:v>10.194720821569868</c:v>
                </c:pt>
                <c:pt idx="1364">
                  <c:v>10.19514932157027</c:v>
                </c:pt>
                <c:pt idx="1365">
                  <c:v>10.195561221570628</c:v>
                </c:pt>
                <c:pt idx="1366">
                  <c:v>10.196038863236922</c:v>
                </c:pt>
                <c:pt idx="1367">
                  <c:v>10.196620121570808</c:v>
                </c:pt>
                <c:pt idx="1368">
                  <c:v>10.197027821570849</c:v>
                </c:pt>
                <c:pt idx="1369">
                  <c:v>10.197405321570368</c:v>
                </c:pt>
                <c:pt idx="1370">
                  <c:v>10.198670533435049</c:v>
                </c:pt>
                <c:pt idx="1371">
                  <c:v>10.198868321569998</c:v>
                </c:pt>
                <c:pt idx="1372">
                  <c:v>10.199056421570148</c:v>
                </c:pt>
                <c:pt idx="1373">
                  <c:v>10.199253189991863</c:v>
                </c:pt>
                <c:pt idx="1374">
                  <c:v>10.19946082157025</c:v>
                </c:pt>
                <c:pt idx="1375">
                  <c:v>10.199674221570703</c:v>
                </c:pt>
                <c:pt idx="1376">
                  <c:v>10.199833535856673</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10.199811321570019</c:v>
                </c:pt>
                <c:pt idx="1394">
                  <c:v>10.199786252942838</c:v>
                </c:pt>
                <c:pt idx="1395">
                  <c:v>10.199529488237188</c:v>
                </c:pt>
                <c:pt idx="1396">
                  <c:v>10.199025821570864</c:v>
                </c:pt>
                <c:pt idx="1397">
                  <c:v>10.198152921570211</c:v>
                </c:pt>
                <c:pt idx="1398">
                  <c:v>10.197125121570718</c:v>
                </c:pt>
                <c:pt idx="1399">
                  <c:v>10.196285946570498</c:v>
                </c:pt>
                <c:pt idx="1400">
                  <c:v>10.195554721570469</c:v>
                </c:pt>
                <c:pt idx="1401">
                  <c:v>10.194872921570648</c:v>
                </c:pt>
                <c:pt idx="1402">
                  <c:v>10.194242621570556</c:v>
                </c:pt>
                <c:pt idx="1403">
                  <c:v>10.193797821570669</c:v>
                </c:pt>
                <c:pt idx="1404">
                  <c:v>10.192667821570565</c:v>
                </c:pt>
                <c:pt idx="1405">
                  <c:v>10.192402821570894</c:v>
                </c:pt>
                <c:pt idx="1406">
                  <c:v>10.192050921570328</c:v>
                </c:pt>
                <c:pt idx="1407">
                  <c:v>10.19168055841287</c:v>
                </c:pt>
                <c:pt idx="1408">
                  <c:v>10.191358421570499</c:v>
                </c:pt>
                <c:pt idx="1409">
                  <c:v>10.191056321570864</c:v>
                </c:pt>
                <c:pt idx="1410">
                  <c:v>10.190800421570451</c:v>
                </c:pt>
                <c:pt idx="1411">
                  <c:v>10.190823221570311</c:v>
                </c:pt>
                <c:pt idx="1412">
                  <c:v>10.191112821570448</c:v>
                </c:pt>
                <c:pt idx="1413">
                  <c:v>10.191260979465355</c:v>
                </c:pt>
                <c:pt idx="1414">
                  <c:v>10.193116035856734</c:v>
                </c:pt>
                <c:pt idx="1415">
                  <c:v>10.193446921570384</c:v>
                </c:pt>
                <c:pt idx="1416">
                  <c:v>10.193728821570318</c:v>
                </c:pt>
                <c:pt idx="1417">
                  <c:v>10.193997721570515</c:v>
                </c:pt>
                <c:pt idx="1418">
                  <c:v>10.194291021570301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10.196936521570255</c:v>
                </c:pt>
                <c:pt idx="1427">
                  <c:v>10.197412367025256</c:v>
                </c:pt>
                <c:pt idx="1428">
                  <c:v>10.199717821570548</c:v>
                </c:pt>
                <c:pt idx="1429">
                  <c:v>10.200221321570554</c:v>
                </c:pt>
                <c:pt idx="1430">
                  <c:v>10.201152621570108</c:v>
                </c:pt>
                <c:pt idx="1431">
                  <c:v>10.201947321570875</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10.209999421570467</c:v>
                </c:pt>
                <c:pt idx="1442">
                  <c:v>10.210881721570512</c:v>
                </c:pt>
                <c:pt idx="1443">
                  <c:v>10.212237189991511</c:v>
                </c:pt>
                <c:pt idx="1444">
                  <c:v>10.213347068882149</c:v>
                </c:pt>
                <c:pt idx="1445">
                  <c:v>10.218939904904161</c:v>
                </c:pt>
                <c:pt idx="1446">
                  <c:v>10.220112021570706</c:v>
                </c:pt>
                <c:pt idx="1447">
                  <c:v>10.221335121570361</c:v>
                </c:pt>
                <c:pt idx="1448">
                  <c:v>10.222492021570568</c:v>
                </c:pt>
                <c:pt idx="1449">
                  <c:v>10.224389421570841</c:v>
                </c:pt>
                <c:pt idx="1450">
                  <c:v>10.226073821570546</c:v>
                </c:pt>
                <c:pt idx="1451">
                  <c:v>10.227475021569987</c:v>
                </c:pt>
                <c:pt idx="1452">
                  <c:v>10.228590784533617</c:v>
                </c:pt>
                <c:pt idx="1453">
                  <c:v>10.232254964427669</c:v>
                </c:pt>
                <c:pt idx="1454">
                  <c:v>10.23307952157071</c:v>
                </c:pt>
                <c:pt idx="1455">
                  <c:v>10.234353621570792</c:v>
                </c:pt>
                <c:pt idx="1456">
                  <c:v>10.235360811261089</c:v>
                </c:pt>
                <c:pt idx="1457">
                  <c:v>10.236534892277923</c:v>
                </c:pt>
                <c:pt idx="1458">
                  <c:v>10.237439121570471</c:v>
                </c:pt>
                <c:pt idx="1459">
                  <c:v>10.238215421570139</c:v>
                </c:pt>
                <c:pt idx="1460">
                  <c:v>10.238994521570387</c:v>
                </c:pt>
                <c:pt idx="1461">
                  <c:v>10.239686621571121</c:v>
                </c:pt>
                <c:pt idx="1462">
                  <c:v>10.240227821570505</c:v>
                </c:pt>
                <c:pt idx="1463">
                  <c:v>10.242699331004459</c:v>
                </c:pt>
                <c:pt idx="1464">
                  <c:v>10.243686321570108</c:v>
                </c:pt>
                <c:pt idx="1465">
                  <c:v>10.244935521570449</c:v>
                </c:pt>
                <c:pt idx="1466">
                  <c:v>10.246348221570496</c:v>
                </c:pt>
                <c:pt idx="1467">
                  <c:v>10.24737822157044</c:v>
                </c:pt>
                <c:pt idx="1468">
                  <c:v>10.248727821570311</c:v>
                </c:pt>
                <c:pt idx="1469">
                  <c:v>10.249761611043798</c:v>
                </c:pt>
                <c:pt idx="1470">
                  <c:v>10.250600538961939</c:v>
                </c:pt>
                <c:pt idx="1471">
                  <c:v>10.253141436028034</c:v>
                </c:pt>
                <c:pt idx="1472">
                  <c:v>10.253685121570797</c:v>
                </c:pt>
                <c:pt idx="1473">
                  <c:v>10.254278121570451</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8.8342773215704433</c:v>
                </c:pt>
                <c:pt idx="2">
                  <c:v>8.835708921570685</c:v>
                </c:pt>
                <c:pt idx="3">
                  <c:v>8.8370547215705137</c:v>
                </c:pt>
                <c:pt idx="4">
                  <c:v>8.8384960215710038</c:v>
                </c:pt>
                <c:pt idx="5">
                  <c:v>8.8397929762092744</c:v>
                </c:pt>
                <c:pt idx="6">
                  <c:v>8.8407814215706679</c:v>
                </c:pt>
                <c:pt idx="7">
                  <c:v>8.8416937215705058</c:v>
                </c:pt>
                <c:pt idx="8">
                  <c:v>8.842226964427752</c:v>
                </c:pt>
                <c:pt idx="9">
                  <c:v>8.8450314882372698</c:v>
                </c:pt>
                <c:pt idx="10">
                  <c:v>8.845599321570873</c:v>
                </c:pt>
                <c:pt idx="11">
                  <c:v>8.8464142215702708</c:v>
                </c:pt>
                <c:pt idx="12">
                  <c:v>8.8473200664682157</c:v>
                </c:pt>
                <c:pt idx="13">
                  <c:v>8.8482419215704411</c:v>
                </c:pt>
                <c:pt idx="14">
                  <c:v>8.8494161215701155</c:v>
                </c:pt>
                <c:pt idx="15">
                  <c:v>8.8501618215698148</c:v>
                </c:pt>
                <c:pt idx="16">
                  <c:v>8.8502141215702057</c:v>
                </c:pt>
                <c:pt idx="17">
                  <c:v>8.8524158462619962</c:v>
                </c:pt>
                <c:pt idx="18">
                  <c:v>8.855135898493776</c:v>
                </c:pt>
                <c:pt idx="19">
                  <c:v>8.8559639215703641</c:v>
                </c:pt>
                <c:pt idx="20">
                  <c:v>8.8570628215701817</c:v>
                </c:pt>
                <c:pt idx="21">
                  <c:v>8.8579619215704728</c:v>
                </c:pt>
                <c:pt idx="22">
                  <c:v>8.858976021570621</c:v>
                </c:pt>
                <c:pt idx="23">
                  <c:v>8.8598982215702762</c:v>
                </c:pt>
                <c:pt idx="24">
                  <c:v>8.8606331462460215</c:v>
                </c:pt>
                <c:pt idx="25">
                  <c:v>8.8630993269469016</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8.8825911549039418</c:v>
                </c:pt>
                <c:pt idx="43">
                  <c:v>8.8834892215712244</c:v>
                </c:pt>
                <c:pt idx="44">
                  <c:v>8.8844754215706789</c:v>
                </c:pt>
                <c:pt idx="45">
                  <c:v>8.8856855215702346</c:v>
                </c:pt>
                <c:pt idx="46">
                  <c:v>8.8868145215705425</c:v>
                </c:pt>
                <c:pt idx="47">
                  <c:v>8.8876149215704885</c:v>
                </c:pt>
                <c:pt idx="48">
                  <c:v>8.8886666215706072</c:v>
                </c:pt>
                <c:pt idx="49">
                  <c:v>8.8895776215706945</c:v>
                </c:pt>
                <c:pt idx="50">
                  <c:v>8.8902299644276326</c:v>
                </c:pt>
                <c:pt idx="51">
                  <c:v>8.8935557627470843</c:v>
                </c:pt>
                <c:pt idx="52">
                  <c:v>8.8942181215704821</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8.9058529567059459</c:v>
                </c:pt>
                <c:pt idx="61">
                  <c:v>8.9066368215700376</c:v>
                </c:pt>
                <c:pt idx="62">
                  <c:v>8.9088565215704829</c:v>
                </c:pt>
                <c:pt idx="63">
                  <c:v>8.9107919215707483</c:v>
                </c:pt>
                <c:pt idx="64">
                  <c:v>8.9124381215705029</c:v>
                </c:pt>
                <c:pt idx="65">
                  <c:v>8.9133538215707198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8.9311804215704633</c:v>
                </c:pt>
                <c:pt idx="74">
                  <c:v>8.9328135215700719</c:v>
                </c:pt>
                <c:pt idx="75">
                  <c:v>8.9334950437926608</c:v>
                </c:pt>
                <c:pt idx="76">
                  <c:v>8.9382445488430875</c:v>
                </c:pt>
                <c:pt idx="77">
                  <c:v>8.9394423215708088</c:v>
                </c:pt>
                <c:pt idx="78">
                  <c:v>8.9419654215705542</c:v>
                </c:pt>
                <c:pt idx="79">
                  <c:v>8.9449582339412785</c:v>
                </c:pt>
                <c:pt idx="80">
                  <c:v>8.947703521570288</c:v>
                </c:pt>
                <c:pt idx="81">
                  <c:v>8.9492918215705419</c:v>
                </c:pt>
                <c:pt idx="82">
                  <c:v>8.9510360215703528</c:v>
                </c:pt>
                <c:pt idx="83">
                  <c:v>8.9525179215701058</c:v>
                </c:pt>
                <c:pt idx="84">
                  <c:v>8.9535799954837287</c:v>
                </c:pt>
                <c:pt idx="85">
                  <c:v>8.9570437190064798</c:v>
                </c:pt>
                <c:pt idx="86">
                  <c:v>8.957880021570972</c:v>
                </c:pt>
                <c:pt idx="87">
                  <c:v>8.9593705215709036</c:v>
                </c:pt>
                <c:pt idx="88">
                  <c:v>8.9606690215703004</c:v>
                </c:pt>
                <c:pt idx="89">
                  <c:v>8.9616816215707686</c:v>
                </c:pt>
                <c:pt idx="90">
                  <c:v>8.9625242133234533</c:v>
                </c:pt>
                <c:pt idx="91">
                  <c:v>8.9635552215704024</c:v>
                </c:pt>
                <c:pt idx="92">
                  <c:v>8.9643664215706984</c:v>
                </c:pt>
                <c:pt idx="93">
                  <c:v>8.9650343215706219</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9.000997721570366</c:v>
                </c:pt>
                <c:pt idx="114">
                  <c:v>9.0022666215705129</c:v>
                </c:pt>
                <c:pt idx="115">
                  <c:v>9.003712721570448</c:v>
                </c:pt>
                <c:pt idx="116">
                  <c:v>9.0054576195504268</c:v>
                </c:pt>
                <c:pt idx="117">
                  <c:v>9.0077116215706692</c:v>
                </c:pt>
                <c:pt idx="118">
                  <c:v>9.0089943215707216</c:v>
                </c:pt>
                <c:pt idx="119">
                  <c:v>9.0102803215705425</c:v>
                </c:pt>
                <c:pt idx="120">
                  <c:v>9.0131371965705185</c:v>
                </c:pt>
                <c:pt idx="121">
                  <c:v>9.0140410215704119</c:v>
                </c:pt>
                <c:pt idx="122">
                  <c:v>9.0152300090704642</c:v>
                </c:pt>
                <c:pt idx="123">
                  <c:v>9.0167399215704709</c:v>
                </c:pt>
                <c:pt idx="124">
                  <c:v>9.017981321570268</c:v>
                </c:pt>
                <c:pt idx="125">
                  <c:v>9.019678121570518</c:v>
                </c:pt>
                <c:pt idx="126">
                  <c:v>9.0212455215703589</c:v>
                </c:pt>
                <c:pt idx="127">
                  <c:v>9.0220203215704586</c:v>
                </c:pt>
                <c:pt idx="128">
                  <c:v>9.022740321570538</c:v>
                </c:pt>
                <c:pt idx="129">
                  <c:v>9.025847821570764</c:v>
                </c:pt>
                <c:pt idx="130">
                  <c:v>9.0269712215706139</c:v>
                </c:pt>
                <c:pt idx="131">
                  <c:v>9.0281722215707028</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9.0408302946887105</c:v>
                </c:pt>
                <c:pt idx="140">
                  <c:v>9.0421256215707189</c:v>
                </c:pt>
                <c:pt idx="141">
                  <c:v>9.0430357215703179</c:v>
                </c:pt>
                <c:pt idx="142">
                  <c:v>9.0441293215702352</c:v>
                </c:pt>
                <c:pt idx="143">
                  <c:v>9.0448867104592967</c:v>
                </c:pt>
                <c:pt idx="144">
                  <c:v>9.0463343215704199</c:v>
                </c:pt>
                <c:pt idx="145">
                  <c:v>9.0476980215702589</c:v>
                </c:pt>
                <c:pt idx="146">
                  <c:v>9.0482118215705292</c:v>
                </c:pt>
                <c:pt idx="147">
                  <c:v>9.0511862426228546</c:v>
                </c:pt>
                <c:pt idx="148">
                  <c:v>9.0520496397522479</c:v>
                </c:pt>
                <c:pt idx="149">
                  <c:v>9.0530399215701198</c:v>
                </c:pt>
                <c:pt idx="150">
                  <c:v>9.0545805215703048</c:v>
                </c:pt>
                <c:pt idx="151">
                  <c:v>9.0558742215703063</c:v>
                </c:pt>
                <c:pt idx="152">
                  <c:v>9.0570135215705498</c:v>
                </c:pt>
                <c:pt idx="153">
                  <c:v>9.0586329215706627</c:v>
                </c:pt>
                <c:pt idx="154">
                  <c:v>9.0597677215704699</c:v>
                </c:pt>
                <c:pt idx="155">
                  <c:v>9.0608820320969219</c:v>
                </c:pt>
                <c:pt idx="156">
                  <c:v>9.0636930138781366</c:v>
                </c:pt>
                <c:pt idx="157">
                  <c:v>9.0642197215705895</c:v>
                </c:pt>
                <c:pt idx="158">
                  <c:v>9.0656942215708227</c:v>
                </c:pt>
                <c:pt idx="159">
                  <c:v>9.0670961215705432</c:v>
                </c:pt>
                <c:pt idx="160">
                  <c:v>9.0684139215702402</c:v>
                </c:pt>
                <c:pt idx="161">
                  <c:v>9.0695594882373047</c:v>
                </c:pt>
                <c:pt idx="162">
                  <c:v>9.0709718215707866</c:v>
                </c:pt>
                <c:pt idx="163">
                  <c:v>9.0718546215699547</c:v>
                </c:pt>
                <c:pt idx="164">
                  <c:v>9.0729121072848073</c:v>
                </c:pt>
                <c:pt idx="165">
                  <c:v>9.0771278215706683</c:v>
                </c:pt>
                <c:pt idx="166">
                  <c:v>9.07816372157078</c:v>
                </c:pt>
                <c:pt idx="167">
                  <c:v>9.0795382215700204</c:v>
                </c:pt>
                <c:pt idx="168">
                  <c:v>9.08042399178332</c:v>
                </c:pt>
                <c:pt idx="169">
                  <c:v>9.0815413215703185</c:v>
                </c:pt>
                <c:pt idx="170">
                  <c:v>9.0824968215710662</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9.0967239215705291</c:v>
                </c:pt>
                <c:pt idx="182">
                  <c:v>9.0973597780923487</c:v>
                </c:pt>
                <c:pt idx="183">
                  <c:v>9.1053438509821234</c:v>
                </c:pt>
                <c:pt idx="184">
                  <c:v>9.1067206215701919</c:v>
                </c:pt>
                <c:pt idx="185">
                  <c:v>9.1078776215702195</c:v>
                </c:pt>
                <c:pt idx="186">
                  <c:v>9.1089629215701464</c:v>
                </c:pt>
                <c:pt idx="187">
                  <c:v>9.1101068937357894</c:v>
                </c:pt>
                <c:pt idx="188">
                  <c:v>9.1167833317746698</c:v>
                </c:pt>
                <c:pt idx="189">
                  <c:v>9.1180066215705562</c:v>
                </c:pt>
                <c:pt idx="190">
                  <c:v>9.1192167215707727</c:v>
                </c:pt>
                <c:pt idx="191">
                  <c:v>9.1208609215704115</c:v>
                </c:pt>
                <c:pt idx="192">
                  <c:v>9.122710089611628</c:v>
                </c:pt>
                <c:pt idx="193">
                  <c:v>9.1238398994924967</c:v>
                </c:pt>
                <c:pt idx="194">
                  <c:v>9.1288252289780552</c:v>
                </c:pt>
                <c:pt idx="195">
                  <c:v>9.1298984215705499</c:v>
                </c:pt>
                <c:pt idx="196">
                  <c:v>9.1317606215705549</c:v>
                </c:pt>
                <c:pt idx="197">
                  <c:v>9.1331261215704114</c:v>
                </c:pt>
                <c:pt idx="198">
                  <c:v>9.1344991617766453</c:v>
                </c:pt>
                <c:pt idx="199">
                  <c:v>9.1356614215703384</c:v>
                </c:pt>
                <c:pt idx="200">
                  <c:v>9.1364260215707187</c:v>
                </c:pt>
                <c:pt idx="201">
                  <c:v>9.1374446072849747</c:v>
                </c:pt>
                <c:pt idx="202">
                  <c:v>9.1403639754165749</c:v>
                </c:pt>
                <c:pt idx="203">
                  <c:v>9.1411137399378664</c:v>
                </c:pt>
                <c:pt idx="204">
                  <c:v>9.1420489215704919</c:v>
                </c:pt>
                <c:pt idx="205">
                  <c:v>9.1427377184781875</c:v>
                </c:pt>
                <c:pt idx="206">
                  <c:v>9.1440209215701369</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9.1608714215706382</c:v>
                </c:pt>
                <c:pt idx="223">
                  <c:v>9.1618683215703189</c:v>
                </c:pt>
                <c:pt idx="224">
                  <c:v>9.1628412258259644</c:v>
                </c:pt>
                <c:pt idx="225">
                  <c:v>9.1635644215707401</c:v>
                </c:pt>
                <c:pt idx="226">
                  <c:v>9.1646738215706982</c:v>
                </c:pt>
                <c:pt idx="227">
                  <c:v>9.1654362123751127</c:v>
                </c:pt>
                <c:pt idx="228">
                  <c:v>9.1683728215705393</c:v>
                </c:pt>
                <c:pt idx="229">
                  <c:v>9.168991921570532</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9.1772659465705964</c:v>
                </c:pt>
                <c:pt idx="238">
                  <c:v>9.1780312624310199</c:v>
                </c:pt>
                <c:pt idx="239">
                  <c:v>9.1788979215707176</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9.1868297215708186</c:v>
                </c:pt>
                <c:pt idx="249">
                  <c:v>9.187611970506719</c:v>
                </c:pt>
                <c:pt idx="250">
                  <c:v>9.1883716215704592</c:v>
                </c:pt>
                <c:pt idx="251">
                  <c:v>9.1891816215707216</c:v>
                </c:pt>
                <c:pt idx="252">
                  <c:v>9.1899477215701673</c:v>
                </c:pt>
                <c:pt idx="253">
                  <c:v>9.1902139326816012</c:v>
                </c:pt>
                <c:pt idx="254">
                  <c:v>9.192915133398273</c:v>
                </c:pt>
                <c:pt idx="255">
                  <c:v>9.1936864531493381</c:v>
                </c:pt>
                <c:pt idx="256">
                  <c:v>9.1943778215706189</c:v>
                </c:pt>
                <c:pt idx="257">
                  <c:v>9.1951668215703393</c:v>
                </c:pt>
                <c:pt idx="258">
                  <c:v>9.1959358215706715</c:v>
                </c:pt>
                <c:pt idx="259">
                  <c:v>9.1966058215706852</c:v>
                </c:pt>
                <c:pt idx="260">
                  <c:v>9.1969678215705457</c:v>
                </c:pt>
                <c:pt idx="261">
                  <c:v>9.1986925437928839</c:v>
                </c:pt>
                <c:pt idx="262">
                  <c:v>9.1994353215703057</c:v>
                </c:pt>
                <c:pt idx="263">
                  <c:v>9.2000789215704319</c:v>
                </c:pt>
                <c:pt idx="264">
                  <c:v>9.2007082215704159</c:v>
                </c:pt>
                <c:pt idx="265">
                  <c:v>9.2014583215705699</c:v>
                </c:pt>
                <c:pt idx="266">
                  <c:v>9.2021022215707688</c:v>
                </c:pt>
                <c:pt idx="267">
                  <c:v>9.20283516199639</c:v>
                </c:pt>
                <c:pt idx="268">
                  <c:v>9.2034665395191748</c:v>
                </c:pt>
                <c:pt idx="269">
                  <c:v>9.2058794882371657</c:v>
                </c:pt>
                <c:pt idx="270">
                  <c:v>9.2062087215698138</c:v>
                </c:pt>
                <c:pt idx="271">
                  <c:v>9.2068443215708129</c:v>
                </c:pt>
                <c:pt idx="272">
                  <c:v>9.2074901215703839</c:v>
                </c:pt>
                <c:pt idx="273">
                  <c:v>9.208151521570425</c:v>
                </c:pt>
                <c:pt idx="274">
                  <c:v>9.2088178215700687</c:v>
                </c:pt>
                <c:pt idx="275">
                  <c:v>9.2093931215703861</c:v>
                </c:pt>
                <c:pt idx="276">
                  <c:v>9.2099648215703809</c:v>
                </c:pt>
                <c:pt idx="277">
                  <c:v>9.2108463509821803</c:v>
                </c:pt>
                <c:pt idx="278">
                  <c:v>9.2130804257370009</c:v>
                </c:pt>
                <c:pt idx="279">
                  <c:v>9.2139831751058949</c:v>
                </c:pt>
                <c:pt idx="280">
                  <c:v>9.2146136215703951</c:v>
                </c:pt>
                <c:pt idx="281">
                  <c:v>9.2153348215706377</c:v>
                </c:pt>
                <c:pt idx="282">
                  <c:v>9.2158876215703884</c:v>
                </c:pt>
                <c:pt idx="283">
                  <c:v>9.2164330215705679</c:v>
                </c:pt>
                <c:pt idx="284">
                  <c:v>9.2170016020585432</c:v>
                </c:pt>
                <c:pt idx="285">
                  <c:v>9.2176107215705141</c:v>
                </c:pt>
                <c:pt idx="286">
                  <c:v>9.218309321570425</c:v>
                </c:pt>
                <c:pt idx="287">
                  <c:v>9.2191018215706659</c:v>
                </c:pt>
                <c:pt idx="288">
                  <c:v>9.2198235215707474</c:v>
                </c:pt>
                <c:pt idx="289">
                  <c:v>9.2204225690451693</c:v>
                </c:pt>
                <c:pt idx="290">
                  <c:v>9.2211551215701899</c:v>
                </c:pt>
                <c:pt idx="291">
                  <c:v>9.221814321570843</c:v>
                </c:pt>
                <c:pt idx="292">
                  <c:v>9.2226859215705659</c:v>
                </c:pt>
                <c:pt idx="293">
                  <c:v>9.2234333215703117</c:v>
                </c:pt>
                <c:pt idx="294">
                  <c:v>9.2239981215700535</c:v>
                </c:pt>
                <c:pt idx="295">
                  <c:v>9.2247508323231813</c:v>
                </c:pt>
                <c:pt idx="296">
                  <c:v>9.2253134215704922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9.2308457215706987</c:v>
                </c:pt>
                <c:pt idx="305">
                  <c:v>9.2315640715703839</c:v>
                </c:pt>
                <c:pt idx="306">
                  <c:v>9.2323314215702954</c:v>
                </c:pt>
                <c:pt idx="307">
                  <c:v>9.2331142215706699</c:v>
                </c:pt>
                <c:pt idx="308">
                  <c:v>9.2336894215707019</c:v>
                </c:pt>
                <c:pt idx="309">
                  <c:v>9.2341275215706169</c:v>
                </c:pt>
                <c:pt idx="310">
                  <c:v>9.2347089917833909</c:v>
                </c:pt>
                <c:pt idx="311">
                  <c:v>9.2353714215702265</c:v>
                </c:pt>
                <c:pt idx="312">
                  <c:v>9.2360305215703207</c:v>
                </c:pt>
                <c:pt idx="313">
                  <c:v>9.236538021570011</c:v>
                </c:pt>
                <c:pt idx="314">
                  <c:v>9.2369713699578213</c:v>
                </c:pt>
                <c:pt idx="315">
                  <c:v>9.2391451653202079</c:v>
                </c:pt>
                <c:pt idx="316">
                  <c:v>9.2399450215704295</c:v>
                </c:pt>
                <c:pt idx="317">
                  <c:v>9.2406873215703484</c:v>
                </c:pt>
                <c:pt idx="318">
                  <c:v>9.2413976215705738</c:v>
                </c:pt>
                <c:pt idx="319">
                  <c:v>9.242071421571044</c:v>
                </c:pt>
                <c:pt idx="320">
                  <c:v>9.2428455215704499</c:v>
                </c:pt>
                <c:pt idx="321">
                  <c:v>9.2435279268335293</c:v>
                </c:pt>
                <c:pt idx="322">
                  <c:v>9.2441799215706162</c:v>
                </c:pt>
                <c:pt idx="323">
                  <c:v>9.2449414215703349</c:v>
                </c:pt>
                <c:pt idx="324">
                  <c:v>9.2456046215705019</c:v>
                </c:pt>
                <c:pt idx="325">
                  <c:v>9.2460674215703929</c:v>
                </c:pt>
                <c:pt idx="326">
                  <c:v>9.2466204882373031</c:v>
                </c:pt>
                <c:pt idx="327">
                  <c:v>9.2472854215702824</c:v>
                </c:pt>
                <c:pt idx="328">
                  <c:v>9.2479500215700963</c:v>
                </c:pt>
                <c:pt idx="329">
                  <c:v>9.2486049215704185</c:v>
                </c:pt>
                <c:pt idx="330">
                  <c:v>9.249158326621318</c:v>
                </c:pt>
                <c:pt idx="331">
                  <c:v>9.249845421570587</c:v>
                </c:pt>
                <c:pt idx="332">
                  <c:v>9.2503427215704939</c:v>
                </c:pt>
                <c:pt idx="333">
                  <c:v>9.2508278215705353</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9.2595400664682881</c:v>
                </c:pt>
                <c:pt idx="345">
                  <c:v>9.2602693215705099</c:v>
                </c:pt>
                <c:pt idx="346">
                  <c:v>9.2609976215708461</c:v>
                </c:pt>
                <c:pt idx="347">
                  <c:v>9.2617257215704356</c:v>
                </c:pt>
                <c:pt idx="348">
                  <c:v>9.2624910538938128</c:v>
                </c:pt>
                <c:pt idx="349">
                  <c:v>9.2632812215706331</c:v>
                </c:pt>
                <c:pt idx="350">
                  <c:v>9.2638841852068357</c:v>
                </c:pt>
                <c:pt idx="351">
                  <c:v>9.2655078215704947</c:v>
                </c:pt>
                <c:pt idx="352">
                  <c:v>9.2658749215704983</c:v>
                </c:pt>
                <c:pt idx="353">
                  <c:v>9.2662590336919237</c:v>
                </c:pt>
                <c:pt idx="354">
                  <c:v>9.2669687215704464</c:v>
                </c:pt>
                <c:pt idx="355">
                  <c:v>9.2676727215706673</c:v>
                </c:pt>
                <c:pt idx="356">
                  <c:v>9.2683007215711743</c:v>
                </c:pt>
                <c:pt idx="357">
                  <c:v>9.2690804215706493</c:v>
                </c:pt>
                <c:pt idx="358">
                  <c:v>9.2696039754165849</c:v>
                </c:pt>
                <c:pt idx="359">
                  <c:v>9.2701756181805131</c:v>
                </c:pt>
                <c:pt idx="360">
                  <c:v>9.2748012783608687</c:v>
                </c:pt>
                <c:pt idx="361">
                  <c:v>9.275623521570461</c:v>
                </c:pt>
                <c:pt idx="362">
                  <c:v>9.2763249215705841</c:v>
                </c:pt>
                <c:pt idx="363">
                  <c:v>9.2771310215708489</c:v>
                </c:pt>
                <c:pt idx="364">
                  <c:v>9.2779761194429256</c:v>
                </c:pt>
                <c:pt idx="365">
                  <c:v>9.2788482061858186</c:v>
                </c:pt>
                <c:pt idx="366">
                  <c:v>9.2812087306615041</c:v>
                </c:pt>
                <c:pt idx="367">
                  <c:v>9.2816730215707928</c:v>
                </c:pt>
                <c:pt idx="368">
                  <c:v>9.2823903215704409</c:v>
                </c:pt>
                <c:pt idx="369">
                  <c:v>9.2829351215704889</c:v>
                </c:pt>
                <c:pt idx="370">
                  <c:v>9.2839762054086776</c:v>
                </c:pt>
                <c:pt idx="371">
                  <c:v>9.2849546215704439</c:v>
                </c:pt>
                <c:pt idx="372">
                  <c:v>9.2858917215706587</c:v>
                </c:pt>
                <c:pt idx="373">
                  <c:v>9.2871485215707903</c:v>
                </c:pt>
                <c:pt idx="374">
                  <c:v>9.2878278215700139</c:v>
                </c:pt>
                <c:pt idx="375">
                  <c:v>9.2883986549038227</c:v>
                </c:pt>
                <c:pt idx="376">
                  <c:v>9.2903676628404419</c:v>
                </c:pt>
                <c:pt idx="377">
                  <c:v>9.2909866259182508</c:v>
                </c:pt>
                <c:pt idx="378">
                  <c:v>9.2916335215704589</c:v>
                </c:pt>
                <c:pt idx="379">
                  <c:v>9.2924017215702719</c:v>
                </c:pt>
                <c:pt idx="380">
                  <c:v>9.2931367215705531</c:v>
                </c:pt>
                <c:pt idx="381">
                  <c:v>9.29397432157079</c:v>
                </c:pt>
                <c:pt idx="382">
                  <c:v>9.2945265028893047</c:v>
                </c:pt>
                <c:pt idx="383">
                  <c:v>9.295167373809571</c:v>
                </c:pt>
                <c:pt idx="384">
                  <c:v>9.2992245226014187</c:v>
                </c:pt>
                <c:pt idx="385">
                  <c:v>9.2999158215704139</c:v>
                </c:pt>
                <c:pt idx="386">
                  <c:v>9.3007016215708198</c:v>
                </c:pt>
                <c:pt idx="387">
                  <c:v>9.3013691215704419</c:v>
                </c:pt>
                <c:pt idx="388">
                  <c:v>9.3020821745114848</c:v>
                </c:pt>
                <c:pt idx="389">
                  <c:v>9.302514964427715</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9.3110395457084216</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9.3222445957641273</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9.3298128753342624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9.338171760964487</c:v>
                </c:pt>
                <c:pt idx="435">
                  <c:v>9.3386691215704491</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9.3484113215705058</c:v>
                </c:pt>
                <c:pt idx="450">
                  <c:v>9.349162221570495</c:v>
                </c:pt>
                <c:pt idx="451">
                  <c:v>9.3497935215711259</c:v>
                </c:pt>
                <c:pt idx="452">
                  <c:v>9.3504175185404073</c:v>
                </c:pt>
                <c:pt idx="453">
                  <c:v>9.3511131215708119</c:v>
                </c:pt>
                <c:pt idx="454">
                  <c:v>9.3517069215708801</c:v>
                </c:pt>
                <c:pt idx="455">
                  <c:v>9.3523866215705738</c:v>
                </c:pt>
                <c:pt idx="456">
                  <c:v>9.3526980918408675</c:v>
                </c:pt>
                <c:pt idx="457">
                  <c:v>9.3545332903206742</c:v>
                </c:pt>
                <c:pt idx="458">
                  <c:v>9.3549354559787048</c:v>
                </c:pt>
                <c:pt idx="459">
                  <c:v>9.3554151215707737</c:v>
                </c:pt>
                <c:pt idx="460">
                  <c:v>9.3559935215702179</c:v>
                </c:pt>
                <c:pt idx="461">
                  <c:v>9.3565501215701801</c:v>
                </c:pt>
                <c:pt idx="462">
                  <c:v>9.3571313215701739</c:v>
                </c:pt>
                <c:pt idx="463">
                  <c:v>9.3575901041791028</c:v>
                </c:pt>
                <c:pt idx="464">
                  <c:v>9.3605961797797121</c:v>
                </c:pt>
                <c:pt idx="465">
                  <c:v>9.3611057215705031</c:v>
                </c:pt>
                <c:pt idx="466">
                  <c:v>9.3615400215708604</c:v>
                </c:pt>
                <c:pt idx="467">
                  <c:v>9.3621694215705489</c:v>
                </c:pt>
                <c:pt idx="468">
                  <c:v>9.3628394215707527</c:v>
                </c:pt>
                <c:pt idx="469">
                  <c:v>9.3634398670251606</c:v>
                </c:pt>
                <c:pt idx="470">
                  <c:v>9.3654376787136062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9.3709783621114511</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9.3800086215705072</c:v>
                </c:pt>
                <c:pt idx="494">
                  <c:v>9.3805561373599886</c:v>
                </c:pt>
                <c:pt idx="495">
                  <c:v>9.3825524791049784</c:v>
                </c:pt>
                <c:pt idx="496">
                  <c:v>9.3830752215704685</c:v>
                </c:pt>
                <c:pt idx="497">
                  <c:v>9.3835290215705953</c:v>
                </c:pt>
                <c:pt idx="498">
                  <c:v>9.3841478215707497</c:v>
                </c:pt>
                <c:pt idx="499">
                  <c:v>9.3847931215704339</c:v>
                </c:pt>
                <c:pt idx="500">
                  <c:v>9.3852299215711099</c:v>
                </c:pt>
                <c:pt idx="501">
                  <c:v>9.3857539440193047</c:v>
                </c:pt>
                <c:pt idx="502">
                  <c:v>9.3861594686292804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9.4017943367223396</c:v>
                </c:pt>
                <c:pt idx="527">
                  <c:v>9.4030878215705656</c:v>
                </c:pt>
                <c:pt idx="528">
                  <c:v>9.4034537215706422</c:v>
                </c:pt>
                <c:pt idx="529">
                  <c:v>9.4040162215708136</c:v>
                </c:pt>
                <c:pt idx="530">
                  <c:v>9.4044865215704512</c:v>
                </c:pt>
                <c:pt idx="531">
                  <c:v>9.4049047215702188</c:v>
                </c:pt>
                <c:pt idx="532">
                  <c:v>9.4052622426232304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9.4132178215705515</c:v>
                </c:pt>
                <c:pt idx="546">
                  <c:v>9.4135030215707474</c:v>
                </c:pt>
                <c:pt idx="547">
                  <c:v>9.4139502215705679</c:v>
                </c:pt>
                <c:pt idx="548">
                  <c:v>9.4145707215705112</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9.4185786215710063</c:v>
                </c:pt>
                <c:pt idx="557">
                  <c:v>9.4191544542233547</c:v>
                </c:pt>
                <c:pt idx="558">
                  <c:v>9.4198171215704978</c:v>
                </c:pt>
                <c:pt idx="559">
                  <c:v>9.4203081215704394</c:v>
                </c:pt>
                <c:pt idx="560">
                  <c:v>9.4209515215704513</c:v>
                </c:pt>
                <c:pt idx="561">
                  <c:v>9.4214630215705419</c:v>
                </c:pt>
                <c:pt idx="562">
                  <c:v>9.4218349644277026</c:v>
                </c:pt>
                <c:pt idx="563">
                  <c:v>9.4230725024217321</c:v>
                </c:pt>
                <c:pt idx="564">
                  <c:v>9.4234176215702945</c:v>
                </c:pt>
                <c:pt idx="565">
                  <c:v>9.4238362215710225</c:v>
                </c:pt>
                <c:pt idx="566">
                  <c:v>9.4243177215706364</c:v>
                </c:pt>
                <c:pt idx="567">
                  <c:v>9.424903321570218</c:v>
                </c:pt>
                <c:pt idx="568">
                  <c:v>9.4254246215704001</c:v>
                </c:pt>
                <c:pt idx="569">
                  <c:v>9.4258860868771297</c:v>
                </c:pt>
                <c:pt idx="570">
                  <c:v>9.426495521570569</c:v>
                </c:pt>
                <c:pt idx="571">
                  <c:v>9.4267878215705281</c:v>
                </c:pt>
                <c:pt idx="572">
                  <c:v>9.4283228215708963</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9.4342630215706027</c:v>
                </c:pt>
                <c:pt idx="585">
                  <c:v>9.4348250215706635</c:v>
                </c:pt>
                <c:pt idx="586">
                  <c:v>9.4353377215702352</c:v>
                </c:pt>
                <c:pt idx="587">
                  <c:v>9.4359342215704967</c:v>
                </c:pt>
                <c:pt idx="588">
                  <c:v>9.4364439215706142</c:v>
                </c:pt>
                <c:pt idx="589">
                  <c:v>9.4367903215705589</c:v>
                </c:pt>
                <c:pt idx="590">
                  <c:v>9.4380791373600186</c:v>
                </c:pt>
                <c:pt idx="591">
                  <c:v>9.4383330215704415</c:v>
                </c:pt>
                <c:pt idx="592">
                  <c:v>9.4389295215704205</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9.4446085215704638</c:v>
                </c:pt>
                <c:pt idx="603">
                  <c:v>9.4450875215707555</c:v>
                </c:pt>
                <c:pt idx="604">
                  <c:v>9.4455204215705439</c:v>
                </c:pt>
                <c:pt idx="605">
                  <c:v>9.4460079215712511</c:v>
                </c:pt>
                <c:pt idx="606">
                  <c:v>9.4461947780921918</c:v>
                </c:pt>
                <c:pt idx="607">
                  <c:v>9.4475895236984542</c:v>
                </c:pt>
                <c:pt idx="608">
                  <c:v>9.4479317215702494</c:v>
                </c:pt>
                <c:pt idx="609">
                  <c:v>9.448537021570683</c:v>
                </c:pt>
                <c:pt idx="610">
                  <c:v>9.4489118215701691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9.4535571764094044</c:v>
                </c:pt>
                <c:pt idx="620">
                  <c:v>9.4542283534857887</c:v>
                </c:pt>
                <c:pt idx="621">
                  <c:v>9.454692321570505</c:v>
                </c:pt>
                <c:pt idx="622">
                  <c:v>9.4550950215705569</c:v>
                </c:pt>
                <c:pt idx="623">
                  <c:v>9.4556815589444092</c:v>
                </c:pt>
                <c:pt idx="624">
                  <c:v>9.4572550679477505</c:v>
                </c:pt>
                <c:pt idx="625">
                  <c:v>9.4577828731165567</c:v>
                </c:pt>
                <c:pt idx="626">
                  <c:v>9.4581963215706963</c:v>
                </c:pt>
                <c:pt idx="627">
                  <c:v>9.4586739215704139</c:v>
                </c:pt>
                <c:pt idx="628">
                  <c:v>9.4590888215705462</c:v>
                </c:pt>
                <c:pt idx="629">
                  <c:v>9.4596017215704684</c:v>
                </c:pt>
                <c:pt idx="630">
                  <c:v>9.4601722093253287</c:v>
                </c:pt>
                <c:pt idx="631">
                  <c:v>9.4606323215703068</c:v>
                </c:pt>
                <c:pt idx="632">
                  <c:v>9.460917821570531</c:v>
                </c:pt>
                <c:pt idx="633">
                  <c:v>9.4622970753017714</c:v>
                </c:pt>
                <c:pt idx="634">
                  <c:v>9.4628064215704502</c:v>
                </c:pt>
                <c:pt idx="635">
                  <c:v>9.4631797215706488</c:v>
                </c:pt>
                <c:pt idx="636">
                  <c:v>9.4636458215707506</c:v>
                </c:pt>
                <c:pt idx="637">
                  <c:v>9.4640102174040663</c:v>
                </c:pt>
                <c:pt idx="638">
                  <c:v>9.46465522157051</c:v>
                </c:pt>
                <c:pt idx="639">
                  <c:v>9.4651324215703205</c:v>
                </c:pt>
                <c:pt idx="640">
                  <c:v>9.4656244215708369</c:v>
                </c:pt>
                <c:pt idx="641">
                  <c:v>9.465987821570522</c:v>
                </c:pt>
                <c:pt idx="642">
                  <c:v>9.4675255827647078</c:v>
                </c:pt>
                <c:pt idx="643">
                  <c:v>9.4680043433097048</c:v>
                </c:pt>
                <c:pt idx="644">
                  <c:v>9.468559233335279</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9.4827598867879157</c:v>
                </c:pt>
                <c:pt idx="668">
                  <c:v>9.4831363064191567</c:v>
                </c:pt>
                <c:pt idx="669">
                  <c:v>9.4844189644279524</c:v>
                </c:pt>
                <c:pt idx="670">
                  <c:v>9.484777121570529</c:v>
                </c:pt>
                <c:pt idx="671">
                  <c:v>9.485379521570378</c:v>
                </c:pt>
                <c:pt idx="672">
                  <c:v>9.4859726215707809</c:v>
                </c:pt>
                <c:pt idx="673">
                  <c:v>9.4867140460604524</c:v>
                </c:pt>
                <c:pt idx="674">
                  <c:v>9.4873260215705031</c:v>
                </c:pt>
                <c:pt idx="675">
                  <c:v>9.4879517215707256</c:v>
                </c:pt>
                <c:pt idx="676">
                  <c:v>9.4886874215706989</c:v>
                </c:pt>
                <c:pt idx="677">
                  <c:v>9.4890395607009292</c:v>
                </c:pt>
                <c:pt idx="678">
                  <c:v>9.4920707285474322</c:v>
                </c:pt>
                <c:pt idx="679">
                  <c:v>9.4926291757369547</c:v>
                </c:pt>
                <c:pt idx="680">
                  <c:v>9.4931651215707884</c:v>
                </c:pt>
                <c:pt idx="681">
                  <c:v>9.4939353215707314</c:v>
                </c:pt>
                <c:pt idx="682">
                  <c:v>9.4945135749951977</c:v>
                </c:pt>
                <c:pt idx="683">
                  <c:v>9.4970178215705499</c:v>
                </c:pt>
                <c:pt idx="684">
                  <c:v>9.4973531215706721</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9.5037249215705764</c:v>
                </c:pt>
                <c:pt idx="694">
                  <c:v>9.5043280215705312</c:v>
                </c:pt>
                <c:pt idx="695">
                  <c:v>9.5049682215701665</c:v>
                </c:pt>
                <c:pt idx="696">
                  <c:v>9.5056260358563858</c:v>
                </c:pt>
                <c:pt idx="697">
                  <c:v>9.5062818215705196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9.5157631215700125</c:v>
                </c:pt>
                <c:pt idx="710">
                  <c:v>9.5165709215706187</c:v>
                </c:pt>
                <c:pt idx="711">
                  <c:v>9.5172057215702619</c:v>
                </c:pt>
                <c:pt idx="712">
                  <c:v>9.5179372215701932</c:v>
                </c:pt>
                <c:pt idx="713">
                  <c:v>9.5184638419783987</c:v>
                </c:pt>
                <c:pt idx="714">
                  <c:v>9.5192011215708163</c:v>
                </c:pt>
                <c:pt idx="715">
                  <c:v>9.5198206982830005</c:v>
                </c:pt>
                <c:pt idx="716">
                  <c:v>9.5217667240098507</c:v>
                </c:pt>
                <c:pt idx="717">
                  <c:v>9.5224005215701908</c:v>
                </c:pt>
                <c:pt idx="718">
                  <c:v>9.5230139215707563</c:v>
                </c:pt>
                <c:pt idx="719">
                  <c:v>9.5237606787134013</c:v>
                </c:pt>
                <c:pt idx="720">
                  <c:v>9.5243365215701914</c:v>
                </c:pt>
                <c:pt idx="721">
                  <c:v>9.5249884215702689</c:v>
                </c:pt>
                <c:pt idx="722">
                  <c:v>9.5255912215705933</c:v>
                </c:pt>
                <c:pt idx="723">
                  <c:v>9.5261842599264916</c:v>
                </c:pt>
                <c:pt idx="724">
                  <c:v>9.5287918215705858</c:v>
                </c:pt>
                <c:pt idx="725">
                  <c:v>9.5291622810294569</c:v>
                </c:pt>
                <c:pt idx="726">
                  <c:v>9.529822021570368</c:v>
                </c:pt>
                <c:pt idx="727">
                  <c:v>9.5303729215703026</c:v>
                </c:pt>
                <c:pt idx="728">
                  <c:v>9.5310056215705661</c:v>
                </c:pt>
                <c:pt idx="729">
                  <c:v>9.5316453215708439</c:v>
                </c:pt>
                <c:pt idx="730">
                  <c:v>9.5321713215706367</c:v>
                </c:pt>
                <c:pt idx="731">
                  <c:v>9.532587821570516</c:v>
                </c:pt>
                <c:pt idx="732">
                  <c:v>9.5360878215706038</c:v>
                </c:pt>
                <c:pt idx="733">
                  <c:v>9.5365287215704022</c:v>
                </c:pt>
                <c:pt idx="734">
                  <c:v>9.5370507215701092</c:v>
                </c:pt>
                <c:pt idx="735">
                  <c:v>9.5376836215704959</c:v>
                </c:pt>
                <c:pt idx="736">
                  <c:v>9.5382787215707925</c:v>
                </c:pt>
                <c:pt idx="737">
                  <c:v>9.5387078215705028</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9.5460159215704898</c:v>
                </c:pt>
                <c:pt idx="748">
                  <c:v>9.5467242215702157</c:v>
                </c:pt>
                <c:pt idx="749">
                  <c:v>9.547456421570498</c:v>
                </c:pt>
                <c:pt idx="750">
                  <c:v>9.5481461215704435</c:v>
                </c:pt>
                <c:pt idx="751">
                  <c:v>9.5487890586835391</c:v>
                </c:pt>
                <c:pt idx="752">
                  <c:v>9.549542421570516</c:v>
                </c:pt>
                <c:pt idx="753">
                  <c:v>9.550066721570758</c:v>
                </c:pt>
                <c:pt idx="754">
                  <c:v>9.5505148215697862</c:v>
                </c:pt>
                <c:pt idx="755">
                  <c:v>9.5509678215705485</c:v>
                </c:pt>
                <c:pt idx="756">
                  <c:v>9.5524769124796389</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9.5613118215703903</c:v>
                </c:pt>
                <c:pt idx="771">
                  <c:v>9.561776221570355</c:v>
                </c:pt>
                <c:pt idx="772">
                  <c:v>9.5620178215705049</c:v>
                </c:pt>
                <c:pt idx="773">
                  <c:v>9.5634633117662258</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9.5722953973282312</c:v>
                </c:pt>
                <c:pt idx="790">
                  <c:v>9.5734878215705397</c:v>
                </c:pt>
                <c:pt idx="791">
                  <c:v>9.5737998215703204</c:v>
                </c:pt>
                <c:pt idx="792">
                  <c:v>9.5744398215707047</c:v>
                </c:pt>
                <c:pt idx="793">
                  <c:v>9.5750544215701279</c:v>
                </c:pt>
                <c:pt idx="794">
                  <c:v>9.5755019215707051</c:v>
                </c:pt>
                <c:pt idx="795">
                  <c:v>9.5760641215702975</c:v>
                </c:pt>
                <c:pt idx="796">
                  <c:v>9.5765367627470894</c:v>
                </c:pt>
                <c:pt idx="797">
                  <c:v>9.5770238215705099</c:v>
                </c:pt>
                <c:pt idx="798">
                  <c:v>9.5774214113139209</c:v>
                </c:pt>
                <c:pt idx="799">
                  <c:v>9.5789096772408442</c:v>
                </c:pt>
                <c:pt idx="800">
                  <c:v>9.5794076215702706</c:v>
                </c:pt>
                <c:pt idx="801">
                  <c:v>9.5797992215701555</c:v>
                </c:pt>
                <c:pt idx="802">
                  <c:v>9.5803803988899361</c:v>
                </c:pt>
                <c:pt idx="803">
                  <c:v>9.5808545215707426</c:v>
                </c:pt>
                <c:pt idx="804">
                  <c:v>9.5812294215707663</c:v>
                </c:pt>
                <c:pt idx="805">
                  <c:v>9.5817081215704558</c:v>
                </c:pt>
                <c:pt idx="806">
                  <c:v>9.5820650215706422</c:v>
                </c:pt>
                <c:pt idx="807">
                  <c:v>9.5823478215705649</c:v>
                </c:pt>
                <c:pt idx="808">
                  <c:v>9.5834395164861501</c:v>
                </c:pt>
                <c:pt idx="809">
                  <c:v>9.5838710215704861</c:v>
                </c:pt>
                <c:pt idx="810">
                  <c:v>9.5843513215707059</c:v>
                </c:pt>
                <c:pt idx="811">
                  <c:v>9.5848249215706431</c:v>
                </c:pt>
                <c:pt idx="812">
                  <c:v>9.5852702215706671</c:v>
                </c:pt>
                <c:pt idx="813">
                  <c:v>9.5857456215702967</c:v>
                </c:pt>
                <c:pt idx="814">
                  <c:v>9.5861997803332173</c:v>
                </c:pt>
                <c:pt idx="815">
                  <c:v>9.5866434098060047</c:v>
                </c:pt>
                <c:pt idx="816">
                  <c:v>9.5880756215708001</c:v>
                </c:pt>
                <c:pt idx="817">
                  <c:v>9.5885416215709682</c:v>
                </c:pt>
                <c:pt idx="818">
                  <c:v>9.588999921570144</c:v>
                </c:pt>
                <c:pt idx="819">
                  <c:v>9.5893875215706856</c:v>
                </c:pt>
                <c:pt idx="820">
                  <c:v>9.5898200896114485</c:v>
                </c:pt>
                <c:pt idx="821">
                  <c:v>9.590299521570655</c:v>
                </c:pt>
                <c:pt idx="822">
                  <c:v>9.590722821570731</c:v>
                </c:pt>
                <c:pt idx="823">
                  <c:v>9.591161313634343</c:v>
                </c:pt>
                <c:pt idx="824">
                  <c:v>9.5927687104598789</c:v>
                </c:pt>
                <c:pt idx="825">
                  <c:v>9.5932132215707728</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9.6040293215705361</c:v>
                </c:pt>
                <c:pt idx="844">
                  <c:v>9.6046515329107685</c:v>
                </c:pt>
                <c:pt idx="845">
                  <c:v>9.6051579215706937</c:v>
                </c:pt>
                <c:pt idx="846">
                  <c:v>9.6057569215703751</c:v>
                </c:pt>
                <c:pt idx="847">
                  <c:v>9.6061400215708499</c:v>
                </c:pt>
                <c:pt idx="848">
                  <c:v>9.6063717104592889</c:v>
                </c:pt>
                <c:pt idx="849">
                  <c:v>9.6076616397523189</c:v>
                </c:pt>
                <c:pt idx="850">
                  <c:v>9.60810432157054</c:v>
                </c:pt>
                <c:pt idx="851">
                  <c:v>9.6083217176747091</c:v>
                </c:pt>
                <c:pt idx="852">
                  <c:v>9.6090315215707687</c:v>
                </c:pt>
                <c:pt idx="853">
                  <c:v>9.6095828215702568</c:v>
                </c:pt>
                <c:pt idx="854">
                  <c:v>9.6107287215703607</c:v>
                </c:pt>
                <c:pt idx="855">
                  <c:v>9.6113906215707257</c:v>
                </c:pt>
                <c:pt idx="856">
                  <c:v>9.6118807526050709</c:v>
                </c:pt>
                <c:pt idx="857">
                  <c:v>9.6162636882369679</c:v>
                </c:pt>
                <c:pt idx="858">
                  <c:v>9.6168417215703954</c:v>
                </c:pt>
                <c:pt idx="859">
                  <c:v>9.617441121570744</c:v>
                </c:pt>
                <c:pt idx="860">
                  <c:v>9.6180209215705244</c:v>
                </c:pt>
                <c:pt idx="861">
                  <c:v>9.6185416215704027</c:v>
                </c:pt>
                <c:pt idx="862">
                  <c:v>9.6191398834260298</c:v>
                </c:pt>
                <c:pt idx="863">
                  <c:v>9.6196940215706803</c:v>
                </c:pt>
                <c:pt idx="864">
                  <c:v>9.6198178215705479</c:v>
                </c:pt>
                <c:pt idx="865">
                  <c:v>9.6214132501420249</c:v>
                </c:pt>
                <c:pt idx="866">
                  <c:v>9.6219164215706119</c:v>
                </c:pt>
                <c:pt idx="867">
                  <c:v>9.6224587215707178</c:v>
                </c:pt>
                <c:pt idx="868">
                  <c:v>9.6230153215704632</c:v>
                </c:pt>
                <c:pt idx="869">
                  <c:v>9.6234377184778026</c:v>
                </c:pt>
                <c:pt idx="870">
                  <c:v>9.623991921570644</c:v>
                </c:pt>
                <c:pt idx="871">
                  <c:v>9.6243366215703485</c:v>
                </c:pt>
                <c:pt idx="872">
                  <c:v>9.6246758215703689</c:v>
                </c:pt>
                <c:pt idx="873">
                  <c:v>9.6262114579346019</c:v>
                </c:pt>
                <c:pt idx="874">
                  <c:v>9.6266820215706037</c:v>
                </c:pt>
                <c:pt idx="875">
                  <c:v>9.627110708168269</c:v>
                </c:pt>
                <c:pt idx="876">
                  <c:v>9.6276395215702308</c:v>
                </c:pt>
                <c:pt idx="877">
                  <c:v>9.628127821570633</c:v>
                </c:pt>
                <c:pt idx="878">
                  <c:v>9.6285490215704339</c:v>
                </c:pt>
                <c:pt idx="879">
                  <c:v>9.6289262215709499</c:v>
                </c:pt>
                <c:pt idx="880">
                  <c:v>9.6292871622303409</c:v>
                </c:pt>
                <c:pt idx="881">
                  <c:v>9.631146508439528</c:v>
                </c:pt>
                <c:pt idx="882">
                  <c:v>9.6316606215704166</c:v>
                </c:pt>
                <c:pt idx="883">
                  <c:v>9.6320973215702992</c:v>
                </c:pt>
                <c:pt idx="884">
                  <c:v>9.6326760215707559</c:v>
                </c:pt>
                <c:pt idx="885">
                  <c:v>9.6331785215705992</c:v>
                </c:pt>
                <c:pt idx="886">
                  <c:v>9.6336899865189505</c:v>
                </c:pt>
                <c:pt idx="887">
                  <c:v>9.6341598215707531</c:v>
                </c:pt>
                <c:pt idx="888">
                  <c:v>9.6344378215704687</c:v>
                </c:pt>
                <c:pt idx="889">
                  <c:v>9.6359370986787027</c:v>
                </c:pt>
                <c:pt idx="890">
                  <c:v>9.6363514215703461</c:v>
                </c:pt>
                <c:pt idx="891">
                  <c:v>9.6368671215707966</c:v>
                </c:pt>
                <c:pt idx="892">
                  <c:v>9.6373589555913419</c:v>
                </c:pt>
                <c:pt idx="893">
                  <c:v>9.6381092215702182</c:v>
                </c:pt>
                <c:pt idx="894">
                  <c:v>9.6387000215711485</c:v>
                </c:pt>
                <c:pt idx="895">
                  <c:v>9.6392058518735979</c:v>
                </c:pt>
                <c:pt idx="896">
                  <c:v>9.6404878215705452</c:v>
                </c:pt>
                <c:pt idx="897">
                  <c:v>9.6407780215704975</c:v>
                </c:pt>
                <c:pt idx="898">
                  <c:v>9.6412889215700464</c:v>
                </c:pt>
                <c:pt idx="899">
                  <c:v>9.6417614298179792</c:v>
                </c:pt>
                <c:pt idx="900">
                  <c:v>9.6424595215702205</c:v>
                </c:pt>
                <c:pt idx="901">
                  <c:v>9.6428457215705095</c:v>
                </c:pt>
                <c:pt idx="902">
                  <c:v>9.6431078215710819</c:v>
                </c:pt>
                <c:pt idx="903">
                  <c:v>9.6436848215702646</c:v>
                </c:pt>
                <c:pt idx="904">
                  <c:v>9.6441236836393021</c:v>
                </c:pt>
                <c:pt idx="905">
                  <c:v>9.6458558543576345</c:v>
                </c:pt>
                <c:pt idx="906">
                  <c:v>9.6463358215704389</c:v>
                </c:pt>
                <c:pt idx="907">
                  <c:v>9.646918621570947</c:v>
                </c:pt>
                <c:pt idx="908">
                  <c:v>9.647369021570297</c:v>
                </c:pt>
                <c:pt idx="909">
                  <c:v>9.6479398215704819</c:v>
                </c:pt>
                <c:pt idx="910">
                  <c:v>9.648380621570487</c:v>
                </c:pt>
                <c:pt idx="911">
                  <c:v>9.6489274091995334</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9.6560062722746345</c:v>
                </c:pt>
                <c:pt idx="923">
                  <c:v>9.6563708215708459</c:v>
                </c:pt>
                <c:pt idx="924">
                  <c:v>9.6568747287870327</c:v>
                </c:pt>
                <c:pt idx="925">
                  <c:v>9.657382721570368</c:v>
                </c:pt>
                <c:pt idx="926">
                  <c:v>9.658049321570541</c:v>
                </c:pt>
                <c:pt idx="927">
                  <c:v>9.6584783215705112</c:v>
                </c:pt>
                <c:pt idx="928">
                  <c:v>9.6589761215705714</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9.6655735177729465</c:v>
                </c:pt>
                <c:pt idx="939">
                  <c:v>9.6660525215702222</c:v>
                </c:pt>
                <c:pt idx="940">
                  <c:v>9.6663953215700005</c:v>
                </c:pt>
                <c:pt idx="941">
                  <c:v>9.6669290215706187</c:v>
                </c:pt>
                <c:pt idx="942">
                  <c:v>9.6674385432201468</c:v>
                </c:pt>
                <c:pt idx="943">
                  <c:v>9.6678174215702199</c:v>
                </c:pt>
                <c:pt idx="944">
                  <c:v>9.6682631215704244</c:v>
                </c:pt>
                <c:pt idx="945">
                  <c:v>9.6686366215698598</c:v>
                </c:pt>
                <c:pt idx="946">
                  <c:v>9.6688438215705119</c:v>
                </c:pt>
                <c:pt idx="947">
                  <c:v>9.6698378215704537</c:v>
                </c:pt>
                <c:pt idx="948">
                  <c:v>9.6701643478860877</c:v>
                </c:pt>
                <c:pt idx="949">
                  <c:v>9.6707789674040683</c:v>
                </c:pt>
                <c:pt idx="950">
                  <c:v>9.6712016215706917</c:v>
                </c:pt>
                <c:pt idx="951">
                  <c:v>9.671715521570647</c:v>
                </c:pt>
                <c:pt idx="952">
                  <c:v>9.6721273215706418</c:v>
                </c:pt>
                <c:pt idx="953">
                  <c:v>9.6727024215702926</c:v>
                </c:pt>
                <c:pt idx="954">
                  <c:v>9.6730404257373692</c:v>
                </c:pt>
                <c:pt idx="955">
                  <c:v>9.6732793215704937</c:v>
                </c:pt>
                <c:pt idx="956">
                  <c:v>9.6743289843612619</c:v>
                </c:pt>
                <c:pt idx="957">
                  <c:v>9.6747381215705133</c:v>
                </c:pt>
                <c:pt idx="958">
                  <c:v>9.6751265215714142</c:v>
                </c:pt>
                <c:pt idx="959">
                  <c:v>9.6756033215706196</c:v>
                </c:pt>
                <c:pt idx="960">
                  <c:v>9.6760306215706322</c:v>
                </c:pt>
                <c:pt idx="961">
                  <c:v>9.676487099920859</c:v>
                </c:pt>
                <c:pt idx="962">
                  <c:v>9.6770891215708019</c:v>
                </c:pt>
                <c:pt idx="963">
                  <c:v>9.6775262215705684</c:v>
                </c:pt>
                <c:pt idx="964">
                  <c:v>9.6811280847285435</c:v>
                </c:pt>
                <c:pt idx="965">
                  <c:v>9.6819158215705112</c:v>
                </c:pt>
                <c:pt idx="966">
                  <c:v>9.6822686215708291</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9.6863212215707915</c:v>
                </c:pt>
                <c:pt idx="975">
                  <c:v>9.6868481215707689</c:v>
                </c:pt>
                <c:pt idx="976">
                  <c:v>9.6872493215705298</c:v>
                </c:pt>
                <c:pt idx="977">
                  <c:v>9.6876687215707964</c:v>
                </c:pt>
                <c:pt idx="978">
                  <c:v>9.6880378215703686</c:v>
                </c:pt>
                <c:pt idx="979">
                  <c:v>9.6885210215705992</c:v>
                </c:pt>
                <c:pt idx="980">
                  <c:v>9.6888580215700841</c:v>
                </c:pt>
                <c:pt idx="981">
                  <c:v>9.689298691135761</c:v>
                </c:pt>
                <c:pt idx="982">
                  <c:v>9.6903939000019719</c:v>
                </c:pt>
                <c:pt idx="983">
                  <c:v>9.6907624215701489</c:v>
                </c:pt>
                <c:pt idx="984">
                  <c:v>9.6911948215703632</c:v>
                </c:pt>
                <c:pt idx="985">
                  <c:v>9.6915855299043727</c:v>
                </c:pt>
                <c:pt idx="986">
                  <c:v>9.6918996215704514</c:v>
                </c:pt>
                <c:pt idx="987">
                  <c:v>9.6924059215707956</c:v>
                </c:pt>
                <c:pt idx="988">
                  <c:v>9.6927495215703008</c:v>
                </c:pt>
                <c:pt idx="989">
                  <c:v>9.6930550942977192</c:v>
                </c:pt>
                <c:pt idx="990">
                  <c:v>9.694130129262799</c:v>
                </c:pt>
                <c:pt idx="991">
                  <c:v>9.6944119215705324</c:v>
                </c:pt>
                <c:pt idx="992">
                  <c:v>9.6947671458951437</c:v>
                </c:pt>
                <c:pt idx="993">
                  <c:v>9.695168821570098</c:v>
                </c:pt>
                <c:pt idx="994">
                  <c:v>9.6957011215701137</c:v>
                </c:pt>
                <c:pt idx="995">
                  <c:v>9.696045321570903</c:v>
                </c:pt>
                <c:pt idx="996">
                  <c:v>9.6964094215708059</c:v>
                </c:pt>
                <c:pt idx="997">
                  <c:v>9.6967056215707839</c:v>
                </c:pt>
                <c:pt idx="998">
                  <c:v>9.6970175215704106</c:v>
                </c:pt>
                <c:pt idx="999">
                  <c:v>9.6972078215704514</c:v>
                </c:pt>
                <c:pt idx="1000">
                  <c:v>9.6982304302663209</c:v>
                </c:pt>
                <c:pt idx="1001">
                  <c:v>9.6985370215707434</c:v>
                </c:pt>
                <c:pt idx="1002">
                  <c:v>9.6989277215702785</c:v>
                </c:pt>
                <c:pt idx="1003">
                  <c:v>9.699304721570611</c:v>
                </c:pt>
                <c:pt idx="1004">
                  <c:v>9.6996419215703185</c:v>
                </c:pt>
                <c:pt idx="1005">
                  <c:v>9.7001136726347816</c:v>
                </c:pt>
                <c:pt idx="1006">
                  <c:v>9.7003278215704096</c:v>
                </c:pt>
                <c:pt idx="1007">
                  <c:v>9.7007203215708415</c:v>
                </c:pt>
                <c:pt idx="1008">
                  <c:v>9.7009590715704519</c:v>
                </c:pt>
                <c:pt idx="1009">
                  <c:v>9.7018348905362348</c:v>
                </c:pt>
                <c:pt idx="1010">
                  <c:v>9.7021160215703475</c:v>
                </c:pt>
                <c:pt idx="1011">
                  <c:v>9.7025297215704658</c:v>
                </c:pt>
                <c:pt idx="1012">
                  <c:v>9.7028468339164604</c:v>
                </c:pt>
                <c:pt idx="1013">
                  <c:v>9.7033604215703928</c:v>
                </c:pt>
                <c:pt idx="1014">
                  <c:v>9.7037287215704335</c:v>
                </c:pt>
                <c:pt idx="1015">
                  <c:v>9.7042425215705439</c:v>
                </c:pt>
                <c:pt idx="1016">
                  <c:v>9.7045844215700612</c:v>
                </c:pt>
                <c:pt idx="1017">
                  <c:v>9.7057869882371364</c:v>
                </c:pt>
                <c:pt idx="1018">
                  <c:v>9.7060446965697267</c:v>
                </c:pt>
                <c:pt idx="1019">
                  <c:v>9.7064345215705288</c:v>
                </c:pt>
                <c:pt idx="1020">
                  <c:v>9.7067843215703391</c:v>
                </c:pt>
                <c:pt idx="1021">
                  <c:v>9.7070757215711314</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9.7103711215703967</c:v>
                </c:pt>
                <c:pt idx="1030">
                  <c:v>9.7106385432204974</c:v>
                </c:pt>
                <c:pt idx="1031">
                  <c:v>9.7109289215708312</c:v>
                </c:pt>
                <c:pt idx="1032">
                  <c:v>9.7112817215704101</c:v>
                </c:pt>
                <c:pt idx="1033">
                  <c:v>9.7115754215701084</c:v>
                </c:pt>
                <c:pt idx="1034">
                  <c:v>9.7118104882371341</c:v>
                </c:pt>
                <c:pt idx="1035">
                  <c:v>9.7129222477999377</c:v>
                </c:pt>
                <c:pt idx="1036">
                  <c:v>9.7132794215706433</c:v>
                </c:pt>
                <c:pt idx="1037">
                  <c:v>9.7137451411581139</c:v>
                </c:pt>
                <c:pt idx="1038">
                  <c:v>9.7141527215707786</c:v>
                </c:pt>
                <c:pt idx="1039">
                  <c:v>9.7145522215704219</c:v>
                </c:pt>
                <c:pt idx="1040">
                  <c:v>9.7149059215705105</c:v>
                </c:pt>
                <c:pt idx="1041">
                  <c:v>9.7153109215706479</c:v>
                </c:pt>
                <c:pt idx="1042">
                  <c:v>9.7156118215707696</c:v>
                </c:pt>
                <c:pt idx="1043">
                  <c:v>9.7167569124793012</c:v>
                </c:pt>
                <c:pt idx="1044">
                  <c:v>9.7172199215704165</c:v>
                </c:pt>
                <c:pt idx="1045">
                  <c:v>9.7175674215701058</c:v>
                </c:pt>
                <c:pt idx="1046">
                  <c:v>9.7180291215702912</c:v>
                </c:pt>
                <c:pt idx="1047">
                  <c:v>9.7183410174467699</c:v>
                </c:pt>
                <c:pt idx="1048">
                  <c:v>9.7188804215704305</c:v>
                </c:pt>
                <c:pt idx="1049">
                  <c:v>9.7192465215703017</c:v>
                </c:pt>
                <c:pt idx="1050">
                  <c:v>9.7195312739512367</c:v>
                </c:pt>
                <c:pt idx="1051">
                  <c:v>9.7206285908005459</c:v>
                </c:pt>
                <c:pt idx="1052">
                  <c:v>9.7210050215700914</c:v>
                </c:pt>
                <c:pt idx="1053">
                  <c:v>9.721385038065236</c:v>
                </c:pt>
                <c:pt idx="1054">
                  <c:v>9.7216887215699188</c:v>
                </c:pt>
                <c:pt idx="1055">
                  <c:v>9.7220114215704214</c:v>
                </c:pt>
                <c:pt idx="1056">
                  <c:v>9.7222985215703179</c:v>
                </c:pt>
                <c:pt idx="1057">
                  <c:v>9.7226084215703992</c:v>
                </c:pt>
                <c:pt idx="1058">
                  <c:v>9.7229357526050393</c:v>
                </c:pt>
                <c:pt idx="1059">
                  <c:v>9.7240378215706009</c:v>
                </c:pt>
                <c:pt idx="1060">
                  <c:v>9.7242725690449436</c:v>
                </c:pt>
                <c:pt idx="1061">
                  <c:v>9.7246867215706487</c:v>
                </c:pt>
                <c:pt idx="1062">
                  <c:v>9.7251136215702676</c:v>
                </c:pt>
                <c:pt idx="1063">
                  <c:v>9.7254894215703729</c:v>
                </c:pt>
                <c:pt idx="1064">
                  <c:v>9.7258901215706999</c:v>
                </c:pt>
                <c:pt idx="1065">
                  <c:v>9.7262970999211529</c:v>
                </c:pt>
                <c:pt idx="1066">
                  <c:v>9.7265855215709252</c:v>
                </c:pt>
                <c:pt idx="1067">
                  <c:v>9.7268755242732112</c:v>
                </c:pt>
                <c:pt idx="1068">
                  <c:v>9.7279080343365898</c:v>
                </c:pt>
                <c:pt idx="1069">
                  <c:v>9.7283255215701914</c:v>
                </c:pt>
                <c:pt idx="1070">
                  <c:v>9.7287498834261186</c:v>
                </c:pt>
                <c:pt idx="1071">
                  <c:v>9.7291794215705121</c:v>
                </c:pt>
                <c:pt idx="1072">
                  <c:v>9.7295268215700474</c:v>
                </c:pt>
                <c:pt idx="1073">
                  <c:v>9.7299175215704619</c:v>
                </c:pt>
                <c:pt idx="1074">
                  <c:v>9.730341621570517</c:v>
                </c:pt>
                <c:pt idx="1075">
                  <c:v>9.7306371965703811</c:v>
                </c:pt>
                <c:pt idx="1076">
                  <c:v>9.7309184882372062</c:v>
                </c:pt>
                <c:pt idx="1077">
                  <c:v>9.7319004141631034</c:v>
                </c:pt>
                <c:pt idx="1078">
                  <c:v>9.7322147215700916</c:v>
                </c:pt>
                <c:pt idx="1079">
                  <c:v>9.7325641215703484</c:v>
                </c:pt>
                <c:pt idx="1080">
                  <c:v>9.7330571215708357</c:v>
                </c:pt>
                <c:pt idx="1081">
                  <c:v>9.7334980215704689</c:v>
                </c:pt>
                <c:pt idx="1082">
                  <c:v>9.7337846965703392</c:v>
                </c:pt>
                <c:pt idx="1083">
                  <c:v>9.734099621570536</c:v>
                </c:pt>
                <c:pt idx="1084">
                  <c:v>9.7342651215702798</c:v>
                </c:pt>
                <c:pt idx="1085">
                  <c:v>9.734660678713368</c:v>
                </c:pt>
                <c:pt idx="1086">
                  <c:v>9.7355340033888123</c:v>
                </c:pt>
                <c:pt idx="1087">
                  <c:v>9.7358134215707093</c:v>
                </c:pt>
                <c:pt idx="1088">
                  <c:v>9.7362648215706482</c:v>
                </c:pt>
                <c:pt idx="1089">
                  <c:v>9.7365303478857648</c:v>
                </c:pt>
                <c:pt idx="1090">
                  <c:v>9.7370171215704371</c:v>
                </c:pt>
                <c:pt idx="1091">
                  <c:v>9.737433421570092</c:v>
                </c:pt>
                <c:pt idx="1092">
                  <c:v>9.7378454215705155</c:v>
                </c:pt>
                <c:pt idx="1093">
                  <c:v>9.7382512215705823</c:v>
                </c:pt>
                <c:pt idx="1094">
                  <c:v>9.7384444882371639</c:v>
                </c:pt>
                <c:pt idx="1095">
                  <c:v>9.7393227195296816</c:v>
                </c:pt>
                <c:pt idx="1096">
                  <c:v>9.7395779268336717</c:v>
                </c:pt>
                <c:pt idx="1097">
                  <c:v>9.7399460215705407</c:v>
                </c:pt>
                <c:pt idx="1098">
                  <c:v>9.7402598215702909</c:v>
                </c:pt>
                <c:pt idx="1099">
                  <c:v>9.7406727215703892</c:v>
                </c:pt>
                <c:pt idx="1100">
                  <c:v>9.7410504215707814</c:v>
                </c:pt>
                <c:pt idx="1101">
                  <c:v>9.741464121570699</c:v>
                </c:pt>
                <c:pt idx="1102">
                  <c:v>9.7419125090700298</c:v>
                </c:pt>
                <c:pt idx="1103">
                  <c:v>9.7420078215706489</c:v>
                </c:pt>
                <c:pt idx="1104">
                  <c:v>9.7433514882370691</c:v>
                </c:pt>
                <c:pt idx="1105">
                  <c:v>9.7435535215710019</c:v>
                </c:pt>
                <c:pt idx="1106">
                  <c:v>9.7437933215704398</c:v>
                </c:pt>
                <c:pt idx="1107">
                  <c:v>9.7443461215705849</c:v>
                </c:pt>
                <c:pt idx="1108">
                  <c:v>9.7447099215703652</c:v>
                </c:pt>
                <c:pt idx="1109">
                  <c:v>9.7449959215704265</c:v>
                </c:pt>
                <c:pt idx="1110">
                  <c:v>9.7453559659005187</c:v>
                </c:pt>
                <c:pt idx="1111">
                  <c:v>9.7456509124795474</c:v>
                </c:pt>
                <c:pt idx="1112">
                  <c:v>9.7465278215705489</c:v>
                </c:pt>
                <c:pt idx="1113">
                  <c:v>9.7467843215708534</c:v>
                </c:pt>
                <c:pt idx="1114">
                  <c:v>9.7471378215707531</c:v>
                </c:pt>
                <c:pt idx="1115">
                  <c:v>9.7474682215701165</c:v>
                </c:pt>
                <c:pt idx="1116">
                  <c:v>9.7478435507370449</c:v>
                </c:pt>
                <c:pt idx="1117">
                  <c:v>9.7481614215705381</c:v>
                </c:pt>
                <c:pt idx="1118">
                  <c:v>9.7484623215710933</c:v>
                </c:pt>
                <c:pt idx="1119">
                  <c:v>9.7488246215707512</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9.7543441215705311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9.7574907215705693</c:v>
                </c:pt>
                <c:pt idx="1140">
                  <c:v>9.757873721570494</c:v>
                </c:pt>
                <c:pt idx="1141">
                  <c:v>9.7581525584126751</c:v>
                </c:pt>
                <c:pt idx="1142">
                  <c:v>9.7584812215705909</c:v>
                </c:pt>
                <c:pt idx="1143">
                  <c:v>9.7588911215704091</c:v>
                </c:pt>
                <c:pt idx="1144">
                  <c:v>9.7592500215704199</c:v>
                </c:pt>
                <c:pt idx="1145">
                  <c:v>9.7595820151187347</c:v>
                </c:pt>
                <c:pt idx="1146">
                  <c:v>9.7620403215704386</c:v>
                </c:pt>
                <c:pt idx="1147">
                  <c:v>9.762252421570814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9.7674631215704899</c:v>
                </c:pt>
                <c:pt idx="1158">
                  <c:v>9.7677940715706058</c:v>
                </c:pt>
                <c:pt idx="1159">
                  <c:v>9.7681313215704915</c:v>
                </c:pt>
                <c:pt idx="1160">
                  <c:v>9.7690427235313422</c:v>
                </c:pt>
                <c:pt idx="1161">
                  <c:v>9.7692512215703999</c:v>
                </c:pt>
                <c:pt idx="1162">
                  <c:v>9.769581121570619</c:v>
                </c:pt>
                <c:pt idx="1163">
                  <c:v>9.7699314215708082</c:v>
                </c:pt>
                <c:pt idx="1164">
                  <c:v>9.7702955215703859</c:v>
                </c:pt>
                <c:pt idx="1165">
                  <c:v>9.770691988237088</c:v>
                </c:pt>
                <c:pt idx="1166">
                  <c:v>9.7710292215705454</c:v>
                </c:pt>
                <c:pt idx="1167">
                  <c:v>9.7713949427825639</c:v>
                </c:pt>
                <c:pt idx="1168">
                  <c:v>9.7726760689931638</c:v>
                </c:pt>
                <c:pt idx="1169">
                  <c:v>9.773047521570545</c:v>
                </c:pt>
                <c:pt idx="1170">
                  <c:v>9.7733330215703909</c:v>
                </c:pt>
                <c:pt idx="1171">
                  <c:v>9.7735624049038137</c:v>
                </c:pt>
                <c:pt idx="1172">
                  <c:v>9.7739143215701656</c:v>
                </c:pt>
                <c:pt idx="1173">
                  <c:v>9.774239021570267</c:v>
                </c:pt>
                <c:pt idx="1174">
                  <c:v>9.7745004215706039</c:v>
                </c:pt>
                <c:pt idx="1175">
                  <c:v>9.7748210974325627</c:v>
                </c:pt>
                <c:pt idx="1176">
                  <c:v>9.7765482977608702</c:v>
                </c:pt>
                <c:pt idx="1177">
                  <c:v>9.7768505875278464</c:v>
                </c:pt>
                <c:pt idx="1178">
                  <c:v>9.7771571215707489</c:v>
                </c:pt>
                <c:pt idx="1179">
                  <c:v>9.7774953215704699</c:v>
                </c:pt>
                <c:pt idx="1180">
                  <c:v>9.777720521571311</c:v>
                </c:pt>
                <c:pt idx="1181">
                  <c:v>9.7780015215700633</c:v>
                </c:pt>
                <c:pt idx="1182">
                  <c:v>9.7782454215705457</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9.7868142799036448</c:v>
                </c:pt>
                <c:pt idx="1201">
                  <c:v>9.7871432215705081</c:v>
                </c:pt>
                <c:pt idx="1202">
                  <c:v>9.7874448586075111</c:v>
                </c:pt>
                <c:pt idx="1203">
                  <c:v>9.7885041215707478</c:v>
                </c:pt>
                <c:pt idx="1204">
                  <c:v>9.7887889215706139</c:v>
                </c:pt>
                <c:pt idx="1205">
                  <c:v>9.7890926215708589</c:v>
                </c:pt>
                <c:pt idx="1206">
                  <c:v>9.7893289674039696</c:v>
                </c:pt>
                <c:pt idx="1207">
                  <c:v>9.7896072215706198</c:v>
                </c:pt>
                <c:pt idx="1208">
                  <c:v>9.7898352215707831</c:v>
                </c:pt>
                <c:pt idx="1209">
                  <c:v>9.7901113426971289</c:v>
                </c:pt>
                <c:pt idx="1210">
                  <c:v>9.7917313929989831</c:v>
                </c:pt>
                <c:pt idx="1211">
                  <c:v>9.7920693215703949</c:v>
                </c:pt>
                <c:pt idx="1212">
                  <c:v>9.7924058424036868</c:v>
                </c:pt>
                <c:pt idx="1213">
                  <c:v>9.7927371215705339</c:v>
                </c:pt>
                <c:pt idx="1214">
                  <c:v>9.7930662215700153</c:v>
                </c:pt>
                <c:pt idx="1215">
                  <c:v>9.7932173215707632</c:v>
                </c:pt>
                <c:pt idx="1216">
                  <c:v>9.7939668641244992</c:v>
                </c:pt>
                <c:pt idx="1217">
                  <c:v>9.7942160215703975</c:v>
                </c:pt>
                <c:pt idx="1218">
                  <c:v>9.7944602174038025</c:v>
                </c:pt>
                <c:pt idx="1219">
                  <c:v>9.7946554215709138</c:v>
                </c:pt>
                <c:pt idx="1220">
                  <c:v>9.7949256215704334</c:v>
                </c:pt>
                <c:pt idx="1221">
                  <c:v>9.7951793215705329</c:v>
                </c:pt>
                <c:pt idx="1222">
                  <c:v>9.7954519215704998</c:v>
                </c:pt>
                <c:pt idx="1223">
                  <c:v>9.7956260033885076</c:v>
                </c:pt>
                <c:pt idx="1224">
                  <c:v>9.7958054686293821</c:v>
                </c:pt>
                <c:pt idx="1225">
                  <c:v>9.7971278215702959</c:v>
                </c:pt>
                <c:pt idx="1226">
                  <c:v>9.7972859215704613</c:v>
                </c:pt>
                <c:pt idx="1227">
                  <c:v>9.7974795215706507</c:v>
                </c:pt>
                <c:pt idx="1228">
                  <c:v>9.7977456215708312</c:v>
                </c:pt>
                <c:pt idx="1229">
                  <c:v>9.7979638215701463</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9.8025330299041258</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9.805563276116068</c:v>
                </c:pt>
                <c:pt idx="1250">
                  <c:v>9.8057721215704809</c:v>
                </c:pt>
                <c:pt idx="1251">
                  <c:v>9.806074137360218</c:v>
                </c:pt>
                <c:pt idx="1252">
                  <c:v>9.8063767215705493</c:v>
                </c:pt>
                <c:pt idx="1253">
                  <c:v>9.8066995215706978</c:v>
                </c:pt>
                <c:pt idx="1254">
                  <c:v>9.807011821570411</c:v>
                </c:pt>
                <c:pt idx="1255">
                  <c:v>9.807172521570731</c:v>
                </c:pt>
                <c:pt idx="1256">
                  <c:v>9.8073946549040496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9.8116187215701522</c:v>
                </c:pt>
                <c:pt idx="1271">
                  <c:v>9.8118591215705528</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9.8173680215705428</c:v>
                </c:pt>
                <c:pt idx="1291">
                  <c:v>9.8175717501421609</c:v>
                </c:pt>
                <c:pt idx="1292">
                  <c:v>9.8182178215705189</c:v>
                </c:pt>
                <c:pt idx="1293">
                  <c:v>9.8183155215703959</c:v>
                </c:pt>
                <c:pt idx="1294">
                  <c:v>9.8185044215708519</c:v>
                </c:pt>
                <c:pt idx="1295">
                  <c:v>9.8187270924039325</c:v>
                </c:pt>
                <c:pt idx="1296">
                  <c:v>9.8189089215700456</c:v>
                </c:pt>
                <c:pt idx="1297">
                  <c:v>9.8191316215702926</c:v>
                </c:pt>
                <c:pt idx="1298">
                  <c:v>9.8193609215705528</c:v>
                </c:pt>
                <c:pt idx="1299">
                  <c:v>9.8195368215710452</c:v>
                </c:pt>
                <c:pt idx="1300">
                  <c:v>9.8197466351297962</c:v>
                </c:pt>
                <c:pt idx="1301">
                  <c:v>9.8203178215704519</c:v>
                </c:pt>
                <c:pt idx="1302">
                  <c:v>9.8204669705065708</c:v>
                </c:pt>
                <c:pt idx="1303">
                  <c:v>9.8207570215702606</c:v>
                </c:pt>
                <c:pt idx="1304">
                  <c:v>9.8210716215712459</c:v>
                </c:pt>
                <c:pt idx="1305">
                  <c:v>9.8214093215706146</c:v>
                </c:pt>
                <c:pt idx="1306">
                  <c:v>9.8217240215703683</c:v>
                </c:pt>
                <c:pt idx="1307">
                  <c:v>9.822041721570562</c:v>
                </c:pt>
                <c:pt idx="1308">
                  <c:v>9.822370738237149</c:v>
                </c:pt>
                <c:pt idx="1309">
                  <c:v>9.8225568379640187</c:v>
                </c:pt>
                <c:pt idx="1310">
                  <c:v>9.823127821570468</c:v>
                </c:pt>
                <c:pt idx="1311">
                  <c:v>9.8232412215702283</c:v>
                </c:pt>
                <c:pt idx="1312">
                  <c:v>9.8234217215706199</c:v>
                </c:pt>
                <c:pt idx="1313">
                  <c:v>9.8236457215707986</c:v>
                </c:pt>
                <c:pt idx="1314">
                  <c:v>9.8238585215703189</c:v>
                </c:pt>
                <c:pt idx="1315">
                  <c:v>9.8241138215707551</c:v>
                </c:pt>
                <c:pt idx="1316">
                  <c:v>9.8242847215703719</c:v>
                </c:pt>
                <c:pt idx="1317">
                  <c:v>9.8245691215700219</c:v>
                </c:pt>
                <c:pt idx="1318">
                  <c:v>9.8248047780920587</c:v>
                </c:pt>
                <c:pt idx="1319">
                  <c:v>9.8260167404893028</c:v>
                </c:pt>
                <c:pt idx="1320">
                  <c:v>9.8262416215702473</c:v>
                </c:pt>
                <c:pt idx="1321">
                  <c:v>9.826497404903316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9.8292387215704142</c:v>
                </c:pt>
                <c:pt idx="1334">
                  <c:v>9.8295428215706568</c:v>
                </c:pt>
                <c:pt idx="1335">
                  <c:v>9.8302807627471083</c:v>
                </c:pt>
                <c:pt idx="1336">
                  <c:v>9.8304380215705436</c:v>
                </c:pt>
                <c:pt idx="1337">
                  <c:v>9.8307627215702187</c:v>
                </c:pt>
                <c:pt idx="1338">
                  <c:v>9.8310314215707599</c:v>
                </c:pt>
                <c:pt idx="1339">
                  <c:v>9.8313141215705393</c:v>
                </c:pt>
                <c:pt idx="1340">
                  <c:v>9.8314933215704485</c:v>
                </c:pt>
                <c:pt idx="1341">
                  <c:v>9.8317054005173485</c:v>
                </c:pt>
                <c:pt idx="1342">
                  <c:v>9.8318866215704332</c:v>
                </c:pt>
                <c:pt idx="1343">
                  <c:v>9.8320129159103011</c:v>
                </c:pt>
                <c:pt idx="1344">
                  <c:v>9.8326866677242233</c:v>
                </c:pt>
                <c:pt idx="1345">
                  <c:v>9.8328625215707888</c:v>
                </c:pt>
                <c:pt idx="1346">
                  <c:v>9.8331177215706429</c:v>
                </c:pt>
                <c:pt idx="1347">
                  <c:v>9.8333344412884447</c:v>
                </c:pt>
                <c:pt idx="1348">
                  <c:v>9.8334825215705308</c:v>
                </c:pt>
                <c:pt idx="1349">
                  <c:v>9.833831021570445</c:v>
                </c:pt>
                <c:pt idx="1350">
                  <c:v>9.8341215215707116</c:v>
                </c:pt>
                <c:pt idx="1351">
                  <c:v>9.834371211401205</c:v>
                </c:pt>
                <c:pt idx="1352">
                  <c:v>9.8349790715704657</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9.8380011215705991</c:v>
                </c:pt>
                <c:pt idx="1365">
                  <c:v>9.8384055215701487</c:v>
                </c:pt>
                <c:pt idx="1366">
                  <c:v>9.8386566757371696</c:v>
                </c:pt>
                <c:pt idx="1367">
                  <c:v>9.8390466215705477</c:v>
                </c:pt>
                <c:pt idx="1368">
                  <c:v>9.8393539215702219</c:v>
                </c:pt>
                <c:pt idx="1369">
                  <c:v>9.8396006787134525</c:v>
                </c:pt>
                <c:pt idx="1370">
                  <c:v>9.8405501944516658</c:v>
                </c:pt>
                <c:pt idx="1371">
                  <c:v>9.8407732215705561</c:v>
                </c:pt>
                <c:pt idx="1372">
                  <c:v>9.8410230215704999</c:v>
                </c:pt>
                <c:pt idx="1373">
                  <c:v>9.8413135057809171</c:v>
                </c:pt>
                <c:pt idx="1374">
                  <c:v>9.8415570215707184</c:v>
                </c:pt>
                <c:pt idx="1375">
                  <c:v>9.8417790215708756</c:v>
                </c:pt>
                <c:pt idx="1376">
                  <c:v>9.8420662501423664</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9.8470194215704687</c:v>
                </c:pt>
                <c:pt idx="1394">
                  <c:v>9.8471805666688255</c:v>
                </c:pt>
                <c:pt idx="1395">
                  <c:v>9.8478778215705489</c:v>
                </c:pt>
                <c:pt idx="1396">
                  <c:v>9.8480181215707105</c:v>
                </c:pt>
                <c:pt idx="1397">
                  <c:v>9.8481827215703959</c:v>
                </c:pt>
                <c:pt idx="1398">
                  <c:v>9.8483857215702919</c:v>
                </c:pt>
                <c:pt idx="1399">
                  <c:v>9.8485937590706811</c:v>
                </c:pt>
                <c:pt idx="1400">
                  <c:v>9.8487770215708856</c:v>
                </c:pt>
                <c:pt idx="1401">
                  <c:v>9.8490095215707214</c:v>
                </c:pt>
                <c:pt idx="1402">
                  <c:v>9.849264321570713</c:v>
                </c:pt>
                <c:pt idx="1403">
                  <c:v>9.8494133771264245</c:v>
                </c:pt>
                <c:pt idx="1404">
                  <c:v>9.849987821570533</c:v>
                </c:pt>
                <c:pt idx="1405">
                  <c:v>9.8501328215704067</c:v>
                </c:pt>
                <c:pt idx="1406">
                  <c:v>9.8503749215709462</c:v>
                </c:pt>
                <c:pt idx="1407">
                  <c:v>9.8506020320971341</c:v>
                </c:pt>
                <c:pt idx="1408">
                  <c:v>9.8507536215700924</c:v>
                </c:pt>
                <c:pt idx="1409">
                  <c:v>9.8509631215701656</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9.8536846331648142</c:v>
                </c:pt>
                <c:pt idx="1420">
                  <c:v>9.8543466215702864</c:v>
                </c:pt>
                <c:pt idx="1421">
                  <c:v>9.8545064215708038</c:v>
                </c:pt>
                <c:pt idx="1422">
                  <c:v>9.8546806215708642</c:v>
                </c:pt>
                <c:pt idx="1423">
                  <c:v>9.8548803215706897</c:v>
                </c:pt>
                <c:pt idx="1424">
                  <c:v>9.8551546215703567</c:v>
                </c:pt>
                <c:pt idx="1425">
                  <c:v>9.8553521965704221</c:v>
                </c:pt>
                <c:pt idx="1426">
                  <c:v>9.8555446215709281</c:v>
                </c:pt>
                <c:pt idx="1427">
                  <c:v>9.8557814579342722</c:v>
                </c:pt>
                <c:pt idx="1428">
                  <c:v>9.8564878215705711</c:v>
                </c:pt>
                <c:pt idx="1429">
                  <c:v>9.8566075215704227</c:v>
                </c:pt>
                <c:pt idx="1430">
                  <c:v>9.856835321570264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9.8590953747626155</c:v>
                </c:pt>
                <c:pt idx="1439">
                  <c:v>9.8592541215709204</c:v>
                </c:pt>
                <c:pt idx="1440">
                  <c:v>9.8595056215711327</c:v>
                </c:pt>
                <c:pt idx="1441">
                  <c:v>9.8597468215704183</c:v>
                </c:pt>
                <c:pt idx="1442">
                  <c:v>9.8599758215707283</c:v>
                </c:pt>
                <c:pt idx="1443">
                  <c:v>9.8602441373602243</c:v>
                </c:pt>
                <c:pt idx="1444">
                  <c:v>9.8604900796345767</c:v>
                </c:pt>
                <c:pt idx="1445">
                  <c:v>9.8614379604597868</c:v>
                </c:pt>
                <c:pt idx="1446">
                  <c:v>9.8616304215702701</c:v>
                </c:pt>
                <c:pt idx="1447">
                  <c:v>9.8618809215706591</c:v>
                </c:pt>
                <c:pt idx="1448">
                  <c:v>9.8620723215704373</c:v>
                </c:pt>
                <c:pt idx="1449">
                  <c:v>9.8622894215707078</c:v>
                </c:pt>
                <c:pt idx="1450">
                  <c:v>9.8625009794646701</c:v>
                </c:pt>
                <c:pt idx="1451">
                  <c:v>9.8626657215702238</c:v>
                </c:pt>
                <c:pt idx="1452">
                  <c:v>9.8628226363854417</c:v>
                </c:pt>
                <c:pt idx="1453">
                  <c:v>9.8635678215705269</c:v>
                </c:pt>
                <c:pt idx="1454">
                  <c:v>9.8637591215704532</c:v>
                </c:pt>
                <c:pt idx="1455">
                  <c:v>9.8641519215705351</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9.8667459347780238</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9.8694142071123192</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10.160647821569924</c:v>
                </c:pt>
                <c:pt idx="2">
                  <c:v>10.159466921571024</c:v>
                </c:pt>
                <c:pt idx="3">
                  <c:v>10.149393721570796</c:v>
                </c:pt>
                <c:pt idx="4">
                  <c:v>10.14530612157116</c:v>
                </c:pt>
                <c:pt idx="5">
                  <c:v>10.14352782157134</c:v>
                </c:pt>
                <c:pt idx="6">
                  <c:v>10.142208221571103</c:v>
                </c:pt>
                <c:pt idx="7">
                  <c:v>10.141667821571069</c:v>
                </c:pt>
                <c:pt idx="8">
                  <c:v>10.141667821570293</c:v>
                </c:pt>
                <c:pt idx="9">
                  <c:v>10.139837821570708</c:v>
                </c:pt>
                <c:pt idx="10">
                  <c:v>10.139837821570818</c:v>
                </c:pt>
                <c:pt idx="11">
                  <c:v>10.139832421570915</c:v>
                </c:pt>
                <c:pt idx="12">
                  <c:v>10.143151801161501</c:v>
                </c:pt>
                <c:pt idx="13">
                  <c:v>10.160939521570246</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10.217478321570033</c:v>
                </c:pt>
                <c:pt idx="27">
                  <c:v>10.218759821570151</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10.302268421570455</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10.357744213322773</c:v>
                </c:pt>
                <c:pt idx="57">
                  <c:v>10.369098121570548</c:v>
                </c:pt>
                <c:pt idx="58">
                  <c:v>10.379687821569876</c:v>
                </c:pt>
                <c:pt idx="59">
                  <c:v>10.380887821570752</c:v>
                </c:pt>
                <c:pt idx="60">
                  <c:v>10.409808902651818</c:v>
                </c:pt>
                <c:pt idx="61">
                  <c:v>10.411830821570035</c:v>
                </c:pt>
                <c:pt idx="62">
                  <c:v>10.420564721570068</c:v>
                </c:pt>
                <c:pt idx="63">
                  <c:v>10.423439921569996</c:v>
                </c:pt>
                <c:pt idx="64">
                  <c:v>10.423437821569985</c:v>
                </c:pt>
                <c:pt idx="65">
                  <c:v>10.423437821569985</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10.427128721570012</c:v>
                </c:pt>
                <c:pt idx="82">
                  <c:v>10.42709392157029</c:v>
                </c:pt>
                <c:pt idx="83">
                  <c:v>10.427165921570142</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10.463417821570948</c:v>
                </c:pt>
                <c:pt idx="96">
                  <c:v>10.463417821570948</c:v>
                </c:pt>
                <c:pt idx="97">
                  <c:v>10.463417821570948</c:v>
                </c:pt>
                <c:pt idx="98">
                  <c:v>10.46340122157107</c:v>
                </c:pt>
                <c:pt idx="99">
                  <c:v>10.463417821570948</c:v>
                </c:pt>
                <c:pt idx="100">
                  <c:v>10.463378221570148</c:v>
                </c:pt>
                <c:pt idx="101">
                  <c:v>10.463462032096519</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10.418307921570397</c:v>
                </c:pt>
                <c:pt idx="122">
                  <c:v>10.417110842403403</c:v>
                </c:pt>
                <c:pt idx="123">
                  <c:v>10.417183821570788</c:v>
                </c:pt>
                <c:pt idx="124">
                  <c:v>10.417228221570062</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10.418123321570091</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10.365745821571307</c:v>
                </c:pt>
                <c:pt idx="158">
                  <c:v>10.35866352157079</c:v>
                </c:pt>
                <c:pt idx="159">
                  <c:v>10.332300921571161</c:v>
                </c:pt>
                <c:pt idx="160">
                  <c:v>10.320722621570765</c:v>
                </c:pt>
                <c:pt idx="161">
                  <c:v>10.32013782157081</c:v>
                </c:pt>
                <c:pt idx="162">
                  <c:v>10.317691521570548</c:v>
                </c:pt>
                <c:pt idx="163">
                  <c:v>10.313053821570449</c:v>
                </c:pt>
                <c:pt idx="164">
                  <c:v>10.310781154903967</c:v>
                </c:pt>
                <c:pt idx="165">
                  <c:v>10.287387821570542</c:v>
                </c:pt>
                <c:pt idx="166">
                  <c:v>10.283632121570498</c:v>
                </c:pt>
                <c:pt idx="167">
                  <c:v>10.280298821570668</c:v>
                </c:pt>
                <c:pt idx="168">
                  <c:v>10.27748867263465</c:v>
                </c:pt>
                <c:pt idx="169">
                  <c:v>10.271050621570531</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c:v>
                </c:pt>
                <c:pt idx="180">
                  <c:v>10.258587311366687</c:v>
                </c:pt>
                <c:pt idx="181">
                  <c:v>10.259147521570796</c:v>
                </c:pt>
                <c:pt idx="182">
                  <c:v>10.260227821570798</c:v>
                </c:pt>
                <c:pt idx="183">
                  <c:v>10.278987821570221</c:v>
                </c:pt>
                <c:pt idx="184">
                  <c:v>10.283605421570698</c:v>
                </c:pt>
                <c:pt idx="185">
                  <c:v>10.284725821570968</c:v>
                </c:pt>
                <c:pt idx="186">
                  <c:v>10.283029421571106</c:v>
                </c:pt>
                <c:pt idx="187">
                  <c:v>10.28293782157111</c:v>
                </c:pt>
                <c:pt idx="188">
                  <c:v>10.28295557667245</c:v>
                </c:pt>
                <c:pt idx="189">
                  <c:v>10.283999321570514</c:v>
                </c:pt>
                <c:pt idx="190">
                  <c:v>10.290137821571168</c:v>
                </c:pt>
                <c:pt idx="191">
                  <c:v>10.29260602157045</c:v>
                </c:pt>
                <c:pt idx="192">
                  <c:v>10.292750605075344</c:v>
                </c:pt>
                <c:pt idx="193">
                  <c:v>10.292719509881804</c:v>
                </c:pt>
                <c:pt idx="194">
                  <c:v>10.291027821570546</c:v>
                </c:pt>
                <c:pt idx="195">
                  <c:v>10.291044021570748</c:v>
                </c:pt>
                <c:pt idx="196">
                  <c:v>10.288765021570688</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10.274027821570847</c:v>
                </c:pt>
                <c:pt idx="210">
                  <c:v>10.274033821570342</c:v>
                </c:pt>
                <c:pt idx="211">
                  <c:v>10.275857821570568</c:v>
                </c:pt>
                <c:pt idx="212">
                  <c:v>10.275857821569966</c:v>
                </c:pt>
                <c:pt idx="213">
                  <c:v>10.27698552156987</c:v>
                </c:pt>
                <c:pt idx="214">
                  <c:v>10.277717821570018</c:v>
                </c:pt>
                <c:pt idx="215">
                  <c:v>10.277736321571282</c:v>
                </c:pt>
                <c:pt idx="216">
                  <c:v>10.277771721570504</c:v>
                </c:pt>
                <c:pt idx="217">
                  <c:v>10.277727721570116</c:v>
                </c:pt>
                <c:pt idx="218">
                  <c:v>10.277782367025154</c:v>
                </c:pt>
                <c:pt idx="219">
                  <c:v>10.277807821570571</c:v>
                </c:pt>
                <c:pt idx="220">
                  <c:v>10.279607821570593</c:v>
                </c:pt>
                <c:pt idx="221">
                  <c:v>10.279607821569762</c:v>
                </c:pt>
                <c:pt idx="222">
                  <c:v>10.279700021570168</c:v>
                </c:pt>
                <c:pt idx="223">
                  <c:v>10.279684621571224</c:v>
                </c:pt>
                <c:pt idx="224">
                  <c:v>10.279637821570924</c:v>
                </c:pt>
                <c:pt idx="225">
                  <c:v>10.279654921570549</c:v>
                </c:pt>
                <c:pt idx="226">
                  <c:v>10.278248321571279</c:v>
                </c:pt>
                <c:pt idx="227">
                  <c:v>10.277887821571246</c:v>
                </c:pt>
                <c:pt idx="228">
                  <c:v>10.252237821570462</c:v>
                </c:pt>
                <c:pt idx="229">
                  <c:v>10.25224952157105</c:v>
                </c:pt>
                <c:pt idx="230">
                  <c:v>10.250353021570188</c:v>
                </c:pt>
                <c:pt idx="231">
                  <c:v>10.241583821570748</c:v>
                </c:pt>
                <c:pt idx="232">
                  <c:v>10.241329421569979</c:v>
                </c:pt>
                <c:pt idx="233">
                  <c:v>10.241287821570003</c:v>
                </c:pt>
                <c:pt idx="234">
                  <c:v>10.240361621570687</c:v>
                </c:pt>
                <c:pt idx="235">
                  <c:v>10.230478121570515</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10.22566814415168</c:v>
                </c:pt>
                <c:pt idx="244">
                  <c:v>10.22560588975192</c:v>
                </c:pt>
                <c:pt idx="245">
                  <c:v>10.226622877750103</c:v>
                </c:pt>
                <c:pt idx="246">
                  <c:v>10.227447221569953</c:v>
                </c:pt>
                <c:pt idx="247">
                  <c:v>10.227457821570042</c:v>
                </c:pt>
                <c:pt idx="248">
                  <c:v>10.227542421570647</c:v>
                </c:pt>
                <c:pt idx="249">
                  <c:v>10.22754782157061</c:v>
                </c:pt>
                <c:pt idx="250">
                  <c:v>10.22754782157061</c:v>
                </c:pt>
                <c:pt idx="251">
                  <c:v>10.227532821570705</c:v>
                </c:pt>
                <c:pt idx="252">
                  <c:v>10.22751782157118</c:v>
                </c:pt>
                <c:pt idx="253">
                  <c:v>10.227517821570743</c:v>
                </c:pt>
                <c:pt idx="254">
                  <c:v>10.2274278215701</c:v>
                </c:pt>
                <c:pt idx="255">
                  <c:v>10.2274278215701</c:v>
                </c:pt>
                <c:pt idx="256">
                  <c:v>10.2274278215701</c:v>
                </c:pt>
                <c:pt idx="257">
                  <c:v>10.2274278215701</c:v>
                </c:pt>
                <c:pt idx="258">
                  <c:v>10.2274278215701</c:v>
                </c:pt>
                <c:pt idx="259">
                  <c:v>10.2274278215701</c:v>
                </c:pt>
                <c:pt idx="260">
                  <c:v>10.227427821570496</c:v>
                </c:pt>
                <c:pt idx="261">
                  <c:v>10.227428238236811</c:v>
                </c:pt>
                <c:pt idx="262">
                  <c:v>10.2274278215701</c:v>
                </c:pt>
                <c:pt idx="263">
                  <c:v>10.2274278215701</c:v>
                </c:pt>
                <c:pt idx="264">
                  <c:v>10.2274278215701</c:v>
                </c:pt>
                <c:pt idx="265">
                  <c:v>10.227432921570013</c:v>
                </c:pt>
                <c:pt idx="266">
                  <c:v>10.22743082157011</c:v>
                </c:pt>
                <c:pt idx="267">
                  <c:v>10.2274278215701</c:v>
                </c:pt>
                <c:pt idx="268">
                  <c:v>10.225909488237662</c:v>
                </c:pt>
                <c:pt idx="269">
                  <c:v>10.223917821570668</c:v>
                </c:pt>
                <c:pt idx="270">
                  <c:v>10.223917821571167</c:v>
                </c:pt>
                <c:pt idx="271">
                  <c:v>10.223917821571167</c:v>
                </c:pt>
                <c:pt idx="272">
                  <c:v>10.223917821571167</c:v>
                </c:pt>
                <c:pt idx="273">
                  <c:v>10.223917821571167</c:v>
                </c:pt>
                <c:pt idx="274">
                  <c:v>10.223917821571167</c:v>
                </c:pt>
                <c:pt idx="275">
                  <c:v>10.223917821571167</c:v>
                </c:pt>
                <c:pt idx="276">
                  <c:v>10.223917821571167</c:v>
                </c:pt>
                <c:pt idx="277">
                  <c:v>10.223917821570776</c:v>
                </c:pt>
                <c:pt idx="278">
                  <c:v>10.223917821571167</c:v>
                </c:pt>
                <c:pt idx="279">
                  <c:v>10.223917821571167</c:v>
                </c:pt>
                <c:pt idx="280">
                  <c:v>10.223917821571167</c:v>
                </c:pt>
                <c:pt idx="281">
                  <c:v>10.223917821571167</c:v>
                </c:pt>
                <c:pt idx="282">
                  <c:v>10.223917821571167</c:v>
                </c:pt>
                <c:pt idx="283">
                  <c:v>10.223917821571167</c:v>
                </c:pt>
                <c:pt idx="284">
                  <c:v>10.223917821571112</c:v>
                </c:pt>
                <c:pt idx="285">
                  <c:v>10.223917821571167</c:v>
                </c:pt>
                <c:pt idx="286">
                  <c:v>10.223917821571167</c:v>
                </c:pt>
                <c:pt idx="287">
                  <c:v>10.223917821571167</c:v>
                </c:pt>
                <c:pt idx="288">
                  <c:v>10.223917821571167</c:v>
                </c:pt>
                <c:pt idx="289">
                  <c:v>10.221830245813678</c:v>
                </c:pt>
                <c:pt idx="290">
                  <c:v>10.206711021569888</c:v>
                </c:pt>
                <c:pt idx="291">
                  <c:v>10.203987821569971</c:v>
                </c:pt>
                <c:pt idx="292">
                  <c:v>10.203987821569971</c:v>
                </c:pt>
                <c:pt idx="293">
                  <c:v>10.203987821569971</c:v>
                </c:pt>
                <c:pt idx="294">
                  <c:v>10.203987821569971</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10.205903421570852</c:v>
                </c:pt>
                <c:pt idx="305">
                  <c:v>10.205883957934573</c:v>
                </c:pt>
                <c:pt idx="306">
                  <c:v>10.20590782157096</c:v>
                </c:pt>
                <c:pt idx="307">
                  <c:v>10.20590782157096</c:v>
                </c:pt>
                <c:pt idx="308">
                  <c:v>10.205898221570621</c:v>
                </c:pt>
                <c:pt idx="309">
                  <c:v>10.205773921571017</c:v>
                </c:pt>
                <c:pt idx="310">
                  <c:v>10.205763885400629</c:v>
                </c:pt>
                <c:pt idx="311">
                  <c:v>10.205817821570335</c:v>
                </c:pt>
                <c:pt idx="312">
                  <c:v>10.205375321570694</c:v>
                </c:pt>
                <c:pt idx="313">
                  <c:v>10.204047821571098</c:v>
                </c:pt>
                <c:pt idx="314">
                  <c:v>10.204070617269437</c:v>
                </c:pt>
                <c:pt idx="315">
                  <c:v>10.194287821570551</c:v>
                </c:pt>
                <c:pt idx="316">
                  <c:v>10.194263021570869</c:v>
                </c:pt>
                <c:pt idx="317">
                  <c:v>10.194247821570841</c:v>
                </c:pt>
                <c:pt idx="318">
                  <c:v>10.194260621570502</c:v>
                </c:pt>
                <c:pt idx="319">
                  <c:v>10.194280221570731</c:v>
                </c:pt>
                <c:pt idx="320">
                  <c:v>10.194240321571018</c:v>
                </c:pt>
                <c:pt idx="321">
                  <c:v>10.194240347886568</c:v>
                </c:pt>
                <c:pt idx="322">
                  <c:v>10.194247821570841</c:v>
                </c:pt>
                <c:pt idx="323">
                  <c:v>10.194247821570841</c:v>
                </c:pt>
                <c:pt idx="324">
                  <c:v>10.195760421570835</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10.219767821570565</c:v>
                </c:pt>
                <c:pt idx="344">
                  <c:v>10.219767821570699</c:v>
                </c:pt>
                <c:pt idx="345">
                  <c:v>10.219767821570699</c:v>
                </c:pt>
                <c:pt idx="346">
                  <c:v>10.219768421570693</c:v>
                </c:pt>
                <c:pt idx="347">
                  <c:v>10.219789721570962</c:v>
                </c:pt>
                <c:pt idx="348">
                  <c:v>10.21992681146917</c:v>
                </c:pt>
                <c:pt idx="349">
                  <c:v>10.21991782157053</c:v>
                </c:pt>
                <c:pt idx="350">
                  <c:v>10.21991782157053</c:v>
                </c:pt>
                <c:pt idx="351">
                  <c:v>10.21991782157053</c:v>
                </c:pt>
                <c:pt idx="352">
                  <c:v>10.219936021570092</c:v>
                </c:pt>
                <c:pt idx="353">
                  <c:v>10.219967215509072</c:v>
                </c:pt>
                <c:pt idx="354">
                  <c:v>10.229315321570093</c:v>
                </c:pt>
                <c:pt idx="355">
                  <c:v>10.249975721570818</c:v>
                </c:pt>
                <c:pt idx="356">
                  <c:v>10.258828721570074</c:v>
                </c:pt>
                <c:pt idx="357">
                  <c:v>10.25882782157006</c:v>
                </c:pt>
                <c:pt idx="358">
                  <c:v>10.258827821570113</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10.292827821570507</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10.295315121571001</c:v>
                </c:pt>
                <c:pt idx="375">
                  <c:v>10.294627821570506</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10.269483327188205</c:v>
                </c:pt>
                <c:pt idx="398">
                  <c:v>10.268087821569836</c:v>
                </c:pt>
                <c:pt idx="399">
                  <c:v>10.268087821569722</c:v>
                </c:pt>
                <c:pt idx="400">
                  <c:v>10.268087821569836</c:v>
                </c:pt>
                <c:pt idx="401">
                  <c:v>10.268092821571118</c:v>
                </c:pt>
                <c:pt idx="402">
                  <c:v>10.264916221571227</c:v>
                </c:pt>
                <c:pt idx="403">
                  <c:v>10.263491021571255</c:v>
                </c:pt>
                <c:pt idx="404">
                  <c:v>10.256842021569934</c:v>
                </c:pt>
                <c:pt idx="405">
                  <c:v>10.255257821570169</c:v>
                </c:pt>
                <c:pt idx="406">
                  <c:v>10.244357821570325</c:v>
                </c:pt>
                <c:pt idx="407">
                  <c:v>10.244357821570951</c:v>
                </c:pt>
                <c:pt idx="408">
                  <c:v>10.240135221570108</c:v>
                </c:pt>
                <c:pt idx="409">
                  <c:v>10.229507421569835</c:v>
                </c:pt>
                <c:pt idx="410">
                  <c:v>10.225857621570848</c:v>
                </c:pt>
                <c:pt idx="411">
                  <c:v>10.222586205408984</c:v>
                </c:pt>
                <c:pt idx="412">
                  <c:v>10.223147821569896</c:v>
                </c:pt>
                <c:pt idx="413">
                  <c:v>10.223147821570691</c:v>
                </c:pt>
                <c:pt idx="414">
                  <c:v>10.223187821570418</c:v>
                </c:pt>
                <c:pt idx="415">
                  <c:v>10.223235221570278</c:v>
                </c:pt>
                <c:pt idx="416">
                  <c:v>10.22287482156997</c:v>
                </c:pt>
                <c:pt idx="417">
                  <c:v>10.221213021571039</c:v>
                </c:pt>
                <c:pt idx="418">
                  <c:v>10.2212272155097</c:v>
                </c:pt>
                <c:pt idx="419">
                  <c:v>10.221227821570286</c:v>
                </c:pt>
                <c:pt idx="420">
                  <c:v>10.221257821570147</c:v>
                </c:pt>
                <c:pt idx="421">
                  <c:v>10.22125782157033</c:v>
                </c:pt>
                <c:pt idx="422">
                  <c:v>10.221228144150931</c:v>
                </c:pt>
                <c:pt idx="423">
                  <c:v>10.221227821570286</c:v>
                </c:pt>
                <c:pt idx="424">
                  <c:v>10.221218821570519</c:v>
                </c:pt>
                <c:pt idx="425">
                  <c:v>10.221167821571006</c:v>
                </c:pt>
                <c:pt idx="426">
                  <c:v>10.221167821571006</c:v>
                </c:pt>
                <c:pt idx="427">
                  <c:v>10.219344421570515</c:v>
                </c:pt>
                <c:pt idx="428">
                  <c:v>10.211337821570098</c:v>
                </c:pt>
                <c:pt idx="429">
                  <c:v>10.211337821570098</c:v>
                </c:pt>
                <c:pt idx="430">
                  <c:v>10.211337821570041</c:v>
                </c:pt>
                <c:pt idx="431">
                  <c:v>10.211337821569927</c:v>
                </c:pt>
                <c:pt idx="432">
                  <c:v>10.211373821570316</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10.200673021570049</c:v>
                </c:pt>
                <c:pt idx="466">
                  <c:v>10.20045682157108</c:v>
                </c:pt>
                <c:pt idx="467">
                  <c:v>10.199858721570918</c:v>
                </c:pt>
                <c:pt idx="468">
                  <c:v>10.197857821571048</c:v>
                </c:pt>
                <c:pt idx="469">
                  <c:v>10.197857821571048</c:v>
                </c:pt>
                <c:pt idx="470">
                  <c:v>10.19595782157073</c:v>
                </c:pt>
                <c:pt idx="471">
                  <c:v>10.19595567871373</c:v>
                </c:pt>
                <c:pt idx="472">
                  <c:v>10.195970721570763</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10.196047821569957</c:v>
                </c:pt>
                <c:pt idx="482">
                  <c:v>10.195784221570866</c:v>
                </c:pt>
                <c:pt idx="483">
                  <c:v>10.193457821569961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10.178984658305984</c:v>
                </c:pt>
                <c:pt idx="502">
                  <c:v>10.178957821571068</c:v>
                </c:pt>
                <c:pt idx="503">
                  <c:v>10.178957821570718</c:v>
                </c:pt>
                <c:pt idx="504">
                  <c:v>10.178957821571245</c:v>
                </c:pt>
                <c:pt idx="505">
                  <c:v>10.178968321570967</c:v>
                </c:pt>
                <c:pt idx="506">
                  <c:v>10.179027821570443</c:v>
                </c:pt>
                <c:pt idx="507">
                  <c:v>10.179027821570443</c:v>
                </c:pt>
                <c:pt idx="508">
                  <c:v>10.179022921570516</c:v>
                </c:pt>
                <c:pt idx="509">
                  <c:v>10.178957821571018</c:v>
                </c:pt>
                <c:pt idx="510">
                  <c:v>10.178957821571167</c:v>
                </c:pt>
                <c:pt idx="511">
                  <c:v>10.178957821571245</c:v>
                </c:pt>
                <c:pt idx="512">
                  <c:v>10.178957821571245</c:v>
                </c:pt>
                <c:pt idx="513">
                  <c:v>10.178957821571245</c:v>
                </c:pt>
                <c:pt idx="514">
                  <c:v>10.178957821571245</c:v>
                </c:pt>
                <c:pt idx="515">
                  <c:v>10.178957821571245</c:v>
                </c:pt>
                <c:pt idx="516">
                  <c:v>10.178957821571245</c:v>
                </c:pt>
                <c:pt idx="517">
                  <c:v>10.17895782157083</c:v>
                </c:pt>
                <c:pt idx="518">
                  <c:v>10.176307821570543</c:v>
                </c:pt>
                <c:pt idx="519">
                  <c:v>10.176307821570148</c:v>
                </c:pt>
                <c:pt idx="520">
                  <c:v>10.176307821570148</c:v>
                </c:pt>
                <c:pt idx="521">
                  <c:v>10.176324621569833</c:v>
                </c:pt>
                <c:pt idx="522">
                  <c:v>10.17633782156998</c:v>
                </c:pt>
                <c:pt idx="523">
                  <c:v>10.176346821570789</c:v>
                </c:pt>
                <c:pt idx="524">
                  <c:v>10.175068521570868</c:v>
                </c:pt>
                <c:pt idx="525">
                  <c:v>10.174537821570809</c:v>
                </c:pt>
                <c:pt idx="526">
                  <c:v>10.174331003388758</c:v>
                </c:pt>
                <c:pt idx="527">
                  <c:v>10.150427821570517</c:v>
                </c:pt>
                <c:pt idx="528">
                  <c:v>10.150427821569853</c:v>
                </c:pt>
                <c:pt idx="529">
                  <c:v>10.150424621569936</c:v>
                </c:pt>
                <c:pt idx="530">
                  <c:v>10.150368021570461</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10.150323121571338</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10.139487821569736</c:v>
                </c:pt>
                <c:pt idx="574">
                  <c:v>10.139487821569736</c:v>
                </c:pt>
                <c:pt idx="575">
                  <c:v>10.139376621569721</c:v>
                </c:pt>
                <c:pt idx="576">
                  <c:v>10.130418773951291</c:v>
                </c:pt>
                <c:pt idx="577">
                  <c:v>10.130387821570162</c:v>
                </c:pt>
                <c:pt idx="578">
                  <c:v>10.130387821570162</c:v>
                </c:pt>
                <c:pt idx="579">
                  <c:v>10.128300221570848</c:v>
                </c:pt>
                <c:pt idx="580">
                  <c:v>10.126587821570794</c:v>
                </c:pt>
                <c:pt idx="581">
                  <c:v>10.126587821570737</c:v>
                </c:pt>
                <c:pt idx="582">
                  <c:v>10.126587821570851</c:v>
                </c:pt>
                <c:pt idx="583">
                  <c:v>10.126587821570851</c:v>
                </c:pt>
                <c:pt idx="584">
                  <c:v>10.126615121570145</c:v>
                </c:pt>
                <c:pt idx="585">
                  <c:v>10.126657821570001</c:v>
                </c:pt>
                <c:pt idx="586">
                  <c:v>10.126657821570001</c:v>
                </c:pt>
                <c:pt idx="587">
                  <c:v>10.126657821570001</c:v>
                </c:pt>
                <c:pt idx="588">
                  <c:v>10.126629321570745</c:v>
                </c:pt>
                <c:pt idx="589">
                  <c:v>10.126877107284923</c:v>
                </c:pt>
                <c:pt idx="590">
                  <c:v>10.129187821570653</c:v>
                </c:pt>
                <c:pt idx="591">
                  <c:v>10.130765421570862</c:v>
                </c:pt>
                <c:pt idx="592">
                  <c:v>10.131907821570948</c:v>
                </c:pt>
                <c:pt idx="593">
                  <c:v>10.131907821570948</c:v>
                </c:pt>
                <c:pt idx="594">
                  <c:v>10.131907821570948</c:v>
                </c:pt>
                <c:pt idx="595">
                  <c:v>10.131907361800781</c:v>
                </c:pt>
                <c:pt idx="596">
                  <c:v>10.131907821570948</c:v>
                </c:pt>
                <c:pt idx="597">
                  <c:v>10.131907821570863</c:v>
                </c:pt>
                <c:pt idx="598">
                  <c:v>10.131907821570948</c:v>
                </c:pt>
                <c:pt idx="599">
                  <c:v>10.131907821570948</c:v>
                </c:pt>
                <c:pt idx="600">
                  <c:v>10.131907821570948</c:v>
                </c:pt>
                <c:pt idx="601">
                  <c:v>10.131907821570948</c:v>
                </c:pt>
                <c:pt idx="602">
                  <c:v>10.131907821570948</c:v>
                </c:pt>
                <c:pt idx="603">
                  <c:v>10.131907821570948</c:v>
                </c:pt>
                <c:pt idx="604">
                  <c:v>10.133031621571401</c:v>
                </c:pt>
                <c:pt idx="605">
                  <c:v>10.13358782157137</c:v>
                </c:pt>
                <c:pt idx="606">
                  <c:v>10.133587821570515</c:v>
                </c:pt>
                <c:pt idx="607">
                  <c:v>10.133587821570515</c:v>
                </c:pt>
                <c:pt idx="608">
                  <c:v>10.13358782157137</c:v>
                </c:pt>
                <c:pt idx="609">
                  <c:v>10.133644221569973</c:v>
                </c:pt>
                <c:pt idx="610">
                  <c:v>10.133707821570042</c:v>
                </c:pt>
                <c:pt idx="611">
                  <c:v>10.133707821570042</c:v>
                </c:pt>
                <c:pt idx="612">
                  <c:v>10.134404421570107</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10.175339821569953</c:v>
                </c:pt>
                <c:pt idx="622">
                  <c:v>10.179067821570058</c:v>
                </c:pt>
                <c:pt idx="623">
                  <c:v>10.18376640742882</c:v>
                </c:pt>
                <c:pt idx="624">
                  <c:v>10.214285502729624</c:v>
                </c:pt>
                <c:pt idx="625">
                  <c:v>10.231407512292421</c:v>
                </c:pt>
                <c:pt idx="626">
                  <c:v>10.236607221570907</c:v>
                </c:pt>
                <c:pt idx="627">
                  <c:v>10.243571421570671</c:v>
                </c:pt>
                <c:pt idx="628">
                  <c:v>10.25278782156996</c:v>
                </c:pt>
                <c:pt idx="629">
                  <c:v>10.25278782156996</c:v>
                </c:pt>
                <c:pt idx="630">
                  <c:v>10.25278782156996</c:v>
                </c:pt>
                <c:pt idx="631">
                  <c:v>10.252780921570078</c:v>
                </c:pt>
                <c:pt idx="632">
                  <c:v>10.252757821570512</c:v>
                </c:pt>
                <c:pt idx="633">
                  <c:v>10.252757821570512</c:v>
                </c:pt>
                <c:pt idx="634">
                  <c:v>10.252757821570512</c:v>
                </c:pt>
                <c:pt idx="635">
                  <c:v>10.252757821570512</c:v>
                </c:pt>
                <c:pt idx="636">
                  <c:v>10.252722121571351</c:v>
                </c:pt>
                <c:pt idx="637">
                  <c:v>10.252687821571278</c:v>
                </c:pt>
                <c:pt idx="638">
                  <c:v>10.252672221569934</c:v>
                </c:pt>
                <c:pt idx="639">
                  <c:v>10.25268692157028</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10.263256521569938</c:v>
                </c:pt>
                <c:pt idx="648">
                  <c:v>10.264317821570126</c:v>
                </c:pt>
                <c:pt idx="649">
                  <c:v>10.264317821570126</c:v>
                </c:pt>
                <c:pt idx="650">
                  <c:v>10.264313409805748</c:v>
                </c:pt>
                <c:pt idx="651">
                  <c:v>10.271557821570449</c:v>
                </c:pt>
                <c:pt idx="652">
                  <c:v>10.27155782157125</c:v>
                </c:pt>
                <c:pt idx="653">
                  <c:v>10.27155782157125</c:v>
                </c:pt>
                <c:pt idx="654">
                  <c:v>10.273180521570382</c:v>
                </c:pt>
                <c:pt idx="655">
                  <c:v>10.275941188917713</c:v>
                </c:pt>
                <c:pt idx="656">
                  <c:v>10.277807821570571</c:v>
                </c:pt>
                <c:pt idx="657">
                  <c:v>10.277807821570571</c:v>
                </c:pt>
                <c:pt idx="658">
                  <c:v>10.277807821570571</c:v>
                </c:pt>
                <c:pt idx="659">
                  <c:v>10.277807821570518</c:v>
                </c:pt>
                <c:pt idx="660">
                  <c:v>10.292654821570792</c:v>
                </c:pt>
                <c:pt idx="661">
                  <c:v>10.29291782157085</c:v>
                </c:pt>
                <c:pt idx="662">
                  <c:v>10.29291782157085</c:v>
                </c:pt>
                <c:pt idx="663">
                  <c:v>10.29291782157085</c:v>
                </c:pt>
                <c:pt idx="664">
                  <c:v>10.29291782157085</c:v>
                </c:pt>
                <c:pt idx="665">
                  <c:v>10.29291782157085</c:v>
                </c:pt>
                <c:pt idx="666">
                  <c:v>10.29291782157085</c:v>
                </c:pt>
                <c:pt idx="667">
                  <c:v>10.29291782157085</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10.359136426221674</c:v>
                </c:pt>
                <c:pt idx="679">
                  <c:v>10.362467821570938</c:v>
                </c:pt>
                <c:pt idx="680">
                  <c:v>10.362467821570938</c:v>
                </c:pt>
                <c:pt idx="681">
                  <c:v>10.362508921569958</c:v>
                </c:pt>
                <c:pt idx="682">
                  <c:v>10.366867136639584</c:v>
                </c:pt>
                <c:pt idx="683">
                  <c:v>10.39688782157053</c:v>
                </c:pt>
                <c:pt idx="684">
                  <c:v>10.396887821570871</c:v>
                </c:pt>
                <c:pt idx="685">
                  <c:v>10.398303079303147</c:v>
                </c:pt>
                <c:pt idx="686">
                  <c:v>10.402404621570103</c:v>
                </c:pt>
                <c:pt idx="687">
                  <c:v>10.403267821570111</c:v>
                </c:pt>
                <c:pt idx="688">
                  <c:v>10.403614321570146</c:v>
                </c:pt>
                <c:pt idx="689">
                  <c:v>10.405247821570796</c:v>
                </c:pt>
                <c:pt idx="690">
                  <c:v>10.40524782157075</c:v>
                </c:pt>
                <c:pt idx="691">
                  <c:v>10.405199434473829</c:v>
                </c:pt>
                <c:pt idx="692">
                  <c:v>10.408795154903984</c:v>
                </c:pt>
                <c:pt idx="693">
                  <c:v>10.420399421570856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10.428004121570405</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10.413086821570351</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10.363587821571068</c:v>
                </c:pt>
                <c:pt idx="743">
                  <c:v>10.363587821571068</c:v>
                </c:pt>
                <c:pt idx="744">
                  <c:v>10.36224088279447</c:v>
                </c:pt>
                <c:pt idx="745">
                  <c:v>10.361667821570833</c:v>
                </c:pt>
                <c:pt idx="746">
                  <c:v>10.361687821570555</c:v>
                </c:pt>
                <c:pt idx="747">
                  <c:v>10.361687821569895</c:v>
                </c:pt>
                <c:pt idx="748">
                  <c:v>10.361687821569895</c:v>
                </c:pt>
                <c:pt idx="749">
                  <c:v>10.361661321570448</c:v>
                </c:pt>
                <c:pt idx="750">
                  <c:v>10.361637821570305</c:v>
                </c:pt>
                <c:pt idx="751">
                  <c:v>10.361637821570305</c:v>
                </c:pt>
                <c:pt idx="752">
                  <c:v>10.361637821570305</c:v>
                </c:pt>
                <c:pt idx="753">
                  <c:v>10.361637821570305</c:v>
                </c:pt>
                <c:pt idx="754">
                  <c:v>10.36164472157013</c:v>
                </c:pt>
                <c:pt idx="755">
                  <c:v>10.361667821570549</c:v>
                </c:pt>
                <c:pt idx="756">
                  <c:v>10.361607821570871</c:v>
                </c:pt>
                <c:pt idx="757">
                  <c:v>10.361607821570946</c:v>
                </c:pt>
                <c:pt idx="758">
                  <c:v>10.361607821570946</c:v>
                </c:pt>
                <c:pt idx="759">
                  <c:v>10.358377221570018</c:v>
                </c:pt>
                <c:pt idx="760">
                  <c:v>10.357787821570017</c:v>
                </c:pt>
                <c:pt idx="761">
                  <c:v>10.357787821570017</c:v>
                </c:pt>
                <c:pt idx="762">
                  <c:v>10.357787821570017</c:v>
                </c:pt>
                <c:pt idx="763">
                  <c:v>10.357790932681391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10.336337821569954</c:v>
                </c:pt>
                <c:pt idx="783">
                  <c:v>10.336337821570002</c:v>
                </c:pt>
                <c:pt idx="784">
                  <c:v>10.334728721570302</c:v>
                </c:pt>
                <c:pt idx="785">
                  <c:v>10.333567821570099</c:v>
                </c:pt>
                <c:pt idx="786">
                  <c:v>10.333567821570099</c:v>
                </c:pt>
                <c:pt idx="787">
                  <c:v>10.333567821570099</c:v>
                </c:pt>
                <c:pt idx="788">
                  <c:v>10.333570221570071</c:v>
                </c:pt>
                <c:pt idx="789">
                  <c:v>10.333537821570651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10.328987821569971</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10.311063021570671</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10.312487821570942</c:v>
                </c:pt>
                <c:pt idx="857">
                  <c:v>10.323311821570451</c:v>
                </c:pt>
                <c:pt idx="858">
                  <c:v>10.322432921570291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10.304937821569988</c:v>
                </c:pt>
                <c:pt idx="870">
                  <c:v>10.30496482157092</c:v>
                </c:pt>
                <c:pt idx="871">
                  <c:v>10.30374622156998</c:v>
                </c:pt>
                <c:pt idx="872">
                  <c:v>10.303029154903752</c:v>
                </c:pt>
                <c:pt idx="873">
                  <c:v>10.298407821570516</c:v>
                </c:pt>
                <c:pt idx="874">
                  <c:v>10.298407821570516</c:v>
                </c:pt>
                <c:pt idx="875">
                  <c:v>10.298406996828316</c:v>
                </c:pt>
                <c:pt idx="876">
                  <c:v>10.298465421569841</c:v>
                </c:pt>
                <c:pt idx="877">
                  <c:v>10.296590721570269</c:v>
                </c:pt>
                <c:pt idx="878">
                  <c:v>10.296547821570229</c:v>
                </c:pt>
                <c:pt idx="879">
                  <c:v>10.296547821570229</c:v>
                </c:pt>
                <c:pt idx="880">
                  <c:v>10.296547821570229</c:v>
                </c:pt>
                <c:pt idx="881">
                  <c:v>10.293777720560479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10.292780833618915</c:v>
                </c:pt>
                <c:pt idx="890">
                  <c:v>10.291869521569922</c:v>
                </c:pt>
                <c:pt idx="891">
                  <c:v>10.29098782156972</c:v>
                </c:pt>
                <c:pt idx="892">
                  <c:v>10.29098782156972</c:v>
                </c:pt>
                <c:pt idx="893">
                  <c:v>10.29098782156972</c:v>
                </c:pt>
                <c:pt idx="894">
                  <c:v>10.290966221570258</c:v>
                </c:pt>
                <c:pt idx="895">
                  <c:v>10.290891306419418</c:v>
                </c:pt>
                <c:pt idx="896">
                  <c:v>10.290867821570455</c:v>
                </c:pt>
                <c:pt idx="897">
                  <c:v>10.290811421570432</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10.290761794173669</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10.294111483542009</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c:v>
                </c:pt>
                <c:pt idx="931">
                  <c:v>10.300547821570873</c:v>
                </c:pt>
                <c:pt idx="932">
                  <c:v>10.300582021570055</c:v>
                </c:pt>
                <c:pt idx="933">
                  <c:v>10.300621721570019</c:v>
                </c:pt>
                <c:pt idx="934">
                  <c:v>10.300607821570154</c:v>
                </c:pt>
                <c:pt idx="935">
                  <c:v>10.300607821570154</c:v>
                </c:pt>
                <c:pt idx="936">
                  <c:v>10.300632696569915</c:v>
                </c:pt>
                <c:pt idx="937">
                  <c:v>10.300612821570256</c:v>
                </c:pt>
                <c:pt idx="938">
                  <c:v>10.300637821569946</c:v>
                </c:pt>
                <c:pt idx="939">
                  <c:v>10.30063752156965</c:v>
                </c:pt>
                <c:pt idx="940">
                  <c:v>10.300581821570622</c:v>
                </c:pt>
                <c:pt idx="941">
                  <c:v>10.300547821570953</c:v>
                </c:pt>
                <c:pt idx="942">
                  <c:v>10.300547821570953</c:v>
                </c:pt>
                <c:pt idx="943">
                  <c:v>10.300547821570953</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10.300587821570623</c:v>
                </c:pt>
                <c:pt idx="956">
                  <c:v>10.300587821570376</c:v>
                </c:pt>
                <c:pt idx="957">
                  <c:v>10.298647821570269</c:v>
                </c:pt>
                <c:pt idx="958">
                  <c:v>10.298587821570251</c:v>
                </c:pt>
                <c:pt idx="959">
                  <c:v>10.298587821570251</c:v>
                </c:pt>
                <c:pt idx="960">
                  <c:v>10.298610021569671</c:v>
                </c:pt>
                <c:pt idx="961">
                  <c:v>10.298661120539698</c:v>
                </c:pt>
                <c:pt idx="962">
                  <c:v>10.298626721569731</c:v>
                </c:pt>
                <c:pt idx="963">
                  <c:v>10.298623821570649</c:v>
                </c:pt>
                <c:pt idx="964">
                  <c:v>10.287856900517951</c:v>
                </c:pt>
                <c:pt idx="965">
                  <c:v>10.257262721570848</c:v>
                </c:pt>
                <c:pt idx="966">
                  <c:v>10.250307821570548</c:v>
                </c:pt>
                <c:pt idx="967">
                  <c:v>10.250307821570548</c:v>
                </c:pt>
                <c:pt idx="968">
                  <c:v>10.250307821570548</c:v>
                </c:pt>
                <c:pt idx="969">
                  <c:v>10.249523421570371</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10.248488821570188</c:v>
                </c:pt>
                <c:pt idx="980">
                  <c:v>10.248507821571398</c:v>
                </c:pt>
                <c:pt idx="981">
                  <c:v>10.248507821570533</c:v>
                </c:pt>
                <c:pt idx="982">
                  <c:v>10.248507821570533</c:v>
                </c:pt>
                <c:pt idx="983">
                  <c:v>10.248507821571398</c:v>
                </c:pt>
                <c:pt idx="984">
                  <c:v>10.24849282156997</c:v>
                </c:pt>
                <c:pt idx="985">
                  <c:v>10.248487821570095</c:v>
                </c:pt>
                <c:pt idx="986">
                  <c:v>10.248493021570836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10.253670221569967</c:v>
                </c:pt>
                <c:pt idx="996">
                  <c:v>10.255687821570056</c:v>
                </c:pt>
                <c:pt idx="997">
                  <c:v>10.255687821570056</c:v>
                </c:pt>
                <c:pt idx="998">
                  <c:v>10.255679521570286</c:v>
                </c:pt>
                <c:pt idx="999">
                  <c:v>10.255587821570472</c:v>
                </c:pt>
                <c:pt idx="1000">
                  <c:v>10.255687821570923</c:v>
                </c:pt>
                <c:pt idx="1001">
                  <c:v>10.255687821570056</c:v>
                </c:pt>
                <c:pt idx="1002">
                  <c:v>10.255687821570056</c:v>
                </c:pt>
                <c:pt idx="1003">
                  <c:v>10.255687821570056</c:v>
                </c:pt>
                <c:pt idx="1004">
                  <c:v>10.255687821570056</c:v>
                </c:pt>
                <c:pt idx="1005">
                  <c:v>10.255687821570106</c:v>
                </c:pt>
                <c:pt idx="1006">
                  <c:v>10.255687821570241</c:v>
                </c:pt>
                <c:pt idx="1007">
                  <c:v>10.255687821570056</c:v>
                </c:pt>
                <c:pt idx="1008">
                  <c:v>10.255687821570676</c:v>
                </c:pt>
                <c:pt idx="1009">
                  <c:v>10.255687821570676</c:v>
                </c:pt>
                <c:pt idx="1010">
                  <c:v>10.255687821570056</c:v>
                </c:pt>
                <c:pt idx="1011">
                  <c:v>10.255687821570056</c:v>
                </c:pt>
                <c:pt idx="1012">
                  <c:v>10.255687821570296</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10.289867821570819</c:v>
                </c:pt>
                <c:pt idx="1071">
                  <c:v>10.289867821570891</c:v>
                </c:pt>
                <c:pt idx="1072">
                  <c:v>10.289864821570902</c:v>
                </c:pt>
                <c:pt idx="1073">
                  <c:v>10.289715721570099</c:v>
                </c:pt>
                <c:pt idx="1074">
                  <c:v>10.285416921570956</c:v>
                </c:pt>
                <c:pt idx="1075">
                  <c:v>10.285317821570148</c:v>
                </c:pt>
                <c:pt idx="1076">
                  <c:v>10.285317821570217</c:v>
                </c:pt>
                <c:pt idx="1077">
                  <c:v>10.285317821570331</c:v>
                </c:pt>
                <c:pt idx="1078">
                  <c:v>10.285317821570148</c:v>
                </c:pt>
                <c:pt idx="1079">
                  <c:v>10.285370621570072</c:v>
                </c:pt>
                <c:pt idx="1080">
                  <c:v>10.284200621570943</c:v>
                </c:pt>
                <c:pt idx="1081">
                  <c:v>10.283547821571</c:v>
                </c:pt>
                <c:pt idx="1082">
                  <c:v>10.283547821571</c:v>
                </c:pt>
                <c:pt idx="1083">
                  <c:v>10.283547821571</c:v>
                </c:pt>
                <c:pt idx="1084">
                  <c:v>10.281846821570909</c:v>
                </c:pt>
                <c:pt idx="1085">
                  <c:v>10.281657821570571</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10.273406996828509</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10.272723621570403</c:v>
                </c:pt>
                <c:pt idx="1132">
                  <c:v>10.270932121570048</c:v>
                </c:pt>
                <c:pt idx="1133">
                  <c:v>10.269657821570021</c:v>
                </c:pt>
                <c:pt idx="1134">
                  <c:v>10.269657821570078</c:v>
                </c:pt>
                <c:pt idx="1135">
                  <c:v>10.268776121570948</c:v>
                </c:pt>
                <c:pt idx="1136">
                  <c:v>10.267857821570868</c:v>
                </c:pt>
                <c:pt idx="1137">
                  <c:v>10.267887821570568</c:v>
                </c:pt>
                <c:pt idx="1138">
                  <c:v>10.267875821570572</c:v>
                </c:pt>
                <c:pt idx="1139">
                  <c:v>10.267911821570088</c:v>
                </c:pt>
                <c:pt idx="1140">
                  <c:v>10.26794862157092</c:v>
                </c:pt>
                <c:pt idx="1141">
                  <c:v>10.267987821571053</c:v>
                </c:pt>
                <c:pt idx="1142">
                  <c:v>10.267975821570328</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10.274720245812855</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10.235267821571162</c:v>
                </c:pt>
                <c:pt idx="1189">
                  <c:v>10.235267821571011</c:v>
                </c:pt>
                <c:pt idx="1190">
                  <c:v>10.233921392999344</c:v>
                </c:pt>
                <c:pt idx="1191">
                  <c:v>10.230711821570782</c:v>
                </c:pt>
                <c:pt idx="1192">
                  <c:v>10.230688421571145</c:v>
                </c:pt>
                <c:pt idx="1193">
                  <c:v>10.230687821571149</c:v>
                </c:pt>
                <c:pt idx="1194">
                  <c:v>10.230687821571038</c:v>
                </c:pt>
                <c:pt idx="1195">
                  <c:v>10.230717821570542</c:v>
                </c:pt>
                <c:pt idx="1196">
                  <c:v>10.230708421570409</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10.220873221571148</c:v>
                </c:pt>
                <c:pt idx="1215">
                  <c:v>10.220867821570991</c:v>
                </c:pt>
                <c:pt idx="1216">
                  <c:v>10.220887821570818</c:v>
                </c:pt>
                <c:pt idx="1217">
                  <c:v>10.211215121570488</c:v>
                </c:pt>
                <c:pt idx="1218">
                  <c:v>10.198217821570166</c:v>
                </c:pt>
                <c:pt idx="1219">
                  <c:v>10.198217821570111</c:v>
                </c:pt>
                <c:pt idx="1220">
                  <c:v>10.198217821570111</c:v>
                </c:pt>
                <c:pt idx="1221">
                  <c:v>10.198217821570111</c:v>
                </c:pt>
                <c:pt idx="1222">
                  <c:v>10.198217821570111</c:v>
                </c:pt>
                <c:pt idx="1223">
                  <c:v>10.198217821570111</c:v>
                </c:pt>
                <c:pt idx="1224">
                  <c:v>10.198217821570452</c:v>
                </c:pt>
                <c:pt idx="1225">
                  <c:v>10.198217821570399</c:v>
                </c:pt>
                <c:pt idx="1226">
                  <c:v>10.198217821570111</c:v>
                </c:pt>
                <c:pt idx="1227">
                  <c:v>10.198217821570111</c:v>
                </c:pt>
                <c:pt idx="1228">
                  <c:v>10.198164421570901</c:v>
                </c:pt>
                <c:pt idx="1229">
                  <c:v>10.198157821570915</c:v>
                </c:pt>
                <c:pt idx="1230">
                  <c:v>10.198212005243235</c:v>
                </c:pt>
                <c:pt idx="1231">
                  <c:v>10.198247821570101</c:v>
                </c:pt>
                <c:pt idx="1232">
                  <c:v>10.198247821570549</c:v>
                </c:pt>
                <c:pt idx="1233">
                  <c:v>10.198247821570499</c:v>
                </c:pt>
                <c:pt idx="1234">
                  <c:v>10.198286221571081</c:v>
                </c:pt>
                <c:pt idx="1235">
                  <c:v>10.198189821570267</c:v>
                </c:pt>
                <c:pt idx="1236">
                  <c:v>10.198187821570269</c:v>
                </c:pt>
                <c:pt idx="1237">
                  <c:v>10.198187821570269</c:v>
                </c:pt>
                <c:pt idx="1238">
                  <c:v>10.198187821570269</c:v>
                </c:pt>
                <c:pt idx="1239">
                  <c:v>10.198187821570269</c:v>
                </c:pt>
                <c:pt idx="1240">
                  <c:v>10.198164221570853</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10.198307821570456</c:v>
                </c:pt>
                <c:pt idx="1258">
                  <c:v>10.198307821570745</c:v>
                </c:pt>
                <c:pt idx="1259">
                  <c:v>10.198307821570745</c:v>
                </c:pt>
                <c:pt idx="1260">
                  <c:v>10.198307821570745</c:v>
                </c:pt>
                <c:pt idx="1261">
                  <c:v>10.198329421570191</c:v>
                </c:pt>
                <c:pt idx="1262">
                  <c:v>10.198367821570022</c:v>
                </c:pt>
                <c:pt idx="1263">
                  <c:v>10.198367821570306</c:v>
                </c:pt>
                <c:pt idx="1264">
                  <c:v>10.198367821570022</c:v>
                </c:pt>
                <c:pt idx="1265">
                  <c:v>10.198367821570022</c:v>
                </c:pt>
                <c:pt idx="1266">
                  <c:v>10.198367821570251</c:v>
                </c:pt>
                <c:pt idx="1267">
                  <c:v>10.198287421570079</c:v>
                </c:pt>
                <c:pt idx="1268">
                  <c:v>10.194528421570642</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10.181987821570567</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10.182107821569966</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10.179057821569987</c:v>
                </c:pt>
                <c:pt idx="1320">
                  <c:v>10.179057821569856</c:v>
                </c:pt>
                <c:pt idx="1321">
                  <c:v>10.179057821569987</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10.187357821570879</c:v>
                </c:pt>
                <c:pt idx="1333">
                  <c:v>10.187357821570879</c:v>
                </c:pt>
                <c:pt idx="1334">
                  <c:v>10.187357821570822</c:v>
                </c:pt>
                <c:pt idx="1335">
                  <c:v>10.187357821570615</c:v>
                </c:pt>
                <c:pt idx="1336">
                  <c:v>10.187357821570879</c:v>
                </c:pt>
                <c:pt idx="1337">
                  <c:v>10.187357821570879</c:v>
                </c:pt>
                <c:pt idx="1338">
                  <c:v>10.187357821570879</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10.201207821570359</c:v>
                </c:pt>
                <c:pt idx="1367">
                  <c:v>10.201207821570359</c:v>
                </c:pt>
                <c:pt idx="1368">
                  <c:v>10.201207821570359</c:v>
                </c:pt>
                <c:pt idx="1369">
                  <c:v>10.201207821570359</c:v>
                </c:pt>
                <c:pt idx="1370">
                  <c:v>10.201207821570359</c:v>
                </c:pt>
                <c:pt idx="1371">
                  <c:v>10.201295521570751</c:v>
                </c:pt>
                <c:pt idx="1372">
                  <c:v>10.201327821570839</c:v>
                </c:pt>
                <c:pt idx="1373">
                  <c:v>10.201327821570839</c:v>
                </c:pt>
                <c:pt idx="1374">
                  <c:v>10.201357621571182</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10.188603021570451</c:v>
                </c:pt>
                <c:pt idx="1411">
                  <c:v>10.192360421570891</c:v>
                </c:pt>
                <c:pt idx="1412">
                  <c:v>10.194247821570841</c:v>
                </c:pt>
                <c:pt idx="1413">
                  <c:v>10.194247821570537</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10.220258021570098</c:v>
                </c:pt>
                <c:pt idx="1443">
                  <c:v>10.229602453149127</c:v>
                </c:pt>
                <c:pt idx="1444">
                  <c:v>10.230327821570279</c:v>
                </c:pt>
                <c:pt idx="1445">
                  <c:v>10.232917821569956</c:v>
                </c:pt>
                <c:pt idx="1446">
                  <c:v>10.232917821569842</c:v>
                </c:pt>
                <c:pt idx="1447">
                  <c:v>10.23303202156977</c:v>
                </c:pt>
                <c:pt idx="1448">
                  <c:v>10.237307621570341</c:v>
                </c:pt>
                <c:pt idx="1449">
                  <c:v>10.241953221570558</c:v>
                </c:pt>
                <c:pt idx="1450">
                  <c:v>10.242037821571145</c:v>
                </c:pt>
                <c:pt idx="1451">
                  <c:v>10.242010221570848</c:v>
                </c:pt>
                <c:pt idx="1452">
                  <c:v>10.241917821570969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10.248117821570947</c:v>
                </c:pt>
                <c:pt idx="1462">
                  <c:v>10.248356517222632</c:v>
                </c:pt>
                <c:pt idx="1463">
                  <c:v>10.257727821570507</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-5.1911876910584791</c:v>
                </c:pt>
                <c:pt idx="5">
                  <c:v>-5.2004500347009781</c:v>
                </c:pt>
                <c:pt idx="6">
                  <c:v>-5.2443138131149709</c:v>
                </c:pt>
                <c:pt idx="7">
                  <c:v>-5.2857247947067334</c:v>
                </c:pt>
                <c:pt idx="8">
                  <c:v>-5.3269803515491967</c:v>
                </c:pt>
                <c:pt idx="9">
                  <c:v>-5.368954747857174</c:v>
                </c:pt>
                <c:pt idx="10">
                  <c:v>-5.4118568356351631</c:v>
                </c:pt>
                <c:pt idx="11">
                  <c:v>-5.541238225225257</c:v>
                </c:pt>
                <c:pt idx="12">
                  <c:v>-5.58402374444195</c:v>
                </c:pt>
                <c:pt idx="13">
                  <c:v>-5.5943740613282245</c:v>
                </c:pt>
                <c:pt idx="14">
                  <c:v>-5.6371741516154561</c:v>
                </c:pt>
                <c:pt idx="15">
                  <c:v>-5.6806299400627314</c:v>
                </c:pt>
                <c:pt idx="16">
                  <c:v>-5.7226529066042096</c:v>
                </c:pt>
                <c:pt idx="17">
                  <c:v>-5.7665215420416995</c:v>
                </c:pt>
                <c:pt idx="18">
                  <c:v>-5.8965392016979807</c:v>
                </c:pt>
                <c:pt idx="19">
                  <c:v>-5.9401407008477491</c:v>
                </c:pt>
                <c:pt idx="20">
                  <c:v>-5.9823773764192225</c:v>
                </c:pt>
                <c:pt idx="21">
                  <c:v>-5.9917174324364311</c:v>
                </c:pt>
                <c:pt idx="22">
                  <c:v>-6.0351440787432695</c:v>
                </c:pt>
                <c:pt idx="23">
                  <c:v>-6.0781481640134594</c:v>
                </c:pt>
                <c:pt idx="24">
                  <c:v>-6.1221139399187301</c:v>
                </c:pt>
                <c:pt idx="25">
                  <c:v>-6.1643651865607145</c:v>
                </c:pt>
                <c:pt idx="26">
                  <c:v>-6.2064172952427334</c:v>
                </c:pt>
                <c:pt idx="27">
                  <c:v>-6.2938777157824806</c:v>
                </c:pt>
                <c:pt idx="28">
                  <c:v>-6.3372509348316894</c:v>
                </c:pt>
                <c:pt idx="29">
                  <c:v>-6.3816149866567065</c:v>
                </c:pt>
                <c:pt idx="30">
                  <c:v>-6.3911978938442306</c:v>
                </c:pt>
                <c:pt idx="31">
                  <c:v>-6.4352413821242527</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-6.9199917465146781</c:v>
                </c:pt>
                <c:pt idx="42">
                  <c:v>-6.9631901127211933</c:v>
                </c:pt>
                <c:pt idx="43">
                  <c:v>-7.0070393200646919</c:v>
                </c:pt>
                <c:pt idx="44">
                  <c:v>-7.0934991937824892</c:v>
                </c:pt>
                <c:pt idx="45">
                  <c:v>-7.1361390022967299</c:v>
                </c:pt>
                <c:pt idx="46">
                  <c:v>-7.1803282012791811</c:v>
                </c:pt>
                <c:pt idx="47">
                  <c:v>-7.1899693927474724</c:v>
                </c:pt>
                <c:pt idx="48">
                  <c:v>-7.2345762957431994</c:v>
                </c:pt>
                <c:pt idx="49">
                  <c:v>-7.2789937748256834</c:v>
                </c:pt>
                <c:pt idx="50">
                  <c:v>-7.3230129779884656</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-7.678367381718739</c:v>
                </c:pt>
                <c:pt idx="59">
                  <c:v>-7.7203223499327152</c:v>
                </c:pt>
                <c:pt idx="60">
                  <c:v>-7.7627338783469231</c:v>
                </c:pt>
                <c:pt idx="61">
                  <c:v>-7.9380141391591925</c:v>
                </c:pt>
                <c:pt idx="62">
                  <c:v>-7.9805665212521903</c:v>
                </c:pt>
                <c:pt idx="63">
                  <c:v>-7.9897074393097363</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-8.3678655679486642</c:v>
                </c:pt>
                <c:pt idx="72">
                  <c:v>-8.3771133405212055</c:v>
                </c:pt>
                <c:pt idx="73">
                  <c:v>-8.4186068915106667</c:v>
                </c:pt>
                <c:pt idx="74">
                  <c:v>-8.4619703965134487</c:v>
                </c:pt>
                <c:pt idx="75">
                  <c:v>-8.503682513556992</c:v>
                </c:pt>
                <c:pt idx="76">
                  <c:v>-8.546055185783711</c:v>
                </c:pt>
                <c:pt idx="77">
                  <c:v>-8.5882190060039676</c:v>
                </c:pt>
                <c:pt idx="78">
                  <c:v>-8.6718423780504992</c:v>
                </c:pt>
                <c:pt idx="79">
                  <c:v>-8.714035340410943</c:v>
                </c:pt>
                <c:pt idx="80">
                  <c:v>-8.7552957542774976</c:v>
                </c:pt>
                <c:pt idx="81">
                  <c:v>-8.764290961632172</c:v>
                </c:pt>
                <c:pt idx="82">
                  <c:v>-8.8059933646287227</c:v>
                </c:pt>
                <c:pt idx="83">
                  <c:v>-8.8481863269892393</c:v>
                </c:pt>
                <c:pt idx="84">
                  <c:v>-8.8906707107547192</c:v>
                </c:pt>
                <c:pt idx="85">
                  <c:v>-8.9326596781326995</c:v>
                </c:pt>
                <c:pt idx="86">
                  <c:v>-8.9751149197574911</c:v>
                </c:pt>
                <c:pt idx="87">
                  <c:v>-9.0586022951482512</c:v>
                </c:pt>
                <c:pt idx="88">
                  <c:v>-9.0999015652014492</c:v>
                </c:pt>
                <c:pt idx="89">
                  <c:v>-9.1416233962916529</c:v>
                </c:pt>
                <c:pt idx="90">
                  <c:v>-9.1491809247174416</c:v>
                </c:pt>
                <c:pt idx="91">
                  <c:v>-9.1902179155064943</c:v>
                </c:pt>
                <c:pt idx="92">
                  <c:v>-9.2313229046236973</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-9.6982674211936715</c:v>
                </c:pt>
                <c:pt idx="104">
                  <c:v>-9.8255117204831937</c:v>
                </c:pt>
                <c:pt idx="105">
                  <c:v>-9.8669469871922288</c:v>
                </c:pt>
                <c:pt idx="106">
                  <c:v>-9.9092128049041577</c:v>
                </c:pt>
                <c:pt idx="107">
                  <c:v>-9.9261395314872427</c:v>
                </c:pt>
                <c:pt idx="108">
                  <c:v>-9.9597695615767208</c:v>
                </c:pt>
                <c:pt idx="109">
                  <c:v>-10.002351085810455</c:v>
                </c:pt>
                <c:pt idx="110">
                  <c:v>-10.043917492151468</c:v>
                </c:pt>
                <c:pt idx="111">
                  <c:v>-10.085916173575654</c:v>
                </c:pt>
                <c:pt idx="112">
                  <c:v>-10.12726401386325</c:v>
                </c:pt>
                <c:pt idx="113">
                  <c:v>-10.212436776376975</c:v>
                </c:pt>
                <c:pt idx="114">
                  <c:v>-10.254221748771421</c:v>
                </c:pt>
                <c:pt idx="115">
                  <c:v>-10.296570135881737</c:v>
                </c:pt>
                <c:pt idx="116">
                  <c:v>-10.312574028017007</c:v>
                </c:pt>
                <c:pt idx="117">
                  <c:v>-10.344941232019451</c:v>
                </c:pt>
                <c:pt idx="118">
                  <c:v>-10.385958794715194</c:v>
                </c:pt>
                <c:pt idx="119">
                  <c:v>-10.426670364935731</c:v>
                </c:pt>
                <c:pt idx="120">
                  <c:v>-10.467100227799261</c:v>
                </c:pt>
                <c:pt idx="121">
                  <c:v>-10.50850149534422</c:v>
                </c:pt>
                <c:pt idx="122">
                  <c:v>-10.589905207692222</c:v>
                </c:pt>
                <c:pt idx="123">
                  <c:v>-10.632190453497927</c:v>
                </c:pt>
                <c:pt idx="124">
                  <c:v>-10.674295989437223</c:v>
                </c:pt>
                <c:pt idx="125">
                  <c:v>-10.690625302140703</c:v>
                </c:pt>
                <c:pt idx="126">
                  <c:v>-10.724367043768668</c:v>
                </c:pt>
                <c:pt idx="127">
                  <c:v>-10.766730001948966</c:v>
                </c:pt>
                <c:pt idx="128">
                  <c:v>-10.807912703440437</c:v>
                </c:pt>
                <c:pt idx="129">
                  <c:v>-10.849343113125954</c:v>
                </c:pt>
                <c:pt idx="130">
                  <c:v>-10.891458363112193</c:v>
                </c:pt>
                <c:pt idx="131">
                  <c:v>-10.973673198369704</c:v>
                </c:pt>
                <c:pt idx="132">
                  <c:v>-11.015132750195406</c:v>
                </c:pt>
                <c:pt idx="133">
                  <c:v>-11.057252857205446</c:v>
                </c:pt>
                <c:pt idx="134">
                  <c:v>-11.073140180778418</c:v>
                </c:pt>
                <c:pt idx="135">
                  <c:v>-11.105065395650925</c:v>
                </c:pt>
                <c:pt idx="136">
                  <c:v>-11.145490401490703</c:v>
                </c:pt>
                <c:pt idx="137">
                  <c:v>-11.186571105490948</c:v>
                </c:pt>
                <c:pt idx="138">
                  <c:v>-11.227316674875468</c:v>
                </c:pt>
                <c:pt idx="139">
                  <c:v>-11.268572231718252</c:v>
                </c:pt>
                <c:pt idx="140">
                  <c:v>-11.352924157275972</c:v>
                </c:pt>
                <c:pt idx="141">
                  <c:v>-11.394485706593471</c:v>
                </c:pt>
                <c:pt idx="142">
                  <c:v>-11.435974400559942</c:v>
                </c:pt>
                <c:pt idx="143">
                  <c:v>-11.452031719952721</c:v>
                </c:pt>
                <c:pt idx="144">
                  <c:v>-11.484534920610916</c:v>
                </c:pt>
                <c:pt idx="145">
                  <c:v>-11.52767014551346</c:v>
                </c:pt>
                <c:pt idx="146">
                  <c:v>-11.570513949010959</c:v>
                </c:pt>
                <c:pt idx="147">
                  <c:v>-11.611915216555944</c:v>
                </c:pt>
                <c:pt idx="148">
                  <c:v>-11.652549074402474</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-12.204321504824456</c:v>
                </c:pt>
                <c:pt idx="162">
                  <c:v>-12.236407001469459</c:v>
                </c:pt>
                <c:pt idx="163">
                  <c:v>-12.277643130218237</c:v>
                </c:pt>
                <c:pt idx="164">
                  <c:v>-12.318539267329006</c:v>
                </c:pt>
                <c:pt idx="165">
                  <c:v>-12.360698230525989</c:v>
                </c:pt>
                <c:pt idx="166">
                  <c:v>-12.401273804091218</c:v>
                </c:pt>
                <c:pt idx="167">
                  <c:v>-12.485606301555467</c:v>
                </c:pt>
                <c:pt idx="168">
                  <c:v>-12.525846740505429</c:v>
                </c:pt>
                <c:pt idx="169">
                  <c:v>-12.56685458915447</c:v>
                </c:pt>
                <c:pt idx="170">
                  <c:v>-12.582231925269722</c:v>
                </c:pt>
                <c:pt idx="171">
                  <c:v>-12.613525727098718</c:v>
                </c:pt>
                <c:pt idx="172">
                  <c:v>-12.653435888457226</c:v>
                </c:pt>
                <c:pt idx="173">
                  <c:v>-12.694016319045748</c:v>
                </c:pt>
                <c:pt idx="174">
                  <c:v>-12.734305328229718</c:v>
                </c:pt>
                <c:pt idx="175">
                  <c:v>-12.775439459487519</c:v>
                </c:pt>
                <c:pt idx="176">
                  <c:v>-12.957538981167454</c:v>
                </c:pt>
                <c:pt idx="177">
                  <c:v>-12.98894449453492</c:v>
                </c:pt>
                <c:pt idx="178">
                  <c:v>-13.029719206059974</c:v>
                </c:pt>
                <c:pt idx="179">
                  <c:v>-13.071902454374214</c:v>
                </c:pt>
                <c:pt idx="180">
                  <c:v>-13.112371173424448</c:v>
                </c:pt>
                <c:pt idx="181">
                  <c:v>-13.317400702621702</c:v>
                </c:pt>
                <c:pt idx="182">
                  <c:v>-13.332559472683709</c:v>
                </c:pt>
                <c:pt idx="183">
                  <c:v>-13.365252097255198</c:v>
                </c:pt>
                <c:pt idx="184">
                  <c:v>-13.405307969315416</c:v>
                </c:pt>
                <c:pt idx="185">
                  <c:v>-13.446582954252179</c:v>
                </c:pt>
                <c:pt idx="186">
                  <c:v>-13.487173098887709</c:v>
                </c:pt>
                <c:pt idx="187">
                  <c:v>-13.651369632278957</c:v>
                </c:pt>
                <c:pt idx="188">
                  <c:v>-13.691236080426178</c:v>
                </c:pt>
                <c:pt idx="189">
                  <c:v>-13.705476873063768</c:v>
                </c:pt>
                <c:pt idx="190">
                  <c:v>-13.739359468370191</c:v>
                </c:pt>
                <c:pt idx="191">
                  <c:v>-13.779721332905709</c:v>
                </c:pt>
                <c:pt idx="192">
                  <c:v>-13.819155505969468</c:v>
                </c:pt>
                <c:pt idx="193">
                  <c:v>-13.858939384719477</c:v>
                </c:pt>
                <c:pt idx="194">
                  <c:v>-13.89951010126147</c:v>
                </c:pt>
                <c:pt idx="195">
                  <c:v>-13.978533872138502</c:v>
                </c:pt>
                <c:pt idx="196">
                  <c:v>-14.017681480821418</c:v>
                </c:pt>
                <c:pt idx="197">
                  <c:v>-14.057732495858748</c:v>
                </c:pt>
                <c:pt idx="198">
                  <c:v>-14.080599362071737</c:v>
                </c:pt>
                <c:pt idx="199">
                  <c:v>-14.104398776779718</c:v>
                </c:pt>
                <c:pt idx="200">
                  <c:v>-14.143473530111699</c:v>
                </c:pt>
                <c:pt idx="201">
                  <c:v>-14.183233123744188</c:v>
                </c:pt>
                <c:pt idx="202">
                  <c:v>-14.222337019216273</c:v>
                </c:pt>
                <c:pt idx="203">
                  <c:v>-14.262101469872235</c:v>
                </c:pt>
                <c:pt idx="204">
                  <c:v>-14.343422612821975</c:v>
                </c:pt>
                <c:pt idx="205">
                  <c:v>-14.382963640401455</c:v>
                </c:pt>
                <c:pt idx="206">
                  <c:v>-14.421674116977229</c:v>
                </c:pt>
                <c:pt idx="207">
                  <c:v>-14.444735264126924</c:v>
                </c:pt>
                <c:pt idx="208">
                  <c:v>-14.468432681343486</c:v>
                </c:pt>
                <c:pt idx="209">
                  <c:v>-14.509576526647706</c:v>
                </c:pt>
                <c:pt idx="210">
                  <c:v>-14.550511519945458</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-15.075584892683761</c:v>
                </c:pt>
                <c:pt idx="222">
                  <c:v>-15.116204179459956</c:v>
                </c:pt>
                <c:pt idx="223">
                  <c:v>-15.15544407158745</c:v>
                </c:pt>
                <c:pt idx="224">
                  <c:v>-15.177742666062002</c:v>
                </c:pt>
                <c:pt idx="225">
                  <c:v>-15.20079895618797</c:v>
                </c:pt>
                <c:pt idx="226">
                  <c:v>-15.241816518883955</c:v>
                </c:pt>
                <c:pt idx="227">
                  <c:v>-15.281590683586458</c:v>
                </c:pt>
                <c:pt idx="228">
                  <c:v>-15.320602295613726</c:v>
                </c:pt>
                <c:pt idx="229">
                  <c:v>-15.35921563172176</c:v>
                </c:pt>
                <c:pt idx="230">
                  <c:v>-15.436510302265255</c:v>
                </c:pt>
                <c:pt idx="231">
                  <c:v>-15.476779883355253</c:v>
                </c:pt>
                <c:pt idx="232">
                  <c:v>-15.517574022974443</c:v>
                </c:pt>
                <c:pt idx="233">
                  <c:v>-15.5404166040707</c:v>
                </c:pt>
                <c:pt idx="234">
                  <c:v>-15.562234353227481</c:v>
                </c:pt>
                <c:pt idx="235">
                  <c:v>-15.602484506224464</c:v>
                </c:pt>
                <c:pt idx="236">
                  <c:v>-15.642822085642431</c:v>
                </c:pt>
                <c:pt idx="237">
                  <c:v>-15.680983718573216</c:v>
                </c:pt>
                <c:pt idx="238">
                  <c:v>-15.795468617365238</c:v>
                </c:pt>
                <c:pt idx="239">
                  <c:v>-15.834902790429183</c:v>
                </c:pt>
                <c:pt idx="240">
                  <c:v>-15.872530150784991</c:v>
                </c:pt>
                <c:pt idx="241">
                  <c:v>-15.893803913319704</c:v>
                </c:pt>
                <c:pt idx="242">
                  <c:v>-15.915733374014996</c:v>
                </c:pt>
                <c:pt idx="243">
                  <c:v>-15.955434683367008</c:v>
                </c:pt>
                <c:pt idx="244">
                  <c:v>-15.995271989373748</c:v>
                </c:pt>
                <c:pt idx="245">
                  <c:v>-16.034579879829185</c:v>
                </c:pt>
                <c:pt idx="246">
                  <c:v>-16.072615230150948</c:v>
                </c:pt>
                <c:pt idx="247">
                  <c:v>-16.228564537792689</c:v>
                </c:pt>
                <c:pt idx="248">
                  <c:v>-16.25107684129695</c:v>
                </c:pt>
                <c:pt idx="249">
                  <c:v>-16.27255945583849</c:v>
                </c:pt>
                <c:pt idx="250">
                  <c:v>-16.311289360507956</c:v>
                </c:pt>
                <c:pt idx="251">
                  <c:v>-16.350806102970196</c:v>
                </c:pt>
                <c:pt idx="252">
                  <c:v>-16.389740002623171</c:v>
                </c:pt>
                <c:pt idx="253">
                  <c:v>-16.42934417150618</c:v>
                </c:pt>
                <c:pt idx="254">
                  <c:v>-16.507445107935727</c:v>
                </c:pt>
                <c:pt idx="255">
                  <c:v>-16.546403292705701</c:v>
                </c:pt>
                <c:pt idx="256">
                  <c:v>-16.583850943195173</c:v>
                </c:pt>
                <c:pt idx="257">
                  <c:v>-16.605158704893988</c:v>
                </c:pt>
                <c:pt idx="258">
                  <c:v>-16.627335873782933</c:v>
                </c:pt>
                <c:pt idx="259">
                  <c:v>-16.665026375442917</c:v>
                </c:pt>
                <c:pt idx="260">
                  <c:v>-16.704033130446717</c:v>
                </c:pt>
                <c:pt idx="261">
                  <c:v>-16.742355045150202</c:v>
                </c:pt>
                <c:pt idx="262">
                  <c:v>-16.85922474243673</c:v>
                </c:pt>
                <c:pt idx="263">
                  <c:v>-16.898124642925406</c:v>
                </c:pt>
                <c:pt idx="264">
                  <c:v>-16.937806524183216</c:v>
                </c:pt>
                <c:pt idx="265">
                  <c:v>-16.95959513119972</c:v>
                </c:pt>
                <c:pt idx="266">
                  <c:v>-16.980524045072144</c:v>
                </c:pt>
                <c:pt idx="267">
                  <c:v>-17.017655989039991</c:v>
                </c:pt>
                <c:pt idx="268">
                  <c:v>-17.054447941369137</c:v>
                </c:pt>
                <c:pt idx="269">
                  <c:v>-17.091837307577929</c:v>
                </c:pt>
                <c:pt idx="270">
                  <c:v>-17.130358360241019</c:v>
                </c:pt>
                <c:pt idx="271">
                  <c:v>-17.245294962209929</c:v>
                </c:pt>
                <c:pt idx="272">
                  <c:v>-17.282815468050725</c:v>
                </c:pt>
                <c:pt idx="273">
                  <c:v>-17.304244655334475</c:v>
                </c:pt>
                <c:pt idx="274">
                  <c:v>-17.32654324980891</c:v>
                </c:pt>
                <c:pt idx="275">
                  <c:v>-17.365656859328183</c:v>
                </c:pt>
                <c:pt idx="276">
                  <c:v>-17.405081318345488</c:v>
                </c:pt>
                <c:pt idx="277">
                  <c:v>-17.443310949603617</c:v>
                </c:pt>
                <c:pt idx="278">
                  <c:v>-17.481647435376885</c:v>
                </c:pt>
                <c:pt idx="279">
                  <c:v>-17.520139345899686</c:v>
                </c:pt>
                <c:pt idx="280">
                  <c:v>-17.557839561606691</c:v>
                </c:pt>
                <c:pt idx="281">
                  <c:v>-17.595845769787914</c:v>
                </c:pt>
                <c:pt idx="282">
                  <c:v>-17.633861692016524</c:v>
                </c:pt>
                <c:pt idx="283">
                  <c:v>-17.655456018096526</c:v>
                </c:pt>
                <c:pt idx="284">
                  <c:v>-17.677006630965689</c:v>
                </c:pt>
                <c:pt idx="285">
                  <c:v>-17.715663680283946</c:v>
                </c:pt>
                <c:pt idx="286">
                  <c:v>-17.755175565722723</c:v>
                </c:pt>
                <c:pt idx="287">
                  <c:v>-17.793837472064986</c:v>
                </c:pt>
                <c:pt idx="288">
                  <c:v>-17.832343953657485</c:v>
                </c:pt>
                <c:pt idx="289">
                  <c:v>-17.871399278895424</c:v>
                </c:pt>
                <c:pt idx="290">
                  <c:v>-17.908604078214687</c:v>
                </c:pt>
                <c:pt idx="291">
                  <c:v>-17.945483456964908</c:v>
                </c:pt>
                <c:pt idx="292">
                  <c:v>-17.983076818156686</c:v>
                </c:pt>
                <c:pt idx="293">
                  <c:v>-18.003320891728691</c:v>
                </c:pt>
                <c:pt idx="294">
                  <c:v>-18.024822934363897</c:v>
                </c:pt>
                <c:pt idx="295">
                  <c:v>-18.062698002913443</c:v>
                </c:pt>
                <c:pt idx="296">
                  <c:v>-18.101539619121482</c:v>
                </c:pt>
                <c:pt idx="297">
                  <c:v>-18.139001840681161</c:v>
                </c:pt>
                <c:pt idx="298">
                  <c:v>-18.176561202709266</c:v>
                </c:pt>
                <c:pt idx="299">
                  <c:v>-18.214829690154691</c:v>
                </c:pt>
                <c:pt idx="300">
                  <c:v>-18.25189363579473</c:v>
                </c:pt>
                <c:pt idx="301">
                  <c:v>-18.288923582270868</c:v>
                </c:pt>
                <c:pt idx="302">
                  <c:v>-18.327770055502199</c:v>
                </c:pt>
                <c:pt idx="303">
                  <c:v>-18.357213331412691</c:v>
                </c:pt>
                <c:pt idx="304">
                  <c:v>-18.369045040438728</c:v>
                </c:pt>
                <c:pt idx="305">
                  <c:v>-18.407235815510219</c:v>
                </c:pt>
                <c:pt idx="306">
                  <c:v>-18.444872889912475</c:v>
                </c:pt>
                <c:pt idx="307">
                  <c:v>-18.482767386555683</c:v>
                </c:pt>
                <c:pt idx="308">
                  <c:v>-18.593609517790483</c:v>
                </c:pt>
                <c:pt idx="309">
                  <c:v>-18.63185857714253</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-18.968746577868359</c:v>
                </c:pt>
                <c:pt idx="320">
                  <c:v>-19.006903353775932</c:v>
                </c:pt>
                <c:pt idx="321">
                  <c:v>-19.036123206609219</c:v>
                </c:pt>
                <c:pt idx="322">
                  <c:v>-19.04791605944823</c:v>
                </c:pt>
                <c:pt idx="323">
                  <c:v>-19.084873150573475</c:v>
                </c:pt>
                <c:pt idx="324">
                  <c:v>-19.122728791028926</c:v>
                </c:pt>
                <c:pt idx="325">
                  <c:v>-19.159287606234695</c:v>
                </c:pt>
                <c:pt idx="326">
                  <c:v>-19.196851825285766</c:v>
                </c:pt>
                <c:pt idx="327">
                  <c:v>-19.272912811883177</c:v>
                </c:pt>
                <c:pt idx="328">
                  <c:v>-19.310564457355991</c:v>
                </c:pt>
                <c:pt idx="329">
                  <c:v>-19.348633806841651</c:v>
                </c:pt>
                <c:pt idx="330">
                  <c:v>-19.376755972384458</c:v>
                </c:pt>
                <c:pt idx="331">
                  <c:v>-19.388058265858991</c:v>
                </c:pt>
                <c:pt idx="332">
                  <c:v>-19.425622484910157</c:v>
                </c:pt>
                <c:pt idx="333">
                  <c:v>-19.46333241466364</c:v>
                </c:pt>
                <c:pt idx="334">
                  <c:v>-19.500629497427695</c:v>
                </c:pt>
                <c:pt idx="335">
                  <c:v>-19.537999435542204</c:v>
                </c:pt>
                <c:pt idx="336">
                  <c:v>-19.613200728996276</c:v>
                </c:pt>
                <c:pt idx="337">
                  <c:v>-19.649254413767224</c:v>
                </c:pt>
                <c:pt idx="338">
                  <c:v>-19.687858035828068</c:v>
                </c:pt>
                <c:pt idx="339">
                  <c:v>-19.71805900739021</c:v>
                </c:pt>
                <c:pt idx="340">
                  <c:v>-19.730308420429438</c:v>
                </c:pt>
                <c:pt idx="341">
                  <c:v>-19.768266058376895</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-20.174978627642538</c:v>
                </c:pt>
                <c:pt idx="353">
                  <c:v>-20.359890365876254</c:v>
                </c:pt>
                <c:pt idx="354">
                  <c:v>-20.388192241285083</c:v>
                </c:pt>
                <c:pt idx="355">
                  <c:v>-20.39861055649898</c:v>
                </c:pt>
                <c:pt idx="356">
                  <c:v>-20.435421936921671</c:v>
                </c:pt>
                <c:pt idx="357">
                  <c:v>-20.472621879217137</c:v>
                </c:pt>
                <c:pt idx="358">
                  <c:v>-20.508466711981729</c:v>
                </c:pt>
                <c:pt idx="359">
                  <c:v>-20.58329887165651</c:v>
                </c:pt>
                <c:pt idx="360">
                  <c:v>-20.620557098232965</c:v>
                </c:pt>
                <c:pt idx="361">
                  <c:v>-20.657081914274528</c:v>
                </c:pt>
                <c:pt idx="362">
                  <c:v>-20.693091885834491</c:v>
                </c:pt>
                <c:pt idx="363">
                  <c:v>-20.719999795524942</c:v>
                </c:pt>
                <c:pt idx="364">
                  <c:v>-20.728514157562163</c:v>
                </c:pt>
                <c:pt idx="365">
                  <c:v>-20.765456677616889</c:v>
                </c:pt>
                <c:pt idx="366">
                  <c:v>-20.803458028775211</c:v>
                </c:pt>
                <c:pt idx="367">
                  <c:v>-20.840094556355169</c:v>
                </c:pt>
                <c:pt idx="368">
                  <c:v>-20.874972841461002</c:v>
                </c:pt>
                <c:pt idx="369">
                  <c:v>-20.945899954314189</c:v>
                </c:pt>
                <c:pt idx="370">
                  <c:v>-20.981424223532624</c:v>
                </c:pt>
                <c:pt idx="371">
                  <c:v>-21.018308459307221</c:v>
                </c:pt>
                <c:pt idx="372">
                  <c:v>-21.046246057960111</c:v>
                </c:pt>
                <c:pt idx="373">
                  <c:v>-21.056878082204211</c:v>
                </c:pt>
                <c:pt idx="374">
                  <c:v>-21.093339756941429</c:v>
                </c:pt>
                <c:pt idx="375">
                  <c:v>-21.128247184187426</c:v>
                </c:pt>
                <c:pt idx="376">
                  <c:v>-21.161857786183528</c:v>
                </c:pt>
                <c:pt idx="377">
                  <c:v>-21.366173332939482</c:v>
                </c:pt>
                <c:pt idx="378">
                  <c:v>-21.376722787785482</c:v>
                </c:pt>
                <c:pt idx="379">
                  <c:v>-21.41246562305794</c:v>
                </c:pt>
                <c:pt idx="380">
                  <c:v>-21.449694707493972</c:v>
                </c:pt>
                <c:pt idx="381">
                  <c:v>-21.486782938251164</c:v>
                </c:pt>
                <c:pt idx="382">
                  <c:v>-21.522312064493953</c:v>
                </c:pt>
                <c:pt idx="383">
                  <c:v>-21.594681713299785</c:v>
                </c:pt>
                <c:pt idx="384">
                  <c:v>-21.630929679006968</c:v>
                </c:pt>
                <c:pt idx="385">
                  <c:v>-21.667396210767638</c:v>
                </c:pt>
                <c:pt idx="386">
                  <c:v>-21.693842703234015</c:v>
                </c:pt>
                <c:pt idx="387">
                  <c:v>-21.705450989183159</c:v>
                </c:pt>
                <c:pt idx="388">
                  <c:v>-21.742942352883379</c:v>
                </c:pt>
                <c:pt idx="389">
                  <c:v>-21.78004029768741</c:v>
                </c:pt>
                <c:pt idx="390">
                  <c:v>-21.81708481523399</c:v>
                </c:pt>
                <c:pt idx="391">
                  <c:v>-21.924745596135157</c:v>
                </c:pt>
                <c:pt idx="392">
                  <c:v>-21.959604453147229</c:v>
                </c:pt>
                <c:pt idx="393">
                  <c:v>-21.996731540091648</c:v>
                </c:pt>
                <c:pt idx="394">
                  <c:v>-22.024484571854956</c:v>
                </c:pt>
                <c:pt idx="395">
                  <c:v>-22.034256902955761</c:v>
                </c:pt>
                <c:pt idx="396">
                  <c:v>-22.071286849431917</c:v>
                </c:pt>
                <c:pt idx="397">
                  <c:v>-22.10706368386823</c:v>
                </c:pt>
                <c:pt idx="398">
                  <c:v>-22.141461123656534</c:v>
                </c:pt>
                <c:pt idx="399">
                  <c:v>-22.280760555049174</c:v>
                </c:pt>
                <c:pt idx="400">
                  <c:v>-22.315342561726677</c:v>
                </c:pt>
                <c:pt idx="401">
                  <c:v>-22.35082797475873</c:v>
                </c:pt>
                <c:pt idx="402">
                  <c:v>-22.352697928771487</c:v>
                </c:pt>
                <c:pt idx="403">
                  <c:v>-22.389582164545473</c:v>
                </c:pt>
                <c:pt idx="404">
                  <c:v>-22.425213288279409</c:v>
                </c:pt>
                <c:pt idx="405">
                  <c:v>-22.460761842615934</c:v>
                </c:pt>
                <c:pt idx="406">
                  <c:v>-22.4957955524707</c:v>
                </c:pt>
                <c:pt idx="407">
                  <c:v>-22.565892114320672</c:v>
                </c:pt>
                <c:pt idx="408">
                  <c:v>-22.60025555494493</c:v>
                </c:pt>
                <c:pt idx="409">
                  <c:v>-22.634871560786237</c:v>
                </c:pt>
                <c:pt idx="410">
                  <c:v>-22.668686157765158</c:v>
                </c:pt>
                <c:pt idx="411">
                  <c:v>-22.668725013952727</c:v>
                </c:pt>
                <c:pt idx="412">
                  <c:v>-22.703205023138949</c:v>
                </c:pt>
                <c:pt idx="413">
                  <c:v>-22.737670461254556</c:v>
                </c:pt>
                <c:pt idx="414">
                  <c:v>-22.772354465423927</c:v>
                </c:pt>
                <c:pt idx="415">
                  <c:v>-22.87937411923529</c:v>
                </c:pt>
                <c:pt idx="416">
                  <c:v>-22.913742416882727</c:v>
                </c:pt>
                <c:pt idx="417">
                  <c:v>-22.949320113359189</c:v>
                </c:pt>
                <c:pt idx="418">
                  <c:v>-22.984276110839474</c:v>
                </c:pt>
                <c:pt idx="419">
                  <c:v>-22.985043520538408</c:v>
                </c:pt>
                <c:pt idx="420">
                  <c:v>-23.020980636747439</c:v>
                </c:pt>
                <c:pt idx="421">
                  <c:v>-23.055057512990491</c:v>
                </c:pt>
                <c:pt idx="422">
                  <c:v>-23.088580688564676</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-23.499732577226602</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-23.741835766110739</c:v>
                </c:pt>
                <c:pt idx="441">
                  <c:v>-23.8122723195997</c:v>
                </c:pt>
                <c:pt idx="442">
                  <c:v>-23.846630903200726</c:v>
                </c:pt>
                <c:pt idx="443">
                  <c:v>-23.881669470078421</c:v>
                </c:pt>
                <c:pt idx="444">
                  <c:v>-23.916358331271411</c:v>
                </c:pt>
                <c:pt idx="445">
                  <c:v>-23.915168360536214</c:v>
                </c:pt>
                <c:pt idx="446">
                  <c:v>-23.949201523568426</c:v>
                </c:pt>
                <c:pt idx="447">
                  <c:v>-23.983545536098944</c:v>
                </c:pt>
                <c:pt idx="448">
                  <c:v>-24.017258135586541</c:v>
                </c:pt>
                <c:pt idx="449">
                  <c:v>-24.052422985073132</c:v>
                </c:pt>
                <c:pt idx="450">
                  <c:v>-24.156188433199731</c:v>
                </c:pt>
                <c:pt idx="451">
                  <c:v>-24.18972617984447</c:v>
                </c:pt>
                <c:pt idx="452">
                  <c:v>-24.223613632174661</c:v>
                </c:pt>
                <c:pt idx="453">
                  <c:v>-24.223725343712729</c:v>
                </c:pt>
                <c:pt idx="454">
                  <c:v>-24.257627367113187</c:v>
                </c:pt>
                <c:pt idx="455">
                  <c:v>-24.291048545195938</c:v>
                </c:pt>
                <c:pt idx="456">
                  <c:v>-24.324804857893938</c:v>
                </c:pt>
                <c:pt idx="457">
                  <c:v>-24.494946387938889</c:v>
                </c:pt>
                <c:pt idx="458">
                  <c:v>-24.528828983245447</c:v>
                </c:pt>
                <c:pt idx="459">
                  <c:v>-24.528265568530227</c:v>
                </c:pt>
                <c:pt idx="460">
                  <c:v>-24.562697007481937</c:v>
                </c:pt>
                <c:pt idx="461">
                  <c:v>-24.596730170514189</c:v>
                </c:pt>
                <c:pt idx="462">
                  <c:v>-24.630943043412991</c:v>
                </c:pt>
                <c:pt idx="463">
                  <c:v>-24.733183386188969</c:v>
                </c:pt>
                <c:pt idx="464">
                  <c:v>-24.767255405408509</c:v>
                </c:pt>
                <c:pt idx="465">
                  <c:v>-24.801283711417195</c:v>
                </c:pt>
                <c:pt idx="466">
                  <c:v>-24.836637984817528</c:v>
                </c:pt>
                <c:pt idx="467">
                  <c:v>-24.835807433814232</c:v>
                </c:pt>
                <c:pt idx="468">
                  <c:v>-24.869486034137882</c:v>
                </c:pt>
                <c:pt idx="469">
                  <c:v>-24.903033494828929</c:v>
                </c:pt>
                <c:pt idx="470">
                  <c:v>-24.936250677928729</c:v>
                </c:pt>
                <c:pt idx="471">
                  <c:v>-25.036820204651704</c:v>
                </c:pt>
                <c:pt idx="472">
                  <c:v>-25.069362261497432</c:v>
                </c:pt>
                <c:pt idx="473">
                  <c:v>-25.104060836736693</c:v>
                </c:pt>
                <c:pt idx="474">
                  <c:v>-25.139988238898763</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-25.705015486206484</c:v>
                </c:pt>
                <c:pt idx="491">
                  <c:v>-25.736726992048929</c:v>
                </c:pt>
                <c:pt idx="492">
                  <c:v>-25.74197743435499</c:v>
                </c:pt>
                <c:pt idx="493">
                  <c:v>-25.764654876655026</c:v>
                </c:pt>
                <c:pt idx="494">
                  <c:v>-25.797381500390216</c:v>
                </c:pt>
                <c:pt idx="495">
                  <c:v>-25.831098956900735</c:v>
                </c:pt>
                <c:pt idx="496">
                  <c:v>-25.962413441807882</c:v>
                </c:pt>
                <c:pt idx="497">
                  <c:v>-25.995805477750153</c:v>
                </c:pt>
                <c:pt idx="498">
                  <c:v>-26.029187799645985</c:v>
                </c:pt>
                <c:pt idx="499">
                  <c:v>-26.03495794345676</c:v>
                </c:pt>
                <c:pt idx="500">
                  <c:v>-26.05838336736192</c:v>
                </c:pt>
                <c:pt idx="501">
                  <c:v>-26.089662598120864</c:v>
                </c:pt>
                <c:pt idx="502">
                  <c:v>-26.121981231889734</c:v>
                </c:pt>
                <c:pt idx="503">
                  <c:v>-26.221336502760089</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-26.611486622198537</c:v>
                </c:pt>
                <c:pt idx="517">
                  <c:v>-26.634154350451823</c:v>
                </c:pt>
                <c:pt idx="518">
                  <c:v>-26.66689554525723</c:v>
                </c:pt>
                <c:pt idx="519">
                  <c:v>-26.699588169828235</c:v>
                </c:pt>
                <c:pt idx="520">
                  <c:v>-26.764206009271923</c:v>
                </c:pt>
                <c:pt idx="521">
                  <c:v>-26.797612616284667</c:v>
                </c:pt>
                <c:pt idx="522">
                  <c:v>-26.831606923129769</c:v>
                </c:pt>
                <c:pt idx="523">
                  <c:v>-26.863823559406924</c:v>
                </c:pt>
                <c:pt idx="524">
                  <c:v>-26.895078505048971</c:v>
                </c:pt>
                <c:pt idx="525">
                  <c:v>-26.899503253375489</c:v>
                </c:pt>
                <c:pt idx="526">
                  <c:v>-26.923302668083156</c:v>
                </c:pt>
                <c:pt idx="527">
                  <c:v>-26.955033602019469</c:v>
                </c:pt>
                <c:pt idx="528">
                  <c:v>-26.986919960704689</c:v>
                </c:pt>
                <c:pt idx="529">
                  <c:v>-27.082613035923789</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-27.461645428777192</c:v>
                </c:pt>
                <c:pt idx="543">
                  <c:v>-27.483992593485684</c:v>
                </c:pt>
                <c:pt idx="544">
                  <c:v>-27.516626933775644</c:v>
                </c:pt>
                <c:pt idx="545">
                  <c:v>-27.547707026575189</c:v>
                </c:pt>
                <c:pt idx="546">
                  <c:v>-27.58014708592917</c:v>
                </c:pt>
                <c:pt idx="547">
                  <c:v>-27.643987801627262</c:v>
                </c:pt>
                <c:pt idx="548">
                  <c:v>-27.674941611817758</c:v>
                </c:pt>
                <c:pt idx="549">
                  <c:v>-27.706526835051669</c:v>
                </c:pt>
                <c:pt idx="550">
                  <c:v>-27.739705161963983</c:v>
                </c:pt>
                <c:pt idx="551">
                  <c:v>-27.743168219655232</c:v>
                </c:pt>
                <c:pt idx="552">
                  <c:v>-27.765777663627688</c:v>
                </c:pt>
                <c:pt idx="553">
                  <c:v>-27.798484859269163</c:v>
                </c:pt>
                <c:pt idx="554">
                  <c:v>-27.829647521466129</c:v>
                </c:pt>
                <c:pt idx="555">
                  <c:v>-27.861995297375714</c:v>
                </c:pt>
                <c:pt idx="556">
                  <c:v>-27.923475499696512</c:v>
                </c:pt>
                <c:pt idx="557">
                  <c:v>-27.953618186977927</c:v>
                </c:pt>
                <c:pt idx="558">
                  <c:v>-27.985067413556187</c:v>
                </c:pt>
                <c:pt idx="559">
                  <c:v>-28.017157767224791</c:v>
                </c:pt>
                <c:pt idx="560">
                  <c:v>-28.021028814882431</c:v>
                </c:pt>
                <c:pt idx="561">
                  <c:v>-28.042710567383406</c:v>
                </c:pt>
                <c:pt idx="562">
                  <c:v>-28.075174911854447</c:v>
                </c:pt>
                <c:pt idx="563">
                  <c:v>-28.106279289770928</c:v>
                </c:pt>
                <c:pt idx="564">
                  <c:v>-28.137092246282791</c:v>
                </c:pt>
                <c:pt idx="565">
                  <c:v>-28.200928104957214</c:v>
                </c:pt>
                <c:pt idx="566">
                  <c:v>-28.232498757121142</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-28.571358709351504</c:v>
                </c:pt>
                <c:pt idx="579">
                  <c:v>-28.593322169210708</c:v>
                </c:pt>
                <c:pt idx="580">
                  <c:v>-28.624470260337446</c:v>
                </c:pt>
                <c:pt idx="581">
                  <c:v>-28.655118078053206</c:v>
                </c:pt>
                <c:pt idx="582">
                  <c:v>-28.687257001955984</c:v>
                </c:pt>
                <c:pt idx="583">
                  <c:v>-28.750009744410434</c:v>
                </c:pt>
                <c:pt idx="584">
                  <c:v>-28.780302999417163</c:v>
                </c:pt>
                <c:pt idx="585">
                  <c:v>-28.811800796229488</c:v>
                </c:pt>
                <c:pt idx="586">
                  <c:v>-28.842618609764635</c:v>
                </c:pt>
                <c:pt idx="587">
                  <c:v>-28.845163690031487</c:v>
                </c:pt>
                <c:pt idx="588">
                  <c:v>-28.865247481831169</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-29.128031876393859</c:v>
                </c:pt>
                <c:pt idx="597">
                  <c:v>-29.159296536082927</c:v>
                </c:pt>
                <c:pt idx="598">
                  <c:v>-29.188409534401099</c:v>
                </c:pt>
                <c:pt idx="599">
                  <c:v>-29.217488533555485</c:v>
                </c:pt>
                <c:pt idx="600">
                  <c:v>-29.276365371328929</c:v>
                </c:pt>
                <c:pt idx="601">
                  <c:v>-29.305658079513492</c:v>
                </c:pt>
                <c:pt idx="602">
                  <c:v>-29.336315611275964</c:v>
                </c:pt>
                <c:pt idx="603">
                  <c:v>-29.365972596215933</c:v>
                </c:pt>
                <c:pt idx="604">
                  <c:v>-29.377095179824501</c:v>
                </c:pt>
                <c:pt idx="605">
                  <c:v>-29.388110908917916</c:v>
                </c:pt>
                <c:pt idx="606">
                  <c:v>-29.418122456566913</c:v>
                </c:pt>
                <c:pt idx="607">
                  <c:v>-29.448464281807915</c:v>
                </c:pt>
                <c:pt idx="608">
                  <c:v>-29.479379235811184</c:v>
                </c:pt>
                <c:pt idx="609">
                  <c:v>-29.539038054353696</c:v>
                </c:pt>
                <c:pt idx="610">
                  <c:v>-29.567981056852521</c:v>
                </c:pt>
                <c:pt idx="611">
                  <c:v>-29.597764324401506</c:v>
                </c:pt>
                <c:pt idx="612">
                  <c:v>-29.628086721548996</c:v>
                </c:pt>
                <c:pt idx="613">
                  <c:v>-29.639117021712483</c:v>
                </c:pt>
                <c:pt idx="614">
                  <c:v>-29.650302746625187</c:v>
                </c:pt>
                <c:pt idx="615">
                  <c:v>-29.682145392099432</c:v>
                </c:pt>
                <c:pt idx="616">
                  <c:v>-29.712020943093187</c:v>
                </c:pt>
                <c:pt idx="617">
                  <c:v>-29.799262797579686</c:v>
                </c:pt>
                <c:pt idx="618">
                  <c:v>-29.829007208941196</c:v>
                </c:pt>
                <c:pt idx="619">
                  <c:v>-29.859004185520192</c:v>
                </c:pt>
                <c:pt idx="620">
                  <c:v>-29.888049185510656</c:v>
                </c:pt>
                <c:pt idx="621">
                  <c:v>-29.897219245708428</c:v>
                </c:pt>
                <c:pt idx="622">
                  <c:v>-29.906773010755426</c:v>
                </c:pt>
                <c:pt idx="623">
                  <c:v>-29.934370617769726</c:v>
                </c:pt>
                <c:pt idx="624">
                  <c:v>-29.963415617760472</c:v>
                </c:pt>
                <c:pt idx="625">
                  <c:v>-29.993398023268988</c:v>
                </c:pt>
                <c:pt idx="626">
                  <c:v>-30.05221657676131</c:v>
                </c:pt>
                <c:pt idx="627">
                  <c:v>-30.080868157855718</c:v>
                </c:pt>
                <c:pt idx="628">
                  <c:v>-30.111078843464991</c:v>
                </c:pt>
                <c:pt idx="629">
                  <c:v>-30.140381265695925</c:v>
                </c:pt>
                <c:pt idx="630">
                  <c:v>-30.150896721378231</c:v>
                </c:pt>
                <c:pt idx="631">
                  <c:v>-30.162679860169863</c:v>
                </c:pt>
                <c:pt idx="632">
                  <c:v>-30.192361130227496</c:v>
                </c:pt>
                <c:pt idx="633">
                  <c:v>-30.220760146104467</c:v>
                </c:pt>
                <c:pt idx="634">
                  <c:v>-30.250324847599899</c:v>
                </c:pt>
                <c:pt idx="635">
                  <c:v>-30.307647437881929</c:v>
                </c:pt>
                <c:pt idx="636">
                  <c:v>-30.336634153591959</c:v>
                </c:pt>
                <c:pt idx="637">
                  <c:v>-30.364761176157984</c:v>
                </c:pt>
                <c:pt idx="638">
                  <c:v>-30.392698774810711</c:v>
                </c:pt>
                <c:pt idx="639">
                  <c:v>-30.403160803235696</c:v>
                </c:pt>
                <c:pt idx="640">
                  <c:v>-30.414356242195186</c:v>
                </c:pt>
                <c:pt idx="641">
                  <c:v>-30.442774686165645</c:v>
                </c:pt>
                <c:pt idx="642">
                  <c:v>-30.470663714584987</c:v>
                </c:pt>
                <c:pt idx="643">
                  <c:v>-30.499441578287669</c:v>
                </c:pt>
                <c:pt idx="644">
                  <c:v>-30.557997852516191</c:v>
                </c:pt>
                <c:pt idx="645">
                  <c:v>-30.586396868392889</c:v>
                </c:pt>
                <c:pt idx="646">
                  <c:v>-30.614917309855539</c:v>
                </c:pt>
                <c:pt idx="647">
                  <c:v>-30.642869479578692</c:v>
                </c:pt>
                <c:pt idx="648">
                  <c:v>-30.652321247134481</c:v>
                </c:pt>
                <c:pt idx="649">
                  <c:v>-30.662093578234689</c:v>
                </c:pt>
                <c:pt idx="650">
                  <c:v>-30.689156912674164</c:v>
                </c:pt>
                <c:pt idx="651">
                  <c:v>-30.716064822364228</c:v>
                </c:pt>
                <c:pt idx="652">
                  <c:v>-30.74401699208768</c:v>
                </c:pt>
                <c:pt idx="653">
                  <c:v>-30.802412984543381</c:v>
                </c:pt>
                <c:pt idx="654">
                  <c:v>-30.832570242894928</c:v>
                </c:pt>
                <c:pt idx="655">
                  <c:v>-30.861304393387186</c:v>
                </c:pt>
                <c:pt idx="656">
                  <c:v>-30.890329965284266</c:v>
                </c:pt>
                <c:pt idx="657">
                  <c:v>-30.899742876652141</c:v>
                </c:pt>
                <c:pt idx="658">
                  <c:v>-30.908645800562397</c:v>
                </c:pt>
                <c:pt idx="659">
                  <c:v>-30.937214812258503</c:v>
                </c:pt>
                <c:pt idx="660">
                  <c:v>-30.964967844022183</c:v>
                </c:pt>
                <c:pt idx="661">
                  <c:v>-30.994163411738228</c:v>
                </c:pt>
                <c:pt idx="662">
                  <c:v>-31.050373743660217</c:v>
                </c:pt>
                <c:pt idx="663">
                  <c:v>-31.078301628266491</c:v>
                </c:pt>
                <c:pt idx="664">
                  <c:v>-31.107545766216536</c:v>
                </c:pt>
                <c:pt idx="665">
                  <c:v>-31.134623671726139</c:v>
                </c:pt>
                <c:pt idx="666">
                  <c:v>-31.142943752827229</c:v>
                </c:pt>
                <c:pt idx="667">
                  <c:v>-31.151764107338934</c:v>
                </c:pt>
                <c:pt idx="668">
                  <c:v>-31.179585137430472</c:v>
                </c:pt>
                <c:pt idx="669">
                  <c:v>-31.208290145782186</c:v>
                </c:pt>
                <c:pt idx="670">
                  <c:v>-31.23739828707717</c:v>
                </c:pt>
                <c:pt idx="671">
                  <c:v>-31.378460817967643</c:v>
                </c:pt>
                <c:pt idx="672">
                  <c:v>-31.386125200908229</c:v>
                </c:pt>
                <c:pt idx="673">
                  <c:v>-31.393580731842192</c:v>
                </c:pt>
                <c:pt idx="674">
                  <c:v>-31.421809751899744</c:v>
                </c:pt>
                <c:pt idx="675">
                  <c:v>-31.44960649687393</c:v>
                </c:pt>
                <c:pt idx="676">
                  <c:v>-31.533089015241742</c:v>
                </c:pt>
                <c:pt idx="677">
                  <c:v>-31.561390890650227</c:v>
                </c:pt>
                <c:pt idx="678">
                  <c:v>-31.58991133211272</c:v>
                </c:pt>
                <c:pt idx="679">
                  <c:v>-31.617669220899735</c:v>
                </c:pt>
                <c:pt idx="680">
                  <c:v>-31.626538145645966</c:v>
                </c:pt>
                <c:pt idx="681">
                  <c:v>-31.634736801161658</c:v>
                </c:pt>
                <c:pt idx="682">
                  <c:v>-31.661571855500725</c:v>
                </c:pt>
                <c:pt idx="683">
                  <c:v>-31.68897518157873</c:v>
                </c:pt>
                <c:pt idx="684">
                  <c:v>-31.715960803643455</c:v>
                </c:pt>
                <c:pt idx="685">
                  <c:v>-31.802512960805689</c:v>
                </c:pt>
                <c:pt idx="686">
                  <c:v>-31.830445702435455</c:v>
                </c:pt>
                <c:pt idx="687">
                  <c:v>-31.858475584533426</c:v>
                </c:pt>
                <c:pt idx="688">
                  <c:v>-31.867145371319943</c:v>
                </c:pt>
                <c:pt idx="689">
                  <c:v>-31.874834039377461</c:v>
                </c:pt>
                <c:pt idx="690">
                  <c:v>-31.901683664787189</c:v>
                </c:pt>
                <c:pt idx="691">
                  <c:v>-31.929548408088706</c:v>
                </c:pt>
                <c:pt idx="692">
                  <c:v>-32.008460467427724</c:v>
                </c:pt>
                <c:pt idx="693">
                  <c:v>-32.033998696516235</c:v>
                </c:pt>
                <c:pt idx="694">
                  <c:v>-32.061086316072952</c:v>
                </c:pt>
                <c:pt idx="695">
                  <c:v>-32.087537665562358</c:v>
                </c:pt>
                <c:pt idx="696">
                  <c:v>-32.105047234954512</c:v>
                </c:pt>
                <c:pt idx="697">
                  <c:v>-32.101234471577925</c:v>
                </c:pt>
                <c:pt idx="698">
                  <c:v>-32.127899530097395</c:v>
                </c:pt>
                <c:pt idx="699">
                  <c:v>-32.154370307681248</c:v>
                </c:pt>
                <c:pt idx="700">
                  <c:v>-32.180909083592141</c:v>
                </c:pt>
                <c:pt idx="701">
                  <c:v>-32.233384364511451</c:v>
                </c:pt>
                <c:pt idx="702">
                  <c:v>-32.25982114293096</c:v>
                </c:pt>
                <c:pt idx="703">
                  <c:v>-32.286413346099529</c:v>
                </c:pt>
                <c:pt idx="704">
                  <c:v>-32.312296423850384</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-32.536384912907778</c:v>
                </c:pt>
                <c:pt idx="713">
                  <c:v>-32.552427661229885</c:v>
                </c:pt>
                <c:pt idx="714">
                  <c:v>-32.550829700528205</c:v>
                </c:pt>
                <c:pt idx="715">
                  <c:v>-32.577713325101818</c:v>
                </c:pt>
                <c:pt idx="716">
                  <c:v>-32.60376154164814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-32.984100473798307</c:v>
                </c:pt>
                <c:pt idx="727">
                  <c:v>-32.980967693698844</c:v>
                </c:pt>
                <c:pt idx="728">
                  <c:v>-33.004291120113194</c:v>
                </c:pt>
                <c:pt idx="729">
                  <c:v>-33.027575690339212</c:v>
                </c:pt>
                <c:pt idx="730">
                  <c:v>-33.052084230465255</c:v>
                </c:pt>
                <c:pt idx="731">
                  <c:v>-33.102650701184487</c:v>
                </c:pt>
                <c:pt idx="732">
                  <c:v>-33.126833820741787</c:v>
                </c:pt>
                <c:pt idx="733">
                  <c:v>-33.152750897656475</c:v>
                </c:pt>
                <c:pt idx="734">
                  <c:v>-33.177871422731705</c:v>
                </c:pt>
                <c:pt idx="735">
                  <c:v>-33.193700462024211</c:v>
                </c:pt>
                <c:pt idx="736">
                  <c:v>-33.19070853560369</c:v>
                </c:pt>
                <c:pt idx="737">
                  <c:v>-33.216110768036962</c:v>
                </c:pt>
                <c:pt idx="738">
                  <c:v>-33.240420170203194</c:v>
                </c:pt>
                <c:pt idx="739">
                  <c:v>-33.289626674367604</c:v>
                </c:pt>
                <c:pt idx="740">
                  <c:v>-33.313372661817624</c:v>
                </c:pt>
                <c:pt idx="741">
                  <c:v>-33.337512068164713</c:v>
                </c:pt>
                <c:pt idx="742">
                  <c:v>-33.361146344076793</c:v>
                </c:pt>
                <c:pt idx="743">
                  <c:v>-33.385446032196114</c:v>
                </c:pt>
                <c:pt idx="744">
                  <c:v>-33.40093022282646</c:v>
                </c:pt>
                <c:pt idx="745">
                  <c:v>-33.395835205269478</c:v>
                </c:pt>
                <c:pt idx="746">
                  <c:v>-33.41887206730209</c:v>
                </c:pt>
                <c:pt idx="747">
                  <c:v>-33.442360632511992</c:v>
                </c:pt>
                <c:pt idx="748">
                  <c:v>-33.463935530498212</c:v>
                </c:pt>
                <c:pt idx="749">
                  <c:v>-33.508921281319445</c:v>
                </c:pt>
                <c:pt idx="750">
                  <c:v>-33.531453012917446</c:v>
                </c:pt>
                <c:pt idx="751">
                  <c:v>-33.55517957227444</c:v>
                </c:pt>
                <c:pt idx="752">
                  <c:v>-33.579756110727963</c:v>
                </c:pt>
                <c:pt idx="753">
                  <c:v>-33.5939337620608</c:v>
                </c:pt>
                <c:pt idx="754">
                  <c:v>-33.590786410891454</c:v>
                </c:pt>
                <c:pt idx="755">
                  <c:v>-33.614469257037527</c:v>
                </c:pt>
                <c:pt idx="756">
                  <c:v>-33.637263267899705</c:v>
                </c:pt>
                <c:pt idx="757">
                  <c:v>-33.708472088110788</c:v>
                </c:pt>
                <c:pt idx="758">
                  <c:v>-33.731640089774956</c:v>
                </c:pt>
                <c:pt idx="759">
                  <c:v>-33.754662380737606</c:v>
                </c:pt>
                <c:pt idx="760">
                  <c:v>-33.777092114843938</c:v>
                </c:pt>
                <c:pt idx="761">
                  <c:v>-33.790181792933211</c:v>
                </c:pt>
                <c:pt idx="762">
                  <c:v>-33.785961039590475</c:v>
                </c:pt>
                <c:pt idx="763">
                  <c:v>-33.809614743596001</c:v>
                </c:pt>
                <c:pt idx="764">
                  <c:v>-33.833093594758921</c:v>
                </c:pt>
                <c:pt idx="765">
                  <c:v>-33.856038173346541</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-34.069980340501324</c:v>
                </c:pt>
                <c:pt idx="775">
                  <c:v>-34.094474309556475</c:v>
                </c:pt>
                <c:pt idx="776">
                  <c:v>-34.118837138980012</c:v>
                </c:pt>
                <c:pt idx="777">
                  <c:v>-34.14360310134655</c:v>
                </c:pt>
                <c:pt idx="778">
                  <c:v>-34.166683676589933</c:v>
                </c:pt>
                <c:pt idx="779">
                  <c:v>-34.180667046986621</c:v>
                </c:pt>
                <c:pt idx="780">
                  <c:v>-34.175149468392945</c:v>
                </c:pt>
                <c:pt idx="781">
                  <c:v>-34.198744888118</c:v>
                </c:pt>
                <c:pt idx="782">
                  <c:v>-34.222772582926126</c:v>
                </c:pt>
                <c:pt idx="783">
                  <c:v>-34.271464242609184</c:v>
                </c:pt>
                <c:pt idx="784">
                  <c:v>-34.293796836247466</c:v>
                </c:pt>
                <c:pt idx="785">
                  <c:v>-34.317746818680945</c:v>
                </c:pt>
                <c:pt idx="786">
                  <c:v>-34.342561351281589</c:v>
                </c:pt>
                <c:pt idx="787">
                  <c:v>-34.365627355455004</c:v>
                </c:pt>
                <c:pt idx="788">
                  <c:v>-34.378950170667977</c:v>
                </c:pt>
                <c:pt idx="789">
                  <c:v>-34.372699181539474</c:v>
                </c:pt>
                <c:pt idx="790">
                  <c:v>-34.395289197418194</c:v>
                </c:pt>
                <c:pt idx="791">
                  <c:v>-34.418598052761709</c:v>
                </c:pt>
                <c:pt idx="792">
                  <c:v>-34.48675180524787</c:v>
                </c:pt>
                <c:pt idx="793">
                  <c:v>-34.509244680658618</c:v>
                </c:pt>
                <c:pt idx="794">
                  <c:v>-34.531863838678206</c:v>
                </c:pt>
                <c:pt idx="795">
                  <c:v>-34.553807870443322</c:v>
                </c:pt>
                <c:pt idx="796">
                  <c:v>-34.576232747526461</c:v>
                </c:pt>
                <c:pt idx="797">
                  <c:v>-34.561326542681698</c:v>
                </c:pt>
                <c:pt idx="798">
                  <c:v>-34.584528543510196</c:v>
                </c:pt>
                <c:pt idx="799">
                  <c:v>-34.607497407215099</c:v>
                </c:pt>
                <c:pt idx="800">
                  <c:v>-34.629737717409029</c:v>
                </c:pt>
                <c:pt idx="801">
                  <c:v>-34.677176265052424</c:v>
                </c:pt>
                <c:pt idx="802">
                  <c:v>-34.700101415546101</c:v>
                </c:pt>
                <c:pt idx="803">
                  <c:v>-34.723045994134075</c:v>
                </c:pt>
                <c:pt idx="804">
                  <c:v>-34.745971144628271</c:v>
                </c:pt>
                <c:pt idx="805">
                  <c:v>-34.76869230013957</c:v>
                </c:pt>
                <c:pt idx="806">
                  <c:v>-34.752698122051058</c:v>
                </c:pt>
                <c:pt idx="807">
                  <c:v>-34.77496757438459</c:v>
                </c:pt>
                <c:pt idx="808">
                  <c:v>-34.796391904645212</c:v>
                </c:pt>
                <c:pt idx="809">
                  <c:v>-34.866789601946827</c:v>
                </c:pt>
                <c:pt idx="810">
                  <c:v>-34.890589016654715</c:v>
                </c:pt>
                <c:pt idx="811">
                  <c:v>-34.912591332701211</c:v>
                </c:pt>
                <c:pt idx="812">
                  <c:v>-34.934175944734278</c:v>
                </c:pt>
                <c:pt idx="813">
                  <c:v>-34.955235998238962</c:v>
                </c:pt>
                <c:pt idx="814">
                  <c:v>-34.93759528921494</c:v>
                </c:pt>
                <c:pt idx="815">
                  <c:v>-34.958189068472393</c:v>
                </c:pt>
                <c:pt idx="816">
                  <c:v>-34.979185980672476</c:v>
                </c:pt>
                <c:pt idx="817">
                  <c:v>-35.043575540016221</c:v>
                </c:pt>
                <c:pt idx="818">
                  <c:v>-35.063955610243454</c:v>
                </c:pt>
                <c:pt idx="819">
                  <c:v>-35.084248254049584</c:v>
                </c:pt>
                <c:pt idx="820">
                  <c:v>-35.105726011567938</c:v>
                </c:pt>
                <c:pt idx="821">
                  <c:v>-35.127645758216374</c:v>
                </c:pt>
                <c:pt idx="822">
                  <c:v>-35.111909002368705</c:v>
                </c:pt>
                <c:pt idx="823">
                  <c:v>-35.131191385305456</c:v>
                </c:pt>
                <c:pt idx="824">
                  <c:v>-35.151328604362099</c:v>
                </c:pt>
                <c:pt idx="825">
                  <c:v>-35.174098330107462</c:v>
                </c:pt>
                <c:pt idx="826">
                  <c:v>-35.236753932093805</c:v>
                </c:pt>
                <c:pt idx="827">
                  <c:v>-35.257809128574962</c:v>
                </c:pt>
                <c:pt idx="828">
                  <c:v>-35.278436906996824</c:v>
                </c:pt>
                <c:pt idx="829">
                  <c:v>-35.299496960501337</c:v>
                </c:pt>
                <c:pt idx="830">
                  <c:v>-35.281967963015113</c:v>
                </c:pt>
                <c:pt idx="831">
                  <c:v>-35.30214889528294</c:v>
                </c:pt>
                <c:pt idx="832">
                  <c:v>-35.323184663670617</c:v>
                </c:pt>
                <c:pt idx="833">
                  <c:v>-35.385709126024963</c:v>
                </c:pt>
                <c:pt idx="834">
                  <c:v>-35.405520924513453</c:v>
                </c:pt>
                <c:pt idx="835">
                  <c:v>-35.42648869457345</c:v>
                </c:pt>
                <c:pt idx="836">
                  <c:v>-35.447286468814042</c:v>
                </c:pt>
                <c:pt idx="837">
                  <c:v>-35.468312523155326</c:v>
                </c:pt>
                <c:pt idx="838">
                  <c:v>-35.451609219648489</c:v>
                </c:pt>
                <c:pt idx="839">
                  <c:v>-35.472848983019915</c:v>
                </c:pt>
                <c:pt idx="840">
                  <c:v>-35.494423881006121</c:v>
                </c:pt>
                <c:pt idx="841">
                  <c:v>-35.514221108424444</c:v>
                </c:pt>
                <c:pt idx="842">
                  <c:v>-35.554607258076878</c:v>
                </c:pt>
                <c:pt idx="843">
                  <c:v>-35.576857282316944</c:v>
                </c:pt>
                <c:pt idx="844">
                  <c:v>-35.598106759734961</c:v>
                </c:pt>
                <c:pt idx="845">
                  <c:v>-35.616937439494976</c:v>
                </c:pt>
                <c:pt idx="846">
                  <c:v>-35.637254368417942</c:v>
                </c:pt>
                <c:pt idx="847">
                  <c:v>-35.620653062402951</c:v>
                </c:pt>
                <c:pt idx="848">
                  <c:v>-35.64222310336617</c:v>
                </c:pt>
                <c:pt idx="849">
                  <c:v>-35.662491462055257</c:v>
                </c:pt>
                <c:pt idx="850">
                  <c:v>-35.741146099153426</c:v>
                </c:pt>
                <c:pt idx="851">
                  <c:v>-35.762186724564835</c:v>
                </c:pt>
                <c:pt idx="852">
                  <c:v>-35.783251635092569</c:v>
                </c:pt>
                <c:pt idx="853">
                  <c:v>-35.803670561507325</c:v>
                </c:pt>
                <c:pt idx="854">
                  <c:v>-35.785932712015068</c:v>
                </c:pt>
                <c:pt idx="855">
                  <c:v>-35.805210237928463</c:v>
                </c:pt>
                <c:pt idx="856">
                  <c:v>-35.826906561499705</c:v>
                </c:pt>
                <c:pt idx="857">
                  <c:v>-35.846052947781189</c:v>
                </c:pt>
                <c:pt idx="858">
                  <c:v>-35.889125031378981</c:v>
                </c:pt>
                <c:pt idx="859">
                  <c:v>-35.909009685218543</c:v>
                </c:pt>
                <c:pt idx="860">
                  <c:v>-35.928670915982011</c:v>
                </c:pt>
                <c:pt idx="861">
                  <c:v>-35.949143269653597</c:v>
                </c:pt>
                <c:pt idx="862">
                  <c:v>-35.969319344898075</c:v>
                </c:pt>
                <c:pt idx="863">
                  <c:v>-35.952523757947098</c:v>
                </c:pt>
                <c:pt idx="864">
                  <c:v>-35.972534694395691</c:v>
                </c:pt>
                <c:pt idx="865">
                  <c:v>-35.991894789706834</c:v>
                </c:pt>
                <c:pt idx="866">
                  <c:v>-36.048173119956012</c:v>
                </c:pt>
                <c:pt idx="867">
                  <c:v>-36.066926087341194</c:v>
                </c:pt>
                <c:pt idx="868">
                  <c:v>-36.085717910913814</c:v>
                </c:pt>
                <c:pt idx="869">
                  <c:v>-36.103752038834315</c:v>
                </c:pt>
                <c:pt idx="870">
                  <c:v>-36.121572457725009</c:v>
                </c:pt>
                <c:pt idx="871">
                  <c:v>-36.104568018767225</c:v>
                </c:pt>
                <c:pt idx="872">
                  <c:v>-36.122699287155818</c:v>
                </c:pt>
                <c:pt idx="873">
                  <c:v>-36.1411462620664</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-36.421304229366115</c:v>
                </c:pt>
                <c:pt idx="887">
                  <c:v>-36.441470590563405</c:v>
                </c:pt>
                <c:pt idx="888">
                  <c:v>-36.461049251928443</c:v>
                </c:pt>
                <c:pt idx="889">
                  <c:v>-36.501615111446945</c:v>
                </c:pt>
                <c:pt idx="890">
                  <c:v>-36.520844067126319</c:v>
                </c:pt>
                <c:pt idx="891">
                  <c:v>-36.538606201735959</c:v>
                </c:pt>
                <c:pt idx="892">
                  <c:v>-36.556101200058002</c:v>
                </c:pt>
                <c:pt idx="893">
                  <c:v>-36.573421345537454</c:v>
                </c:pt>
                <c:pt idx="894">
                  <c:v>-36.593597420781478</c:v>
                </c:pt>
                <c:pt idx="895">
                  <c:v>-36.585724185834195</c:v>
                </c:pt>
                <c:pt idx="896">
                  <c:v>-36.595724797035203</c:v>
                </c:pt>
                <c:pt idx="897">
                  <c:v>-36.615162604720787</c:v>
                </c:pt>
                <c:pt idx="898">
                  <c:v>-36.671814925772495</c:v>
                </c:pt>
                <c:pt idx="899">
                  <c:v>-36.69302068998001</c:v>
                </c:pt>
                <c:pt idx="900">
                  <c:v>-36.712249645659206</c:v>
                </c:pt>
                <c:pt idx="901">
                  <c:v>-36.732731713378286</c:v>
                </c:pt>
                <c:pt idx="902">
                  <c:v>-36.75247551353921</c:v>
                </c:pt>
                <c:pt idx="903">
                  <c:v>-36.746049671567974</c:v>
                </c:pt>
                <c:pt idx="904">
                  <c:v>-36.756341704173181</c:v>
                </c:pt>
                <c:pt idx="905">
                  <c:v>-36.775667800320733</c:v>
                </c:pt>
                <c:pt idx="906">
                  <c:v>-36.8357248947827</c:v>
                </c:pt>
                <c:pt idx="907">
                  <c:v>-36.854060158154944</c:v>
                </c:pt>
                <c:pt idx="908">
                  <c:v>-36.873774816175256</c:v>
                </c:pt>
                <c:pt idx="909">
                  <c:v>-36.893334049446395</c:v>
                </c:pt>
                <c:pt idx="910">
                  <c:v>-36.912261869674303</c:v>
                </c:pt>
                <c:pt idx="911">
                  <c:v>-36.905364896432225</c:v>
                </c:pt>
                <c:pt idx="912">
                  <c:v>-36.914933232549771</c:v>
                </c:pt>
                <c:pt idx="913">
                  <c:v>-36.934667318663287</c:v>
                </c:pt>
                <c:pt idx="914">
                  <c:v>-36.953954558623309</c:v>
                </c:pt>
                <c:pt idx="915">
                  <c:v>-36.991421637206905</c:v>
                </c:pt>
                <c:pt idx="916">
                  <c:v>-37.010563166464706</c:v>
                </c:pt>
                <c:pt idx="917">
                  <c:v>-37.030506104585463</c:v>
                </c:pt>
                <c:pt idx="918">
                  <c:v>-37.049667061937086</c:v>
                </c:pt>
                <c:pt idx="919">
                  <c:v>-37.068366602064799</c:v>
                </c:pt>
                <c:pt idx="920">
                  <c:v>-37.060663362936694</c:v>
                </c:pt>
                <c:pt idx="921">
                  <c:v>-37.069804280993722</c:v>
                </c:pt>
                <c:pt idx="922">
                  <c:v>-37.087692698212038</c:v>
                </c:pt>
                <c:pt idx="923">
                  <c:v>-37.105129412253476</c:v>
                </c:pt>
                <c:pt idx="924">
                  <c:v>-37.162034298522514</c:v>
                </c:pt>
                <c:pt idx="925">
                  <c:v>-37.18118554182719</c:v>
                </c:pt>
                <c:pt idx="926">
                  <c:v>-37.198908820249827</c:v>
                </c:pt>
                <c:pt idx="927">
                  <c:v>-37.215714121247245</c:v>
                </c:pt>
                <c:pt idx="928">
                  <c:v>-37.208302303524121</c:v>
                </c:pt>
                <c:pt idx="929">
                  <c:v>-37.218001779273379</c:v>
                </c:pt>
                <c:pt idx="930">
                  <c:v>-37.236929599501501</c:v>
                </c:pt>
                <c:pt idx="931">
                  <c:v>-37.288817180588211</c:v>
                </c:pt>
                <c:pt idx="932">
                  <c:v>-37.305889617873568</c:v>
                </c:pt>
                <c:pt idx="933">
                  <c:v>-37.32400631519215</c:v>
                </c:pt>
                <c:pt idx="934">
                  <c:v>-37.341569311841575</c:v>
                </c:pt>
                <c:pt idx="935">
                  <c:v>-37.357898624545378</c:v>
                </c:pt>
                <c:pt idx="936">
                  <c:v>-37.350049674715294</c:v>
                </c:pt>
                <c:pt idx="937">
                  <c:v>-37.359545155481101</c:v>
                </c:pt>
                <c:pt idx="938">
                  <c:v>-37.376709876211706</c:v>
                </c:pt>
                <c:pt idx="939">
                  <c:v>-37.395185993262494</c:v>
                </c:pt>
                <c:pt idx="940">
                  <c:v>-37.429962280876467</c:v>
                </c:pt>
                <c:pt idx="941">
                  <c:v>-37.447491278362058</c:v>
                </c:pt>
                <c:pt idx="942">
                  <c:v>-37.463189178022972</c:v>
                </c:pt>
                <c:pt idx="943">
                  <c:v>-37.479771055943559</c:v>
                </c:pt>
                <c:pt idx="944">
                  <c:v>-37.49458497734387</c:v>
                </c:pt>
                <c:pt idx="945">
                  <c:v>-37.485594627012098</c:v>
                </c:pt>
                <c:pt idx="946">
                  <c:v>-37.492472172160511</c:v>
                </c:pt>
                <c:pt idx="947">
                  <c:v>-37.509840887873644</c:v>
                </c:pt>
                <c:pt idx="948">
                  <c:v>-37.528045011613706</c:v>
                </c:pt>
                <c:pt idx="949">
                  <c:v>-37.563132148726119</c:v>
                </c:pt>
                <c:pt idx="950">
                  <c:v>-37.579631457248809</c:v>
                </c:pt>
                <c:pt idx="951">
                  <c:v>-37.597393591858712</c:v>
                </c:pt>
                <c:pt idx="952">
                  <c:v>-37.614242606067194</c:v>
                </c:pt>
                <c:pt idx="953">
                  <c:v>-37.632053310910877</c:v>
                </c:pt>
                <c:pt idx="954">
                  <c:v>-37.62082387278771</c:v>
                </c:pt>
                <c:pt idx="955">
                  <c:v>-37.628983672116206</c:v>
                </c:pt>
                <c:pt idx="956">
                  <c:v>-37.64460385940162</c:v>
                </c:pt>
                <c:pt idx="957">
                  <c:v>-37.693193521593471</c:v>
                </c:pt>
                <c:pt idx="958">
                  <c:v>-37.710562237306654</c:v>
                </c:pt>
                <c:pt idx="959">
                  <c:v>-37.727168400344695</c:v>
                </c:pt>
                <c:pt idx="960">
                  <c:v>-37.743424857697292</c:v>
                </c:pt>
                <c:pt idx="961">
                  <c:v>-37.758408774916703</c:v>
                </c:pt>
                <c:pt idx="962">
                  <c:v>-37.748918151173847</c:v>
                </c:pt>
                <c:pt idx="963">
                  <c:v>-37.755965692141459</c:v>
                </c:pt>
                <c:pt idx="964">
                  <c:v>-37.77258642624993</c:v>
                </c:pt>
                <c:pt idx="965">
                  <c:v>-37.789741432933241</c:v>
                </c:pt>
                <c:pt idx="966">
                  <c:v>-37.824177728908481</c:v>
                </c:pt>
                <c:pt idx="967">
                  <c:v>-37.839351070040394</c:v>
                </c:pt>
                <c:pt idx="968">
                  <c:v>-37.854417556657822</c:v>
                </c:pt>
                <c:pt idx="969">
                  <c:v>-37.87150456501324</c:v>
                </c:pt>
                <c:pt idx="970">
                  <c:v>-37.887382174540164</c:v>
                </c:pt>
                <c:pt idx="971">
                  <c:v>-37.879518653639494</c:v>
                </c:pt>
                <c:pt idx="972">
                  <c:v>-37.888460433736839</c:v>
                </c:pt>
                <c:pt idx="973">
                  <c:v>-37.906819982225763</c:v>
                </c:pt>
                <c:pt idx="974">
                  <c:v>-37.922352743090556</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-38.102193748884879</c:v>
                </c:pt>
                <c:pt idx="986">
                  <c:v>-38.118557060752444</c:v>
                </c:pt>
                <c:pt idx="987">
                  <c:v>-38.134240389342324</c:v>
                </c:pt>
                <c:pt idx="988">
                  <c:v>-38.149272876795933</c:v>
                </c:pt>
                <c:pt idx="989">
                  <c:v>-38.14818004652885</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-38.26606486170737</c:v>
                </c:pt>
                <c:pt idx="998">
                  <c:v>-38.264787464550707</c:v>
                </c:pt>
                <c:pt idx="999">
                  <c:v>-38.265234310704528</c:v>
                </c:pt>
                <c:pt idx="1000">
                  <c:v>-38.282977017220446</c:v>
                </c:pt>
                <c:pt idx="1001">
                  <c:v>-38.297868650994715</c:v>
                </c:pt>
                <c:pt idx="1002">
                  <c:v>-38.327715059847954</c:v>
                </c:pt>
                <c:pt idx="1003">
                  <c:v>-38.342630978739479</c:v>
                </c:pt>
                <c:pt idx="1004">
                  <c:v>-38.357678037262801</c:v>
                </c:pt>
                <c:pt idx="1005">
                  <c:v>-38.371889687759868</c:v>
                </c:pt>
                <c:pt idx="1006">
                  <c:v>-38.387480732905196</c:v>
                </c:pt>
                <c:pt idx="1007">
                  <c:v>-38.386975602470763</c:v>
                </c:pt>
                <c:pt idx="1008">
                  <c:v>-38.386543327387358</c:v>
                </c:pt>
                <c:pt idx="1009">
                  <c:v>-38.403338914338313</c:v>
                </c:pt>
                <c:pt idx="1010">
                  <c:v>-38.450704606630644</c:v>
                </c:pt>
                <c:pt idx="1011">
                  <c:v>-38.466242224518467</c:v>
                </c:pt>
                <c:pt idx="1012">
                  <c:v>-38.482581251268563</c:v>
                </c:pt>
                <c:pt idx="1013">
                  <c:v>-38.497652594909439</c:v>
                </c:pt>
                <c:pt idx="1014">
                  <c:v>-38.512077954436393</c:v>
                </c:pt>
                <c:pt idx="1015">
                  <c:v>-38.511563109955205</c:v>
                </c:pt>
                <c:pt idx="1016">
                  <c:v>-38.510771415139445</c:v>
                </c:pt>
                <c:pt idx="1017">
                  <c:v>-38.526746165133957</c:v>
                </c:pt>
                <c:pt idx="1018">
                  <c:v>-38.557000563953586</c:v>
                </c:pt>
                <c:pt idx="1019">
                  <c:v>-38.573121024650675</c:v>
                </c:pt>
                <c:pt idx="1020">
                  <c:v>-38.589158915950108</c:v>
                </c:pt>
                <c:pt idx="1021">
                  <c:v>-38.603812555577477</c:v>
                </c:pt>
                <c:pt idx="1022">
                  <c:v>-38.618024206074232</c:v>
                </c:pt>
                <c:pt idx="1023">
                  <c:v>-38.631798724464453</c:v>
                </c:pt>
                <c:pt idx="1024">
                  <c:v>-38.630132765434681</c:v>
                </c:pt>
                <c:pt idx="1025">
                  <c:v>-38.630579611588431</c:v>
                </c:pt>
                <c:pt idx="1026">
                  <c:v>-38.645189538005212</c:v>
                </c:pt>
                <c:pt idx="1027">
                  <c:v>-38.659284619940358</c:v>
                </c:pt>
                <c:pt idx="1028">
                  <c:v>-38.691442971936446</c:v>
                </c:pt>
                <c:pt idx="1029">
                  <c:v>-38.706820308052009</c:v>
                </c:pt>
                <c:pt idx="1030">
                  <c:v>-38.722037362394488</c:v>
                </c:pt>
                <c:pt idx="1031">
                  <c:v>-38.737215560550467</c:v>
                </c:pt>
                <c:pt idx="1032">
                  <c:v>-38.751135789642944</c:v>
                </c:pt>
                <c:pt idx="1033">
                  <c:v>-38.749693253690083</c:v>
                </c:pt>
                <c:pt idx="1034">
                  <c:v>-38.750431521248345</c:v>
                </c:pt>
                <c:pt idx="1035">
                  <c:v>-38.766522839805113</c:v>
                </c:pt>
                <c:pt idx="1036">
                  <c:v>-38.812062291295135</c:v>
                </c:pt>
                <c:pt idx="1037">
                  <c:v>-38.827901044634444</c:v>
                </c:pt>
                <c:pt idx="1038">
                  <c:v>-38.844249785431877</c:v>
                </c:pt>
                <c:pt idx="1039">
                  <c:v>-38.858301154156379</c:v>
                </c:pt>
                <c:pt idx="1040">
                  <c:v>-38.874237047964144</c:v>
                </c:pt>
                <c:pt idx="1041">
                  <c:v>-38.872235954319208</c:v>
                </c:pt>
                <c:pt idx="1042">
                  <c:v>-38.870676849804404</c:v>
                </c:pt>
                <c:pt idx="1043">
                  <c:v>-38.885947331404694</c:v>
                </c:pt>
                <c:pt idx="1044">
                  <c:v>-38.934405853964336</c:v>
                </c:pt>
                <c:pt idx="1045">
                  <c:v>-38.949967756969194</c:v>
                </c:pt>
                <c:pt idx="1046">
                  <c:v>-38.963999697600343</c:v>
                </c:pt>
                <c:pt idx="1047">
                  <c:v>-38.979022471006637</c:v>
                </c:pt>
                <c:pt idx="1048">
                  <c:v>-38.994477519496328</c:v>
                </c:pt>
                <c:pt idx="1049">
                  <c:v>-38.994098671670429</c:v>
                </c:pt>
                <c:pt idx="1050">
                  <c:v>-38.992952414146011</c:v>
                </c:pt>
                <c:pt idx="1051">
                  <c:v>-39.007402058790134</c:v>
                </c:pt>
                <c:pt idx="1052">
                  <c:v>-39.036733623162</c:v>
                </c:pt>
                <c:pt idx="1053">
                  <c:v>-39.052567519477705</c:v>
                </c:pt>
                <c:pt idx="1054">
                  <c:v>-39.068153707599521</c:v>
                </c:pt>
                <c:pt idx="1055">
                  <c:v>-39.082486783681944</c:v>
                </c:pt>
                <c:pt idx="1056">
                  <c:v>-39.097417273643529</c:v>
                </c:pt>
                <c:pt idx="1057">
                  <c:v>-39.111012082167711</c:v>
                </c:pt>
                <c:pt idx="1058">
                  <c:v>-39.10931212397432</c:v>
                </c:pt>
                <c:pt idx="1059">
                  <c:v>-39.107388742703691</c:v>
                </c:pt>
                <c:pt idx="1060">
                  <c:v>-39.122406659086955</c:v>
                </c:pt>
                <c:pt idx="1061">
                  <c:v>-39.166576429975549</c:v>
                </c:pt>
                <c:pt idx="1062">
                  <c:v>-39.1806326557234</c:v>
                </c:pt>
                <c:pt idx="1063">
                  <c:v>-39.19497544585245</c:v>
                </c:pt>
                <c:pt idx="1064">
                  <c:v>-39.209148240162463</c:v>
                </c:pt>
                <c:pt idx="1065">
                  <c:v>-39.223296749355015</c:v>
                </c:pt>
                <c:pt idx="1066">
                  <c:v>-39.223690168250961</c:v>
                </c:pt>
                <c:pt idx="1067">
                  <c:v>-39.224287582130742</c:v>
                </c:pt>
                <c:pt idx="1068">
                  <c:v>-39.238363235972294</c:v>
                </c:pt>
                <c:pt idx="1069">
                  <c:v>-39.251972615566615</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-39.368487750143565</c:v>
                </c:pt>
                <c:pt idx="1079">
                  <c:v>-39.395687081238563</c:v>
                </c:pt>
                <c:pt idx="1080">
                  <c:v>-39.410481574544804</c:v>
                </c:pt>
                <c:pt idx="1081">
                  <c:v>-39.423304116346628</c:v>
                </c:pt>
                <c:pt idx="1082">
                  <c:v>-39.437365199117956</c:v>
                </c:pt>
                <c:pt idx="1083">
                  <c:v>-39.451911984230428</c:v>
                </c:pt>
                <c:pt idx="1084">
                  <c:v>-39.451824557808791</c:v>
                </c:pt>
                <c:pt idx="1085">
                  <c:v>-39.451800272691841</c:v>
                </c:pt>
                <c:pt idx="1086">
                  <c:v>-39.466133348774335</c:v>
                </c:pt>
                <c:pt idx="1087">
                  <c:v>-39.480918128033778</c:v>
                </c:pt>
                <c:pt idx="1088">
                  <c:v>-39.508588590399157</c:v>
                </c:pt>
                <c:pt idx="1089">
                  <c:v>-39.522542818655587</c:v>
                </c:pt>
                <c:pt idx="1090">
                  <c:v>-39.53726445661048</c:v>
                </c:pt>
                <c:pt idx="1091">
                  <c:v>-39.550086998412084</c:v>
                </c:pt>
                <c:pt idx="1092">
                  <c:v>-39.562443265966706</c:v>
                </c:pt>
                <c:pt idx="1093">
                  <c:v>-39.56935481027908</c:v>
                </c:pt>
                <c:pt idx="1094">
                  <c:v>-39.562569548575539</c:v>
                </c:pt>
                <c:pt idx="1095">
                  <c:v>-39.576484920644617</c:v>
                </c:pt>
                <c:pt idx="1096">
                  <c:v>-39.591172559435762</c:v>
                </c:pt>
                <c:pt idx="1097">
                  <c:v>-39.618813879660948</c:v>
                </c:pt>
                <c:pt idx="1098">
                  <c:v>-39.632117266780462</c:v>
                </c:pt>
                <c:pt idx="1099">
                  <c:v>-39.646698051056134</c:v>
                </c:pt>
                <c:pt idx="1100">
                  <c:v>-39.662342523459557</c:v>
                </c:pt>
                <c:pt idx="1101">
                  <c:v>-39.676539602886201</c:v>
                </c:pt>
                <c:pt idx="1102">
                  <c:v>-39.684903397197971</c:v>
                </c:pt>
                <c:pt idx="1103">
                  <c:v>-39.679827807734597</c:v>
                </c:pt>
                <c:pt idx="1104">
                  <c:v>-39.694491161408976</c:v>
                </c:pt>
                <c:pt idx="1105">
                  <c:v>-39.72245790220218</c:v>
                </c:pt>
                <c:pt idx="1106">
                  <c:v>-39.737942092832739</c:v>
                </c:pt>
                <c:pt idx="1107">
                  <c:v>-39.752751157209225</c:v>
                </c:pt>
                <c:pt idx="1108">
                  <c:v>-39.767263943157459</c:v>
                </c:pt>
                <c:pt idx="1109">
                  <c:v>-39.780222481614878</c:v>
                </c:pt>
                <c:pt idx="1110">
                  <c:v>-39.793948429771007</c:v>
                </c:pt>
                <c:pt idx="1111">
                  <c:v>-39.802763927259733</c:v>
                </c:pt>
                <c:pt idx="1112">
                  <c:v>-39.798382892144069</c:v>
                </c:pt>
                <c:pt idx="1113">
                  <c:v>-39.812084555183063</c:v>
                </c:pt>
                <c:pt idx="1114">
                  <c:v>-39.869285719880224</c:v>
                </c:pt>
                <c:pt idx="1115">
                  <c:v>-39.884337635426895</c:v>
                </c:pt>
                <c:pt idx="1116">
                  <c:v>-39.899156413850179</c:v>
                </c:pt>
                <c:pt idx="1117">
                  <c:v>-39.914985453142535</c:v>
                </c:pt>
                <c:pt idx="1118">
                  <c:v>-39.923873805982694</c:v>
                </c:pt>
                <c:pt idx="1119">
                  <c:v>-39.917263397122142</c:v>
                </c:pt>
                <c:pt idx="1120">
                  <c:v>-39.932223029224204</c:v>
                </c:pt>
                <c:pt idx="1121">
                  <c:v>-39.945730411326622</c:v>
                </c:pt>
                <c:pt idx="1122">
                  <c:v>-39.974216853625194</c:v>
                </c:pt>
                <c:pt idx="1123">
                  <c:v>-39.987928230710644</c:v>
                </c:pt>
                <c:pt idx="1124">
                  <c:v>-40.002606155455446</c:v>
                </c:pt>
                <c:pt idx="1125">
                  <c:v>-40.017041229029424</c:v>
                </c:pt>
                <c:pt idx="1126">
                  <c:v>-40.031301449760392</c:v>
                </c:pt>
                <c:pt idx="1127">
                  <c:v>-40.038441274172676</c:v>
                </c:pt>
                <c:pt idx="1128">
                  <c:v>-40.030291188891184</c:v>
                </c:pt>
                <c:pt idx="1129">
                  <c:v>-40.042297750760085</c:v>
                </c:pt>
                <c:pt idx="1130">
                  <c:v>-40.06950679590166</c:v>
                </c:pt>
                <c:pt idx="1131">
                  <c:v>-40.083592163790172</c:v>
                </c:pt>
                <c:pt idx="1132">
                  <c:v>-40.098440084353932</c:v>
                </c:pt>
                <c:pt idx="1133">
                  <c:v>-40.112753732342426</c:v>
                </c:pt>
                <c:pt idx="1134">
                  <c:v>-40.125338279997521</c:v>
                </c:pt>
                <c:pt idx="1135">
                  <c:v>-40.13974906845398</c:v>
                </c:pt>
                <c:pt idx="1136">
                  <c:v>-40.146636327649176</c:v>
                </c:pt>
                <c:pt idx="1137">
                  <c:v>-40.139438218955895</c:v>
                </c:pt>
                <c:pt idx="1138">
                  <c:v>-40.151692489018828</c:v>
                </c:pt>
                <c:pt idx="1139">
                  <c:v>-40.211846723948945</c:v>
                </c:pt>
                <c:pt idx="1140">
                  <c:v>-40.225208395349469</c:v>
                </c:pt>
                <c:pt idx="1141">
                  <c:v>-40.239352047518523</c:v>
                </c:pt>
                <c:pt idx="1142">
                  <c:v>-40.247220425442308</c:v>
                </c:pt>
                <c:pt idx="1143">
                  <c:v>-40.242173978120078</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-40.445357838421536</c:v>
                </c:pt>
                <c:pt idx="1157">
                  <c:v>-40.45903035931962</c:v>
                </c:pt>
                <c:pt idx="1158">
                  <c:v>-40.467637004801951</c:v>
                </c:pt>
                <c:pt idx="1159">
                  <c:v>-40.461774577546073</c:v>
                </c:pt>
                <c:pt idx="1160">
                  <c:v>-40.475034251454943</c:v>
                </c:pt>
                <c:pt idx="1161">
                  <c:v>-40.51492498471994</c:v>
                </c:pt>
                <c:pt idx="1162">
                  <c:v>-40.528369225518013</c:v>
                </c:pt>
                <c:pt idx="1163">
                  <c:v>-40.541546330029036</c:v>
                </c:pt>
                <c:pt idx="1164">
                  <c:v>-40.552630057449591</c:v>
                </c:pt>
                <c:pt idx="1165">
                  <c:v>-40.566802851759476</c:v>
                </c:pt>
                <c:pt idx="1166">
                  <c:v>-40.5749189378773</c:v>
                </c:pt>
                <c:pt idx="1167">
                  <c:v>-40.571368453764578</c:v>
                </c:pt>
                <c:pt idx="1168">
                  <c:v>-40.586808931184422</c:v>
                </c:pt>
                <c:pt idx="1169">
                  <c:v>-40.660193697882917</c:v>
                </c:pt>
                <c:pt idx="1170">
                  <c:v>-40.675255327476826</c:v>
                </c:pt>
                <c:pt idx="1171">
                  <c:v>-40.688772423626396</c:v>
                </c:pt>
                <c:pt idx="1172">
                  <c:v>-40.696859367603444</c:v>
                </c:pt>
                <c:pt idx="1173">
                  <c:v>-40.690943513090204</c:v>
                </c:pt>
                <c:pt idx="1174">
                  <c:v>-40.704159473788394</c:v>
                </c:pt>
                <c:pt idx="1175">
                  <c:v>-40.718050560740224</c:v>
                </c:pt>
                <c:pt idx="1176">
                  <c:v>-40.75617333748378</c:v>
                </c:pt>
                <c:pt idx="1177">
                  <c:v>-40.768257611727464</c:v>
                </c:pt>
                <c:pt idx="1178">
                  <c:v>-40.780570166071058</c:v>
                </c:pt>
                <c:pt idx="1179">
                  <c:v>-40.794378683625453</c:v>
                </c:pt>
                <c:pt idx="1180">
                  <c:v>-40.802004210378428</c:v>
                </c:pt>
                <c:pt idx="1181">
                  <c:v>-40.797895168574016</c:v>
                </c:pt>
                <c:pt idx="1182">
                  <c:v>-40.810091154355895</c:v>
                </c:pt>
                <c:pt idx="1183">
                  <c:v>-40.889683196971717</c:v>
                </c:pt>
                <c:pt idx="1184">
                  <c:v>-40.902976870044732</c:v>
                </c:pt>
                <c:pt idx="1185">
                  <c:v>-40.917096237096871</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-41.092371640885865</c:v>
                </c:pt>
                <c:pt idx="1197">
                  <c:v>-41.104698766299705</c:v>
                </c:pt>
                <c:pt idx="1198">
                  <c:v>-41.11730274204821</c:v>
                </c:pt>
                <c:pt idx="1199">
                  <c:v>-41.132315801408105</c:v>
                </c:pt>
                <c:pt idx="1200">
                  <c:v>-41.146041749563736</c:v>
                </c:pt>
                <c:pt idx="1201">
                  <c:v>-41.137065970302615</c:v>
                </c:pt>
                <c:pt idx="1202">
                  <c:v>-41.151272763776348</c:v>
                </c:pt>
                <c:pt idx="1203">
                  <c:v>-41.2212624711117</c:v>
                </c:pt>
                <c:pt idx="1204">
                  <c:v>-41.233958730304799</c:v>
                </c:pt>
                <c:pt idx="1205">
                  <c:v>-41.246504421771952</c:v>
                </c:pt>
                <c:pt idx="1206">
                  <c:v>-41.260196370764262</c:v>
                </c:pt>
                <c:pt idx="1207">
                  <c:v>-41.252395991168243</c:v>
                </c:pt>
                <c:pt idx="1208">
                  <c:v>-41.266306506213425</c:v>
                </c:pt>
                <c:pt idx="1209">
                  <c:v>-41.307290069745562</c:v>
                </c:pt>
                <c:pt idx="1210">
                  <c:v>-41.320195180945213</c:v>
                </c:pt>
                <c:pt idx="1211">
                  <c:v>-41.333581137462637</c:v>
                </c:pt>
                <c:pt idx="1212">
                  <c:v>-41.347365369899364</c:v>
                </c:pt>
                <c:pt idx="1213">
                  <c:v>-41.361756730262705</c:v>
                </c:pt>
                <c:pt idx="1214">
                  <c:v>-41.376060664204637</c:v>
                </c:pt>
                <c:pt idx="1215">
                  <c:v>-41.367191739458477</c:v>
                </c:pt>
                <c:pt idx="1216">
                  <c:v>-41.380791405005724</c:v>
                </c:pt>
                <c:pt idx="1217">
                  <c:v>-41.393647945971466</c:v>
                </c:pt>
                <c:pt idx="1218">
                  <c:v>-41.431600726895404</c:v>
                </c:pt>
                <c:pt idx="1219">
                  <c:v>-41.445346103145205</c:v>
                </c:pt>
                <c:pt idx="1220">
                  <c:v>-41.459348901635444</c:v>
                </c:pt>
                <c:pt idx="1221">
                  <c:v>-41.473366271196127</c:v>
                </c:pt>
                <c:pt idx="1222">
                  <c:v>-41.486810511994975</c:v>
                </c:pt>
                <c:pt idx="1223">
                  <c:v>-41.477455884907457</c:v>
                </c:pt>
                <c:pt idx="1224">
                  <c:v>-41.489783010321226</c:v>
                </c:pt>
                <c:pt idx="1225">
                  <c:v>-41.502595838076275</c:v>
                </c:pt>
                <c:pt idx="1226">
                  <c:v>-41.528935476027826</c:v>
                </c:pt>
                <c:pt idx="1227">
                  <c:v>-41.541607450103825</c:v>
                </c:pt>
                <c:pt idx="1228">
                  <c:v>-41.554483419163063</c:v>
                </c:pt>
                <c:pt idx="1229">
                  <c:v>-41.567199106449763</c:v>
                </c:pt>
                <c:pt idx="1230">
                  <c:v>-41.578719965978046</c:v>
                </c:pt>
                <c:pt idx="1231">
                  <c:v>-41.590818811291697</c:v>
                </c:pt>
                <c:pt idx="1232">
                  <c:v>-41.582134453435174</c:v>
                </c:pt>
                <c:pt idx="1233">
                  <c:v>-41.59519013236028</c:v>
                </c:pt>
                <c:pt idx="1234">
                  <c:v>-41.633599473485177</c:v>
                </c:pt>
                <c:pt idx="1235">
                  <c:v>-41.646198592210176</c:v>
                </c:pt>
                <c:pt idx="1236">
                  <c:v>-41.659783686687405</c:v>
                </c:pt>
                <c:pt idx="1237">
                  <c:v>-41.672018528656466</c:v>
                </c:pt>
                <c:pt idx="1238">
                  <c:v>-41.684782786177678</c:v>
                </c:pt>
                <c:pt idx="1239">
                  <c:v>-41.696930201725564</c:v>
                </c:pt>
                <c:pt idx="1240">
                  <c:v>-41.688338127313457</c:v>
                </c:pt>
                <c:pt idx="1241">
                  <c:v>-41.700009554567444</c:v>
                </c:pt>
                <c:pt idx="1242">
                  <c:v>-41.73791376525692</c:v>
                </c:pt>
                <c:pt idx="1243">
                  <c:v>-41.751513430804678</c:v>
                </c:pt>
                <c:pt idx="1244">
                  <c:v>-41.763767700867675</c:v>
                </c:pt>
                <c:pt idx="1245">
                  <c:v>-41.777343081297886</c:v>
                </c:pt>
                <c:pt idx="1246">
                  <c:v>-41.79136045085842</c:v>
                </c:pt>
                <c:pt idx="1247">
                  <c:v>-41.804289847175205</c:v>
                </c:pt>
                <c:pt idx="1248">
                  <c:v>-41.794216380623666</c:v>
                </c:pt>
                <c:pt idx="1249">
                  <c:v>-41.806966067074086</c:v>
                </c:pt>
                <c:pt idx="1250">
                  <c:v>-41.831999165728114</c:v>
                </c:pt>
                <c:pt idx="1251">
                  <c:v>-41.845088843817749</c:v>
                </c:pt>
                <c:pt idx="1252">
                  <c:v>-41.857143975920621</c:v>
                </c:pt>
                <c:pt idx="1253">
                  <c:v>-41.869849949160731</c:v>
                </c:pt>
                <c:pt idx="1254">
                  <c:v>-41.881837082935974</c:v>
                </c:pt>
                <c:pt idx="1255">
                  <c:v>-41.89408163895196</c:v>
                </c:pt>
                <c:pt idx="1256">
                  <c:v>-41.906826468379393</c:v>
                </c:pt>
                <c:pt idx="1257">
                  <c:v>-41.899672072896706</c:v>
                </c:pt>
                <c:pt idx="1258">
                  <c:v>-41.912120623895952</c:v>
                </c:pt>
                <c:pt idx="1259">
                  <c:v>-41.947591465857528</c:v>
                </c:pt>
                <c:pt idx="1260">
                  <c:v>-41.959364890603098</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-42.112370842058304</c:v>
                </c:pt>
                <c:pt idx="1276">
                  <c:v>-42.137661362953175</c:v>
                </c:pt>
                <c:pt idx="1277">
                  <c:v>-42.147657117130393</c:v>
                </c:pt>
                <c:pt idx="1278">
                  <c:v>-42.157550873815936</c:v>
                </c:pt>
                <c:pt idx="1279">
                  <c:v>-42.168911451571461</c:v>
                </c:pt>
                <c:pt idx="1280">
                  <c:v>-42.182370263440006</c:v>
                </c:pt>
                <c:pt idx="1281">
                  <c:v>-42.195887359589456</c:v>
                </c:pt>
                <c:pt idx="1282">
                  <c:v>-42.208782756742444</c:v>
                </c:pt>
                <c:pt idx="1283">
                  <c:v>-42.206932230823362</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-42.301760755876103</c:v>
                </c:pt>
                <c:pt idx="1293">
                  <c:v>-42.310430542662139</c:v>
                </c:pt>
                <c:pt idx="1294">
                  <c:v>-42.336687611215822</c:v>
                </c:pt>
                <c:pt idx="1295">
                  <c:v>-42.348422179773721</c:v>
                </c:pt>
                <c:pt idx="1296">
                  <c:v>-42.361176723247745</c:v>
                </c:pt>
                <c:pt idx="1297">
                  <c:v>-42.374285829430974</c:v>
                </c:pt>
                <c:pt idx="1298">
                  <c:v>-42.385743547654386</c:v>
                </c:pt>
                <c:pt idx="1299">
                  <c:v>-42.396448427249375</c:v>
                </c:pt>
                <c:pt idx="1300">
                  <c:v>-42.409402108683722</c:v>
                </c:pt>
                <c:pt idx="1301">
                  <c:v>-42.408163567714134</c:v>
                </c:pt>
                <c:pt idx="1302">
                  <c:v>-42.416182513363623</c:v>
                </c:pt>
                <c:pt idx="1303">
                  <c:v>-42.443979258337734</c:v>
                </c:pt>
                <c:pt idx="1304">
                  <c:v>-42.45771492054071</c:v>
                </c:pt>
                <c:pt idx="1305">
                  <c:v>-42.471703147961207</c:v>
                </c:pt>
                <c:pt idx="1306">
                  <c:v>-42.48362714043212</c:v>
                </c:pt>
                <c:pt idx="1307">
                  <c:v>-42.495706557652163</c:v>
                </c:pt>
                <c:pt idx="1308">
                  <c:v>-42.509413077714584</c:v>
                </c:pt>
                <c:pt idx="1309">
                  <c:v>-42.52225504761001</c:v>
                </c:pt>
                <c:pt idx="1310">
                  <c:v>-42.520249096941654</c:v>
                </c:pt>
                <c:pt idx="1311">
                  <c:v>-42.528724602791968</c:v>
                </c:pt>
                <c:pt idx="1312">
                  <c:v>-42.580286763310276</c:v>
                </c:pt>
                <c:pt idx="1313">
                  <c:v>-42.592477892068786</c:v>
                </c:pt>
                <c:pt idx="1314">
                  <c:v>-42.602988490727455</c:v>
                </c:pt>
                <c:pt idx="1315">
                  <c:v>-42.615626465639608</c:v>
                </c:pt>
                <c:pt idx="1316">
                  <c:v>-42.629221274163982</c:v>
                </c:pt>
                <c:pt idx="1317">
                  <c:v>-42.626200205602984</c:v>
                </c:pt>
                <c:pt idx="1318">
                  <c:v>-42.632038347741819</c:v>
                </c:pt>
                <c:pt idx="1319">
                  <c:v>-42.655599768302444</c:v>
                </c:pt>
                <c:pt idx="1320">
                  <c:v>-42.668373739870354</c:v>
                </c:pt>
                <c:pt idx="1321">
                  <c:v>-42.682531963109469</c:v>
                </c:pt>
                <c:pt idx="1322">
                  <c:v>-42.696175341867594</c:v>
                </c:pt>
                <c:pt idx="1323">
                  <c:v>-42.709575869455279</c:v>
                </c:pt>
                <c:pt idx="1324">
                  <c:v>-42.721431863598475</c:v>
                </c:pt>
                <c:pt idx="1325">
                  <c:v>-42.732632159581463</c:v>
                </c:pt>
                <c:pt idx="1326">
                  <c:v>-42.728037415435807</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-42.828388376105508</c:v>
                </c:pt>
                <c:pt idx="1335">
                  <c:v>-42.825289595170204</c:v>
                </c:pt>
                <c:pt idx="1336">
                  <c:v>-42.832633414565713</c:v>
                </c:pt>
                <c:pt idx="1337">
                  <c:v>-42.869639075924923</c:v>
                </c:pt>
                <c:pt idx="1338">
                  <c:v>-42.881917631104386</c:v>
                </c:pt>
                <c:pt idx="1339">
                  <c:v>-42.894740172906445</c:v>
                </c:pt>
                <c:pt idx="1340">
                  <c:v>-42.908043560025718</c:v>
                </c:pt>
                <c:pt idx="1341">
                  <c:v>-42.919316711360196</c:v>
                </c:pt>
                <c:pt idx="1342">
                  <c:v>-42.931080422058706</c:v>
                </c:pt>
                <c:pt idx="1343">
                  <c:v>-42.929701027410445</c:v>
                </c:pt>
                <c:pt idx="1344">
                  <c:v>-42.937885111855621</c:v>
                </c:pt>
                <c:pt idx="1345">
                  <c:v>-42.960256561680865</c:v>
                </c:pt>
                <c:pt idx="1346">
                  <c:v>-42.970713733082761</c:v>
                </c:pt>
                <c:pt idx="1347">
                  <c:v>-42.981438040771209</c:v>
                </c:pt>
                <c:pt idx="1348">
                  <c:v>-42.991569791604142</c:v>
                </c:pt>
                <c:pt idx="1349">
                  <c:v>-43.002731231399963</c:v>
                </c:pt>
                <c:pt idx="1350">
                  <c:v>-43.014135522365983</c:v>
                </c:pt>
                <c:pt idx="1351">
                  <c:v>-43.025734094268458</c:v>
                </c:pt>
                <c:pt idx="1352">
                  <c:v>-43.023713572530212</c:v>
                </c:pt>
                <c:pt idx="1353">
                  <c:v>-43.030634830889213</c:v>
                </c:pt>
                <c:pt idx="1354">
                  <c:v>-43.04125714108639</c:v>
                </c:pt>
                <c:pt idx="1355">
                  <c:v>-43.062472619340227</c:v>
                </c:pt>
                <c:pt idx="1356">
                  <c:v>-43.073624345089186</c:v>
                </c:pt>
                <c:pt idx="1357">
                  <c:v>-43.085839758964731</c:v>
                </c:pt>
                <c:pt idx="1358">
                  <c:v>-43.098249453776333</c:v>
                </c:pt>
                <c:pt idx="1359">
                  <c:v>-43.1107417179864</c:v>
                </c:pt>
                <c:pt idx="1360">
                  <c:v>-43.121869158618644</c:v>
                </c:pt>
                <c:pt idx="1361">
                  <c:v>-43.117342412800454</c:v>
                </c:pt>
                <c:pt idx="1362">
                  <c:v>-43.123583687882224</c:v>
                </c:pt>
                <c:pt idx="1363">
                  <c:v>-43.171226230508786</c:v>
                </c:pt>
                <c:pt idx="1364">
                  <c:v>-43.182246816625437</c:v>
                </c:pt>
                <c:pt idx="1365">
                  <c:v>-43.193884244715449</c:v>
                </c:pt>
                <c:pt idx="1366">
                  <c:v>-43.206536790698202</c:v>
                </c:pt>
                <c:pt idx="1367">
                  <c:v>-43.218446212098698</c:v>
                </c:pt>
                <c:pt idx="1368">
                  <c:v>-43.216848251396563</c:v>
                </c:pt>
                <c:pt idx="1369">
                  <c:v>-43.224561204571536</c:v>
                </c:pt>
                <c:pt idx="1370">
                  <c:v>-43.248520901052011</c:v>
                </c:pt>
                <c:pt idx="1371">
                  <c:v>-43.260056331650233</c:v>
                </c:pt>
                <c:pt idx="1372">
                  <c:v>-43.272174605057813</c:v>
                </c:pt>
                <c:pt idx="1373">
                  <c:v>-43.283943172779473</c:v>
                </c:pt>
                <c:pt idx="1374">
                  <c:v>-43.295381462909795</c:v>
                </c:pt>
                <c:pt idx="1375">
                  <c:v>-43.305858062404425</c:v>
                </c:pt>
                <c:pt idx="1376">
                  <c:v>-43.316917504708599</c:v>
                </c:pt>
                <c:pt idx="1377">
                  <c:v>-43.316558084976201</c:v>
                </c:pt>
                <c:pt idx="1378">
                  <c:v>-43.326592695340949</c:v>
                </c:pt>
                <c:pt idx="1379">
                  <c:v>-43.348012168578009</c:v>
                </c:pt>
                <c:pt idx="1380">
                  <c:v>-43.360140156032244</c:v>
                </c:pt>
                <c:pt idx="1381">
                  <c:v>-43.372438139305658</c:v>
                </c:pt>
                <c:pt idx="1382">
                  <c:v>-43.384080424419103</c:v>
                </c:pt>
                <c:pt idx="1383">
                  <c:v>-43.39533414765981</c:v>
                </c:pt>
                <c:pt idx="1384">
                  <c:v>-43.407520419394864</c:v>
                </c:pt>
                <c:pt idx="1385">
                  <c:v>-43.419774689457725</c:v>
                </c:pt>
                <c:pt idx="1386">
                  <c:v>-43.422494622567186</c:v>
                </c:pt>
                <c:pt idx="1387">
                  <c:v>-43.426156818218217</c:v>
                </c:pt>
                <c:pt idx="1388">
                  <c:v>-43.449140252993445</c:v>
                </c:pt>
                <c:pt idx="1389">
                  <c:v>-43.461039960347364</c:v>
                </c:pt>
                <c:pt idx="1390">
                  <c:v>-43.474668768034974</c:v>
                </c:pt>
                <c:pt idx="1391">
                  <c:v>-43.487355313181432</c:v>
                </c:pt>
                <c:pt idx="1392">
                  <c:v>-43.498973313177871</c:v>
                </c:pt>
                <c:pt idx="1393">
                  <c:v>-43.511426721200337</c:v>
                </c:pt>
                <c:pt idx="1394">
                  <c:v>-43.52361299293559</c:v>
                </c:pt>
                <c:pt idx="1395">
                  <c:v>-43.526289212834243</c:v>
                </c:pt>
                <c:pt idx="1396">
                  <c:v>-43.529494848284699</c:v>
                </c:pt>
                <c:pt idx="1397">
                  <c:v>-43.552978556471217</c:v>
                </c:pt>
                <c:pt idx="1398">
                  <c:v>-43.564275992922823</c:v>
                </c:pt>
                <c:pt idx="1399">
                  <c:v>-43.576049417667576</c:v>
                </c:pt>
                <c:pt idx="1400">
                  <c:v>-43.587851984553154</c:v>
                </c:pt>
                <c:pt idx="1401">
                  <c:v>-43.600455960301794</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-43.712750341536236</c:v>
                </c:pt>
                <c:pt idx="1410">
                  <c:v>-43.723236655078011</c:v>
                </c:pt>
                <c:pt idx="1411">
                  <c:v>-43.726257723639002</c:v>
                </c:pt>
                <c:pt idx="1412">
                  <c:v>-43.730148199390008</c:v>
                </c:pt>
                <c:pt idx="1413">
                  <c:v>-43.764710777974074</c:v>
                </c:pt>
                <c:pt idx="1414">
                  <c:v>-43.775847932652425</c:v>
                </c:pt>
                <c:pt idx="1415">
                  <c:v>-43.785217130810238</c:v>
                </c:pt>
                <c:pt idx="1416">
                  <c:v>-43.795907439335181</c:v>
                </c:pt>
                <c:pt idx="1417">
                  <c:v>-43.806588033813107</c:v>
                </c:pt>
                <c:pt idx="1418">
                  <c:v>-43.81760861993012</c:v>
                </c:pt>
                <c:pt idx="1419">
                  <c:v>-43.820148843173257</c:v>
                </c:pt>
                <c:pt idx="1420">
                  <c:v>-43.824049032971416</c:v>
                </c:pt>
                <c:pt idx="1421">
                  <c:v>-43.846833329786705</c:v>
                </c:pt>
                <c:pt idx="1422">
                  <c:v>-43.857601350686011</c:v>
                </c:pt>
                <c:pt idx="1423">
                  <c:v>-43.869437916735961</c:v>
                </c:pt>
                <c:pt idx="1424">
                  <c:v>-43.880147653354058</c:v>
                </c:pt>
                <c:pt idx="1425">
                  <c:v>-43.89187736488897</c:v>
                </c:pt>
                <c:pt idx="1426">
                  <c:v>-43.903223371574498</c:v>
                </c:pt>
                <c:pt idx="1427">
                  <c:v>-43.914841371570354</c:v>
                </c:pt>
                <c:pt idx="1428">
                  <c:v>-43.916512187623425</c:v>
                </c:pt>
                <c:pt idx="1429">
                  <c:v>-43.918620135783428</c:v>
                </c:pt>
                <c:pt idx="1430">
                  <c:v>-43.951560468548337</c:v>
                </c:pt>
                <c:pt idx="1431">
                  <c:v>-43.963421319715195</c:v>
                </c:pt>
                <c:pt idx="1432">
                  <c:v>-43.974898466032286</c:v>
                </c:pt>
                <c:pt idx="1433">
                  <c:v>-43.985991907500491</c:v>
                </c:pt>
                <c:pt idx="1434">
                  <c:v>-43.997979041276004</c:v>
                </c:pt>
                <c:pt idx="1435">
                  <c:v>-44.010291595619307</c:v>
                </c:pt>
                <c:pt idx="1436">
                  <c:v>-44.01314266836097</c:v>
                </c:pt>
                <c:pt idx="1437">
                  <c:v>-44.016217164179835</c:v>
                </c:pt>
                <c:pt idx="1438">
                  <c:v>-44.051950285405674</c:v>
                </c:pt>
                <c:pt idx="1439">
                  <c:v>-44.062975728545545</c:v>
                </c:pt>
                <c:pt idx="1440">
                  <c:v>-44.07321919091693</c:v>
                </c:pt>
                <c:pt idx="1441">
                  <c:v>-44.084749764491377</c:v>
                </c:pt>
                <c:pt idx="1442">
                  <c:v>-44.096829181711726</c:v>
                </c:pt>
                <c:pt idx="1443">
                  <c:v>-44.106577227695205</c:v>
                </c:pt>
                <c:pt idx="1444">
                  <c:v>-44.108486037895204</c:v>
                </c:pt>
                <c:pt idx="1445">
                  <c:v>-44.110788266991406</c:v>
                </c:pt>
                <c:pt idx="1446">
                  <c:v>-44.132703156616174</c:v>
                </c:pt>
                <c:pt idx="1447">
                  <c:v>-44.142820336379309</c:v>
                </c:pt>
                <c:pt idx="1448">
                  <c:v>-44.153408647412427</c:v>
                </c:pt>
                <c:pt idx="1449">
                  <c:v>-44.165726058779811</c:v>
                </c:pt>
                <c:pt idx="1450">
                  <c:v>-44.17602780543173</c:v>
                </c:pt>
                <c:pt idx="1451">
                  <c:v>-44.186436406598958</c:v>
                </c:pt>
                <c:pt idx="1452">
                  <c:v>-44.197267568802545</c:v>
                </c:pt>
                <c:pt idx="1453">
                  <c:v>-44.199506656594693</c:v>
                </c:pt>
                <c:pt idx="1454">
                  <c:v>-44.202430584687434</c:v>
                </c:pt>
                <c:pt idx="1455">
                  <c:v>-44.214636284516445</c:v>
                </c:pt>
                <c:pt idx="1456">
                  <c:v>-44.235288348054546</c:v>
                </c:pt>
                <c:pt idx="1457">
                  <c:v>-44.246202079656364</c:v>
                </c:pt>
                <c:pt idx="1458">
                  <c:v>-44.256639822964203</c:v>
                </c:pt>
                <c:pt idx="1459">
                  <c:v>-44.267368987676448</c:v>
                </c:pt>
                <c:pt idx="1460">
                  <c:v>-44.277962155732894</c:v>
                </c:pt>
                <c:pt idx="1461">
                  <c:v>-44.289633582986731</c:v>
                </c:pt>
                <c:pt idx="1462">
                  <c:v>-44.291454966765471</c:v>
                </c:pt>
                <c:pt idx="1463">
                  <c:v>-44.293805766095673</c:v>
                </c:pt>
                <c:pt idx="1464">
                  <c:v>-44.328965758559292</c:v>
                </c:pt>
                <c:pt idx="1465">
                  <c:v>-44.339690066247805</c:v>
                </c:pt>
                <c:pt idx="1466">
                  <c:v>-44.349632393167965</c:v>
                </c:pt>
                <c:pt idx="1467">
                  <c:v>-44.360648122260955</c:v>
                </c:pt>
                <c:pt idx="1468">
                  <c:v>-44.371124721756097</c:v>
                </c:pt>
                <c:pt idx="1469">
                  <c:v>-44.381343899010091</c:v>
                </c:pt>
                <c:pt idx="1470">
                  <c:v>-44.382242448341174</c:v>
                </c:pt>
                <c:pt idx="1471">
                  <c:v>-44.384088117236566</c:v>
                </c:pt>
                <c:pt idx="1472">
                  <c:v>-44.394666714223135</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34809984"/>
        <c:axId val="234824064"/>
        <c:extLst/>
      </c:lineChart>
      <c:catAx>
        <c:axId val="2348099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24064"/>
        <c:crosses val="autoZero"/>
        <c:auto val="1"/>
        <c:lblAlgn val="ctr"/>
        <c:lblOffset val="100"/>
        <c:noMultiLvlLbl val="0"/>
      </c:catAx>
      <c:valAx>
        <c:axId val="234824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099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0.15997990616946875</c:v>
                </c:pt>
                <c:pt idx="2">
                  <c:v>0.16000452616944472</c:v>
                </c:pt>
                <c:pt idx="3">
                  <c:v>0.16017031616935637</c:v>
                </c:pt>
                <c:pt idx="4">
                  <c:v>0.16003052616946434</c:v>
                </c:pt>
                <c:pt idx="5">
                  <c:v>0.16115960555089259</c:v>
                </c:pt>
                <c:pt idx="6">
                  <c:v>0.15934766616953774</c:v>
                </c:pt>
                <c:pt idx="7">
                  <c:v>0.15740765616931227</c:v>
                </c:pt>
                <c:pt idx="8">
                  <c:v>0.15831799759804752</c:v>
                </c:pt>
                <c:pt idx="9">
                  <c:v>0.15563952616942375</c:v>
                </c:pt>
                <c:pt idx="10">
                  <c:v>0.15798315616940842</c:v>
                </c:pt>
                <c:pt idx="11">
                  <c:v>0.15784598616946335</c:v>
                </c:pt>
                <c:pt idx="12">
                  <c:v>0.15642776902652175</c:v>
                </c:pt>
                <c:pt idx="13">
                  <c:v>0.15473247616938618</c:v>
                </c:pt>
                <c:pt idx="14">
                  <c:v>0.15407928616933531</c:v>
                </c:pt>
                <c:pt idx="15">
                  <c:v>0.15414163616938512</c:v>
                </c:pt>
                <c:pt idx="16">
                  <c:v>0.15205690616957671</c:v>
                </c:pt>
                <c:pt idx="17">
                  <c:v>0.15090104592245304</c:v>
                </c:pt>
                <c:pt idx="18">
                  <c:v>0.14649365181053076</c:v>
                </c:pt>
                <c:pt idx="19">
                  <c:v>0.14618594616949601</c:v>
                </c:pt>
                <c:pt idx="20">
                  <c:v>0.14423339616946926</c:v>
                </c:pt>
                <c:pt idx="21">
                  <c:v>0.14372960616944425</c:v>
                </c:pt>
                <c:pt idx="22">
                  <c:v>0.14269198616942497</c:v>
                </c:pt>
                <c:pt idx="23">
                  <c:v>0.14061571616952051</c:v>
                </c:pt>
                <c:pt idx="24">
                  <c:v>0.14179402876683891</c:v>
                </c:pt>
                <c:pt idx="25">
                  <c:v>0.13823908853504507</c:v>
                </c:pt>
                <c:pt idx="26">
                  <c:v>0.13885978616946246</c:v>
                </c:pt>
                <c:pt idx="27">
                  <c:v>0.13726535616955021</c:v>
                </c:pt>
                <c:pt idx="28">
                  <c:v>0.13692488616939658</c:v>
                </c:pt>
                <c:pt idx="29">
                  <c:v>0.13572093616950553</c:v>
                </c:pt>
                <c:pt idx="30">
                  <c:v>0.13402696616957138</c:v>
                </c:pt>
                <c:pt idx="31">
                  <c:v>0.13451407616943842</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0.12723729283619947</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0.12218695950281258</c:v>
                </c:pt>
                <c:pt idx="51">
                  <c:v>0.12269674381656194</c:v>
                </c:pt>
                <c:pt idx="52">
                  <c:v>0.12230866616934551</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0.12043384238569409</c:v>
                </c:pt>
                <c:pt idx="61">
                  <c:v>0.11786130616943068</c:v>
                </c:pt>
                <c:pt idx="62">
                  <c:v>0.11754208616949308</c:v>
                </c:pt>
                <c:pt idx="63">
                  <c:v>0.11551894616950165</c:v>
                </c:pt>
                <c:pt idx="64">
                  <c:v>0.11496496616939551</c:v>
                </c:pt>
                <c:pt idx="65">
                  <c:v>0.11309194616940489</c:v>
                </c:pt>
                <c:pt idx="66">
                  <c:v>0.11199251616956458</c:v>
                </c:pt>
                <c:pt idx="67">
                  <c:v>0.11260843386187959</c:v>
                </c:pt>
                <c:pt idx="68">
                  <c:v>0.11005800798763232</c:v>
                </c:pt>
                <c:pt idx="69">
                  <c:v>0.10905711616952359</c:v>
                </c:pt>
                <c:pt idx="70">
                  <c:v>0.10868423616948072</c:v>
                </c:pt>
                <c:pt idx="71">
                  <c:v>0.10750517616941146</c:v>
                </c:pt>
                <c:pt idx="72">
                  <c:v>0.1065874561696063</c:v>
                </c:pt>
                <c:pt idx="73">
                  <c:v>0.10673926616944128</c:v>
                </c:pt>
                <c:pt idx="74">
                  <c:v>0.10851741616963295</c:v>
                </c:pt>
                <c:pt idx="75">
                  <c:v>0.10836740394721309</c:v>
                </c:pt>
                <c:pt idx="76">
                  <c:v>0.10824593526029989</c:v>
                </c:pt>
                <c:pt idx="77">
                  <c:v>0.10963407616952751</c:v>
                </c:pt>
                <c:pt idx="78">
                  <c:v>0.10882759616951887</c:v>
                </c:pt>
                <c:pt idx="79">
                  <c:v>0.11104883235505256</c:v>
                </c:pt>
                <c:pt idx="80">
                  <c:v>0.10840654616940526</c:v>
                </c:pt>
                <c:pt idx="81">
                  <c:v>0.1089748561695815</c:v>
                </c:pt>
                <c:pt idx="82">
                  <c:v>0.11004097616944349</c:v>
                </c:pt>
                <c:pt idx="83">
                  <c:v>0.10982343616956314</c:v>
                </c:pt>
                <c:pt idx="84">
                  <c:v>0.10850871312598542</c:v>
                </c:pt>
                <c:pt idx="85">
                  <c:v>0.10610621591312995</c:v>
                </c:pt>
                <c:pt idx="86">
                  <c:v>0.10618640616954167</c:v>
                </c:pt>
                <c:pt idx="87">
                  <c:v>0.10780518616947177</c:v>
                </c:pt>
                <c:pt idx="88">
                  <c:v>0.10703430616946705</c:v>
                </c:pt>
                <c:pt idx="89">
                  <c:v>0.10640844616951028</c:v>
                </c:pt>
                <c:pt idx="90">
                  <c:v>0.10805580142721308</c:v>
                </c:pt>
                <c:pt idx="91">
                  <c:v>0.10616951616950132</c:v>
                </c:pt>
                <c:pt idx="92">
                  <c:v>0.10655788616931247</c:v>
                </c:pt>
                <c:pt idx="93">
                  <c:v>0.10552232616950619</c:v>
                </c:pt>
                <c:pt idx="94">
                  <c:v>0.10271462616948669</c:v>
                </c:pt>
                <c:pt idx="95">
                  <c:v>0.10288211616958165</c:v>
                </c:pt>
                <c:pt idx="96">
                  <c:v>0.10142417825277064</c:v>
                </c:pt>
                <c:pt idx="97">
                  <c:v>0.10213893616942457</c:v>
                </c:pt>
                <c:pt idx="98">
                  <c:v>0.10177842616936048</c:v>
                </c:pt>
                <c:pt idx="99">
                  <c:v>0.10120377616939892</c:v>
                </c:pt>
                <c:pt idx="100">
                  <c:v>0.10289647616950506</c:v>
                </c:pt>
                <c:pt idx="101">
                  <c:v>0.10322163669570728</c:v>
                </c:pt>
                <c:pt idx="102">
                  <c:v>0.10221262616948958</c:v>
                </c:pt>
                <c:pt idx="103">
                  <c:v>0.10417069513498239</c:v>
                </c:pt>
                <c:pt idx="104">
                  <c:v>0.10293826616950241</c:v>
                </c:pt>
                <c:pt idx="105">
                  <c:v>0.10094418616941425</c:v>
                </c:pt>
                <c:pt idx="106">
                  <c:v>0.10339741616937187</c:v>
                </c:pt>
                <c:pt idx="107">
                  <c:v>0.10481280616947666</c:v>
                </c:pt>
                <c:pt idx="108">
                  <c:v>0.10343489616946035</c:v>
                </c:pt>
                <c:pt idx="109">
                  <c:v>0.10487862616955113</c:v>
                </c:pt>
                <c:pt idx="110">
                  <c:v>0.10328025882255076</c:v>
                </c:pt>
                <c:pt idx="111">
                  <c:v>0.1057832625330947</c:v>
                </c:pt>
                <c:pt idx="112">
                  <c:v>0.10334128241949259</c:v>
                </c:pt>
                <c:pt idx="113">
                  <c:v>0.10515367616947922</c:v>
                </c:pt>
                <c:pt idx="114">
                  <c:v>0.10581115616952275</c:v>
                </c:pt>
                <c:pt idx="115">
                  <c:v>0.10631181616959381</c:v>
                </c:pt>
                <c:pt idx="116">
                  <c:v>0.10645601000791771</c:v>
                </c:pt>
                <c:pt idx="117">
                  <c:v>0.10659277616950667</c:v>
                </c:pt>
                <c:pt idx="118">
                  <c:v>0.10779440616951796</c:v>
                </c:pt>
                <c:pt idx="119">
                  <c:v>0.10827325116949303</c:v>
                </c:pt>
                <c:pt idx="120">
                  <c:v>0.1106693761694684</c:v>
                </c:pt>
                <c:pt idx="121">
                  <c:v>0.10921864616940979</c:v>
                </c:pt>
                <c:pt idx="122">
                  <c:v>0.11046668866949005</c:v>
                </c:pt>
                <c:pt idx="123">
                  <c:v>0.11080676616953156</c:v>
                </c:pt>
                <c:pt idx="124">
                  <c:v>0.10832977616948369</c:v>
                </c:pt>
                <c:pt idx="125">
                  <c:v>0.10923335616945452</c:v>
                </c:pt>
                <c:pt idx="126">
                  <c:v>0.10797154616950877</c:v>
                </c:pt>
                <c:pt idx="127">
                  <c:v>0.10788474616943249</c:v>
                </c:pt>
                <c:pt idx="128">
                  <c:v>0.10610762616947511</c:v>
                </c:pt>
                <c:pt idx="129">
                  <c:v>0.1084244443513713</c:v>
                </c:pt>
                <c:pt idx="130">
                  <c:v>0.10889466616951911</c:v>
                </c:pt>
                <c:pt idx="131">
                  <c:v>0.10898765616956041</c:v>
                </c:pt>
                <c:pt idx="132">
                  <c:v>0.10887512616955072</c:v>
                </c:pt>
                <c:pt idx="133">
                  <c:v>0.10807692616944564</c:v>
                </c:pt>
                <c:pt idx="134">
                  <c:v>0.1084962161696128</c:v>
                </c:pt>
                <c:pt idx="135">
                  <c:v>0.10844791616949553</c:v>
                </c:pt>
                <c:pt idx="136">
                  <c:v>0.10652878616943449</c:v>
                </c:pt>
                <c:pt idx="137">
                  <c:v>0.10952502967818169</c:v>
                </c:pt>
                <c:pt idx="138">
                  <c:v>0.10545862616946501</c:v>
                </c:pt>
                <c:pt idx="139">
                  <c:v>0.10581083047056</c:v>
                </c:pt>
                <c:pt idx="140">
                  <c:v>0.10657637616948548</c:v>
                </c:pt>
                <c:pt idx="141">
                  <c:v>0.10663092616948699</c:v>
                </c:pt>
                <c:pt idx="142">
                  <c:v>0.10735209616947802</c:v>
                </c:pt>
                <c:pt idx="143">
                  <c:v>0.10605854536142099</c:v>
                </c:pt>
                <c:pt idx="144">
                  <c:v>0.10604911616955801</c:v>
                </c:pt>
                <c:pt idx="145">
                  <c:v>0.1058494661695446</c:v>
                </c:pt>
                <c:pt idx="146">
                  <c:v>0.10360382616950403</c:v>
                </c:pt>
                <c:pt idx="147">
                  <c:v>0.10426617880112614</c:v>
                </c:pt>
                <c:pt idx="148">
                  <c:v>0.104327292836132</c:v>
                </c:pt>
                <c:pt idx="149">
                  <c:v>0.10546130616938854</c:v>
                </c:pt>
                <c:pt idx="150">
                  <c:v>0.10454384616950563</c:v>
                </c:pt>
                <c:pt idx="151">
                  <c:v>0.1037459761695915</c:v>
                </c:pt>
                <c:pt idx="152">
                  <c:v>0.10450484616941957</c:v>
                </c:pt>
                <c:pt idx="153">
                  <c:v>0.10561077616942782</c:v>
                </c:pt>
                <c:pt idx="154">
                  <c:v>0.1045346561695341</c:v>
                </c:pt>
                <c:pt idx="155">
                  <c:v>0.10484631037999748</c:v>
                </c:pt>
                <c:pt idx="156">
                  <c:v>0.10849878001562296</c:v>
                </c:pt>
                <c:pt idx="157">
                  <c:v>0.10918462616943719</c:v>
                </c:pt>
                <c:pt idx="158">
                  <c:v>0.10971670616946497</c:v>
                </c:pt>
                <c:pt idx="159">
                  <c:v>0.11208519616953083</c:v>
                </c:pt>
                <c:pt idx="160">
                  <c:v>0.11502519616946927</c:v>
                </c:pt>
                <c:pt idx="161">
                  <c:v>0.11587431366946506</c:v>
                </c:pt>
                <c:pt idx="162">
                  <c:v>0.11714018616940791</c:v>
                </c:pt>
                <c:pt idx="163">
                  <c:v>0.12057535616963842</c:v>
                </c:pt>
                <c:pt idx="164">
                  <c:v>0.12168186426470128</c:v>
                </c:pt>
                <c:pt idx="165">
                  <c:v>0.12765516463095117</c:v>
                </c:pt>
                <c:pt idx="166">
                  <c:v>0.13051233616947452</c:v>
                </c:pt>
                <c:pt idx="167">
                  <c:v>0.13156712616934391</c:v>
                </c:pt>
                <c:pt idx="168">
                  <c:v>0.13234914744614948</c:v>
                </c:pt>
                <c:pt idx="169">
                  <c:v>0.13668458616953669</c:v>
                </c:pt>
                <c:pt idx="170">
                  <c:v>0.13922502616934196</c:v>
                </c:pt>
                <c:pt idx="171">
                  <c:v>0.14103379616935291</c:v>
                </c:pt>
                <c:pt idx="172">
                  <c:v>0.14225906616954376</c:v>
                </c:pt>
                <c:pt idx="173">
                  <c:v>0.14088095950280891</c:v>
                </c:pt>
                <c:pt idx="174">
                  <c:v>0.14881355209544744</c:v>
                </c:pt>
                <c:pt idx="175">
                  <c:v>0.14891511616943437</c:v>
                </c:pt>
                <c:pt idx="176">
                  <c:v>0.1507212561695184</c:v>
                </c:pt>
                <c:pt idx="177">
                  <c:v>0.14701992616959134</c:v>
                </c:pt>
                <c:pt idx="178">
                  <c:v>0.15158182616944771</c:v>
                </c:pt>
                <c:pt idx="179">
                  <c:v>0.15310489616945241</c:v>
                </c:pt>
                <c:pt idx="180">
                  <c:v>0.15285395270007029</c:v>
                </c:pt>
                <c:pt idx="181">
                  <c:v>0.15424684616952841</c:v>
                </c:pt>
                <c:pt idx="182">
                  <c:v>0.15591986529986498</c:v>
                </c:pt>
                <c:pt idx="183">
                  <c:v>0.15957572911065637</c:v>
                </c:pt>
                <c:pt idx="184">
                  <c:v>0.16287494616943834</c:v>
                </c:pt>
                <c:pt idx="185">
                  <c:v>0.16162097616945886</c:v>
                </c:pt>
                <c:pt idx="186">
                  <c:v>0.16183321616946983</c:v>
                </c:pt>
                <c:pt idx="187">
                  <c:v>0.16321989421062721</c:v>
                </c:pt>
                <c:pt idx="188">
                  <c:v>0.16299434045522851</c:v>
                </c:pt>
                <c:pt idx="189">
                  <c:v>0.16392555616955917</c:v>
                </c:pt>
                <c:pt idx="190">
                  <c:v>0.16506129616951171</c:v>
                </c:pt>
                <c:pt idx="191">
                  <c:v>0.16308802616943296</c:v>
                </c:pt>
                <c:pt idx="192">
                  <c:v>0.16259890452003875</c:v>
                </c:pt>
                <c:pt idx="193">
                  <c:v>0.1640913274680571</c:v>
                </c:pt>
                <c:pt idx="194">
                  <c:v>0.16185884839170228</c:v>
                </c:pt>
                <c:pt idx="195">
                  <c:v>0.16315580616941361</c:v>
                </c:pt>
                <c:pt idx="196">
                  <c:v>0.16095310616943023</c:v>
                </c:pt>
                <c:pt idx="197">
                  <c:v>0.16169729616952142</c:v>
                </c:pt>
                <c:pt idx="198">
                  <c:v>0.16096160555082442</c:v>
                </c:pt>
                <c:pt idx="199">
                  <c:v>0.16198950616946242</c:v>
                </c:pt>
                <c:pt idx="200">
                  <c:v>0.16379008616951296</c:v>
                </c:pt>
                <c:pt idx="201">
                  <c:v>0.16378941188372698</c:v>
                </c:pt>
                <c:pt idx="202">
                  <c:v>0.1622026518104179</c:v>
                </c:pt>
                <c:pt idx="203">
                  <c:v>0.16331644249604033</c:v>
                </c:pt>
                <c:pt idx="204">
                  <c:v>0.16374649616945247</c:v>
                </c:pt>
                <c:pt idx="205">
                  <c:v>0.16237212101482612</c:v>
                </c:pt>
                <c:pt idx="206">
                  <c:v>0.16285361616938587</c:v>
                </c:pt>
                <c:pt idx="207">
                  <c:v>0.16197837616945776</c:v>
                </c:pt>
                <c:pt idx="208">
                  <c:v>0.16123365616948604</c:v>
                </c:pt>
                <c:pt idx="209">
                  <c:v>0.16195987616936244</c:v>
                </c:pt>
                <c:pt idx="210">
                  <c:v>0.16028993526029497</c:v>
                </c:pt>
                <c:pt idx="211">
                  <c:v>0.16354862616948651</c:v>
                </c:pt>
                <c:pt idx="212">
                  <c:v>0.16232888932742673</c:v>
                </c:pt>
                <c:pt idx="213">
                  <c:v>0.1604745061693649</c:v>
                </c:pt>
                <c:pt idx="214">
                  <c:v>0.15999824616955091</c:v>
                </c:pt>
                <c:pt idx="215">
                  <c:v>0.15985357616952456</c:v>
                </c:pt>
                <c:pt idx="216">
                  <c:v>0.1609556061693809</c:v>
                </c:pt>
                <c:pt idx="217">
                  <c:v>0.16023466616955767</c:v>
                </c:pt>
                <c:pt idx="218">
                  <c:v>0.16041953526037417</c:v>
                </c:pt>
                <c:pt idx="219">
                  <c:v>0.15874459586642414</c:v>
                </c:pt>
                <c:pt idx="220">
                  <c:v>0.15896880264004698</c:v>
                </c:pt>
                <c:pt idx="221">
                  <c:v>0.15888747616953941</c:v>
                </c:pt>
                <c:pt idx="222">
                  <c:v>0.15849907616954825</c:v>
                </c:pt>
                <c:pt idx="223">
                  <c:v>0.15899067616940996</c:v>
                </c:pt>
                <c:pt idx="224">
                  <c:v>0.15893494531833643</c:v>
                </c:pt>
                <c:pt idx="225">
                  <c:v>0.15921719616950775</c:v>
                </c:pt>
                <c:pt idx="226">
                  <c:v>0.15838549616945882</c:v>
                </c:pt>
                <c:pt idx="227">
                  <c:v>0.15853576410059161</c:v>
                </c:pt>
                <c:pt idx="228">
                  <c:v>0.16255662616948988</c:v>
                </c:pt>
                <c:pt idx="229">
                  <c:v>0.16078654616950416</c:v>
                </c:pt>
                <c:pt idx="230">
                  <c:v>0.16011570616946386</c:v>
                </c:pt>
                <c:pt idx="231">
                  <c:v>0.16126045616950091</c:v>
                </c:pt>
                <c:pt idx="232">
                  <c:v>0.16223424616949036</c:v>
                </c:pt>
                <c:pt idx="233">
                  <c:v>0.16262394616953202</c:v>
                </c:pt>
                <c:pt idx="234">
                  <c:v>0.16319666616946904</c:v>
                </c:pt>
                <c:pt idx="235">
                  <c:v>0.16544384616948138</c:v>
                </c:pt>
                <c:pt idx="236">
                  <c:v>0.16251450116948271</c:v>
                </c:pt>
                <c:pt idx="237">
                  <c:v>0.16697928241949062</c:v>
                </c:pt>
                <c:pt idx="238">
                  <c:v>0.16814967993293806</c:v>
                </c:pt>
                <c:pt idx="239">
                  <c:v>0.16895238616950822</c:v>
                </c:pt>
                <c:pt idx="240">
                  <c:v>0.17014346616953446</c:v>
                </c:pt>
                <c:pt idx="241">
                  <c:v>0.17044290616945582</c:v>
                </c:pt>
                <c:pt idx="242">
                  <c:v>0.17174550616948644</c:v>
                </c:pt>
                <c:pt idx="243">
                  <c:v>0.17275429283606114</c:v>
                </c:pt>
                <c:pt idx="244">
                  <c:v>0.17165103526043879</c:v>
                </c:pt>
                <c:pt idx="245">
                  <c:v>0.17336851380979121</c:v>
                </c:pt>
                <c:pt idx="246">
                  <c:v>0.17454217616941073</c:v>
                </c:pt>
                <c:pt idx="247">
                  <c:v>0.17551528616947179</c:v>
                </c:pt>
                <c:pt idx="248">
                  <c:v>0.17544469616945027</c:v>
                </c:pt>
                <c:pt idx="249">
                  <c:v>0.17698914744609401</c:v>
                </c:pt>
                <c:pt idx="250">
                  <c:v>0.17608432616944494</c:v>
                </c:pt>
                <c:pt idx="251">
                  <c:v>0.17707187616956332</c:v>
                </c:pt>
                <c:pt idx="252">
                  <c:v>0.17628239616958299</c:v>
                </c:pt>
                <c:pt idx="253">
                  <c:v>0.17792270950280939</c:v>
                </c:pt>
                <c:pt idx="254">
                  <c:v>0.17805961541677109</c:v>
                </c:pt>
                <c:pt idx="255">
                  <c:v>0.1784719419590175</c:v>
                </c:pt>
                <c:pt idx="256">
                  <c:v>0.17732319616956721</c:v>
                </c:pt>
                <c:pt idx="257">
                  <c:v>0.17702735616953191</c:v>
                </c:pt>
                <c:pt idx="258">
                  <c:v>0.17865082616934558</c:v>
                </c:pt>
                <c:pt idx="259">
                  <c:v>0.17774413616946638</c:v>
                </c:pt>
                <c:pt idx="260">
                  <c:v>0.17720262616947491</c:v>
                </c:pt>
                <c:pt idx="261">
                  <c:v>0.17821448728071274</c:v>
                </c:pt>
                <c:pt idx="262">
                  <c:v>0.17804804283612513</c:v>
                </c:pt>
                <c:pt idx="263">
                  <c:v>0.17749030616944647</c:v>
                </c:pt>
                <c:pt idx="264">
                  <c:v>0.17785004616941091</c:v>
                </c:pt>
                <c:pt idx="265">
                  <c:v>0.17742094616950521</c:v>
                </c:pt>
                <c:pt idx="266">
                  <c:v>0.17798070616947853</c:v>
                </c:pt>
                <c:pt idx="267">
                  <c:v>0.17674563680782351</c:v>
                </c:pt>
                <c:pt idx="268">
                  <c:v>0.17635370309268689</c:v>
                </c:pt>
                <c:pt idx="269">
                  <c:v>0.17809269283614562</c:v>
                </c:pt>
                <c:pt idx="270">
                  <c:v>0.17852208616929532</c:v>
                </c:pt>
                <c:pt idx="271">
                  <c:v>0.17963523616946081</c:v>
                </c:pt>
                <c:pt idx="272">
                  <c:v>0.17824691616938576</c:v>
                </c:pt>
                <c:pt idx="273">
                  <c:v>0.17801446616943001</c:v>
                </c:pt>
                <c:pt idx="274">
                  <c:v>0.17789980616954892</c:v>
                </c:pt>
                <c:pt idx="275">
                  <c:v>0.1778162961695105</c:v>
                </c:pt>
                <c:pt idx="276">
                  <c:v>0.17871794616951348</c:v>
                </c:pt>
                <c:pt idx="277">
                  <c:v>0.17841059675771506</c:v>
                </c:pt>
                <c:pt idx="278">
                  <c:v>0.17549690741940133</c:v>
                </c:pt>
                <c:pt idx="279">
                  <c:v>0.17848512111893924</c:v>
                </c:pt>
                <c:pt idx="280">
                  <c:v>0.17764363616944961</c:v>
                </c:pt>
                <c:pt idx="281">
                  <c:v>0.17813438616951771</c:v>
                </c:pt>
                <c:pt idx="282">
                  <c:v>0.17791994616935425</c:v>
                </c:pt>
                <c:pt idx="283">
                  <c:v>0.17716339616947652</c:v>
                </c:pt>
                <c:pt idx="284">
                  <c:v>0.17779069934022154</c:v>
                </c:pt>
                <c:pt idx="285">
                  <c:v>0.17846430616950251</c:v>
                </c:pt>
                <c:pt idx="286">
                  <c:v>0.1784922361694761</c:v>
                </c:pt>
                <c:pt idx="287">
                  <c:v>0.17783282616959184</c:v>
                </c:pt>
                <c:pt idx="288">
                  <c:v>0.17847081616945104</c:v>
                </c:pt>
                <c:pt idx="289">
                  <c:v>0.17791387869466746</c:v>
                </c:pt>
                <c:pt idx="290">
                  <c:v>0.17796752616942557</c:v>
                </c:pt>
                <c:pt idx="291">
                  <c:v>0.17744953616936307</c:v>
                </c:pt>
                <c:pt idx="292">
                  <c:v>0.17770215616940324</c:v>
                </c:pt>
                <c:pt idx="293">
                  <c:v>0.17852619616961371</c:v>
                </c:pt>
                <c:pt idx="294">
                  <c:v>0.17846259616948182</c:v>
                </c:pt>
                <c:pt idx="295">
                  <c:v>0.17863513154577546</c:v>
                </c:pt>
                <c:pt idx="296">
                  <c:v>0.17926087616953623</c:v>
                </c:pt>
                <c:pt idx="297">
                  <c:v>0.17720385616948447</c:v>
                </c:pt>
                <c:pt idx="298">
                  <c:v>0.17701676616944473</c:v>
                </c:pt>
                <c:pt idx="299">
                  <c:v>0.17743857616943648</c:v>
                </c:pt>
                <c:pt idx="300">
                  <c:v>0.17805224233110581</c:v>
                </c:pt>
                <c:pt idx="301">
                  <c:v>0.17626369616932938</c:v>
                </c:pt>
                <c:pt idx="302">
                  <c:v>0.17692664616956241</c:v>
                </c:pt>
                <c:pt idx="303">
                  <c:v>0.17745221616954154</c:v>
                </c:pt>
                <c:pt idx="304">
                  <c:v>0.17751243616928092</c:v>
                </c:pt>
                <c:pt idx="305">
                  <c:v>0.17499151253306891</c:v>
                </c:pt>
                <c:pt idx="306">
                  <c:v>0.17617250616939373</c:v>
                </c:pt>
                <c:pt idx="307">
                  <c:v>0.1741759061694382</c:v>
                </c:pt>
                <c:pt idx="308">
                  <c:v>0.17480147616947792</c:v>
                </c:pt>
                <c:pt idx="309">
                  <c:v>0.17531957616955637</c:v>
                </c:pt>
                <c:pt idx="310">
                  <c:v>0.17440034957370226</c:v>
                </c:pt>
                <c:pt idx="311">
                  <c:v>0.17331736616944274</c:v>
                </c:pt>
                <c:pt idx="312">
                  <c:v>0.17418288616943334</c:v>
                </c:pt>
                <c:pt idx="313">
                  <c:v>0.17515198616948174</c:v>
                </c:pt>
                <c:pt idx="314">
                  <c:v>0.17385747563174903</c:v>
                </c:pt>
                <c:pt idx="315">
                  <c:v>0.1765213761695322</c:v>
                </c:pt>
                <c:pt idx="316">
                  <c:v>0.17487602616947129</c:v>
                </c:pt>
                <c:pt idx="317">
                  <c:v>0.17616470616943078</c:v>
                </c:pt>
                <c:pt idx="318">
                  <c:v>0.17576892616948245</c:v>
                </c:pt>
                <c:pt idx="319">
                  <c:v>0.17485832616924321</c:v>
                </c:pt>
                <c:pt idx="320">
                  <c:v>0.17435315616941693</c:v>
                </c:pt>
                <c:pt idx="321">
                  <c:v>0.17333889985359024</c:v>
                </c:pt>
                <c:pt idx="322">
                  <c:v>0.17294574616950376</c:v>
                </c:pt>
                <c:pt idx="323">
                  <c:v>0.17364970616948491</c:v>
                </c:pt>
                <c:pt idx="324">
                  <c:v>0.17185743616957441</c:v>
                </c:pt>
                <c:pt idx="325">
                  <c:v>0.17232758616944471</c:v>
                </c:pt>
                <c:pt idx="326">
                  <c:v>0.17088045950281144</c:v>
                </c:pt>
                <c:pt idx="327">
                  <c:v>0.16995029616953192</c:v>
                </c:pt>
                <c:pt idx="328">
                  <c:v>0.16921950616955428</c:v>
                </c:pt>
                <c:pt idx="329">
                  <c:v>0.16990235616948757</c:v>
                </c:pt>
                <c:pt idx="330">
                  <c:v>0.16902969687653524</c:v>
                </c:pt>
                <c:pt idx="331">
                  <c:v>0.16842792616947141</c:v>
                </c:pt>
                <c:pt idx="332">
                  <c:v>0.16764867616963386</c:v>
                </c:pt>
                <c:pt idx="333">
                  <c:v>0.16803129283614776</c:v>
                </c:pt>
                <c:pt idx="334">
                  <c:v>0.16701071847715809</c:v>
                </c:pt>
                <c:pt idx="335">
                  <c:v>0.16541673616947658</c:v>
                </c:pt>
                <c:pt idx="336">
                  <c:v>0.16552234195899021</c:v>
                </c:pt>
                <c:pt idx="337">
                  <c:v>0.16354768616946608</c:v>
                </c:pt>
                <c:pt idx="338">
                  <c:v>0.16173408616940363</c:v>
                </c:pt>
                <c:pt idx="339">
                  <c:v>0.1619634761694618</c:v>
                </c:pt>
                <c:pt idx="340">
                  <c:v>0.16070132616954425</c:v>
                </c:pt>
                <c:pt idx="341">
                  <c:v>0.16025815425939541</c:v>
                </c:pt>
                <c:pt idx="342">
                  <c:v>0.15917908770796924</c:v>
                </c:pt>
                <c:pt idx="343">
                  <c:v>0.15701637616948058</c:v>
                </c:pt>
                <c:pt idx="344">
                  <c:v>0.15781117718975679</c:v>
                </c:pt>
                <c:pt idx="345">
                  <c:v>0.15655424616944957</c:v>
                </c:pt>
                <c:pt idx="346">
                  <c:v>0.15594353616955944</c:v>
                </c:pt>
                <c:pt idx="347">
                  <c:v>0.15531678616957861</c:v>
                </c:pt>
                <c:pt idx="348">
                  <c:v>0.15545652515943714</c:v>
                </c:pt>
                <c:pt idx="349">
                  <c:v>0.15523084616955884</c:v>
                </c:pt>
                <c:pt idx="350">
                  <c:v>0.15440280798773676</c:v>
                </c:pt>
                <c:pt idx="351">
                  <c:v>0.15169797911065075</c:v>
                </c:pt>
                <c:pt idx="352">
                  <c:v>0.15145072616942948</c:v>
                </c:pt>
                <c:pt idx="353">
                  <c:v>0.15213065647245141</c:v>
                </c:pt>
                <c:pt idx="354">
                  <c:v>0.15082328616941296</c:v>
                </c:pt>
                <c:pt idx="355">
                  <c:v>0.14961084616955134</c:v>
                </c:pt>
                <c:pt idx="356">
                  <c:v>0.14806475616943301</c:v>
                </c:pt>
                <c:pt idx="357">
                  <c:v>0.14632825616942613</c:v>
                </c:pt>
                <c:pt idx="358">
                  <c:v>0.1442451756198864</c:v>
                </c:pt>
                <c:pt idx="359">
                  <c:v>0.14457042277960852</c:v>
                </c:pt>
                <c:pt idx="360">
                  <c:v>0.13498789777449402</c:v>
                </c:pt>
                <c:pt idx="361">
                  <c:v>0.13283424616943798</c:v>
                </c:pt>
                <c:pt idx="362">
                  <c:v>0.13160633616948333</c:v>
                </c:pt>
                <c:pt idx="363">
                  <c:v>0.13005177616946639</c:v>
                </c:pt>
                <c:pt idx="364">
                  <c:v>0.12859247723324072</c:v>
                </c:pt>
                <c:pt idx="365">
                  <c:v>0.12784528001559212</c:v>
                </c:pt>
                <c:pt idx="366">
                  <c:v>0.12314394435131273</c:v>
                </c:pt>
                <c:pt idx="367">
                  <c:v>0.12259584616947462</c:v>
                </c:pt>
                <c:pt idx="368">
                  <c:v>0.12089023616945839</c:v>
                </c:pt>
                <c:pt idx="369">
                  <c:v>0.12117930616952315</c:v>
                </c:pt>
                <c:pt idx="370">
                  <c:v>0.11983053526043363</c:v>
                </c:pt>
                <c:pt idx="371">
                  <c:v>0.11955939616954935</c:v>
                </c:pt>
                <c:pt idx="372">
                  <c:v>0.11829052616954527</c:v>
                </c:pt>
                <c:pt idx="373">
                  <c:v>0.11777766616944504</c:v>
                </c:pt>
                <c:pt idx="374">
                  <c:v>0.11660137616948418</c:v>
                </c:pt>
                <c:pt idx="375">
                  <c:v>0.11627762616946311</c:v>
                </c:pt>
                <c:pt idx="376">
                  <c:v>0.11770030870914638</c:v>
                </c:pt>
                <c:pt idx="377">
                  <c:v>0.11868288703905705</c:v>
                </c:pt>
                <c:pt idx="378">
                  <c:v>0.11885400616948515</c:v>
                </c:pt>
                <c:pt idx="379">
                  <c:v>0.11876674616939935</c:v>
                </c:pt>
                <c:pt idx="380">
                  <c:v>0.11985502616948909</c:v>
                </c:pt>
                <c:pt idx="381">
                  <c:v>0.11851200616955282</c:v>
                </c:pt>
                <c:pt idx="382">
                  <c:v>0.11743607671896003</c:v>
                </c:pt>
                <c:pt idx="383">
                  <c:v>0.11920807393069326</c:v>
                </c:pt>
                <c:pt idx="384">
                  <c:v>0.12222055400461355</c:v>
                </c:pt>
                <c:pt idx="385">
                  <c:v>0.1213207561695242</c:v>
                </c:pt>
                <c:pt idx="386">
                  <c:v>0.12124774616934532</c:v>
                </c:pt>
                <c:pt idx="387">
                  <c:v>0.12265393616947051</c:v>
                </c:pt>
                <c:pt idx="388">
                  <c:v>0.12329749675770074</c:v>
                </c:pt>
                <c:pt idx="389">
                  <c:v>0.12503262616945668</c:v>
                </c:pt>
                <c:pt idx="390">
                  <c:v>0.12510112616955343</c:v>
                </c:pt>
                <c:pt idx="391">
                  <c:v>0.12607857616944768</c:v>
                </c:pt>
                <c:pt idx="392">
                  <c:v>0.124915406169535</c:v>
                </c:pt>
                <c:pt idx="393">
                  <c:v>0.12577004616940721</c:v>
                </c:pt>
                <c:pt idx="394">
                  <c:v>0.12765068616950237</c:v>
                </c:pt>
                <c:pt idx="395">
                  <c:v>0.1263896369220987</c:v>
                </c:pt>
                <c:pt idx="396">
                  <c:v>0.12685412616943381</c:v>
                </c:pt>
                <c:pt idx="397">
                  <c:v>0.12838513178742575</c:v>
                </c:pt>
                <c:pt idx="398">
                  <c:v>0.13003476410058568</c:v>
                </c:pt>
                <c:pt idx="399">
                  <c:v>0.13003095616947746</c:v>
                </c:pt>
                <c:pt idx="400">
                  <c:v>0.12800004839171208</c:v>
                </c:pt>
                <c:pt idx="401">
                  <c:v>0.13032708616958638</c:v>
                </c:pt>
                <c:pt idx="402">
                  <c:v>0.13015250616948038</c:v>
                </c:pt>
                <c:pt idx="403">
                  <c:v>0.13040446616945223</c:v>
                </c:pt>
                <c:pt idx="404">
                  <c:v>0.13155725616944391</c:v>
                </c:pt>
                <c:pt idx="405">
                  <c:v>0.13301343569327204</c:v>
                </c:pt>
                <c:pt idx="406">
                  <c:v>0.13415773728061681</c:v>
                </c:pt>
                <c:pt idx="407">
                  <c:v>0.13577804616953421</c:v>
                </c:pt>
                <c:pt idx="408">
                  <c:v>0.13608598616951895</c:v>
                </c:pt>
                <c:pt idx="409">
                  <c:v>0.13701347616942933</c:v>
                </c:pt>
                <c:pt idx="410">
                  <c:v>0.13741452616947941</c:v>
                </c:pt>
                <c:pt idx="411">
                  <c:v>0.13705474738149837</c:v>
                </c:pt>
                <c:pt idx="412">
                  <c:v>0.1383315461694537</c:v>
                </c:pt>
                <c:pt idx="413">
                  <c:v>0.14022423907269446</c:v>
                </c:pt>
                <c:pt idx="414">
                  <c:v>0.1384198569386399</c:v>
                </c:pt>
                <c:pt idx="415">
                  <c:v>0.14032352616948168</c:v>
                </c:pt>
                <c:pt idx="416">
                  <c:v>0.14052896616955468</c:v>
                </c:pt>
                <c:pt idx="417">
                  <c:v>0.14056839616940012</c:v>
                </c:pt>
                <c:pt idx="418">
                  <c:v>0.14096774738149581</c:v>
                </c:pt>
                <c:pt idx="419">
                  <c:v>0.1421581061694184</c:v>
                </c:pt>
                <c:pt idx="420">
                  <c:v>0.14285833616943977</c:v>
                </c:pt>
                <c:pt idx="421">
                  <c:v>0.14440434768846494</c:v>
                </c:pt>
                <c:pt idx="422">
                  <c:v>0.14522613154588304</c:v>
                </c:pt>
                <c:pt idx="423">
                  <c:v>0.14617254536149471</c:v>
                </c:pt>
                <c:pt idx="424">
                  <c:v>0.14664529616943925</c:v>
                </c:pt>
                <c:pt idx="425">
                  <c:v>0.14692948616952664</c:v>
                </c:pt>
                <c:pt idx="426">
                  <c:v>0.14743685616944949</c:v>
                </c:pt>
                <c:pt idx="427">
                  <c:v>0.14740484616943714</c:v>
                </c:pt>
                <c:pt idx="428">
                  <c:v>0.14744198331241937</c:v>
                </c:pt>
                <c:pt idx="429">
                  <c:v>0.14944116105323293</c:v>
                </c:pt>
                <c:pt idx="430">
                  <c:v>0.15004956998969021</c:v>
                </c:pt>
                <c:pt idx="431">
                  <c:v>0.15024557616948214</c:v>
                </c:pt>
                <c:pt idx="432">
                  <c:v>0.15008518616934952</c:v>
                </c:pt>
                <c:pt idx="433">
                  <c:v>0.15091997616957573</c:v>
                </c:pt>
                <c:pt idx="434">
                  <c:v>0.15194004031094763</c:v>
                </c:pt>
                <c:pt idx="435">
                  <c:v>0.15138063616942124</c:v>
                </c:pt>
                <c:pt idx="436">
                  <c:v>0.15191022616956254</c:v>
                </c:pt>
                <c:pt idx="437">
                  <c:v>0.15167892616949541</c:v>
                </c:pt>
                <c:pt idx="438">
                  <c:v>0.15225662616947491</c:v>
                </c:pt>
                <c:pt idx="439">
                  <c:v>0.15409439809927558</c:v>
                </c:pt>
                <c:pt idx="440">
                  <c:v>0.15383999695599504</c:v>
                </c:pt>
                <c:pt idx="441">
                  <c:v>0.15526136616944142</c:v>
                </c:pt>
                <c:pt idx="442">
                  <c:v>0.15277036616949197</c:v>
                </c:pt>
                <c:pt idx="443">
                  <c:v>0.15551534616936705</c:v>
                </c:pt>
                <c:pt idx="444">
                  <c:v>0.15363517616944491</c:v>
                </c:pt>
                <c:pt idx="445">
                  <c:v>0.15520657566449389</c:v>
                </c:pt>
                <c:pt idx="446">
                  <c:v>0.15409459616945784</c:v>
                </c:pt>
                <c:pt idx="447">
                  <c:v>0.1526007595027892</c:v>
                </c:pt>
                <c:pt idx="448">
                  <c:v>0.15605168866943614</c:v>
                </c:pt>
                <c:pt idx="449">
                  <c:v>0.15591888616957364</c:v>
                </c:pt>
                <c:pt idx="450">
                  <c:v>0.15573240616953446</c:v>
                </c:pt>
                <c:pt idx="451">
                  <c:v>0.15668507616953775</c:v>
                </c:pt>
                <c:pt idx="452">
                  <c:v>0.15665884839172892</c:v>
                </c:pt>
                <c:pt idx="453">
                  <c:v>0.15709492616946413</c:v>
                </c:pt>
                <c:pt idx="454">
                  <c:v>0.15722206616950984</c:v>
                </c:pt>
                <c:pt idx="455">
                  <c:v>0.15740769616951442</c:v>
                </c:pt>
                <c:pt idx="456">
                  <c:v>0.15879981535869125</c:v>
                </c:pt>
                <c:pt idx="457">
                  <c:v>0.15719590741940725</c:v>
                </c:pt>
                <c:pt idx="458">
                  <c:v>0.15769531434155226</c:v>
                </c:pt>
                <c:pt idx="459">
                  <c:v>0.15807120616949583</c:v>
                </c:pt>
                <c:pt idx="460">
                  <c:v>0.15752379616945691</c:v>
                </c:pt>
                <c:pt idx="461">
                  <c:v>0.15753548616945134</c:v>
                </c:pt>
                <c:pt idx="462">
                  <c:v>0.15799013616940355</c:v>
                </c:pt>
                <c:pt idx="463">
                  <c:v>0.15766549573466229</c:v>
                </c:pt>
                <c:pt idx="464">
                  <c:v>0.15597446199038278</c:v>
                </c:pt>
                <c:pt idx="465">
                  <c:v>0.15617136616943156</c:v>
                </c:pt>
                <c:pt idx="466">
                  <c:v>0.15677462616950777</c:v>
                </c:pt>
                <c:pt idx="467">
                  <c:v>0.15580844616947395</c:v>
                </c:pt>
                <c:pt idx="468">
                  <c:v>0.15697184616951176</c:v>
                </c:pt>
                <c:pt idx="469">
                  <c:v>0.15861452389671626</c:v>
                </c:pt>
                <c:pt idx="470">
                  <c:v>0.15345705474079852</c:v>
                </c:pt>
                <c:pt idx="471">
                  <c:v>0.15655314657767902</c:v>
                </c:pt>
                <c:pt idx="472">
                  <c:v>0.15447527616939333</c:v>
                </c:pt>
                <c:pt idx="473">
                  <c:v>0.15536120616957333</c:v>
                </c:pt>
                <c:pt idx="474">
                  <c:v>0.15587853616960956</c:v>
                </c:pt>
                <c:pt idx="475">
                  <c:v>0.15446011616946073</c:v>
                </c:pt>
                <c:pt idx="476">
                  <c:v>0.15546110616946929</c:v>
                </c:pt>
                <c:pt idx="477">
                  <c:v>0.15729313703900569</c:v>
                </c:pt>
                <c:pt idx="478">
                  <c:v>0.15537332887218724</c:v>
                </c:pt>
                <c:pt idx="479">
                  <c:v>0.15337791616941843</c:v>
                </c:pt>
                <c:pt idx="480">
                  <c:v>0.15446547616944942</c:v>
                </c:pt>
                <c:pt idx="481">
                  <c:v>0.15488217616949423</c:v>
                </c:pt>
                <c:pt idx="482">
                  <c:v>0.15423136616954053</c:v>
                </c:pt>
                <c:pt idx="483">
                  <c:v>0.15301188127152479</c:v>
                </c:pt>
                <c:pt idx="484">
                  <c:v>0.15330530616955684</c:v>
                </c:pt>
                <c:pt idx="485">
                  <c:v>0.15254368616962263</c:v>
                </c:pt>
                <c:pt idx="486">
                  <c:v>0.15114302616940761</c:v>
                </c:pt>
                <c:pt idx="487">
                  <c:v>0.15086893172502919</c:v>
                </c:pt>
                <c:pt idx="488">
                  <c:v>0.15124689616944012</c:v>
                </c:pt>
                <c:pt idx="489">
                  <c:v>0.14984946455328482</c:v>
                </c:pt>
                <c:pt idx="490">
                  <c:v>0.15049866616944074</c:v>
                </c:pt>
                <c:pt idx="491">
                  <c:v>0.15074882616951871</c:v>
                </c:pt>
                <c:pt idx="492">
                  <c:v>0.15027844616950889</c:v>
                </c:pt>
                <c:pt idx="493">
                  <c:v>0.15036386616938571</c:v>
                </c:pt>
                <c:pt idx="494">
                  <c:v>0.14951973143263386</c:v>
                </c:pt>
                <c:pt idx="495">
                  <c:v>0.15194833849824435</c:v>
                </c:pt>
                <c:pt idx="496">
                  <c:v>0.15283092616957106</c:v>
                </c:pt>
                <c:pt idx="497">
                  <c:v>0.15236472616945221</c:v>
                </c:pt>
                <c:pt idx="498">
                  <c:v>0.15259370616944104</c:v>
                </c:pt>
                <c:pt idx="499">
                  <c:v>0.15500789616939475</c:v>
                </c:pt>
                <c:pt idx="500">
                  <c:v>0.15230622616948636</c:v>
                </c:pt>
                <c:pt idx="501">
                  <c:v>0.15595567718996536</c:v>
                </c:pt>
                <c:pt idx="502">
                  <c:v>0.1565750379341182</c:v>
                </c:pt>
                <c:pt idx="503">
                  <c:v>0.15711911847716975</c:v>
                </c:pt>
                <c:pt idx="504">
                  <c:v>0.15851421616949393</c:v>
                </c:pt>
                <c:pt idx="505">
                  <c:v>0.15746314616951942</c:v>
                </c:pt>
                <c:pt idx="506">
                  <c:v>0.15788780616961171</c:v>
                </c:pt>
                <c:pt idx="507">
                  <c:v>0.15716294138688641</c:v>
                </c:pt>
                <c:pt idx="508">
                  <c:v>0.15883758616945476</c:v>
                </c:pt>
                <c:pt idx="509">
                  <c:v>0.15852148692900445</c:v>
                </c:pt>
                <c:pt idx="510">
                  <c:v>0.15827807182179796</c:v>
                </c:pt>
                <c:pt idx="511">
                  <c:v>0.15826560616943702</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0.15843246122101148</c:v>
                </c:pt>
                <c:pt idx="520">
                  <c:v>0.15756923616945134</c:v>
                </c:pt>
                <c:pt idx="521">
                  <c:v>0.15744692616958417</c:v>
                </c:pt>
                <c:pt idx="522">
                  <c:v>0.15780275616944581</c:v>
                </c:pt>
                <c:pt idx="523">
                  <c:v>0.15753622616956894</c:v>
                </c:pt>
                <c:pt idx="524">
                  <c:v>0.15754767616944354</c:v>
                </c:pt>
                <c:pt idx="525">
                  <c:v>0.15764230058810869</c:v>
                </c:pt>
                <c:pt idx="526">
                  <c:v>0.15774968677550358</c:v>
                </c:pt>
                <c:pt idx="527">
                  <c:v>0.16100762616947861</c:v>
                </c:pt>
                <c:pt idx="528">
                  <c:v>0.157997376169491</c:v>
                </c:pt>
                <c:pt idx="529">
                  <c:v>0.15764064616941231</c:v>
                </c:pt>
                <c:pt idx="530">
                  <c:v>0.15708866616950001</c:v>
                </c:pt>
                <c:pt idx="531">
                  <c:v>0.15798431616944747</c:v>
                </c:pt>
                <c:pt idx="532">
                  <c:v>0.15984260511675091</c:v>
                </c:pt>
                <c:pt idx="533">
                  <c:v>0.15829694616951459</c:v>
                </c:pt>
                <c:pt idx="534">
                  <c:v>0.15815898616949708</c:v>
                </c:pt>
                <c:pt idx="535">
                  <c:v>0.15910697616939759</c:v>
                </c:pt>
                <c:pt idx="536">
                  <c:v>0.15640365877827406</c:v>
                </c:pt>
                <c:pt idx="537">
                  <c:v>0.15762786616943489</c:v>
                </c:pt>
                <c:pt idx="538">
                  <c:v>0.15771163715840031</c:v>
                </c:pt>
                <c:pt idx="539">
                  <c:v>0.15633483616944979</c:v>
                </c:pt>
                <c:pt idx="540">
                  <c:v>0.15621166616946927</c:v>
                </c:pt>
                <c:pt idx="541">
                  <c:v>0.15925986616959198</c:v>
                </c:pt>
                <c:pt idx="542">
                  <c:v>0.15602328616950029</c:v>
                </c:pt>
                <c:pt idx="543">
                  <c:v>0.15557204616946801</c:v>
                </c:pt>
                <c:pt idx="544">
                  <c:v>0.15902869759811741</c:v>
                </c:pt>
                <c:pt idx="545">
                  <c:v>0.15549953526037588</c:v>
                </c:pt>
                <c:pt idx="546">
                  <c:v>0.15659230616942985</c:v>
                </c:pt>
                <c:pt idx="547">
                  <c:v>0.15701832616943595</c:v>
                </c:pt>
                <c:pt idx="548">
                  <c:v>0.15672428616950676</c:v>
                </c:pt>
                <c:pt idx="549">
                  <c:v>0.15693491616941951</c:v>
                </c:pt>
                <c:pt idx="550">
                  <c:v>0.15854954106318106</c:v>
                </c:pt>
                <c:pt idx="551">
                  <c:v>0.15661552616948884</c:v>
                </c:pt>
                <c:pt idx="552">
                  <c:v>0.15594288616945626</c:v>
                </c:pt>
                <c:pt idx="553">
                  <c:v>0.15563299653982246</c:v>
                </c:pt>
                <c:pt idx="554">
                  <c:v>0.15651093386176801</c:v>
                </c:pt>
                <c:pt idx="555">
                  <c:v>0.15756965616944327</c:v>
                </c:pt>
                <c:pt idx="556">
                  <c:v>0.15529376616947879</c:v>
                </c:pt>
                <c:pt idx="557">
                  <c:v>0.15671577923076541</c:v>
                </c:pt>
                <c:pt idx="558">
                  <c:v>0.15728904616943912</c:v>
                </c:pt>
                <c:pt idx="559">
                  <c:v>0.15728716616949676</c:v>
                </c:pt>
                <c:pt idx="560">
                  <c:v>0.15691883616949642</c:v>
                </c:pt>
                <c:pt idx="561">
                  <c:v>0.15850747616953276</c:v>
                </c:pt>
                <c:pt idx="562">
                  <c:v>0.15860076902659159</c:v>
                </c:pt>
                <c:pt idx="563">
                  <c:v>0.15920890276527241</c:v>
                </c:pt>
                <c:pt idx="564">
                  <c:v>0.15835098616949547</c:v>
                </c:pt>
                <c:pt idx="565">
                  <c:v>0.15709169616941701</c:v>
                </c:pt>
                <c:pt idx="566">
                  <c:v>0.15830820616952257</c:v>
                </c:pt>
                <c:pt idx="567">
                  <c:v>0.15886335616943431</c:v>
                </c:pt>
                <c:pt idx="568">
                  <c:v>0.1600542461695369</c:v>
                </c:pt>
                <c:pt idx="569">
                  <c:v>0.15922233025106938</c:v>
                </c:pt>
                <c:pt idx="570">
                  <c:v>0.15963330616943996</c:v>
                </c:pt>
                <c:pt idx="571">
                  <c:v>0.16274262616947521</c:v>
                </c:pt>
                <c:pt idx="572">
                  <c:v>0.16048394045517991</c:v>
                </c:pt>
                <c:pt idx="573">
                  <c:v>0.16013234616960403</c:v>
                </c:pt>
                <c:pt idx="574">
                  <c:v>0.16192832616948749</c:v>
                </c:pt>
                <c:pt idx="575">
                  <c:v>0.16187012616953184</c:v>
                </c:pt>
                <c:pt idx="576">
                  <c:v>0.1638445428361453</c:v>
                </c:pt>
                <c:pt idx="577">
                  <c:v>0.16302088616960475</c:v>
                </c:pt>
                <c:pt idx="578">
                  <c:v>0.1637598061695229</c:v>
                </c:pt>
                <c:pt idx="579">
                  <c:v>0.16364929616950974</c:v>
                </c:pt>
                <c:pt idx="580">
                  <c:v>0.16571676253306591</c:v>
                </c:pt>
                <c:pt idx="581">
                  <c:v>0.16573298331235298</c:v>
                </c:pt>
                <c:pt idx="582">
                  <c:v>0.16655966616934847</c:v>
                </c:pt>
                <c:pt idx="583">
                  <c:v>0.16467467718983617</c:v>
                </c:pt>
                <c:pt idx="584">
                  <c:v>0.16375290616950622</c:v>
                </c:pt>
                <c:pt idx="585">
                  <c:v>0.16449976616949913</c:v>
                </c:pt>
                <c:pt idx="586">
                  <c:v>0.16387195616954367</c:v>
                </c:pt>
                <c:pt idx="587">
                  <c:v>0.16503472616935255</c:v>
                </c:pt>
                <c:pt idx="588">
                  <c:v>0.1660788961695232</c:v>
                </c:pt>
                <c:pt idx="589">
                  <c:v>0.16424705474094056</c:v>
                </c:pt>
                <c:pt idx="590">
                  <c:v>0.16346104722214277</c:v>
                </c:pt>
                <c:pt idx="591">
                  <c:v>0.16397808616943663</c:v>
                </c:pt>
                <c:pt idx="592">
                  <c:v>0.16171784616956594</c:v>
                </c:pt>
                <c:pt idx="593">
                  <c:v>0.16313466616941238</c:v>
                </c:pt>
                <c:pt idx="594">
                  <c:v>0.16243676616939276</c:v>
                </c:pt>
                <c:pt idx="595">
                  <c:v>0.16169491352582099</c:v>
                </c:pt>
                <c:pt idx="596">
                  <c:v>0.1606364761695005</c:v>
                </c:pt>
                <c:pt idx="597">
                  <c:v>0.16221759985371875</c:v>
                </c:pt>
                <c:pt idx="598">
                  <c:v>0.1619302348651252</c:v>
                </c:pt>
                <c:pt idx="599">
                  <c:v>0.16189783616951559</c:v>
                </c:pt>
                <c:pt idx="600">
                  <c:v>0.16326141616956141</c:v>
                </c:pt>
                <c:pt idx="601">
                  <c:v>0.16308750495731772</c:v>
                </c:pt>
                <c:pt idx="602">
                  <c:v>0.16220870616952254</c:v>
                </c:pt>
                <c:pt idx="603">
                  <c:v>0.16369565616933821</c:v>
                </c:pt>
                <c:pt idx="604">
                  <c:v>0.16449144616954944</c:v>
                </c:pt>
                <c:pt idx="605">
                  <c:v>0.16347447616942679</c:v>
                </c:pt>
                <c:pt idx="606">
                  <c:v>0.16618636529990738</c:v>
                </c:pt>
                <c:pt idx="607">
                  <c:v>0.16470039212693219</c:v>
                </c:pt>
                <c:pt idx="608">
                  <c:v>0.16456149616946952</c:v>
                </c:pt>
                <c:pt idx="609">
                  <c:v>0.16471002616947344</c:v>
                </c:pt>
                <c:pt idx="610">
                  <c:v>0.16644746616941625</c:v>
                </c:pt>
                <c:pt idx="611">
                  <c:v>0.16476378616943108</c:v>
                </c:pt>
                <c:pt idx="612">
                  <c:v>0.16440187616952073</c:v>
                </c:pt>
                <c:pt idx="613">
                  <c:v>0.16579815558124325</c:v>
                </c:pt>
                <c:pt idx="614">
                  <c:v>0.16466066616960967</c:v>
                </c:pt>
                <c:pt idx="615">
                  <c:v>0.16589147232333801</c:v>
                </c:pt>
                <c:pt idx="616">
                  <c:v>0.16386105754206456</c:v>
                </c:pt>
                <c:pt idx="617">
                  <c:v>0.16432322616944361</c:v>
                </c:pt>
                <c:pt idx="618">
                  <c:v>0.16372704616948425</c:v>
                </c:pt>
                <c:pt idx="619">
                  <c:v>0.16323398100810493</c:v>
                </c:pt>
                <c:pt idx="620">
                  <c:v>0.16308684957365918</c:v>
                </c:pt>
                <c:pt idx="621">
                  <c:v>0.16219642616957231</c:v>
                </c:pt>
                <c:pt idx="622">
                  <c:v>0.1605016261694204</c:v>
                </c:pt>
                <c:pt idx="623">
                  <c:v>0.16080444435134242</c:v>
                </c:pt>
                <c:pt idx="624">
                  <c:v>0.15627413341580654</c:v>
                </c:pt>
                <c:pt idx="625">
                  <c:v>0.15637751276739245</c:v>
                </c:pt>
                <c:pt idx="626">
                  <c:v>0.15571627616935799</c:v>
                </c:pt>
                <c:pt idx="627">
                  <c:v>0.1554885761695175</c:v>
                </c:pt>
                <c:pt idx="628">
                  <c:v>0.15483357616946591</c:v>
                </c:pt>
                <c:pt idx="629">
                  <c:v>0.15192267616959043</c:v>
                </c:pt>
                <c:pt idx="630">
                  <c:v>0.15298418739392669</c:v>
                </c:pt>
                <c:pt idx="631">
                  <c:v>0.1500380861693322</c:v>
                </c:pt>
                <c:pt idx="632">
                  <c:v>0.14959548331232581</c:v>
                </c:pt>
                <c:pt idx="633">
                  <c:v>0.14856646199032802</c:v>
                </c:pt>
                <c:pt idx="634">
                  <c:v>0.14894405616952663</c:v>
                </c:pt>
                <c:pt idx="635">
                  <c:v>0.14782346616947029</c:v>
                </c:pt>
                <c:pt idx="636">
                  <c:v>0.14748310616938945</c:v>
                </c:pt>
                <c:pt idx="637">
                  <c:v>0.14676452200276921</c:v>
                </c:pt>
                <c:pt idx="638">
                  <c:v>0.14777674616948391</c:v>
                </c:pt>
                <c:pt idx="639">
                  <c:v>0.14672980616956038</c:v>
                </c:pt>
                <c:pt idx="640">
                  <c:v>0.14660565616952681</c:v>
                </c:pt>
                <c:pt idx="641">
                  <c:v>0.14222012616946275</c:v>
                </c:pt>
                <c:pt idx="642">
                  <c:v>0.14317692467690787</c:v>
                </c:pt>
                <c:pt idx="643">
                  <c:v>0.14457326747377408</c:v>
                </c:pt>
                <c:pt idx="644">
                  <c:v>0.14316310852244427</c:v>
                </c:pt>
                <c:pt idx="645">
                  <c:v>0.14490625616952049</c:v>
                </c:pt>
                <c:pt idx="646">
                  <c:v>0.14402858616941241</c:v>
                </c:pt>
                <c:pt idx="647">
                  <c:v>0.14365062616943192</c:v>
                </c:pt>
                <c:pt idx="648">
                  <c:v>0.14554808616954101</c:v>
                </c:pt>
                <c:pt idx="649">
                  <c:v>0.14599521800627757</c:v>
                </c:pt>
                <c:pt idx="650">
                  <c:v>0.14362497911066888</c:v>
                </c:pt>
                <c:pt idx="651">
                  <c:v>0.14673457061391557</c:v>
                </c:pt>
                <c:pt idx="652">
                  <c:v>0.14551355616949074</c:v>
                </c:pt>
                <c:pt idx="653">
                  <c:v>0.14482192616945611</c:v>
                </c:pt>
                <c:pt idx="654">
                  <c:v>0.14553843616947465</c:v>
                </c:pt>
                <c:pt idx="655">
                  <c:v>0.14539267718990345</c:v>
                </c:pt>
                <c:pt idx="656">
                  <c:v>0.14513269616952584</c:v>
                </c:pt>
                <c:pt idx="657">
                  <c:v>0.14356815616939458</c:v>
                </c:pt>
                <c:pt idx="658">
                  <c:v>0.14398372616949504</c:v>
                </c:pt>
                <c:pt idx="659">
                  <c:v>0.14687262616946839</c:v>
                </c:pt>
                <c:pt idx="660">
                  <c:v>0.14554106902670591</c:v>
                </c:pt>
                <c:pt idx="661">
                  <c:v>0.14417584616938939</c:v>
                </c:pt>
                <c:pt idx="662">
                  <c:v>0.14304306946839107</c:v>
                </c:pt>
                <c:pt idx="663">
                  <c:v>0.14503271616942501</c:v>
                </c:pt>
                <c:pt idx="664">
                  <c:v>0.14307053616943224</c:v>
                </c:pt>
                <c:pt idx="665">
                  <c:v>0.14397419616955176</c:v>
                </c:pt>
                <c:pt idx="666">
                  <c:v>0.14309361616946634</c:v>
                </c:pt>
                <c:pt idx="667">
                  <c:v>0.14438233269123699</c:v>
                </c:pt>
                <c:pt idx="668">
                  <c:v>0.14351538374522549</c:v>
                </c:pt>
                <c:pt idx="669">
                  <c:v>0.14466199759807821</c:v>
                </c:pt>
                <c:pt idx="670">
                  <c:v>0.14341270616940044</c:v>
                </c:pt>
                <c:pt idx="671">
                  <c:v>0.14186551616948861</c:v>
                </c:pt>
                <c:pt idx="672">
                  <c:v>0.14367598616952648</c:v>
                </c:pt>
                <c:pt idx="673">
                  <c:v>0.14081518739395449</c:v>
                </c:pt>
                <c:pt idx="674">
                  <c:v>0.14145226616939552</c:v>
                </c:pt>
                <c:pt idx="675">
                  <c:v>0.1400753761694489</c:v>
                </c:pt>
                <c:pt idx="676">
                  <c:v>0.13989059616952204</c:v>
                </c:pt>
                <c:pt idx="677">
                  <c:v>0.14025219138690695</c:v>
                </c:pt>
                <c:pt idx="678">
                  <c:v>0.13871449826258728</c:v>
                </c:pt>
                <c:pt idx="679">
                  <c:v>0.13962070950289274</c:v>
                </c:pt>
                <c:pt idx="680">
                  <c:v>0.13951009616937463</c:v>
                </c:pt>
                <c:pt idx="681">
                  <c:v>0.13806120616956721</c:v>
                </c:pt>
                <c:pt idx="682">
                  <c:v>0.13751310562149446</c:v>
                </c:pt>
                <c:pt idx="683">
                  <c:v>0.13647262616947842</c:v>
                </c:pt>
                <c:pt idx="684">
                  <c:v>0.13393397616952996</c:v>
                </c:pt>
                <c:pt idx="685">
                  <c:v>0.13299523441693908</c:v>
                </c:pt>
                <c:pt idx="686">
                  <c:v>0.13275784616945441</c:v>
                </c:pt>
                <c:pt idx="687">
                  <c:v>0.130903226169508</c:v>
                </c:pt>
                <c:pt idx="688">
                  <c:v>0.12945063616943744</c:v>
                </c:pt>
                <c:pt idx="689">
                  <c:v>0.12951129616946894</c:v>
                </c:pt>
                <c:pt idx="690">
                  <c:v>0.1284959932580847</c:v>
                </c:pt>
                <c:pt idx="691">
                  <c:v>0.13021623907268101</c:v>
                </c:pt>
                <c:pt idx="692">
                  <c:v>0.12727469283622411</c:v>
                </c:pt>
                <c:pt idx="693">
                  <c:v>0.12454408616939361</c:v>
                </c:pt>
                <c:pt idx="694">
                  <c:v>0.12626470616953611</c:v>
                </c:pt>
                <c:pt idx="695">
                  <c:v>0.1244223861693996</c:v>
                </c:pt>
                <c:pt idx="696">
                  <c:v>0.12567305474090062</c:v>
                </c:pt>
                <c:pt idx="697">
                  <c:v>0.12505438616943851</c:v>
                </c:pt>
                <c:pt idx="698">
                  <c:v>0.1258160472221164</c:v>
                </c:pt>
                <c:pt idx="699">
                  <c:v>0.12407866616953811</c:v>
                </c:pt>
                <c:pt idx="700">
                  <c:v>0.12400049616940118</c:v>
                </c:pt>
                <c:pt idx="701">
                  <c:v>0.12263764942525791</c:v>
                </c:pt>
                <c:pt idx="702">
                  <c:v>0.12372075616947614</c:v>
                </c:pt>
                <c:pt idx="703">
                  <c:v>0.12320957616933016</c:v>
                </c:pt>
                <c:pt idx="704">
                  <c:v>0.12360222616939609</c:v>
                </c:pt>
                <c:pt idx="705">
                  <c:v>0.12392108616947439</c:v>
                </c:pt>
                <c:pt idx="706">
                  <c:v>0.12269507061407146</c:v>
                </c:pt>
                <c:pt idx="707">
                  <c:v>0.12220950116945062</c:v>
                </c:pt>
                <c:pt idx="708">
                  <c:v>0.12192262616947859</c:v>
                </c:pt>
                <c:pt idx="709">
                  <c:v>0.12348562616951159</c:v>
                </c:pt>
                <c:pt idx="710">
                  <c:v>0.12040335616947559</c:v>
                </c:pt>
                <c:pt idx="711">
                  <c:v>0.12054290616954688</c:v>
                </c:pt>
                <c:pt idx="712">
                  <c:v>0.12012912616953053</c:v>
                </c:pt>
                <c:pt idx="713">
                  <c:v>0.12113415678172171</c:v>
                </c:pt>
                <c:pt idx="714">
                  <c:v>0.12103253616939465</c:v>
                </c:pt>
                <c:pt idx="715">
                  <c:v>0.1222864343886558</c:v>
                </c:pt>
                <c:pt idx="716">
                  <c:v>0.12382723592564562</c:v>
                </c:pt>
                <c:pt idx="717">
                  <c:v>0.12336569616952886</c:v>
                </c:pt>
                <c:pt idx="718">
                  <c:v>0.12467156616952478</c:v>
                </c:pt>
                <c:pt idx="719">
                  <c:v>0.1238261057613388</c:v>
                </c:pt>
                <c:pt idx="720">
                  <c:v>0.12145210616938584</c:v>
                </c:pt>
                <c:pt idx="721">
                  <c:v>0.12368259616961552</c:v>
                </c:pt>
                <c:pt idx="722">
                  <c:v>0.12301020616948222</c:v>
                </c:pt>
                <c:pt idx="723">
                  <c:v>0.12343906452561272</c:v>
                </c:pt>
                <c:pt idx="724">
                  <c:v>0.12577234045515695</c:v>
                </c:pt>
                <c:pt idx="725">
                  <c:v>0.12488949103439478</c:v>
                </c:pt>
                <c:pt idx="726">
                  <c:v>0.12480292616942278</c:v>
                </c:pt>
                <c:pt idx="727">
                  <c:v>0.12496672616956075</c:v>
                </c:pt>
                <c:pt idx="728">
                  <c:v>0.12492032616953011</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0.12744525616943797</c:v>
                </c:pt>
                <c:pt idx="737">
                  <c:v>0.12816512616947764</c:v>
                </c:pt>
                <c:pt idx="738">
                  <c:v>0.12711889482613994</c:v>
                </c:pt>
                <c:pt idx="739">
                  <c:v>0.1291916570973797</c:v>
                </c:pt>
                <c:pt idx="740">
                  <c:v>0.12880215616948476</c:v>
                </c:pt>
                <c:pt idx="741">
                  <c:v>0.12928250616941739</c:v>
                </c:pt>
                <c:pt idx="742">
                  <c:v>0.12852200616939086</c:v>
                </c:pt>
                <c:pt idx="743">
                  <c:v>0.12907378616947091</c:v>
                </c:pt>
                <c:pt idx="744">
                  <c:v>0.12809413637350531</c:v>
                </c:pt>
                <c:pt idx="745">
                  <c:v>0.12964105754205946</c:v>
                </c:pt>
                <c:pt idx="746">
                  <c:v>0.13072262616947228</c:v>
                </c:pt>
                <c:pt idx="747">
                  <c:v>0.12898462616945489</c:v>
                </c:pt>
                <c:pt idx="748">
                  <c:v>0.12896208616942381</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0.13041242616948553</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0.13443966616942798</c:v>
                </c:pt>
                <c:pt idx="768">
                  <c:v>0.13703342616946698</c:v>
                </c:pt>
                <c:pt idx="769">
                  <c:v>0.13637435812825061</c:v>
                </c:pt>
                <c:pt idx="770">
                  <c:v>0.13787677616957664</c:v>
                </c:pt>
                <c:pt idx="771">
                  <c:v>0.13618970616930426</c:v>
                </c:pt>
                <c:pt idx="772">
                  <c:v>0.1384746261694545</c:v>
                </c:pt>
                <c:pt idx="773">
                  <c:v>0.13958341048322645</c:v>
                </c:pt>
                <c:pt idx="774">
                  <c:v>0.13904477616949898</c:v>
                </c:pt>
                <c:pt idx="775">
                  <c:v>0.1401291861695029</c:v>
                </c:pt>
                <c:pt idx="776">
                  <c:v>0.13997428596314876</c:v>
                </c:pt>
                <c:pt idx="777">
                  <c:v>0.14153299616940307</c:v>
                </c:pt>
                <c:pt idx="778">
                  <c:v>0.1411387061694569</c:v>
                </c:pt>
                <c:pt idx="779">
                  <c:v>0.14227734616950741</c:v>
                </c:pt>
                <c:pt idx="780">
                  <c:v>0.14263074557253241</c:v>
                </c:pt>
                <c:pt idx="781">
                  <c:v>0.14571637616947494</c:v>
                </c:pt>
                <c:pt idx="782">
                  <c:v>0.14354781616960124</c:v>
                </c:pt>
                <c:pt idx="783">
                  <c:v>0.14394845091173686</c:v>
                </c:pt>
                <c:pt idx="784">
                  <c:v>0.14291082616944129</c:v>
                </c:pt>
                <c:pt idx="785">
                  <c:v>0.14410128616960094</c:v>
                </c:pt>
                <c:pt idx="786">
                  <c:v>0.14453767616943491</c:v>
                </c:pt>
                <c:pt idx="787">
                  <c:v>0.14585584616949673</c:v>
                </c:pt>
                <c:pt idx="788">
                  <c:v>0.14549794616951348</c:v>
                </c:pt>
                <c:pt idx="789">
                  <c:v>0.14588679283612338</c:v>
                </c:pt>
                <c:pt idx="790">
                  <c:v>0.14842662616946742</c:v>
                </c:pt>
                <c:pt idx="791">
                  <c:v>0.14744349616945901</c:v>
                </c:pt>
                <c:pt idx="792">
                  <c:v>0.14756573616949764</c:v>
                </c:pt>
                <c:pt idx="793">
                  <c:v>0.1475425261694315</c:v>
                </c:pt>
                <c:pt idx="794">
                  <c:v>0.14860534616957471</c:v>
                </c:pt>
                <c:pt idx="795">
                  <c:v>0.14995398616932284</c:v>
                </c:pt>
                <c:pt idx="796">
                  <c:v>0.14976992028707095</c:v>
                </c:pt>
                <c:pt idx="797">
                  <c:v>0.15010881616947824</c:v>
                </c:pt>
                <c:pt idx="798">
                  <c:v>0.14997683129773551</c:v>
                </c:pt>
                <c:pt idx="799">
                  <c:v>0.15105158493231841</c:v>
                </c:pt>
                <c:pt idx="800">
                  <c:v>0.15132601616939248</c:v>
                </c:pt>
                <c:pt idx="801">
                  <c:v>0.15162508616941781</c:v>
                </c:pt>
                <c:pt idx="802">
                  <c:v>0.15196814163341837</c:v>
                </c:pt>
                <c:pt idx="803">
                  <c:v>0.15224974616950288</c:v>
                </c:pt>
                <c:pt idx="804">
                  <c:v>0.15222880616951784</c:v>
                </c:pt>
                <c:pt idx="805">
                  <c:v>0.15183769616949458</c:v>
                </c:pt>
                <c:pt idx="806">
                  <c:v>0.1540568261695939</c:v>
                </c:pt>
                <c:pt idx="807">
                  <c:v>0.14979105474088791</c:v>
                </c:pt>
                <c:pt idx="808">
                  <c:v>0.15127762616947393</c:v>
                </c:pt>
                <c:pt idx="809">
                  <c:v>0.15277644616958241</c:v>
                </c:pt>
                <c:pt idx="810">
                  <c:v>0.15000889616946775</c:v>
                </c:pt>
                <c:pt idx="811">
                  <c:v>0.15184715616952402</c:v>
                </c:pt>
                <c:pt idx="812">
                  <c:v>0.15026376616941692</c:v>
                </c:pt>
                <c:pt idx="813">
                  <c:v>0.15231446616944364</c:v>
                </c:pt>
                <c:pt idx="814">
                  <c:v>0.1520188220457615</c:v>
                </c:pt>
                <c:pt idx="815">
                  <c:v>0.15154840558116772</c:v>
                </c:pt>
                <c:pt idx="816">
                  <c:v>0.15142079616948961</c:v>
                </c:pt>
                <c:pt idx="817">
                  <c:v>0.15189554616948472</c:v>
                </c:pt>
                <c:pt idx="818">
                  <c:v>0.15163761616948079</c:v>
                </c:pt>
                <c:pt idx="819">
                  <c:v>0.15165018616946258</c:v>
                </c:pt>
                <c:pt idx="820">
                  <c:v>0.15103078080871071</c:v>
                </c:pt>
                <c:pt idx="821">
                  <c:v>0.15228850616948394</c:v>
                </c:pt>
                <c:pt idx="822">
                  <c:v>0.15346685616953024</c:v>
                </c:pt>
                <c:pt idx="823">
                  <c:v>0.15223583251865591</c:v>
                </c:pt>
                <c:pt idx="824">
                  <c:v>0.15066843728054391</c:v>
                </c:pt>
                <c:pt idx="825">
                  <c:v>0.15046317616953794</c:v>
                </c:pt>
                <c:pt idx="826">
                  <c:v>0.15052328596344491</c:v>
                </c:pt>
                <c:pt idx="827">
                  <c:v>0.15032787616937071</c:v>
                </c:pt>
                <c:pt idx="828">
                  <c:v>0.15007996616944325</c:v>
                </c:pt>
                <c:pt idx="829">
                  <c:v>0.14964726616950941</c:v>
                </c:pt>
                <c:pt idx="830">
                  <c:v>0.14911639616940475</c:v>
                </c:pt>
                <c:pt idx="831">
                  <c:v>0.14810176019012999</c:v>
                </c:pt>
                <c:pt idx="832">
                  <c:v>0.14837862616948883</c:v>
                </c:pt>
                <c:pt idx="833">
                  <c:v>0.14693726616941702</c:v>
                </c:pt>
                <c:pt idx="834">
                  <c:v>0.14708960616944491</c:v>
                </c:pt>
                <c:pt idx="835">
                  <c:v>0.14591112616963672</c:v>
                </c:pt>
                <c:pt idx="836">
                  <c:v>0.14781441616943927</c:v>
                </c:pt>
                <c:pt idx="837">
                  <c:v>0.1466281061695156</c:v>
                </c:pt>
                <c:pt idx="838">
                  <c:v>0.14585263658624148</c:v>
                </c:pt>
                <c:pt idx="839">
                  <c:v>0.14316188331235941</c:v>
                </c:pt>
                <c:pt idx="840">
                  <c:v>0.14808913132399973</c:v>
                </c:pt>
                <c:pt idx="841">
                  <c:v>0.14561494616948806</c:v>
                </c:pt>
                <c:pt idx="842">
                  <c:v>0.14664159616953043</c:v>
                </c:pt>
                <c:pt idx="843">
                  <c:v>0.14652774616951092</c:v>
                </c:pt>
                <c:pt idx="844">
                  <c:v>0.14600628596333851</c:v>
                </c:pt>
                <c:pt idx="845">
                  <c:v>0.14676011616947487</c:v>
                </c:pt>
                <c:pt idx="846">
                  <c:v>0.14684530616942545</c:v>
                </c:pt>
                <c:pt idx="847">
                  <c:v>0.14744991616942194</c:v>
                </c:pt>
                <c:pt idx="848">
                  <c:v>0.14942595950280732</c:v>
                </c:pt>
                <c:pt idx="849">
                  <c:v>0.14841673526032712</c:v>
                </c:pt>
                <c:pt idx="850">
                  <c:v>0.14646936616942771</c:v>
                </c:pt>
                <c:pt idx="851">
                  <c:v>0.14692400279277293</c:v>
                </c:pt>
                <c:pt idx="852">
                  <c:v>0.14759215616950891</c:v>
                </c:pt>
                <c:pt idx="853">
                  <c:v>0.14780368616945341</c:v>
                </c:pt>
                <c:pt idx="854">
                  <c:v>0.14587207616942521</c:v>
                </c:pt>
                <c:pt idx="855">
                  <c:v>0.14548936616954244</c:v>
                </c:pt>
                <c:pt idx="856">
                  <c:v>0.14605145375563242</c:v>
                </c:pt>
                <c:pt idx="857">
                  <c:v>0.14304611950288446</c:v>
                </c:pt>
                <c:pt idx="858">
                  <c:v>0.14288101616944004</c:v>
                </c:pt>
                <c:pt idx="859">
                  <c:v>0.14219801616950178</c:v>
                </c:pt>
                <c:pt idx="860">
                  <c:v>0.14174366616947545</c:v>
                </c:pt>
                <c:pt idx="861">
                  <c:v>0.14093651616948941</c:v>
                </c:pt>
                <c:pt idx="862">
                  <c:v>0.14022339936529746</c:v>
                </c:pt>
                <c:pt idx="863">
                  <c:v>0.13979282616953981</c:v>
                </c:pt>
                <c:pt idx="864">
                  <c:v>0.1418526261694808</c:v>
                </c:pt>
                <c:pt idx="865">
                  <c:v>0.1388448547408814</c:v>
                </c:pt>
                <c:pt idx="866">
                  <c:v>0.13685411616943099</c:v>
                </c:pt>
                <c:pt idx="867">
                  <c:v>0.13612549616956926</c:v>
                </c:pt>
                <c:pt idx="868">
                  <c:v>0.13789113616948648</c:v>
                </c:pt>
                <c:pt idx="869">
                  <c:v>0.13643276019003309</c:v>
                </c:pt>
                <c:pt idx="870">
                  <c:v>0.13612370616947089</c:v>
                </c:pt>
                <c:pt idx="871">
                  <c:v>0.13559137616952921</c:v>
                </c:pt>
                <c:pt idx="872">
                  <c:v>0.13672967061390287</c:v>
                </c:pt>
                <c:pt idx="873">
                  <c:v>0.13810945571501071</c:v>
                </c:pt>
                <c:pt idx="874">
                  <c:v>0.13876430616940688</c:v>
                </c:pt>
                <c:pt idx="875">
                  <c:v>0.13842074988089373</c:v>
                </c:pt>
                <c:pt idx="876">
                  <c:v>0.13923434616947419</c:v>
                </c:pt>
                <c:pt idx="877">
                  <c:v>0.13984974616950296</c:v>
                </c:pt>
                <c:pt idx="878">
                  <c:v>0.14033693616949047</c:v>
                </c:pt>
                <c:pt idx="879">
                  <c:v>0.13873306616964953</c:v>
                </c:pt>
                <c:pt idx="880">
                  <c:v>0.1409812085871357</c:v>
                </c:pt>
                <c:pt idx="881">
                  <c:v>0.14246733324023408</c:v>
                </c:pt>
                <c:pt idx="882">
                  <c:v>0.14188392616939893</c:v>
                </c:pt>
                <c:pt idx="883">
                  <c:v>0.14089728616944847</c:v>
                </c:pt>
                <c:pt idx="884">
                  <c:v>0.14205501616952176</c:v>
                </c:pt>
                <c:pt idx="885">
                  <c:v>0.1419969461694712</c:v>
                </c:pt>
                <c:pt idx="886">
                  <c:v>0.14342691482916373</c:v>
                </c:pt>
                <c:pt idx="887">
                  <c:v>0.14240644616954548</c:v>
                </c:pt>
                <c:pt idx="888">
                  <c:v>0.14316229283615234</c:v>
                </c:pt>
                <c:pt idx="889">
                  <c:v>0.14351793942250918</c:v>
                </c:pt>
                <c:pt idx="890">
                  <c:v>0.14307816616955887</c:v>
                </c:pt>
                <c:pt idx="891">
                  <c:v>0.14280267616943831</c:v>
                </c:pt>
                <c:pt idx="892">
                  <c:v>0.1432678426643153</c:v>
                </c:pt>
                <c:pt idx="893">
                  <c:v>0.14275413616948676</c:v>
                </c:pt>
                <c:pt idx="894">
                  <c:v>0.1428099261695622</c:v>
                </c:pt>
                <c:pt idx="895">
                  <c:v>0.14259823223007151</c:v>
                </c:pt>
                <c:pt idx="896">
                  <c:v>0.1423528761694684</c:v>
                </c:pt>
                <c:pt idx="897">
                  <c:v>0.14280665616938393</c:v>
                </c:pt>
                <c:pt idx="898">
                  <c:v>0.14334905616964044</c:v>
                </c:pt>
                <c:pt idx="899">
                  <c:v>0.14422809008699794</c:v>
                </c:pt>
                <c:pt idx="900">
                  <c:v>0.14398116616949658</c:v>
                </c:pt>
                <c:pt idx="901">
                  <c:v>0.14516968616949608</c:v>
                </c:pt>
                <c:pt idx="902">
                  <c:v>0.14422374616948741</c:v>
                </c:pt>
                <c:pt idx="903">
                  <c:v>0.14471112616945478</c:v>
                </c:pt>
                <c:pt idx="904">
                  <c:v>0.14524476410042608</c:v>
                </c:pt>
                <c:pt idx="905">
                  <c:v>0.14590433108757903</c:v>
                </c:pt>
                <c:pt idx="906">
                  <c:v>0.14691422616952854</c:v>
                </c:pt>
                <c:pt idx="907">
                  <c:v>0.14572194616953041</c:v>
                </c:pt>
                <c:pt idx="908">
                  <c:v>0.14608630616952248</c:v>
                </c:pt>
                <c:pt idx="909">
                  <c:v>0.14718369616953453</c:v>
                </c:pt>
                <c:pt idx="910">
                  <c:v>0.14787788616959574</c:v>
                </c:pt>
                <c:pt idx="911">
                  <c:v>0.14729094575719223</c:v>
                </c:pt>
                <c:pt idx="912">
                  <c:v>0.14796565356681451</c:v>
                </c:pt>
                <c:pt idx="913">
                  <c:v>0.14597184266423824</c:v>
                </c:pt>
                <c:pt idx="914">
                  <c:v>0.14615129616942157</c:v>
                </c:pt>
                <c:pt idx="915">
                  <c:v>0.14546525616948763</c:v>
                </c:pt>
                <c:pt idx="916">
                  <c:v>0.14718067616949781</c:v>
                </c:pt>
                <c:pt idx="917">
                  <c:v>0.14441423441692872</c:v>
                </c:pt>
                <c:pt idx="918">
                  <c:v>0.14647738616939485</c:v>
                </c:pt>
                <c:pt idx="919">
                  <c:v>0.14509812616951479</c:v>
                </c:pt>
                <c:pt idx="920">
                  <c:v>0.14501951616958308</c:v>
                </c:pt>
                <c:pt idx="921">
                  <c:v>0.13910262616947477</c:v>
                </c:pt>
                <c:pt idx="922">
                  <c:v>0.14417718954985048</c:v>
                </c:pt>
                <c:pt idx="923">
                  <c:v>0.14237753616950488</c:v>
                </c:pt>
                <c:pt idx="924">
                  <c:v>0.14127119317981851</c:v>
                </c:pt>
                <c:pt idx="925">
                  <c:v>0.14067725616949675</c:v>
                </c:pt>
                <c:pt idx="926">
                  <c:v>0.14047531616950001</c:v>
                </c:pt>
                <c:pt idx="927">
                  <c:v>0.14103560616939637</c:v>
                </c:pt>
                <c:pt idx="928">
                  <c:v>0.14243612616945742</c:v>
                </c:pt>
                <c:pt idx="929">
                  <c:v>0.14133564616950878</c:v>
                </c:pt>
                <c:pt idx="930">
                  <c:v>0.14259395950283296</c:v>
                </c:pt>
                <c:pt idx="931">
                  <c:v>0.14321950616955803</c:v>
                </c:pt>
                <c:pt idx="932">
                  <c:v>0.14129621616943719</c:v>
                </c:pt>
                <c:pt idx="933">
                  <c:v>0.14150925616947108</c:v>
                </c:pt>
                <c:pt idx="934">
                  <c:v>0.14072794616953391</c:v>
                </c:pt>
                <c:pt idx="935">
                  <c:v>0.14225545616950799</c:v>
                </c:pt>
                <c:pt idx="936">
                  <c:v>0.14314585116940781</c:v>
                </c:pt>
                <c:pt idx="937">
                  <c:v>0.14148336021209254</c:v>
                </c:pt>
                <c:pt idx="938">
                  <c:v>0.14434132237194341</c:v>
                </c:pt>
                <c:pt idx="939">
                  <c:v>0.14317268616946421</c:v>
                </c:pt>
                <c:pt idx="940">
                  <c:v>0.14546507616952939</c:v>
                </c:pt>
                <c:pt idx="941">
                  <c:v>0.14492404616950694</c:v>
                </c:pt>
                <c:pt idx="942">
                  <c:v>0.14473438905604091</c:v>
                </c:pt>
                <c:pt idx="943">
                  <c:v>0.14495641616949287</c:v>
                </c:pt>
                <c:pt idx="944">
                  <c:v>0.14612167616947147</c:v>
                </c:pt>
                <c:pt idx="945">
                  <c:v>0.14614917616948744</c:v>
                </c:pt>
                <c:pt idx="946">
                  <c:v>0.14421262616947694</c:v>
                </c:pt>
                <c:pt idx="947">
                  <c:v>0.14385393651429051</c:v>
                </c:pt>
                <c:pt idx="948">
                  <c:v>0.14461142616947628</c:v>
                </c:pt>
                <c:pt idx="949">
                  <c:v>0.14625976158610896</c:v>
                </c:pt>
                <c:pt idx="950">
                  <c:v>0.1442613061695539</c:v>
                </c:pt>
                <c:pt idx="951">
                  <c:v>0.14547684616952949</c:v>
                </c:pt>
                <c:pt idx="952">
                  <c:v>0.14760595616944291</c:v>
                </c:pt>
                <c:pt idx="953">
                  <c:v>0.14604626616953487</c:v>
                </c:pt>
                <c:pt idx="954">
                  <c:v>0.14625986575279656</c:v>
                </c:pt>
                <c:pt idx="955">
                  <c:v>0.14258262616951337</c:v>
                </c:pt>
                <c:pt idx="956">
                  <c:v>0.14683350989047059</c:v>
                </c:pt>
                <c:pt idx="957">
                  <c:v>0.14859247616945512</c:v>
                </c:pt>
                <c:pt idx="958">
                  <c:v>0.14875239616940009</c:v>
                </c:pt>
                <c:pt idx="959">
                  <c:v>0.14844982616948288</c:v>
                </c:pt>
                <c:pt idx="960">
                  <c:v>0.14921791616943436</c:v>
                </c:pt>
                <c:pt idx="961">
                  <c:v>0.15072019317976562</c:v>
                </c:pt>
                <c:pt idx="962">
                  <c:v>0.14810733616947452</c:v>
                </c:pt>
                <c:pt idx="963">
                  <c:v>0.14930751616941509</c:v>
                </c:pt>
                <c:pt idx="964">
                  <c:v>0.15127938932734308</c:v>
                </c:pt>
                <c:pt idx="965">
                  <c:v>0.1521288361696094</c:v>
                </c:pt>
                <c:pt idx="966">
                  <c:v>0.15524379616938738</c:v>
                </c:pt>
                <c:pt idx="967">
                  <c:v>0.15609930658182317</c:v>
                </c:pt>
                <c:pt idx="968">
                  <c:v>0.15814959616932414</c:v>
                </c:pt>
                <c:pt idx="969">
                  <c:v>0.15887932616941244</c:v>
                </c:pt>
                <c:pt idx="970">
                  <c:v>0.15952073616951171</c:v>
                </c:pt>
                <c:pt idx="971">
                  <c:v>0.16137522616938327</c:v>
                </c:pt>
                <c:pt idx="972">
                  <c:v>0.15717400116947999</c:v>
                </c:pt>
                <c:pt idx="973">
                  <c:v>0.16264448331227799</c:v>
                </c:pt>
                <c:pt idx="974">
                  <c:v>0.16259142616949904</c:v>
                </c:pt>
                <c:pt idx="975">
                  <c:v>0.16048225616951584</c:v>
                </c:pt>
                <c:pt idx="976">
                  <c:v>0.16158950616956247</c:v>
                </c:pt>
                <c:pt idx="977">
                  <c:v>0.16137290616950387</c:v>
                </c:pt>
                <c:pt idx="978">
                  <c:v>0.16174721379830748</c:v>
                </c:pt>
                <c:pt idx="979">
                  <c:v>0.16175203616937525</c:v>
                </c:pt>
                <c:pt idx="980">
                  <c:v>0.16168183616954918</c:v>
                </c:pt>
                <c:pt idx="981">
                  <c:v>0.15953810443032584</c:v>
                </c:pt>
                <c:pt idx="982">
                  <c:v>0.16135121440477462</c:v>
                </c:pt>
                <c:pt idx="983">
                  <c:v>0.1622683361694619</c:v>
                </c:pt>
                <c:pt idx="984">
                  <c:v>0.16275403616955939</c:v>
                </c:pt>
                <c:pt idx="985">
                  <c:v>0.16201048033612209</c:v>
                </c:pt>
                <c:pt idx="986">
                  <c:v>0.16056093616938941</c:v>
                </c:pt>
                <c:pt idx="987">
                  <c:v>0.16326212616938571</c:v>
                </c:pt>
                <c:pt idx="988">
                  <c:v>0.16255614616950709</c:v>
                </c:pt>
                <c:pt idx="989">
                  <c:v>0.16331100495736481</c:v>
                </c:pt>
                <c:pt idx="990">
                  <c:v>0.16130647232334638</c:v>
                </c:pt>
                <c:pt idx="991">
                  <c:v>0.16261358616941379</c:v>
                </c:pt>
                <c:pt idx="992">
                  <c:v>0.16156932887223308</c:v>
                </c:pt>
                <c:pt idx="993">
                  <c:v>0.16109395616949523</c:v>
                </c:pt>
                <c:pt idx="994">
                  <c:v>0.162113966169386</c:v>
                </c:pt>
                <c:pt idx="995">
                  <c:v>0.16144826616945848</c:v>
                </c:pt>
                <c:pt idx="996">
                  <c:v>0.16109074616942148</c:v>
                </c:pt>
                <c:pt idx="997">
                  <c:v>0.16084546616959047</c:v>
                </c:pt>
                <c:pt idx="998">
                  <c:v>0.15948848616948025</c:v>
                </c:pt>
                <c:pt idx="999">
                  <c:v>0.1615206261694766</c:v>
                </c:pt>
                <c:pt idx="1000">
                  <c:v>0.16116706095205302</c:v>
                </c:pt>
                <c:pt idx="1001">
                  <c:v>0.16103913616946436</c:v>
                </c:pt>
                <c:pt idx="1002">
                  <c:v>0.15960871616955785</c:v>
                </c:pt>
                <c:pt idx="1003">
                  <c:v>0.15839776616944373</c:v>
                </c:pt>
                <c:pt idx="1004">
                  <c:v>0.15812961616958887</c:v>
                </c:pt>
                <c:pt idx="1005">
                  <c:v>0.15964618999930777</c:v>
                </c:pt>
                <c:pt idx="1006">
                  <c:v>0.16095445950293247</c:v>
                </c:pt>
                <c:pt idx="1007">
                  <c:v>0.1604524061695117</c:v>
                </c:pt>
                <c:pt idx="1008">
                  <c:v>0.15926225116948051</c:v>
                </c:pt>
                <c:pt idx="1009">
                  <c:v>0.16092424685909668</c:v>
                </c:pt>
                <c:pt idx="1010">
                  <c:v>0.15841307616949576</c:v>
                </c:pt>
                <c:pt idx="1011">
                  <c:v>0.15807188616942419</c:v>
                </c:pt>
                <c:pt idx="1012">
                  <c:v>0.1573814656755417</c:v>
                </c:pt>
                <c:pt idx="1013">
                  <c:v>0.15871452616944773</c:v>
                </c:pt>
                <c:pt idx="1014">
                  <c:v>0.15741038616957387</c:v>
                </c:pt>
                <c:pt idx="1015">
                  <c:v>0.15814088616932115</c:v>
                </c:pt>
                <c:pt idx="1016">
                  <c:v>0.15752721616956941</c:v>
                </c:pt>
                <c:pt idx="1017">
                  <c:v>0.1578597372806457</c:v>
                </c:pt>
                <c:pt idx="1018">
                  <c:v>0.16026941783624729</c:v>
                </c:pt>
                <c:pt idx="1019">
                  <c:v>0.15574808616945354</c:v>
                </c:pt>
                <c:pt idx="1020">
                  <c:v>0.15729216616944142</c:v>
                </c:pt>
                <c:pt idx="1021">
                  <c:v>0.1583266461695417</c:v>
                </c:pt>
                <c:pt idx="1022">
                  <c:v>0.15652282616945001</c:v>
                </c:pt>
                <c:pt idx="1023">
                  <c:v>0.15822837616946181</c:v>
                </c:pt>
                <c:pt idx="1024">
                  <c:v>0.15772243262111418</c:v>
                </c:pt>
                <c:pt idx="1025">
                  <c:v>0.15845562616947045</c:v>
                </c:pt>
                <c:pt idx="1026">
                  <c:v>0.15626610616948314</c:v>
                </c:pt>
                <c:pt idx="1027">
                  <c:v>0.15689274616934801</c:v>
                </c:pt>
                <c:pt idx="1028">
                  <c:v>0.15773880616944824</c:v>
                </c:pt>
                <c:pt idx="1029">
                  <c:v>0.15604890616950268</c:v>
                </c:pt>
                <c:pt idx="1030">
                  <c:v>0.1573272241076043</c:v>
                </c:pt>
                <c:pt idx="1031">
                  <c:v>0.15665340616944018</c:v>
                </c:pt>
                <c:pt idx="1032">
                  <c:v>0.15680494616947313</c:v>
                </c:pt>
                <c:pt idx="1033">
                  <c:v>0.15678668616929825</c:v>
                </c:pt>
                <c:pt idx="1034">
                  <c:v>0.15825829283612416</c:v>
                </c:pt>
                <c:pt idx="1035">
                  <c:v>0.15586490485795013</c:v>
                </c:pt>
                <c:pt idx="1036">
                  <c:v>0.1568664561694966</c:v>
                </c:pt>
                <c:pt idx="1037">
                  <c:v>0.15644138905609936</c:v>
                </c:pt>
                <c:pt idx="1038">
                  <c:v>0.15622857616953922</c:v>
                </c:pt>
                <c:pt idx="1039">
                  <c:v>0.15664361616934741</c:v>
                </c:pt>
                <c:pt idx="1040">
                  <c:v>0.15598367616949851</c:v>
                </c:pt>
                <c:pt idx="1041">
                  <c:v>0.15512693616955175</c:v>
                </c:pt>
                <c:pt idx="1042">
                  <c:v>0.15608454045525391</c:v>
                </c:pt>
                <c:pt idx="1043">
                  <c:v>0.15335855546244695</c:v>
                </c:pt>
                <c:pt idx="1044">
                  <c:v>0.15385244616939586</c:v>
                </c:pt>
                <c:pt idx="1045">
                  <c:v>0.15280069616954961</c:v>
                </c:pt>
                <c:pt idx="1046">
                  <c:v>0.1522103661694991</c:v>
                </c:pt>
                <c:pt idx="1047">
                  <c:v>0.15225852307675325</c:v>
                </c:pt>
                <c:pt idx="1048">
                  <c:v>0.15063688616946583</c:v>
                </c:pt>
                <c:pt idx="1049">
                  <c:v>0.15027942616940529</c:v>
                </c:pt>
                <c:pt idx="1050">
                  <c:v>0.15078194759804844</c:v>
                </c:pt>
                <c:pt idx="1051">
                  <c:v>0.15043453825742914</c:v>
                </c:pt>
                <c:pt idx="1052">
                  <c:v>0.14941260616947757</c:v>
                </c:pt>
                <c:pt idx="1053">
                  <c:v>0.15022883235509749</c:v>
                </c:pt>
                <c:pt idx="1054">
                  <c:v>0.14825084616944684</c:v>
                </c:pt>
                <c:pt idx="1055">
                  <c:v>0.14890741616940831</c:v>
                </c:pt>
                <c:pt idx="1056">
                  <c:v>0.14922059616954186</c:v>
                </c:pt>
                <c:pt idx="1057">
                  <c:v>0.14854054616947152</c:v>
                </c:pt>
                <c:pt idx="1058">
                  <c:v>0.14688238479007548</c:v>
                </c:pt>
                <c:pt idx="1059">
                  <c:v>0.14478562616946541</c:v>
                </c:pt>
                <c:pt idx="1060">
                  <c:v>0.14682767667447638</c:v>
                </c:pt>
                <c:pt idx="1061">
                  <c:v>0.14698014616956848</c:v>
                </c:pt>
                <c:pt idx="1062">
                  <c:v>0.1462118061695464</c:v>
                </c:pt>
                <c:pt idx="1063">
                  <c:v>0.14528076616942126</c:v>
                </c:pt>
                <c:pt idx="1064">
                  <c:v>0.1457086461695099</c:v>
                </c:pt>
                <c:pt idx="1065">
                  <c:v>0.14557150245816786</c:v>
                </c:pt>
                <c:pt idx="1066">
                  <c:v>0.14559590616950421</c:v>
                </c:pt>
                <c:pt idx="1067">
                  <c:v>0.14588696400737441</c:v>
                </c:pt>
                <c:pt idx="1068">
                  <c:v>0.14462305170133077</c:v>
                </c:pt>
                <c:pt idx="1069">
                  <c:v>0.14471622616949337</c:v>
                </c:pt>
                <c:pt idx="1070">
                  <c:v>0.14265615194263148</c:v>
                </c:pt>
                <c:pt idx="1071">
                  <c:v>0.14446813616949408</c:v>
                </c:pt>
                <c:pt idx="1072">
                  <c:v>0.14438098616942383</c:v>
                </c:pt>
                <c:pt idx="1073">
                  <c:v>0.14310021616952895</c:v>
                </c:pt>
                <c:pt idx="1074">
                  <c:v>0.14341697616941959</c:v>
                </c:pt>
                <c:pt idx="1075">
                  <c:v>0.14523453241953641</c:v>
                </c:pt>
                <c:pt idx="1076">
                  <c:v>0.14509178172508541</c:v>
                </c:pt>
                <c:pt idx="1077">
                  <c:v>0.14456610765100239</c:v>
                </c:pt>
                <c:pt idx="1078">
                  <c:v>0.1441374261694793</c:v>
                </c:pt>
                <c:pt idx="1079">
                  <c:v>0.14578146616956644</c:v>
                </c:pt>
                <c:pt idx="1080">
                  <c:v>0.14527421616941191</c:v>
                </c:pt>
                <c:pt idx="1081">
                  <c:v>0.14513458616940542</c:v>
                </c:pt>
                <c:pt idx="1082">
                  <c:v>0.14535173033615933</c:v>
                </c:pt>
                <c:pt idx="1083">
                  <c:v>0.14409849616940629</c:v>
                </c:pt>
                <c:pt idx="1084">
                  <c:v>0.1441247261694798</c:v>
                </c:pt>
                <c:pt idx="1085">
                  <c:v>0.14353857855040544</c:v>
                </c:pt>
                <c:pt idx="1086">
                  <c:v>0.14616844435134668</c:v>
                </c:pt>
                <c:pt idx="1087">
                  <c:v>0.14560746616959391</c:v>
                </c:pt>
                <c:pt idx="1088">
                  <c:v>0.1442404261694327</c:v>
                </c:pt>
                <c:pt idx="1089">
                  <c:v>0.14317331038007808</c:v>
                </c:pt>
                <c:pt idx="1090">
                  <c:v>0.14436081616942462</c:v>
                </c:pt>
                <c:pt idx="1091">
                  <c:v>0.14324043616947854</c:v>
                </c:pt>
                <c:pt idx="1092">
                  <c:v>0.14226171616948591</c:v>
                </c:pt>
                <c:pt idx="1093">
                  <c:v>0.14480817616957609</c:v>
                </c:pt>
                <c:pt idx="1094">
                  <c:v>0.14061512616947891</c:v>
                </c:pt>
                <c:pt idx="1095">
                  <c:v>0.14290813637354921</c:v>
                </c:pt>
                <c:pt idx="1096">
                  <c:v>0.14268347880098986</c:v>
                </c:pt>
                <c:pt idx="1097">
                  <c:v>0.14215087616946676</c:v>
                </c:pt>
                <c:pt idx="1098">
                  <c:v>0.14372717616946354</c:v>
                </c:pt>
                <c:pt idx="1099">
                  <c:v>0.14342827616933149</c:v>
                </c:pt>
                <c:pt idx="1100">
                  <c:v>0.14295722616951423</c:v>
                </c:pt>
                <c:pt idx="1101">
                  <c:v>0.14294870616954841</c:v>
                </c:pt>
                <c:pt idx="1102">
                  <c:v>0.14173077200283046</c:v>
                </c:pt>
                <c:pt idx="1103">
                  <c:v>0.14491012616947826</c:v>
                </c:pt>
                <c:pt idx="1104">
                  <c:v>0.14182129283614162</c:v>
                </c:pt>
                <c:pt idx="1105">
                  <c:v>0.14499202616946202</c:v>
                </c:pt>
                <c:pt idx="1106">
                  <c:v>0.14072445616945151</c:v>
                </c:pt>
                <c:pt idx="1107">
                  <c:v>0.14258664616943442</c:v>
                </c:pt>
                <c:pt idx="1108">
                  <c:v>0.14232491616954235</c:v>
                </c:pt>
                <c:pt idx="1109">
                  <c:v>0.14429961616943426</c:v>
                </c:pt>
                <c:pt idx="1110">
                  <c:v>0.14316058493243161</c:v>
                </c:pt>
                <c:pt idx="1111">
                  <c:v>0.14452062616953737</c:v>
                </c:pt>
                <c:pt idx="1112">
                  <c:v>0.14484131038003092</c:v>
                </c:pt>
                <c:pt idx="1113">
                  <c:v>0.14285756616945378</c:v>
                </c:pt>
                <c:pt idx="1114">
                  <c:v>0.14399810616943456</c:v>
                </c:pt>
                <c:pt idx="1115">
                  <c:v>0.14408404616942558</c:v>
                </c:pt>
                <c:pt idx="1116">
                  <c:v>0.14312650116950465</c:v>
                </c:pt>
                <c:pt idx="1117">
                  <c:v>0.14158868616958389</c:v>
                </c:pt>
                <c:pt idx="1118">
                  <c:v>0.1437716961695088</c:v>
                </c:pt>
                <c:pt idx="1119">
                  <c:v>0.14357293616937741</c:v>
                </c:pt>
                <c:pt idx="1120">
                  <c:v>0.14140723616937181</c:v>
                </c:pt>
                <c:pt idx="1121">
                  <c:v>0.14403991188378029</c:v>
                </c:pt>
                <c:pt idx="1122">
                  <c:v>0.14455361301155267</c:v>
                </c:pt>
                <c:pt idx="1123">
                  <c:v>0.14337698616941474</c:v>
                </c:pt>
                <c:pt idx="1124">
                  <c:v>0.14243338616955753</c:v>
                </c:pt>
                <c:pt idx="1125">
                  <c:v>0.14283622616935079</c:v>
                </c:pt>
                <c:pt idx="1126">
                  <c:v>0.14229769616949345</c:v>
                </c:pt>
                <c:pt idx="1127">
                  <c:v>0.14029148616955944</c:v>
                </c:pt>
                <c:pt idx="1128">
                  <c:v>0.14324252616947344</c:v>
                </c:pt>
                <c:pt idx="1129">
                  <c:v>0.14309048124185639</c:v>
                </c:pt>
                <c:pt idx="1130">
                  <c:v>0.14289324616939381</c:v>
                </c:pt>
                <c:pt idx="1131">
                  <c:v>0.14199945616951512</c:v>
                </c:pt>
                <c:pt idx="1132">
                  <c:v>0.14183356616953802</c:v>
                </c:pt>
                <c:pt idx="1133">
                  <c:v>0.14265007616953085</c:v>
                </c:pt>
                <c:pt idx="1134">
                  <c:v>0.14196402823122894</c:v>
                </c:pt>
                <c:pt idx="1135">
                  <c:v>0.14307439616948195</c:v>
                </c:pt>
                <c:pt idx="1136">
                  <c:v>0.14225482616943474</c:v>
                </c:pt>
                <c:pt idx="1137">
                  <c:v>0.14255615558124682</c:v>
                </c:pt>
                <c:pt idx="1138">
                  <c:v>0.14306518616952293</c:v>
                </c:pt>
                <c:pt idx="1139">
                  <c:v>0.14373752616943164</c:v>
                </c:pt>
                <c:pt idx="1140">
                  <c:v>0.14318352616946584</c:v>
                </c:pt>
                <c:pt idx="1141">
                  <c:v>0.14231744195895146</c:v>
                </c:pt>
                <c:pt idx="1142">
                  <c:v>0.14168442616946239</c:v>
                </c:pt>
                <c:pt idx="1143">
                  <c:v>0.14179708616950429</c:v>
                </c:pt>
                <c:pt idx="1144">
                  <c:v>0.14176381616945841</c:v>
                </c:pt>
                <c:pt idx="1145">
                  <c:v>0.14067829283618494</c:v>
                </c:pt>
                <c:pt idx="1146">
                  <c:v>0.13832095950282083</c:v>
                </c:pt>
                <c:pt idx="1147">
                  <c:v>0.13804457616953414</c:v>
                </c:pt>
                <c:pt idx="1148">
                  <c:v>0.13523038616961033</c:v>
                </c:pt>
                <c:pt idx="1149">
                  <c:v>0.13621124616950936</c:v>
                </c:pt>
                <c:pt idx="1150">
                  <c:v>0.13522764616952543</c:v>
                </c:pt>
                <c:pt idx="1151">
                  <c:v>0.13462638479023809</c:v>
                </c:pt>
                <c:pt idx="1152">
                  <c:v>0.13136972420870982</c:v>
                </c:pt>
                <c:pt idx="1153">
                  <c:v>0.13306577616950219</c:v>
                </c:pt>
                <c:pt idx="1154">
                  <c:v>0.13317648616941824</c:v>
                </c:pt>
                <c:pt idx="1155">
                  <c:v>0.13245245616941792</c:v>
                </c:pt>
                <c:pt idx="1156">
                  <c:v>0.13154954616933909</c:v>
                </c:pt>
                <c:pt idx="1157">
                  <c:v>0.13217900616955067</c:v>
                </c:pt>
                <c:pt idx="1158">
                  <c:v>0.13236731366949103</c:v>
                </c:pt>
                <c:pt idx="1159">
                  <c:v>0.13008587616943146</c:v>
                </c:pt>
                <c:pt idx="1160">
                  <c:v>0.13169074381647788</c:v>
                </c:pt>
                <c:pt idx="1161">
                  <c:v>0.13153161616942571</c:v>
                </c:pt>
                <c:pt idx="1162">
                  <c:v>0.13185480616937184</c:v>
                </c:pt>
                <c:pt idx="1163">
                  <c:v>0.1292600961695598</c:v>
                </c:pt>
                <c:pt idx="1164">
                  <c:v>0.13055545616951747</c:v>
                </c:pt>
                <c:pt idx="1165">
                  <c:v>0.13125148033610434</c:v>
                </c:pt>
                <c:pt idx="1166">
                  <c:v>0.13136664616942573</c:v>
                </c:pt>
                <c:pt idx="1167">
                  <c:v>0.13170408071493991</c:v>
                </c:pt>
                <c:pt idx="1168">
                  <c:v>0.13011421379836471</c:v>
                </c:pt>
                <c:pt idx="1169">
                  <c:v>0.1303638461693879</c:v>
                </c:pt>
                <c:pt idx="1170">
                  <c:v>0.13217922616949809</c:v>
                </c:pt>
                <c:pt idx="1171">
                  <c:v>0.13234575116946734</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0.13910314616946132</c:v>
                </c:pt>
                <c:pt idx="1182">
                  <c:v>0.14064182616947121</c:v>
                </c:pt>
                <c:pt idx="1183">
                  <c:v>0.14334514997904091</c:v>
                </c:pt>
                <c:pt idx="1184">
                  <c:v>0.14286322616945321</c:v>
                </c:pt>
                <c:pt idx="1185">
                  <c:v>0.14416156616952938</c:v>
                </c:pt>
                <c:pt idx="1186">
                  <c:v>0.14496220616946751</c:v>
                </c:pt>
                <c:pt idx="1187">
                  <c:v>0.14568522616950472</c:v>
                </c:pt>
                <c:pt idx="1188">
                  <c:v>0.14571536575284982</c:v>
                </c:pt>
                <c:pt idx="1189">
                  <c:v>0.14605077431760088</c:v>
                </c:pt>
                <c:pt idx="1190">
                  <c:v>0.14853393229188341</c:v>
                </c:pt>
                <c:pt idx="1191">
                  <c:v>0.1476103061695114</c:v>
                </c:pt>
                <c:pt idx="1192">
                  <c:v>0.14929506616950081</c:v>
                </c:pt>
                <c:pt idx="1193">
                  <c:v>0.14827371991950117</c:v>
                </c:pt>
                <c:pt idx="1194">
                  <c:v>0.14836687616940494</c:v>
                </c:pt>
                <c:pt idx="1195">
                  <c:v>0.14890486426475036</c:v>
                </c:pt>
                <c:pt idx="1196">
                  <c:v>0.14726982616943507</c:v>
                </c:pt>
                <c:pt idx="1197">
                  <c:v>0.14756732616953641</c:v>
                </c:pt>
                <c:pt idx="1198">
                  <c:v>0.14888621616958631</c:v>
                </c:pt>
                <c:pt idx="1199">
                  <c:v>0.1472070361694626</c:v>
                </c:pt>
                <c:pt idx="1200">
                  <c:v>0.14730102200282175</c:v>
                </c:pt>
                <c:pt idx="1201">
                  <c:v>0.14739945616949579</c:v>
                </c:pt>
                <c:pt idx="1202">
                  <c:v>0.14686721876216824</c:v>
                </c:pt>
                <c:pt idx="1203">
                  <c:v>0.14760642616950292</c:v>
                </c:pt>
                <c:pt idx="1204">
                  <c:v>0.14676927616942301</c:v>
                </c:pt>
                <c:pt idx="1205">
                  <c:v>0.14766237616956346</c:v>
                </c:pt>
                <c:pt idx="1206">
                  <c:v>0.14933319908620077</c:v>
                </c:pt>
                <c:pt idx="1207">
                  <c:v>0.14663757616938256</c:v>
                </c:pt>
                <c:pt idx="1208">
                  <c:v>0.14746241616937592</c:v>
                </c:pt>
                <c:pt idx="1209">
                  <c:v>0.14797366842296386</c:v>
                </c:pt>
                <c:pt idx="1210">
                  <c:v>0.1474647404551212</c:v>
                </c:pt>
                <c:pt idx="1211">
                  <c:v>0.14911023616950589</c:v>
                </c:pt>
                <c:pt idx="1212">
                  <c:v>0.14798443866951091</c:v>
                </c:pt>
                <c:pt idx="1213">
                  <c:v>0.14878487616941541</c:v>
                </c:pt>
                <c:pt idx="1214">
                  <c:v>0.14897376616944771</c:v>
                </c:pt>
                <c:pt idx="1215">
                  <c:v>0.15002511366941471</c:v>
                </c:pt>
                <c:pt idx="1216">
                  <c:v>0.14997767936102946</c:v>
                </c:pt>
                <c:pt idx="1217">
                  <c:v>0.14916220616952133</c:v>
                </c:pt>
                <c:pt idx="1218">
                  <c:v>0.15080629283616595</c:v>
                </c:pt>
                <c:pt idx="1219">
                  <c:v>0.15150111616954121</c:v>
                </c:pt>
                <c:pt idx="1220">
                  <c:v>0.15258190616953021</c:v>
                </c:pt>
                <c:pt idx="1221">
                  <c:v>0.15247958616949181</c:v>
                </c:pt>
                <c:pt idx="1222">
                  <c:v>0.15373278616949962</c:v>
                </c:pt>
                <c:pt idx="1223">
                  <c:v>0.15276288879574942</c:v>
                </c:pt>
                <c:pt idx="1224">
                  <c:v>0.1542629791106549</c:v>
                </c:pt>
                <c:pt idx="1225">
                  <c:v>0.15523035344219313</c:v>
                </c:pt>
                <c:pt idx="1226">
                  <c:v>0.15526982616948748</c:v>
                </c:pt>
                <c:pt idx="1227">
                  <c:v>0.15598077616945721</c:v>
                </c:pt>
                <c:pt idx="1228">
                  <c:v>0.15552835616941299</c:v>
                </c:pt>
                <c:pt idx="1229">
                  <c:v>0.15615941616940224</c:v>
                </c:pt>
                <c:pt idx="1230">
                  <c:v>0.15458522821022341</c:v>
                </c:pt>
                <c:pt idx="1231">
                  <c:v>0.15206934258733984</c:v>
                </c:pt>
                <c:pt idx="1232">
                  <c:v>0.15663223401261941</c:v>
                </c:pt>
                <c:pt idx="1233">
                  <c:v>0.15530262616947271</c:v>
                </c:pt>
                <c:pt idx="1234">
                  <c:v>0.15494588616952912</c:v>
                </c:pt>
                <c:pt idx="1235">
                  <c:v>0.15568844616961999</c:v>
                </c:pt>
                <c:pt idx="1236">
                  <c:v>0.15779422616938674</c:v>
                </c:pt>
                <c:pt idx="1237">
                  <c:v>0.15619848616952992</c:v>
                </c:pt>
                <c:pt idx="1238">
                  <c:v>0.15655346455331237</c:v>
                </c:pt>
                <c:pt idx="1239">
                  <c:v>0.15757424075276608</c:v>
                </c:pt>
                <c:pt idx="1240">
                  <c:v>0.15600975950285123</c:v>
                </c:pt>
                <c:pt idx="1241">
                  <c:v>0.15732577200283521</c:v>
                </c:pt>
                <c:pt idx="1242">
                  <c:v>0.15623645616936768</c:v>
                </c:pt>
                <c:pt idx="1243">
                  <c:v>0.15425702616940423</c:v>
                </c:pt>
                <c:pt idx="1244">
                  <c:v>0.15562286616953713</c:v>
                </c:pt>
                <c:pt idx="1245">
                  <c:v>0.15550895248522131</c:v>
                </c:pt>
                <c:pt idx="1246">
                  <c:v>0.15597311616957654</c:v>
                </c:pt>
                <c:pt idx="1247">
                  <c:v>0.15512585616946273</c:v>
                </c:pt>
                <c:pt idx="1248">
                  <c:v>0.15482236301158989</c:v>
                </c:pt>
                <c:pt idx="1249">
                  <c:v>0.15566814132093079</c:v>
                </c:pt>
                <c:pt idx="1250">
                  <c:v>0.15544835616948735</c:v>
                </c:pt>
                <c:pt idx="1251">
                  <c:v>0.15477927880112974</c:v>
                </c:pt>
                <c:pt idx="1252">
                  <c:v>0.15559516616950494</c:v>
                </c:pt>
                <c:pt idx="1253">
                  <c:v>0.15563316616943754</c:v>
                </c:pt>
                <c:pt idx="1254">
                  <c:v>0.15611426616932586</c:v>
                </c:pt>
                <c:pt idx="1255">
                  <c:v>0.15543636616963899</c:v>
                </c:pt>
                <c:pt idx="1256">
                  <c:v>0.15507245950281892</c:v>
                </c:pt>
                <c:pt idx="1257">
                  <c:v>0.15639262616947749</c:v>
                </c:pt>
                <c:pt idx="1258">
                  <c:v>0.15483271616945171</c:v>
                </c:pt>
                <c:pt idx="1259">
                  <c:v>0.15580877616942282</c:v>
                </c:pt>
                <c:pt idx="1260">
                  <c:v>0.15526524616959192</c:v>
                </c:pt>
                <c:pt idx="1261">
                  <c:v>0.15462867616936649</c:v>
                </c:pt>
                <c:pt idx="1262">
                  <c:v>0.1555608961694907</c:v>
                </c:pt>
                <c:pt idx="1263">
                  <c:v>0.15552432479964295</c:v>
                </c:pt>
                <c:pt idx="1264">
                  <c:v>0.15543787616941568</c:v>
                </c:pt>
                <c:pt idx="1265">
                  <c:v>0.15547867667457638</c:v>
                </c:pt>
                <c:pt idx="1266">
                  <c:v>0.15567207353792897</c:v>
                </c:pt>
                <c:pt idx="1267">
                  <c:v>0.15716387616940636</c:v>
                </c:pt>
                <c:pt idx="1268">
                  <c:v>0.15625000616952894</c:v>
                </c:pt>
                <c:pt idx="1269">
                  <c:v>0.15525893866956184</c:v>
                </c:pt>
                <c:pt idx="1270">
                  <c:v>0.15624064616955041</c:v>
                </c:pt>
                <c:pt idx="1271">
                  <c:v>0.1566762261695232</c:v>
                </c:pt>
                <c:pt idx="1272">
                  <c:v>0.15650651616944344</c:v>
                </c:pt>
                <c:pt idx="1273">
                  <c:v>0.15728496487913943</c:v>
                </c:pt>
                <c:pt idx="1274">
                  <c:v>0.15898093386178452</c:v>
                </c:pt>
                <c:pt idx="1275">
                  <c:v>0.15717497616955683</c:v>
                </c:pt>
                <c:pt idx="1276">
                  <c:v>0.15837396301147091</c:v>
                </c:pt>
                <c:pt idx="1277">
                  <c:v>0.15824406616940281</c:v>
                </c:pt>
                <c:pt idx="1278">
                  <c:v>0.15665939616940303</c:v>
                </c:pt>
                <c:pt idx="1279">
                  <c:v>0.15888555616942351</c:v>
                </c:pt>
                <c:pt idx="1280">
                  <c:v>0.15660195616949618</c:v>
                </c:pt>
                <c:pt idx="1281">
                  <c:v>0.15633761616938124</c:v>
                </c:pt>
                <c:pt idx="1282">
                  <c:v>0.1578507229437488</c:v>
                </c:pt>
                <c:pt idx="1283">
                  <c:v>0.15553262616947477</c:v>
                </c:pt>
                <c:pt idx="1284">
                  <c:v>0.15709374616949451</c:v>
                </c:pt>
                <c:pt idx="1285">
                  <c:v>0.15759265616947049</c:v>
                </c:pt>
                <c:pt idx="1286">
                  <c:v>0.15801754616944713</c:v>
                </c:pt>
                <c:pt idx="1287">
                  <c:v>0.15784835616955242</c:v>
                </c:pt>
                <c:pt idx="1288">
                  <c:v>0.15693246616952247</c:v>
                </c:pt>
                <c:pt idx="1289">
                  <c:v>0.15896906366937508</c:v>
                </c:pt>
                <c:pt idx="1290">
                  <c:v>0.15961155616960809</c:v>
                </c:pt>
                <c:pt idx="1291">
                  <c:v>0.15969782259806245</c:v>
                </c:pt>
                <c:pt idx="1292">
                  <c:v>0.15936762616946998</c:v>
                </c:pt>
                <c:pt idx="1293">
                  <c:v>0.15770080616934509</c:v>
                </c:pt>
                <c:pt idx="1294">
                  <c:v>0.15897272616950886</c:v>
                </c:pt>
                <c:pt idx="1295">
                  <c:v>0.15842900116949532</c:v>
                </c:pt>
                <c:pt idx="1296">
                  <c:v>0.15782139616941082</c:v>
                </c:pt>
                <c:pt idx="1297">
                  <c:v>0.15888722616951156</c:v>
                </c:pt>
                <c:pt idx="1298">
                  <c:v>0.15850755616943998</c:v>
                </c:pt>
                <c:pt idx="1299">
                  <c:v>0.15893698616956498</c:v>
                </c:pt>
                <c:pt idx="1300">
                  <c:v>0.15920823633902675</c:v>
                </c:pt>
                <c:pt idx="1301">
                  <c:v>0.15854387616948917</c:v>
                </c:pt>
                <c:pt idx="1302">
                  <c:v>0.15760403042479296</c:v>
                </c:pt>
                <c:pt idx="1303">
                  <c:v>0.15825796616960044</c:v>
                </c:pt>
                <c:pt idx="1304">
                  <c:v>0.15563940616947092</c:v>
                </c:pt>
                <c:pt idx="1305">
                  <c:v>0.15732510616943823</c:v>
                </c:pt>
                <c:pt idx="1306">
                  <c:v>0.15690330616961073</c:v>
                </c:pt>
                <c:pt idx="1307">
                  <c:v>0.15919754616945198</c:v>
                </c:pt>
                <c:pt idx="1308">
                  <c:v>0.15831790741934562</c:v>
                </c:pt>
                <c:pt idx="1309">
                  <c:v>0.15754141305461644</c:v>
                </c:pt>
                <c:pt idx="1310">
                  <c:v>0.15504044435128664</c:v>
                </c:pt>
                <c:pt idx="1311">
                  <c:v>0.15540247616948527</c:v>
                </c:pt>
                <c:pt idx="1312">
                  <c:v>0.15768459616933256</c:v>
                </c:pt>
                <c:pt idx="1313">
                  <c:v>0.15710238616958377</c:v>
                </c:pt>
                <c:pt idx="1314">
                  <c:v>0.15638234616940896</c:v>
                </c:pt>
                <c:pt idx="1315">
                  <c:v>0.15650235248531927</c:v>
                </c:pt>
                <c:pt idx="1316">
                  <c:v>0.15563145616947383</c:v>
                </c:pt>
                <c:pt idx="1317">
                  <c:v>0.15457967616944759</c:v>
                </c:pt>
                <c:pt idx="1318">
                  <c:v>0.15655853921293791</c:v>
                </c:pt>
                <c:pt idx="1319">
                  <c:v>0.15519700454774507</c:v>
                </c:pt>
                <c:pt idx="1320">
                  <c:v>0.15364564616943752</c:v>
                </c:pt>
                <c:pt idx="1321">
                  <c:v>0.15415934839171541</c:v>
                </c:pt>
                <c:pt idx="1322">
                  <c:v>0.15489739147555812</c:v>
                </c:pt>
                <c:pt idx="1323">
                  <c:v>0.15333268616952048</c:v>
                </c:pt>
                <c:pt idx="1324">
                  <c:v>0.15455125616948384</c:v>
                </c:pt>
                <c:pt idx="1325">
                  <c:v>0.15304407444537602</c:v>
                </c:pt>
                <c:pt idx="1326">
                  <c:v>0.15462595950282354</c:v>
                </c:pt>
                <c:pt idx="1327">
                  <c:v>0.15341708616949834</c:v>
                </c:pt>
                <c:pt idx="1328">
                  <c:v>0.15230380511678734</c:v>
                </c:pt>
                <c:pt idx="1329">
                  <c:v>0.1537736961694523</c:v>
                </c:pt>
                <c:pt idx="1330">
                  <c:v>0.15313455616954738</c:v>
                </c:pt>
                <c:pt idx="1331">
                  <c:v>0.15346123616949198</c:v>
                </c:pt>
                <c:pt idx="1332">
                  <c:v>0.15318860616946525</c:v>
                </c:pt>
                <c:pt idx="1333">
                  <c:v>0.15442746616957978</c:v>
                </c:pt>
                <c:pt idx="1334">
                  <c:v>0.15218716616951156</c:v>
                </c:pt>
                <c:pt idx="1335">
                  <c:v>0.15272180264005897</c:v>
                </c:pt>
                <c:pt idx="1336">
                  <c:v>0.15305964616948162</c:v>
                </c:pt>
                <c:pt idx="1337">
                  <c:v>0.15237978616939118</c:v>
                </c:pt>
                <c:pt idx="1338">
                  <c:v>0.14973552616946542</c:v>
                </c:pt>
                <c:pt idx="1339">
                  <c:v>0.15106116616942752</c:v>
                </c:pt>
                <c:pt idx="1340">
                  <c:v>0.15139564616944801</c:v>
                </c:pt>
                <c:pt idx="1341">
                  <c:v>0.15109383669580753</c:v>
                </c:pt>
                <c:pt idx="1342">
                  <c:v>0.15012422616943871</c:v>
                </c:pt>
                <c:pt idx="1343">
                  <c:v>0.15030911673548544</c:v>
                </c:pt>
                <c:pt idx="1344">
                  <c:v>0.14789088257975891</c:v>
                </c:pt>
                <c:pt idx="1345">
                  <c:v>0.14791822616943825</c:v>
                </c:pt>
                <c:pt idx="1346">
                  <c:v>0.14862971616943821</c:v>
                </c:pt>
                <c:pt idx="1347">
                  <c:v>0.14706656983146654</c:v>
                </c:pt>
                <c:pt idx="1348">
                  <c:v>0.14641697616941976</c:v>
                </c:pt>
                <c:pt idx="1349">
                  <c:v>0.14736864616936923</c:v>
                </c:pt>
                <c:pt idx="1350">
                  <c:v>0.14742010616953394</c:v>
                </c:pt>
                <c:pt idx="1351">
                  <c:v>0.1469211685423352</c:v>
                </c:pt>
                <c:pt idx="1352">
                  <c:v>0.14679525116946546</c:v>
                </c:pt>
                <c:pt idx="1353">
                  <c:v>0.14630447616949077</c:v>
                </c:pt>
                <c:pt idx="1354">
                  <c:v>0.14623915808444152</c:v>
                </c:pt>
                <c:pt idx="1355">
                  <c:v>0.14542709616954141</c:v>
                </c:pt>
                <c:pt idx="1356">
                  <c:v>0.14623785616949248</c:v>
                </c:pt>
                <c:pt idx="1357">
                  <c:v>0.14582030616938371</c:v>
                </c:pt>
                <c:pt idx="1358">
                  <c:v>0.14554304616952199</c:v>
                </c:pt>
                <c:pt idx="1359">
                  <c:v>0.14398760511680594</c:v>
                </c:pt>
                <c:pt idx="1360">
                  <c:v>0.14286163616947109</c:v>
                </c:pt>
                <c:pt idx="1361">
                  <c:v>0.14312001078482695</c:v>
                </c:pt>
                <c:pt idx="1362">
                  <c:v>0.14107527834339351</c:v>
                </c:pt>
                <c:pt idx="1363">
                  <c:v>0.13927019616959074</c:v>
                </c:pt>
                <c:pt idx="1364">
                  <c:v>0.13978024616946577</c:v>
                </c:pt>
                <c:pt idx="1365">
                  <c:v>0.13803472616945101</c:v>
                </c:pt>
                <c:pt idx="1366">
                  <c:v>0.13973736575272308</c:v>
                </c:pt>
                <c:pt idx="1367">
                  <c:v>0.13802165616947093</c:v>
                </c:pt>
                <c:pt idx="1368">
                  <c:v>0.13784403616941224</c:v>
                </c:pt>
                <c:pt idx="1369">
                  <c:v>0.13773069759798803</c:v>
                </c:pt>
                <c:pt idx="1370">
                  <c:v>0.13517669396605897</c:v>
                </c:pt>
                <c:pt idx="1371">
                  <c:v>0.1348698461693803</c:v>
                </c:pt>
                <c:pt idx="1372">
                  <c:v>0.1356700061694909</c:v>
                </c:pt>
                <c:pt idx="1373">
                  <c:v>0.13374806827476959</c:v>
                </c:pt>
                <c:pt idx="1374">
                  <c:v>0.13491052616949198</c:v>
                </c:pt>
                <c:pt idx="1375">
                  <c:v>0.13556894616940027</c:v>
                </c:pt>
                <c:pt idx="1376">
                  <c:v>0.13507378331223671</c:v>
                </c:pt>
                <c:pt idx="1377">
                  <c:v>0.13539912616946062</c:v>
                </c:pt>
                <c:pt idx="1378">
                  <c:v>0.13446852616937124</c:v>
                </c:pt>
                <c:pt idx="1379">
                  <c:v>0.13238691616956538</c:v>
                </c:pt>
                <c:pt idx="1380">
                  <c:v>0.13335326827478833</c:v>
                </c:pt>
                <c:pt idx="1381">
                  <c:v>0.13322062616941818</c:v>
                </c:pt>
                <c:pt idx="1382">
                  <c:v>0.13266966616949133</c:v>
                </c:pt>
                <c:pt idx="1383">
                  <c:v>0.13415529616948171</c:v>
                </c:pt>
                <c:pt idx="1384">
                  <c:v>0.13402509616943833</c:v>
                </c:pt>
                <c:pt idx="1385">
                  <c:v>0.13295775116938571</c:v>
                </c:pt>
                <c:pt idx="1386">
                  <c:v>0.13240462616947471</c:v>
                </c:pt>
                <c:pt idx="1387">
                  <c:v>0.13319953616948521</c:v>
                </c:pt>
                <c:pt idx="1388">
                  <c:v>0.13403528616945024</c:v>
                </c:pt>
                <c:pt idx="1389">
                  <c:v>0.13259227616951819</c:v>
                </c:pt>
                <c:pt idx="1390">
                  <c:v>0.13457084616939596</c:v>
                </c:pt>
                <c:pt idx="1391">
                  <c:v>0.13232305616946871</c:v>
                </c:pt>
                <c:pt idx="1392">
                  <c:v>0.13479915248525776</c:v>
                </c:pt>
                <c:pt idx="1393">
                  <c:v>0.13270113616950141</c:v>
                </c:pt>
                <c:pt idx="1394">
                  <c:v>0.13145709675764294</c:v>
                </c:pt>
                <c:pt idx="1395">
                  <c:v>0.13444970950278934</c:v>
                </c:pt>
                <c:pt idx="1396">
                  <c:v>0.1328797261695481</c:v>
                </c:pt>
                <c:pt idx="1397">
                  <c:v>0.13226741616956891</c:v>
                </c:pt>
                <c:pt idx="1398">
                  <c:v>0.13362683616952609</c:v>
                </c:pt>
                <c:pt idx="1399">
                  <c:v>0.13287699075281978</c:v>
                </c:pt>
                <c:pt idx="1400">
                  <c:v>0.13471587616936662</c:v>
                </c:pt>
                <c:pt idx="1401">
                  <c:v>0.1349546261694457</c:v>
                </c:pt>
                <c:pt idx="1402">
                  <c:v>0.13442502616936741</c:v>
                </c:pt>
                <c:pt idx="1403">
                  <c:v>0.13497294561392439</c:v>
                </c:pt>
                <c:pt idx="1404">
                  <c:v>0.13302262616947758</c:v>
                </c:pt>
                <c:pt idx="1405">
                  <c:v>0.13422826616938721</c:v>
                </c:pt>
                <c:pt idx="1406">
                  <c:v>0.13490304616948409</c:v>
                </c:pt>
                <c:pt idx="1407">
                  <c:v>0.13495805774829281</c:v>
                </c:pt>
                <c:pt idx="1408">
                  <c:v>0.13612342616934825</c:v>
                </c:pt>
                <c:pt idx="1409">
                  <c:v>0.13502040616947428</c:v>
                </c:pt>
                <c:pt idx="1410">
                  <c:v>0.13497152616935182</c:v>
                </c:pt>
                <c:pt idx="1411">
                  <c:v>0.13370096616954186</c:v>
                </c:pt>
                <c:pt idx="1412">
                  <c:v>0.13459640616943652</c:v>
                </c:pt>
                <c:pt idx="1413">
                  <c:v>0.13449062616949478</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0.13385440616946231</c:v>
                </c:pt>
                <c:pt idx="1432">
                  <c:v>0.13220574195891288</c:v>
                </c:pt>
                <c:pt idx="1433">
                  <c:v>0.13285740616946423</c:v>
                </c:pt>
                <c:pt idx="1434">
                  <c:v>0.13349558616944573</c:v>
                </c:pt>
                <c:pt idx="1435">
                  <c:v>0.13476916616943457</c:v>
                </c:pt>
                <c:pt idx="1436">
                  <c:v>0.13213463915658963</c:v>
                </c:pt>
                <c:pt idx="1437">
                  <c:v>0.13414457353793821</c:v>
                </c:pt>
                <c:pt idx="1438">
                  <c:v>0.13644062616955918</c:v>
                </c:pt>
                <c:pt idx="1439">
                  <c:v>0.13610935616955538</c:v>
                </c:pt>
                <c:pt idx="1440">
                  <c:v>0.13714178616949413</c:v>
                </c:pt>
                <c:pt idx="1441">
                  <c:v>0.13743709616957744</c:v>
                </c:pt>
                <c:pt idx="1442">
                  <c:v>0.13589228616953641</c:v>
                </c:pt>
                <c:pt idx="1443">
                  <c:v>0.13753209985362971</c:v>
                </c:pt>
                <c:pt idx="1444">
                  <c:v>0.13878963692218349</c:v>
                </c:pt>
                <c:pt idx="1445">
                  <c:v>0.13688872339170638</c:v>
                </c:pt>
                <c:pt idx="1446">
                  <c:v>0.1383719461694142</c:v>
                </c:pt>
                <c:pt idx="1447">
                  <c:v>0.13698910616946641</c:v>
                </c:pt>
                <c:pt idx="1448">
                  <c:v>0.13507398616941671</c:v>
                </c:pt>
                <c:pt idx="1449">
                  <c:v>0.13821598616949934</c:v>
                </c:pt>
                <c:pt idx="1450">
                  <c:v>0.1376577630115321</c:v>
                </c:pt>
                <c:pt idx="1451">
                  <c:v>0.13948302616944391</c:v>
                </c:pt>
                <c:pt idx="1452">
                  <c:v>0.13993144098434174</c:v>
                </c:pt>
                <c:pt idx="1453">
                  <c:v>0.14095291188375825</c:v>
                </c:pt>
                <c:pt idx="1454">
                  <c:v>0.13896608616946154</c:v>
                </c:pt>
                <c:pt idx="1455">
                  <c:v>0.13763426616939994</c:v>
                </c:pt>
                <c:pt idx="1456">
                  <c:v>0.1390124715303363</c:v>
                </c:pt>
                <c:pt idx="1457">
                  <c:v>0.13935484839166179</c:v>
                </c:pt>
                <c:pt idx="1458">
                  <c:v>0.13969306616947136</c:v>
                </c:pt>
                <c:pt idx="1459">
                  <c:v>0.13916583616956771</c:v>
                </c:pt>
                <c:pt idx="1460">
                  <c:v>0.13946702616954099</c:v>
                </c:pt>
                <c:pt idx="1461">
                  <c:v>0.13994118616949514</c:v>
                </c:pt>
                <c:pt idx="1462">
                  <c:v>0.13863910443035371</c:v>
                </c:pt>
                <c:pt idx="1463">
                  <c:v>0.13946528654683799</c:v>
                </c:pt>
                <c:pt idx="1464">
                  <c:v>0.13919806616944191</c:v>
                </c:pt>
                <c:pt idx="1465">
                  <c:v>0.13993736616950544</c:v>
                </c:pt>
                <c:pt idx="1466">
                  <c:v>0.13826202616951377</c:v>
                </c:pt>
                <c:pt idx="1467">
                  <c:v>0.14014726616932244</c:v>
                </c:pt>
                <c:pt idx="1468">
                  <c:v>0.13847435616951034</c:v>
                </c:pt>
                <c:pt idx="1469">
                  <c:v>0.13846588932739284</c:v>
                </c:pt>
                <c:pt idx="1470">
                  <c:v>0.13985413703906621</c:v>
                </c:pt>
                <c:pt idx="1471">
                  <c:v>0.13997703580798804</c:v>
                </c:pt>
                <c:pt idx="1472">
                  <c:v>0.13907959616935273</c:v>
                </c:pt>
                <c:pt idx="1473">
                  <c:v>0.13854630616940314</c:v>
                </c:pt>
                <c:pt idx="1474">
                  <c:v>0.13970436616932652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1.3343577661695489</c:v>
                </c:pt>
                <c:pt idx="4">
                  <c:v>1.3337057861695456</c:v>
                </c:pt>
                <c:pt idx="5">
                  <c:v>1.3318999045202133</c:v>
                </c:pt>
                <c:pt idx="6">
                  <c:v>1.3313076861695095</c:v>
                </c:pt>
                <c:pt idx="7">
                  <c:v>1.3310207461694548</c:v>
                </c:pt>
                <c:pt idx="8">
                  <c:v>1.3305575975980042</c:v>
                </c:pt>
                <c:pt idx="9">
                  <c:v>1.3275862928361426</c:v>
                </c:pt>
                <c:pt idx="10">
                  <c:v>1.3264240661693798</c:v>
                </c:pt>
                <c:pt idx="11">
                  <c:v>1.3253499261695083</c:v>
                </c:pt>
                <c:pt idx="12">
                  <c:v>1.325714769026618</c:v>
                </c:pt>
                <c:pt idx="13">
                  <c:v>1.3236460361694617</c:v>
                </c:pt>
                <c:pt idx="14">
                  <c:v>1.3229218661693658</c:v>
                </c:pt>
                <c:pt idx="15">
                  <c:v>1.3227656661692748</c:v>
                </c:pt>
                <c:pt idx="16">
                  <c:v>1.3227428361693401</c:v>
                </c:pt>
                <c:pt idx="17">
                  <c:v>1.3200649718483821</c:v>
                </c:pt>
                <c:pt idx="18">
                  <c:v>1.3187993056566818</c:v>
                </c:pt>
                <c:pt idx="19">
                  <c:v>1.3174977961694592</c:v>
                </c:pt>
                <c:pt idx="20">
                  <c:v>1.3160098761695167</c:v>
                </c:pt>
                <c:pt idx="21">
                  <c:v>1.3148488661693563</c:v>
                </c:pt>
                <c:pt idx="22">
                  <c:v>1.314775106169435</c:v>
                </c:pt>
                <c:pt idx="23">
                  <c:v>1.3146337161695518</c:v>
                </c:pt>
                <c:pt idx="24">
                  <c:v>1.3126642625331164</c:v>
                </c:pt>
                <c:pt idx="25">
                  <c:v>1.310710002513588</c:v>
                </c:pt>
                <c:pt idx="26">
                  <c:v>1.310902326169554</c:v>
                </c:pt>
                <c:pt idx="27">
                  <c:v>1.3097236761695374</c:v>
                </c:pt>
                <c:pt idx="28">
                  <c:v>1.3084182861694698</c:v>
                </c:pt>
                <c:pt idx="29">
                  <c:v>1.3068336161695533</c:v>
                </c:pt>
                <c:pt idx="30">
                  <c:v>1.3065544261694271</c:v>
                </c:pt>
                <c:pt idx="31">
                  <c:v>1.3057775861694694</c:v>
                </c:pt>
                <c:pt idx="32">
                  <c:v>1.303736726169487</c:v>
                </c:pt>
                <c:pt idx="33">
                  <c:v>1.3018086261695174</c:v>
                </c:pt>
                <c:pt idx="34">
                  <c:v>1.30209936902665</c:v>
                </c:pt>
                <c:pt idx="35">
                  <c:v>1.3005593961694732</c:v>
                </c:pt>
                <c:pt idx="36">
                  <c:v>1.3003992361693666</c:v>
                </c:pt>
                <c:pt idx="37">
                  <c:v>1.2994114561694066</c:v>
                </c:pt>
                <c:pt idx="38">
                  <c:v>1.2980193961694346</c:v>
                </c:pt>
                <c:pt idx="39">
                  <c:v>1.2979494561695735</c:v>
                </c:pt>
                <c:pt idx="40">
                  <c:v>1.2971497095026898</c:v>
                </c:pt>
                <c:pt idx="41">
                  <c:v>1.2965370620669461</c:v>
                </c:pt>
                <c:pt idx="42">
                  <c:v>1.2939403404552359</c:v>
                </c:pt>
                <c:pt idx="43">
                  <c:v>1.293023286169481</c:v>
                </c:pt>
                <c:pt idx="44">
                  <c:v>1.2922600461694174</c:v>
                </c:pt>
                <c:pt idx="45">
                  <c:v>1.2910489761695771</c:v>
                </c:pt>
                <c:pt idx="46">
                  <c:v>1.2899452461693504</c:v>
                </c:pt>
                <c:pt idx="47">
                  <c:v>1.2897200161694782</c:v>
                </c:pt>
                <c:pt idx="48">
                  <c:v>1.2883954061693998</c:v>
                </c:pt>
                <c:pt idx="49">
                  <c:v>1.2884287261694698</c:v>
                </c:pt>
                <c:pt idx="50">
                  <c:v>1.2883381023598872</c:v>
                </c:pt>
                <c:pt idx="51">
                  <c:v>1.2850065967576818</c:v>
                </c:pt>
                <c:pt idx="52">
                  <c:v>1.2843129861695268</c:v>
                </c:pt>
                <c:pt idx="53">
                  <c:v>1.2832293061694697</c:v>
                </c:pt>
                <c:pt idx="54">
                  <c:v>1.28256342616956</c:v>
                </c:pt>
                <c:pt idx="55">
                  <c:v>1.2819563461693921</c:v>
                </c:pt>
                <c:pt idx="56">
                  <c:v>1.28076286328286</c:v>
                </c:pt>
                <c:pt idx="57">
                  <c:v>1.2798462061695068</c:v>
                </c:pt>
                <c:pt idx="58">
                  <c:v>1.2784284961694932</c:v>
                </c:pt>
                <c:pt idx="59">
                  <c:v>1.2776370315748551</c:v>
                </c:pt>
                <c:pt idx="60">
                  <c:v>1.2752206261694818</c:v>
                </c:pt>
                <c:pt idx="61">
                  <c:v>1.2745100961694766</c:v>
                </c:pt>
                <c:pt idx="62">
                  <c:v>1.2729479861694131</c:v>
                </c:pt>
                <c:pt idx="63">
                  <c:v>1.2714712661694392</c:v>
                </c:pt>
                <c:pt idx="64">
                  <c:v>1.2702172661694817</c:v>
                </c:pt>
                <c:pt idx="65">
                  <c:v>1.2696935661694488</c:v>
                </c:pt>
                <c:pt idx="66">
                  <c:v>1.268437626169316</c:v>
                </c:pt>
                <c:pt idx="67">
                  <c:v>1.2680380748874853</c:v>
                </c:pt>
                <c:pt idx="68">
                  <c:v>1.2624279534422413</c:v>
                </c:pt>
                <c:pt idx="69">
                  <c:v>1.260768806169478</c:v>
                </c:pt>
                <c:pt idx="70">
                  <c:v>1.2597751361694236</c:v>
                </c:pt>
                <c:pt idx="71">
                  <c:v>1.2584431661694992</c:v>
                </c:pt>
                <c:pt idx="72">
                  <c:v>1.2573306761696417</c:v>
                </c:pt>
                <c:pt idx="73">
                  <c:v>1.2566864861694973</c:v>
                </c:pt>
                <c:pt idx="74">
                  <c:v>1.255682106169502</c:v>
                </c:pt>
                <c:pt idx="75">
                  <c:v>1.2559834595027866</c:v>
                </c:pt>
                <c:pt idx="76">
                  <c:v>1.2521492625330239</c:v>
                </c:pt>
                <c:pt idx="77">
                  <c:v>1.2509837061694198</c:v>
                </c:pt>
                <c:pt idx="78">
                  <c:v>1.2493086661694381</c:v>
                </c:pt>
                <c:pt idx="79">
                  <c:v>1.2476275024582009</c:v>
                </c:pt>
                <c:pt idx="80">
                  <c:v>1.245382176169457</c:v>
                </c:pt>
                <c:pt idx="81">
                  <c:v>1.2450757861694206</c:v>
                </c:pt>
                <c:pt idx="82">
                  <c:v>1.2427322761694743</c:v>
                </c:pt>
                <c:pt idx="83">
                  <c:v>1.2409989561694177</c:v>
                </c:pt>
                <c:pt idx="84">
                  <c:v>1.2397139305172828</c:v>
                </c:pt>
                <c:pt idx="85">
                  <c:v>1.2384806518104898</c:v>
                </c:pt>
                <c:pt idx="86">
                  <c:v>1.2364377961694804</c:v>
                </c:pt>
                <c:pt idx="87">
                  <c:v>1.2372295961695952</c:v>
                </c:pt>
                <c:pt idx="88">
                  <c:v>1.2354115861693618</c:v>
                </c:pt>
                <c:pt idx="89">
                  <c:v>1.2348084561694579</c:v>
                </c:pt>
                <c:pt idx="90">
                  <c:v>1.2335325849323766</c:v>
                </c:pt>
                <c:pt idx="91">
                  <c:v>1.2330893461694472</c:v>
                </c:pt>
                <c:pt idx="92">
                  <c:v>1.2318934661694634</c:v>
                </c:pt>
                <c:pt idx="93">
                  <c:v>1.2311509761695163</c:v>
                </c:pt>
                <c:pt idx="94">
                  <c:v>1.2296936261694598</c:v>
                </c:pt>
                <c:pt idx="95">
                  <c:v>1.228086226169566</c:v>
                </c:pt>
                <c:pt idx="96">
                  <c:v>1.2275863761694525</c:v>
                </c:pt>
                <c:pt idx="97">
                  <c:v>1.2269912661693747</c:v>
                </c:pt>
                <c:pt idx="98">
                  <c:v>1.2262262761694238</c:v>
                </c:pt>
                <c:pt idx="99">
                  <c:v>1.2253849461694815</c:v>
                </c:pt>
                <c:pt idx="100">
                  <c:v>1.2246086561695766</c:v>
                </c:pt>
                <c:pt idx="101">
                  <c:v>1.2229322261694739</c:v>
                </c:pt>
                <c:pt idx="102">
                  <c:v>1.2219576261694698</c:v>
                </c:pt>
                <c:pt idx="103">
                  <c:v>1.2202751434108601</c:v>
                </c:pt>
                <c:pt idx="104">
                  <c:v>1.218942966169422</c:v>
                </c:pt>
                <c:pt idx="105">
                  <c:v>1.2179799661693658</c:v>
                </c:pt>
                <c:pt idx="106">
                  <c:v>1.21681100616942</c:v>
                </c:pt>
                <c:pt idx="107">
                  <c:v>1.2147496761696153</c:v>
                </c:pt>
                <c:pt idx="108">
                  <c:v>1.2142421261695115</c:v>
                </c:pt>
                <c:pt idx="109">
                  <c:v>1.2133614661693293</c:v>
                </c:pt>
                <c:pt idx="110">
                  <c:v>1.2132318812715113</c:v>
                </c:pt>
                <c:pt idx="111">
                  <c:v>1.20738437941624</c:v>
                </c:pt>
                <c:pt idx="112">
                  <c:v>1.2072431886695512</c:v>
                </c:pt>
                <c:pt idx="113">
                  <c:v>1.2061865661694782</c:v>
                </c:pt>
                <c:pt idx="114">
                  <c:v>1.2053921961695118</c:v>
                </c:pt>
                <c:pt idx="115">
                  <c:v>1.2041126361695547</c:v>
                </c:pt>
                <c:pt idx="116">
                  <c:v>1.2039343736440982</c:v>
                </c:pt>
                <c:pt idx="117">
                  <c:v>1.2015892561694081</c:v>
                </c:pt>
                <c:pt idx="118">
                  <c:v>1.2010230061694742</c:v>
                </c:pt>
                <c:pt idx="119">
                  <c:v>1.2003417928360978</c:v>
                </c:pt>
                <c:pt idx="120">
                  <c:v>1.1975385011694897</c:v>
                </c:pt>
                <c:pt idx="121">
                  <c:v>1.1972149861694839</c:v>
                </c:pt>
                <c:pt idx="122">
                  <c:v>1.197217084502743</c:v>
                </c:pt>
                <c:pt idx="123">
                  <c:v>1.1956729261694081</c:v>
                </c:pt>
                <c:pt idx="124">
                  <c:v>1.1947179161695405</c:v>
                </c:pt>
                <c:pt idx="125">
                  <c:v>1.1940083761693927</c:v>
                </c:pt>
                <c:pt idx="126">
                  <c:v>1.1923612861696418</c:v>
                </c:pt>
                <c:pt idx="127">
                  <c:v>1.1912855461692851</c:v>
                </c:pt>
                <c:pt idx="128">
                  <c:v>1.1914201261694757</c:v>
                </c:pt>
                <c:pt idx="129">
                  <c:v>1.187759595866396</c:v>
                </c:pt>
                <c:pt idx="130">
                  <c:v>1.1876418061695659</c:v>
                </c:pt>
                <c:pt idx="131">
                  <c:v>1.185996746169605</c:v>
                </c:pt>
                <c:pt idx="132">
                  <c:v>1.1850648302510791</c:v>
                </c:pt>
                <c:pt idx="133">
                  <c:v>1.1842507761695653</c:v>
                </c:pt>
                <c:pt idx="134">
                  <c:v>1.1831591161694774</c:v>
                </c:pt>
                <c:pt idx="135">
                  <c:v>1.1824192261695301</c:v>
                </c:pt>
                <c:pt idx="136">
                  <c:v>1.181601926169435</c:v>
                </c:pt>
                <c:pt idx="137">
                  <c:v>1.1807699770467381</c:v>
                </c:pt>
                <c:pt idx="138">
                  <c:v>1.1762409595028087</c:v>
                </c:pt>
                <c:pt idx="139">
                  <c:v>1.1764715939114021</c:v>
                </c:pt>
                <c:pt idx="140">
                  <c:v>1.1771314361694878</c:v>
                </c:pt>
                <c:pt idx="141">
                  <c:v>1.1751587761695541</c:v>
                </c:pt>
                <c:pt idx="142">
                  <c:v>1.174805326169448</c:v>
                </c:pt>
                <c:pt idx="143">
                  <c:v>1.1751591413210913</c:v>
                </c:pt>
                <c:pt idx="144">
                  <c:v>1.1737551261696688</c:v>
                </c:pt>
                <c:pt idx="145">
                  <c:v>1.1726909361694169</c:v>
                </c:pt>
                <c:pt idx="146">
                  <c:v>1.1725875404552581</c:v>
                </c:pt>
                <c:pt idx="147">
                  <c:v>1.1698427840642864</c:v>
                </c:pt>
                <c:pt idx="148">
                  <c:v>1.1696059089978521</c:v>
                </c:pt>
                <c:pt idx="149">
                  <c:v>1.1682717061694206</c:v>
                </c:pt>
                <c:pt idx="150">
                  <c:v>1.1674347061693995</c:v>
                </c:pt>
                <c:pt idx="151">
                  <c:v>1.1661380161694552</c:v>
                </c:pt>
                <c:pt idx="152">
                  <c:v>1.1649819761695164</c:v>
                </c:pt>
                <c:pt idx="153">
                  <c:v>1.1639779661695284</c:v>
                </c:pt>
                <c:pt idx="154">
                  <c:v>1.1635212161693254</c:v>
                </c:pt>
                <c:pt idx="155">
                  <c:v>1.1627434156431917</c:v>
                </c:pt>
                <c:pt idx="156">
                  <c:v>1.1605028569387945</c:v>
                </c:pt>
                <c:pt idx="157">
                  <c:v>1.1593144861695919</c:v>
                </c:pt>
                <c:pt idx="158">
                  <c:v>1.1579213361694336</c:v>
                </c:pt>
                <c:pt idx="159">
                  <c:v>1.1586024461694959</c:v>
                </c:pt>
                <c:pt idx="160">
                  <c:v>1.1573690361694258</c:v>
                </c:pt>
                <c:pt idx="161">
                  <c:v>1.1567571782528352</c:v>
                </c:pt>
                <c:pt idx="162">
                  <c:v>1.1552346661694461</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1.1413962561695683</c:v>
                </c:pt>
                <c:pt idx="176">
                  <c:v>1.1395939461693132</c:v>
                </c:pt>
                <c:pt idx="177">
                  <c:v>1.1392457561695153</c:v>
                </c:pt>
                <c:pt idx="178">
                  <c:v>1.1382268161694356</c:v>
                </c:pt>
                <c:pt idx="179">
                  <c:v>1.1371344961694065</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1.1143079768188544</c:v>
                </c:pt>
                <c:pt idx="194">
                  <c:v>1.1095243669102499</c:v>
                </c:pt>
                <c:pt idx="195">
                  <c:v>1.1090970861694978</c:v>
                </c:pt>
                <c:pt idx="196">
                  <c:v>1.1081858961694877</c:v>
                </c:pt>
                <c:pt idx="197">
                  <c:v>1.1067118961695002</c:v>
                </c:pt>
                <c:pt idx="198">
                  <c:v>1.1050224921489598</c:v>
                </c:pt>
                <c:pt idx="199">
                  <c:v>1.1052257561693726</c:v>
                </c:pt>
                <c:pt idx="200">
                  <c:v>1.1034883261693977</c:v>
                </c:pt>
                <c:pt idx="201">
                  <c:v>1.1036363761694732</c:v>
                </c:pt>
                <c:pt idx="202">
                  <c:v>1.102599138990016</c:v>
                </c:pt>
                <c:pt idx="203">
                  <c:v>1.1017231771898655</c:v>
                </c:pt>
                <c:pt idx="204">
                  <c:v>1.0998278161693518</c:v>
                </c:pt>
                <c:pt idx="205">
                  <c:v>1.0998658426641554</c:v>
                </c:pt>
                <c:pt idx="206">
                  <c:v>1.0984262961694458</c:v>
                </c:pt>
                <c:pt idx="207">
                  <c:v>1.0977642261695018</c:v>
                </c:pt>
                <c:pt idx="208">
                  <c:v>1.0971644661694433</c:v>
                </c:pt>
                <c:pt idx="209">
                  <c:v>1.0961345461696226</c:v>
                </c:pt>
                <c:pt idx="210">
                  <c:v>1.094862044351248</c:v>
                </c:pt>
                <c:pt idx="211">
                  <c:v>1.0927376261694659</c:v>
                </c:pt>
                <c:pt idx="212">
                  <c:v>1.0920328788011087</c:v>
                </c:pt>
                <c:pt idx="213">
                  <c:v>1.0921629161694142</c:v>
                </c:pt>
                <c:pt idx="214">
                  <c:v>1.0918733161694234</c:v>
                </c:pt>
                <c:pt idx="215">
                  <c:v>1.0911040861694066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1.0855367561693865</c:v>
                </c:pt>
                <c:pt idx="224">
                  <c:v>1.0838341580843398</c:v>
                </c:pt>
                <c:pt idx="225">
                  <c:v>1.0829928761694558</c:v>
                </c:pt>
                <c:pt idx="226">
                  <c:v>1.0822637461695166</c:v>
                </c:pt>
                <c:pt idx="227">
                  <c:v>1.0817923732959398</c:v>
                </c:pt>
                <c:pt idx="228">
                  <c:v>1.0811812928361326</c:v>
                </c:pt>
                <c:pt idx="229">
                  <c:v>1.0794733261694058</c:v>
                </c:pt>
                <c:pt idx="230">
                  <c:v>1.0789314861695232</c:v>
                </c:pt>
                <c:pt idx="231">
                  <c:v>1.0779073061696058</c:v>
                </c:pt>
                <c:pt idx="232">
                  <c:v>1.0779613261694125</c:v>
                </c:pt>
                <c:pt idx="233">
                  <c:v>1.0767802061695448</c:v>
                </c:pt>
                <c:pt idx="234">
                  <c:v>1.0764830161694758</c:v>
                </c:pt>
                <c:pt idx="235">
                  <c:v>1.0755127861693268</c:v>
                </c:pt>
                <c:pt idx="236">
                  <c:v>1.0769926261694698</c:v>
                </c:pt>
                <c:pt idx="237">
                  <c:v>1.0736206417945056</c:v>
                </c:pt>
                <c:pt idx="238">
                  <c:v>1.0725485186425203</c:v>
                </c:pt>
                <c:pt idx="239">
                  <c:v>1.0725447461694535</c:v>
                </c:pt>
                <c:pt idx="240">
                  <c:v>1.0716240961694106</c:v>
                </c:pt>
                <c:pt idx="241">
                  <c:v>1.0710070861694159</c:v>
                </c:pt>
                <c:pt idx="242">
                  <c:v>1.0700363561695379</c:v>
                </c:pt>
                <c:pt idx="243">
                  <c:v>1.0699756369221234</c:v>
                </c:pt>
                <c:pt idx="244">
                  <c:v>1.0698914329877018</c:v>
                </c:pt>
                <c:pt idx="245">
                  <c:v>1.0667392553829376</c:v>
                </c:pt>
                <c:pt idx="246">
                  <c:v>1.0665791761694119</c:v>
                </c:pt>
                <c:pt idx="247">
                  <c:v>1.0662240261695217</c:v>
                </c:pt>
                <c:pt idx="248">
                  <c:v>1.065278696169482</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1.0584129461695138</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1.0533471661695466</c:v>
                </c:pt>
                <c:pt idx="266">
                  <c:v>1.0532014061693764</c:v>
                </c:pt>
                <c:pt idx="267">
                  <c:v>1.0516213070205218</c:v>
                </c:pt>
                <c:pt idx="268">
                  <c:v>1.0509567287336241</c:v>
                </c:pt>
                <c:pt idx="269">
                  <c:v>1.0491322928361058</c:v>
                </c:pt>
                <c:pt idx="270">
                  <c:v>1.0492313461694596</c:v>
                </c:pt>
                <c:pt idx="271">
                  <c:v>1.0488678261693991</c:v>
                </c:pt>
                <c:pt idx="272">
                  <c:v>1.0482334061694718</c:v>
                </c:pt>
                <c:pt idx="273">
                  <c:v>1.0478116261695476</c:v>
                </c:pt>
                <c:pt idx="274">
                  <c:v>1.0470684861695077</c:v>
                </c:pt>
                <c:pt idx="275">
                  <c:v>1.0466590461694658</c:v>
                </c:pt>
                <c:pt idx="276">
                  <c:v>1.0452466261694138</c:v>
                </c:pt>
                <c:pt idx="277">
                  <c:v>1.0451736555811781</c:v>
                </c:pt>
                <c:pt idx="278">
                  <c:v>1.0442814803362119</c:v>
                </c:pt>
                <c:pt idx="279">
                  <c:v>1.0428141615230566</c:v>
                </c:pt>
                <c:pt idx="280">
                  <c:v>1.0425456161694338</c:v>
                </c:pt>
                <c:pt idx="281">
                  <c:v>1.0414231061694439</c:v>
                </c:pt>
                <c:pt idx="282">
                  <c:v>1.0413789961693978</c:v>
                </c:pt>
                <c:pt idx="283">
                  <c:v>1.0401881661694021</c:v>
                </c:pt>
                <c:pt idx="284">
                  <c:v>1.0397184432426898</c:v>
                </c:pt>
                <c:pt idx="285">
                  <c:v>1.0394701661695507</c:v>
                </c:pt>
                <c:pt idx="286">
                  <c:v>1.0394374161694322</c:v>
                </c:pt>
                <c:pt idx="287">
                  <c:v>1.039054206169479</c:v>
                </c:pt>
                <c:pt idx="288">
                  <c:v>1.0377345961695823</c:v>
                </c:pt>
                <c:pt idx="289">
                  <c:v>1.0370945352604484</c:v>
                </c:pt>
                <c:pt idx="290">
                  <c:v>1.0363616861695397</c:v>
                </c:pt>
                <c:pt idx="291">
                  <c:v>1.0362376261695381</c:v>
                </c:pt>
                <c:pt idx="292">
                  <c:v>1.035739546169393</c:v>
                </c:pt>
                <c:pt idx="293">
                  <c:v>1.0348650861694726</c:v>
                </c:pt>
                <c:pt idx="294">
                  <c:v>1.0349549161694958</c:v>
                </c:pt>
                <c:pt idx="295">
                  <c:v>1.0340138304706001</c:v>
                </c:pt>
                <c:pt idx="296">
                  <c:v>1.0337564361693978</c:v>
                </c:pt>
                <c:pt idx="297">
                  <c:v>1.0332525261694769</c:v>
                </c:pt>
                <c:pt idx="298">
                  <c:v>1.0323242261694894</c:v>
                </c:pt>
                <c:pt idx="299">
                  <c:v>1.031721656169474</c:v>
                </c:pt>
                <c:pt idx="300">
                  <c:v>1.0310143635432361</c:v>
                </c:pt>
                <c:pt idx="301">
                  <c:v>1.0303135461695381</c:v>
                </c:pt>
                <c:pt idx="302">
                  <c:v>1.0303641861693769</c:v>
                </c:pt>
                <c:pt idx="303">
                  <c:v>1.02888541616953</c:v>
                </c:pt>
                <c:pt idx="304">
                  <c:v>1.0290745661694274</c:v>
                </c:pt>
                <c:pt idx="305">
                  <c:v>1.0281490466240655</c:v>
                </c:pt>
                <c:pt idx="306">
                  <c:v>1.0279949261694385</c:v>
                </c:pt>
                <c:pt idx="307">
                  <c:v>1.026769516169421</c:v>
                </c:pt>
                <c:pt idx="308">
                  <c:v>1.0260871261694315</c:v>
                </c:pt>
                <c:pt idx="309">
                  <c:v>1.0263380461693572</c:v>
                </c:pt>
                <c:pt idx="310">
                  <c:v>1.0257976474460668</c:v>
                </c:pt>
                <c:pt idx="311">
                  <c:v>1.024993036169505</c:v>
                </c:pt>
                <c:pt idx="312">
                  <c:v>1.0247733061694764</c:v>
                </c:pt>
                <c:pt idx="313">
                  <c:v>1.0238135461695634</c:v>
                </c:pt>
                <c:pt idx="314">
                  <c:v>1.024153346599562</c:v>
                </c:pt>
                <c:pt idx="315">
                  <c:v>1.0224336105444078</c:v>
                </c:pt>
                <c:pt idx="316">
                  <c:v>1.0217546161695426</c:v>
                </c:pt>
                <c:pt idx="317">
                  <c:v>1.0209583761694878</c:v>
                </c:pt>
                <c:pt idx="318">
                  <c:v>1.0201571361694461</c:v>
                </c:pt>
                <c:pt idx="319">
                  <c:v>1.0198316461693886</c:v>
                </c:pt>
                <c:pt idx="320">
                  <c:v>1.018922886169404</c:v>
                </c:pt>
                <c:pt idx="321">
                  <c:v>1.0187013419589732</c:v>
                </c:pt>
                <c:pt idx="322">
                  <c:v>1.0180563961694418</c:v>
                </c:pt>
                <c:pt idx="323">
                  <c:v>1.0172966961694192</c:v>
                </c:pt>
                <c:pt idx="324">
                  <c:v>1.0170045961694818</c:v>
                </c:pt>
                <c:pt idx="325">
                  <c:v>1.0163982461693852</c:v>
                </c:pt>
                <c:pt idx="326">
                  <c:v>1.0157864483917507</c:v>
                </c:pt>
                <c:pt idx="327">
                  <c:v>1.0149161061694798</c:v>
                </c:pt>
                <c:pt idx="328">
                  <c:v>1.01528199616939</c:v>
                </c:pt>
                <c:pt idx="329">
                  <c:v>1.0138687261694603</c:v>
                </c:pt>
                <c:pt idx="330">
                  <c:v>1.0136507170784457</c:v>
                </c:pt>
                <c:pt idx="331">
                  <c:v>1.0132052861694345</c:v>
                </c:pt>
                <c:pt idx="332">
                  <c:v>1.0134214561694628</c:v>
                </c:pt>
                <c:pt idx="333">
                  <c:v>1.0127126261694739</c:v>
                </c:pt>
                <c:pt idx="334">
                  <c:v>1.0111474723233584</c:v>
                </c:pt>
                <c:pt idx="335">
                  <c:v>1.009985606169491</c:v>
                </c:pt>
                <c:pt idx="336">
                  <c:v>1.0095176261696537</c:v>
                </c:pt>
                <c:pt idx="337">
                  <c:v>1.0089068761694597</c:v>
                </c:pt>
                <c:pt idx="338">
                  <c:v>1.0083423261695261</c:v>
                </c:pt>
                <c:pt idx="339">
                  <c:v>1.0071141561694898</c:v>
                </c:pt>
                <c:pt idx="340">
                  <c:v>1.0067217161694186</c:v>
                </c:pt>
                <c:pt idx="341">
                  <c:v>1.0067958284165721</c:v>
                </c:pt>
                <c:pt idx="342">
                  <c:v>1.0070400300156166</c:v>
                </c:pt>
                <c:pt idx="343">
                  <c:v>1.0039472095028117</c:v>
                </c:pt>
                <c:pt idx="344">
                  <c:v>1.0036808404551039</c:v>
                </c:pt>
                <c:pt idx="345">
                  <c:v>1.003356976169357</c:v>
                </c:pt>
                <c:pt idx="346">
                  <c:v>1.0029307061694344</c:v>
                </c:pt>
                <c:pt idx="347">
                  <c:v>1.0018212761693752</c:v>
                </c:pt>
                <c:pt idx="348">
                  <c:v>1.0014351817250002</c:v>
                </c:pt>
                <c:pt idx="349">
                  <c:v>1.0011721061694618</c:v>
                </c:pt>
                <c:pt idx="350">
                  <c:v>1.0003647170785515</c:v>
                </c:pt>
                <c:pt idx="351">
                  <c:v>0.99938262616947782</c:v>
                </c:pt>
                <c:pt idx="352">
                  <c:v>0.99823500616940963</c:v>
                </c:pt>
                <c:pt idx="353">
                  <c:v>0.99816062616943668</c:v>
                </c:pt>
                <c:pt idx="354">
                  <c:v>0.9972267461694031</c:v>
                </c:pt>
                <c:pt idx="355">
                  <c:v>0.99619795616949736</c:v>
                </c:pt>
                <c:pt idx="356">
                  <c:v>0.99606677616949924</c:v>
                </c:pt>
                <c:pt idx="357">
                  <c:v>0.99507714616952114</c:v>
                </c:pt>
                <c:pt idx="358">
                  <c:v>0.99443634045500895</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0.98473271707857302</c:v>
                </c:pt>
                <c:pt idx="367">
                  <c:v>0.98423406616953468</c:v>
                </c:pt>
                <c:pt idx="368">
                  <c:v>0.98362171616948302</c:v>
                </c:pt>
                <c:pt idx="369">
                  <c:v>0.98224847616948985</c:v>
                </c:pt>
                <c:pt idx="370">
                  <c:v>0.98228893930071559</c:v>
                </c:pt>
                <c:pt idx="371">
                  <c:v>0.98238278616952357</c:v>
                </c:pt>
                <c:pt idx="372">
                  <c:v>0.98163606616947163</c:v>
                </c:pt>
                <c:pt idx="373">
                  <c:v>0.98048603616945229</c:v>
                </c:pt>
                <c:pt idx="374">
                  <c:v>0.97915501616943135</c:v>
                </c:pt>
                <c:pt idx="375">
                  <c:v>0.9784192928361507</c:v>
                </c:pt>
                <c:pt idx="376">
                  <c:v>0.97786561029657815</c:v>
                </c:pt>
                <c:pt idx="377">
                  <c:v>0.97723721312598966</c:v>
                </c:pt>
                <c:pt idx="378">
                  <c:v>0.97614482616951903</c:v>
                </c:pt>
                <c:pt idx="379">
                  <c:v>0.97567146616953226</c:v>
                </c:pt>
                <c:pt idx="380">
                  <c:v>0.97472867616929437</c:v>
                </c:pt>
                <c:pt idx="381">
                  <c:v>0.97442400616947356</c:v>
                </c:pt>
                <c:pt idx="382">
                  <c:v>0.97419401078477308</c:v>
                </c:pt>
                <c:pt idx="383">
                  <c:v>0.97345232766190259</c:v>
                </c:pt>
                <c:pt idx="384">
                  <c:v>0.96971893544777399</c:v>
                </c:pt>
                <c:pt idx="385">
                  <c:v>0.96937473616945746</c:v>
                </c:pt>
                <c:pt idx="386">
                  <c:v>0.96860662616949134</c:v>
                </c:pt>
                <c:pt idx="387">
                  <c:v>0.96730109616949511</c:v>
                </c:pt>
                <c:pt idx="388">
                  <c:v>0.96650947322825764</c:v>
                </c:pt>
                <c:pt idx="389">
                  <c:v>0.96671326902661259</c:v>
                </c:pt>
                <c:pt idx="390">
                  <c:v>0.96491612616945588</c:v>
                </c:pt>
                <c:pt idx="391">
                  <c:v>0.96428754616950163</c:v>
                </c:pt>
                <c:pt idx="392">
                  <c:v>0.96419412616953215</c:v>
                </c:pt>
                <c:pt idx="393">
                  <c:v>0.9634857961693809</c:v>
                </c:pt>
                <c:pt idx="394">
                  <c:v>0.96244194616953538</c:v>
                </c:pt>
                <c:pt idx="395">
                  <c:v>0.96287850788985463</c:v>
                </c:pt>
                <c:pt idx="396">
                  <c:v>0.96221986616944943</c:v>
                </c:pt>
                <c:pt idx="397">
                  <c:v>0.96075222167512264</c:v>
                </c:pt>
                <c:pt idx="398">
                  <c:v>0.96011366065226755</c:v>
                </c:pt>
                <c:pt idx="399">
                  <c:v>0.95883529616944141</c:v>
                </c:pt>
                <c:pt idx="400">
                  <c:v>0.95832458172495028</c:v>
                </c:pt>
                <c:pt idx="401">
                  <c:v>0.95838043616945023</c:v>
                </c:pt>
                <c:pt idx="402">
                  <c:v>0.95719539616949834</c:v>
                </c:pt>
                <c:pt idx="403">
                  <c:v>0.95658568616956074</c:v>
                </c:pt>
                <c:pt idx="404">
                  <c:v>0.95614580616949085</c:v>
                </c:pt>
                <c:pt idx="405">
                  <c:v>0.95595912616950496</c:v>
                </c:pt>
                <c:pt idx="406">
                  <c:v>0.95354340394725057</c:v>
                </c:pt>
                <c:pt idx="407">
                  <c:v>0.95343895616946384</c:v>
                </c:pt>
                <c:pt idx="408">
                  <c:v>0.95246682616929945</c:v>
                </c:pt>
                <c:pt idx="409">
                  <c:v>0.95222317616952645</c:v>
                </c:pt>
                <c:pt idx="410">
                  <c:v>0.95188617616955185</c:v>
                </c:pt>
                <c:pt idx="411">
                  <c:v>0.95156569687647163</c:v>
                </c:pt>
                <c:pt idx="412">
                  <c:v>0.95160280616949211</c:v>
                </c:pt>
                <c:pt idx="413">
                  <c:v>0.95021278745976157</c:v>
                </c:pt>
                <c:pt idx="414">
                  <c:v>0.94876034411818577</c:v>
                </c:pt>
                <c:pt idx="415">
                  <c:v>0.94909045616950305</c:v>
                </c:pt>
                <c:pt idx="416">
                  <c:v>0.94855252616952168</c:v>
                </c:pt>
                <c:pt idx="417">
                  <c:v>0.94790329616954383</c:v>
                </c:pt>
                <c:pt idx="418">
                  <c:v>0.94798693930069078</c:v>
                </c:pt>
                <c:pt idx="419">
                  <c:v>0.94715185616941477</c:v>
                </c:pt>
                <c:pt idx="420">
                  <c:v>0.94628945616948346</c:v>
                </c:pt>
                <c:pt idx="421">
                  <c:v>0.9459128160428496</c:v>
                </c:pt>
                <c:pt idx="422">
                  <c:v>0.94525433584691021</c:v>
                </c:pt>
                <c:pt idx="423">
                  <c:v>0.94402696960376886</c:v>
                </c:pt>
                <c:pt idx="424">
                  <c:v>0.94373907616945185</c:v>
                </c:pt>
                <c:pt idx="425">
                  <c:v>0.94308357616947225</c:v>
                </c:pt>
                <c:pt idx="426">
                  <c:v>0.94333517616965423</c:v>
                </c:pt>
                <c:pt idx="427">
                  <c:v>0.94195772616950668</c:v>
                </c:pt>
                <c:pt idx="428">
                  <c:v>0.94228282855029022</c:v>
                </c:pt>
                <c:pt idx="429">
                  <c:v>0.94220189361132733</c:v>
                </c:pt>
                <c:pt idx="430">
                  <c:v>0.93951804189983057</c:v>
                </c:pt>
                <c:pt idx="431">
                  <c:v>0.93910958616955065</c:v>
                </c:pt>
                <c:pt idx="432">
                  <c:v>0.93910569616955031</c:v>
                </c:pt>
                <c:pt idx="433">
                  <c:v>0.93843504616953166</c:v>
                </c:pt>
                <c:pt idx="434">
                  <c:v>0.93803663627052603</c:v>
                </c:pt>
                <c:pt idx="435">
                  <c:v>0.93698813616931964</c:v>
                </c:pt>
                <c:pt idx="436">
                  <c:v>0.93621345616938489</c:v>
                </c:pt>
                <c:pt idx="437">
                  <c:v>0.93563268616956963</c:v>
                </c:pt>
                <c:pt idx="438">
                  <c:v>0.9363529595027984</c:v>
                </c:pt>
                <c:pt idx="439">
                  <c:v>0.93415359108162366</c:v>
                </c:pt>
                <c:pt idx="440">
                  <c:v>0.93407418796718389</c:v>
                </c:pt>
                <c:pt idx="441">
                  <c:v>0.93328996616941162</c:v>
                </c:pt>
                <c:pt idx="442">
                  <c:v>0.93329976616955568</c:v>
                </c:pt>
                <c:pt idx="443">
                  <c:v>0.93232492616955664</c:v>
                </c:pt>
                <c:pt idx="444">
                  <c:v>0.93259343616959955</c:v>
                </c:pt>
                <c:pt idx="445">
                  <c:v>0.93139452515933352</c:v>
                </c:pt>
                <c:pt idx="446">
                  <c:v>0.93027662616962914</c:v>
                </c:pt>
                <c:pt idx="447">
                  <c:v>0.93071229283611967</c:v>
                </c:pt>
                <c:pt idx="448">
                  <c:v>0.92866762616948684</c:v>
                </c:pt>
                <c:pt idx="449">
                  <c:v>0.92781998616929684</c:v>
                </c:pt>
                <c:pt idx="450">
                  <c:v>0.92757221616948171</c:v>
                </c:pt>
                <c:pt idx="451">
                  <c:v>0.9269296561693513</c:v>
                </c:pt>
                <c:pt idx="452">
                  <c:v>0.92669518172493759</c:v>
                </c:pt>
                <c:pt idx="453">
                  <c:v>0.92644603616932464</c:v>
                </c:pt>
                <c:pt idx="454">
                  <c:v>0.92653149616946062</c:v>
                </c:pt>
                <c:pt idx="455">
                  <c:v>0.92500266616954763</c:v>
                </c:pt>
                <c:pt idx="456">
                  <c:v>0.92510984238572425</c:v>
                </c:pt>
                <c:pt idx="457">
                  <c:v>0.92290278241937074</c:v>
                </c:pt>
                <c:pt idx="458">
                  <c:v>0.92376851864261766</c:v>
                </c:pt>
                <c:pt idx="459">
                  <c:v>0.92286251616948911</c:v>
                </c:pt>
                <c:pt idx="460">
                  <c:v>0.92259380616935971</c:v>
                </c:pt>
                <c:pt idx="461">
                  <c:v>0.92124948616938873</c:v>
                </c:pt>
                <c:pt idx="462">
                  <c:v>0.92063856616950213</c:v>
                </c:pt>
                <c:pt idx="463">
                  <c:v>0.92054048486505657</c:v>
                </c:pt>
                <c:pt idx="464">
                  <c:v>0.9183925366172474</c:v>
                </c:pt>
                <c:pt idx="465">
                  <c:v>0.91794754616950203</c:v>
                </c:pt>
                <c:pt idx="466">
                  <c:v>0.91757317616934131</c:v>
                </c:pt>
                <c:pt idx="467">
                  <c:v>0.91611051616952577</c:v>
                </c:pt>
                <c:pt idx="468">
                  <c:v>0.91574217616934561</c:v>
                </c:pt>
                <c:pt idx="469">
                  <c:v>0.91526117162391052</c:v>
                </c:pt>
                <c:pt idx="470">
                  <c:v>0.91444998331228078</c:v>
                </c:pt>
                <c:pt idx="471">
                  <c:v>0.91420354453669006</c:v>
                </c:pt>
                <c:pt idx="472">
                  <c:v>0.91322866616953191</c:v>
                </c:pt>
                <c:pt idx="473">
                  <c:v>0.91291159616949491</c:v>
                </c:pt>
                <c:pt idx="474">
                  <c:v>0.91232648616949064</c:v>
                </c:pt>
                <c:pt idx="475">
                  <c:v>0.91197754616945303</c:v>
                </c:pt>
                <c:pt idx="476">
                  <c:v>0.91121962616938512</c:v>
                </c:pt>
                <c:pt idx="477">
                  <c:v>0.91084165877816903</c:v>
                </c:pt>
                <c:pt idx="478">
                  <c:v>0.90880451806127382</c:v>
                </c:pt>
                <c:pt idx="479">
                  <c:v>0.90806463616948618</c:v>
                </c:pt>
                <c:pt idx="480">
                  <c:v>0.90776990616953535</c:v>
                </c:pt>
                <c:pt idx="481">
                  <c:v>0.90770974616950351</c:v>
                </c:pt>
                <c:pt idx="482">
                  <c:v>0.90759522616954891</c:v>
                </c:pt>
                <c:pt idx="483">
                  <c:v>0.90650367718981784</c:v>
                </c:pt>
                <c:pt idx="484">
                  <c:v>0.90559918616955315</c:v>
                </c:pt>
                <c:pt idx="485">
                  <c:v>0.90564996616943594</c:v>
                </c:pt>
                <c:pt idx="486">
                  <c:v>0.90553258616945576</c:v>
                </c:pt>
                <c:pt idx="487">
                  <c:v>0.90408984839167772</c:v>
                </c:pt>
                <c:pt idx="488">
                  <c:v>0.90274759616961864</c:v>
                </c:pt>
                <c:pt idx="489">
                  <c:v>0.9035358988966915</c:v>
                </c:pt>
                <c:pt idx="490">
                  <c:v>0.90297822616953882</c:v>
                </c:pt>
                <c:pt idx="491">
                  <c:v>0.90210117616941088</c:v>
                </c:pt>
                <c:pt idx="492">
                  <c:v>0.90155316616942116</c:v>
                </c:pt>
                <c:pt idx="493">
                  <c:v>0.90092183616946131</c:v>
                </c:pt>
                <c:pt idx="494">
                  <c:v>0.90060247880107624</c:v>
                </c:pt>
                <c:pt idx="495">
                  <c:v>0.89904561247090198</c:v>
                </c:pt>
                <c:pt idx="496">
                  <c:v>0.89795620616953964</c:v>
                </c:pt>
                <c:pt idx="497">
                  <c:v>0.89780526616938672</c:v>
                </c:pt>
                <c:pt idx="498">
                  <c:v>0.89722709616951712</c:v>
                </c:pt>
                <c:pt idx="499">
                  <c:v>0.89656806616950768</c:v>
                </c:pt>
                <c:pt idx="500">
                  <c:v>0.89598082616954966</c:v>
                </c:pt>
                <c:pt idx="501">
                  <c:v>0.89620850372048722</c:v>
                </c:pt>
                <c:pt idx="502">
                  <c:v>0.89563153205188129</c:v>
                </c:pt>
                <c:pt idx="503">
                  <c:v>0.89309618001571756</c:v>
                </c:pt>
                <c:pt idx="504">
                  <c:v>0.8932437361693969</c:v>
                </c:pt>
                <c:pt idx="505">
                  <c:v>0.89251270616944056</c:v>
                </c:pt>
                <c:pt idx="506">
                  <c:v>0.89183120616944345</c:v>
                </c:pt>
                <c:pt idx="507">
                  <c:v>0.8915127783433251</c:v>
                </c:pt>
                <c:pt idx="508">
                  <c:v>0.89086923616960811</c:v>
                </c:pt>
                <c:pt idx="509">
                  <c:v>0.89046967680236722</c:v>
                </c:pt>
                <c:pt idx="510">
                  <c:v>0.8899282022565147</c:v>
                </c:pt>
                <c:pt idx="511">
                  <c:v>0.88938234616938416</c:v>
                </c:pt>
                <c:pt idx="512">
                  <c:v>0.88844904616951381</c:v>
                </c:pt>
                <c:pt idx="513">
                  <c:v>0.88878826902663266</c:v>
                </c:pt>
                <c:pt idx="514">
                  <c:v>0.88739239616940324</c:v>
                </c:pt>
                <c:pt idx="515">
                  <c:v>0.88674441616945154</c:v>
                </c:pt>
                <c:pt idx="516">
                  <c:v>0.88676191616952016</c:v>
                </c:pt>
                <c:pt idx="517">
                  <c:v>0.88595648532444216</c:v>
                </c:pt>
                <c:pt idx="518">
                  <c:v>0.88433137616947133</c:v>
                </c:pt>
                <c:pt idx="519">
                  <c:v>0.88437017256116235</c:v>
                </c:pt>
                <c:pt idx="520">
                  <c:v>0.88409294616944578</c:v>
                </c:pt>
                <c:pt idx="521">
                  <c:v>0.88344551616931821</c:v>
                </c:pt>
                <c:pt idx="522">
                  <c:v>0.88285889616955293</c:v>
                </c:pt>
                <c:pt idx="523">
                  <c:v>0.8825616261696041</c:v>
                </c:pt>
                <c:pt idx="524">
                  <c:v>0.88255009616949565</c:v>
                </c:pt>
                <c:pt idx="525">
                  <c:v>0.8820520564020029</c:v>
                </c:pt>
                <c:pt idx="526">
                  <c:v>0.88076633829071227</c:v>
                </c:pt>
                <c:pt idx="527">
                  <c:v>0.88027262616947266</c:v>
                </c:pt>
                <c:pt idx="528">
                  <c:v>0.87967050616949205</c:v>
                </c:pt>
                <c:pt idx="529">
                  <c:v>0.87961949616944213</c:v>
                </c:pt>
                <c:pt idx="530">
                  <c:v>0.87872987616941933</c:v>
                </c:pt>
                <c:pt idx="531">
                  <c:v>0.8784262661695853</c:v>
                </c:pt>
                <c:pt idx="532">
                  <c:v>0.87781493143265266</c:v>
                </c:pt>
                <c:pt idx="533">
                  <c:v>0.87738387616941926</c:v>
                </c:pt>
                <c:pt idx="534">
                  <c:v>0.87764220616955657</c:v>
                </c:pt>
                <c:pt idx="535">
                  <c:v>0.87710300116943074</c:v>
                </c:pt>
                <c:pt idx="536">
                  <c:v>0.87505316964757185</c:v>
                </c:pt>
                <c:pt idx="537">
                  <c:v>0.8745407461694884</c:v>
                </c:pt>
                <c:pt idx="538">
                  <c:v>0.87473778001560731</c:v>
                </c:pt>
                <c:pt idx="539">
                  <c:v>0.87363870616941786</c:v>
                </c:pt>
                <c:pt idx="540">
                  <c:v>0.87364949616950949</c:v>
                </c:pt>
                <c:pt idx="541">
                  <c:v>0.87274154616951005</c:v>
                </c:pt>
                <c:pt idx="542">
                  <c:v>0.87212783616947087</c:v>
                </c:pt>
                <c:pt idx="543">
                  <c:v>0.87248962616931314</c:v>
                </c:pt>
                <c:pt idx="544">
                  <c:v>0.87163198331239866</c:v>
                </c:pt>
                <c:pt idx="545">
                  <c:v>0.87206262616949604</c:v>
                </c:pt>
                <c:pt idx="546">
                  <c:v>0.8708966561694812</c:v>
                </c:pt>
                <c:pt idx="547">
                  <c:v>0.87015107616945131</c:v>
                </c:pt>
                <c:pt idx="548">
                  <c:v>0.86970466616942799</c:v>
                </c:pt>
                <c:pt idx="549">
                  <c:v>0.86858979616938981</c:v>
                </c:pt>
                <c:pt idx="550">
                  <c:v>0.86800627510575623</c:v>
                </c:pt>
                <c:pt idx="551">
                  <c:v>0.86841091616948218</c:v>
                </c:pt>
                <c:pt idx="552">
                  <c:v>0.86777534616959706</c:v>
                </c:pt>
                <c:pt idx="553">
                  <c:v>0.86784651505836063</c:v>
                </c:pt>
                <c:pt idx="554">
                  <c:v>0.86687631847718338</c:v>
                </c:pt>
                <c:pt idx="555">
                  <c:v>0.86640342616949972</c:v>
                </c:pt>
                <c:pt idx="556">
                  <c:v>0.86554132616942203</c:v>
                </c:pt>
                <c:pt idx="557">
                  <c:v>0.86516742208779362</c:v>
                </c:pt>
                <c:pt idx="558">
                  <c:v>0.86435770616940144</c:v>
                </c:pt>
                <c:pt idx="559">
                  <c:v>0.86433845616954996</c:v>
                </c:pt>
                <c:pt idx="560">
                  <c:v>0.86376370616956533</c:v>
                </c:pt>
                <c:pt idx="561">
                  <c:v>0.86315784616945856</c:v>
                </c:pt>
                <c:pt idx="562">
                  <c:v>0.86425934045517894</c:v>
                </c:pt>
                <c:pt idx="563">
                  <c:v>0.86177564744613955</c:v>
                </c:pt>
                <c:pt idx="564">
                  <c:v>0.86164642616940312</c:v>
                </c:pt>
                <c:pt idx="565">
                  <c:v>0.86099126616946553</c:v>
                </c:pt>
                <c:pt idx="566">
                  <c:v>0.86119276616949625</c:v>
                </c:pt>
                <c:pt idx="567">
                  <c:v>0.86006428616957653</c:v>
                </c:pt>
                <c:pt idx="568">
                  <c:v>0.85945052616951179</c:v>
                </c:pt>
                <c:pt idx="569">
                  <c:v>0.85936890167965851</c:v>
                </c:pt>
                <c:pt idx="570">
                  <c:v>0.85826872616945593</c:v>
                </c:pt>
                <c:pt idx="571">
                  <c:v>0.85596262616947305</c:v>
                </c:pt>
                <c:pt idx="572">
                  <c:v>0.85704301188369103</c:v>
                </c:pt>
                <c:pt idx="573">
                  <c:v>0.85653336616941544</c:v>
                </c:pt>
                <c:pt idx="574">
                  <c:v>0.85593304616952692</c:v>
                </c:pt>
                <c:pt idx="575">
                  <c:v>0.85632983616935321</c:v>
                </c:pt>
                <c:pt idx="576">
                  <c:v>0.85535637616942495</c:v>
                </c:pt>
                <c:pt idx="577">
                  <c:v>0.85480695616944191</c:v>
                </c:pt>
                <c:pt idx="578">
                  <c:v>0.85419128616932616</c:v>
                </c:pt>
                <c:pt idx="579">
                  <c:v>0.85408393616947564</c:v>
                </c:pt>
                <c:pt idx="580">
                  <c:v>0.85444471707853809</c:v>
                </c:pt>
                <c:pt idx="581">
                  <c:v>0.85197241188370765</c:v>
                </c:pt>
                <c:pt idx="582">
                  <c:v>0.85254818616938732</c:v>
                </c:pt>
                <c:pt idx="583">
                  <c:v>0.8518115955572797</c:v>
                </c:pt>
                <c:pt idx="584">
                  <c:v>0.85166023616948217</c:v>
                </c:pt>
                <c:pt idx="585">
                  <c:v>0.8513161661695392</c:v>
                </c:pt>
                <c:pt idx="586">
                  <c:v>0.85061224616943365</c:v>
                </c:pt>
                <c:pt idx="587">
                  <c:v>0.85030532616937793</c:v>
                </c:pt>
                <c:pt idx="588">
                  <c:v>0.84987856616938184</c:v>
                </c:pt>
                <c:pt idx="589">
                  <c:v>0.8490873047409464</c:v>
                </c:pt>
                <c:pt idx="590">
                  <c:v>0.84783504722209224</c:v>
                </c:pt>
                <c:pt idx="591">
                  <c:v>0.84779379616954242</c:v>
                </c:pt>
                <c:pt idx="592">
                  <c:v>0.84732784616943613</c:v>
                </c:pt>
                <c:pt idx="593">
                  <c:v>0.84638122616957123</c:v>
                </c:pt>
                <c:pt idx="594">
                  <c:v>0.84629827616940889</c:v>
                </c:pt>
                <c:pt idx="595">
                  <c:v>0.84537243076717061</c:v>
                </c:pt>
                <c:pt idx="596">
                  <c:v>0.84447345616946856</c:v>
                </c:pt>
                <c:pt idx="597">
                  <c:v>0.84506887616948012</c:v>
                </c:pt>
                <c:pt idx="598">
                  <c:v>0.84326576747382465</c:v>
                </c:pt>
                <c:pt idx="599">
                  <c:v>0.84411610616953681</c:v>
                </c:pt>
                <c:pt idx="600">
                  <c:v>0.84264722616953491</c:v>
                </c:pt>
                <c:pt idx="601">
                  <c:v>0.84201635344210501</c:v>
                </c:pt>
                <c:pt idx="602">
                  <c:v>0.84193035616950063</c:v>
                </c:pt>
                <c:pt idx="603">
                  <c:v>0.84149401616950814</c:v>
                </c:pt>
                <c:pt idx="604">
                  <c:v>0.84077785616951239</c:v>
                </c:pt>
                <c:pt idx="605">
                  <c:v>0.84072094616942794</c:v>
                </c:pt>
                <c:pt idx="606">
                  <c:v>0.84051823486510102</c:v>
                </c:pt>
                <c:pt idx="607">
                  <c:v>0.8385920942545656</c:v>
                </c:pt>
                <c:pt idx="608">
                  <c:v>0.83878846616943425</c:v>
                </c:pt>
                <c:pt idx="609">
                  <c:v>0.83756470616947365</c:v>
                </c:pt>
                <c:pt idx="610">
                  <c:v>0.83805712616955963</c:v>
                </c:pt>
                <c:pt idx="611">
                  <c:v>0.83742847616932314</c:v>
                </c:pt>
                <c:pt idx="612">
                  <c:v>0.83639305616944304</c:v>
                </c:pt>
                <c:pt idx="613">
                  <c:v>0.83678759087545951</c:v>
                </c:pt>
                <c:pt idx="614">
                  <c:v>0.8362561261695447</c:v>
                </c:pt>
                <c:pt idx="615">
                  <c:v>0.83549262616949849</c:v>
                </c:pt>
                <c:pt idx="616">
                  <c:v>0.83437103793429079</c:v>
                </c:pt>
                <c:pt idx="617">
                  <c:v>0.83436442616950179</c:v>
                </c:pt>
                <c:pt idx="618">
                  <c:v>0.83290717616932863</c:v>
                </c:pt>
                <c:pt idx="619">
                  <c:v>0.8332937874598656</c:v>
                </c:pt>
                <c:pt idx="620">
                  <c:v>0.83198206233969074</c:v>
                </c:pt>
                <c:pt idx="621">
                  <c:v>0.8324089861694266</c:v>
                </c:pt>
                <c:pt idx="622">
                  <c:v>0.83137465616960204</c:v>
                </c:pt>
                <c:pt idx="623">
                  <c:v>0.83187688879566157</c:v>
                </c:pt>
                <c:pt idx="624">
                  <c:v>0.82979162616951208</c:v>
                </c:pt>
                <c:pt idx="625">
                  <c:v>0.8289718014272156</c:v>
                </c:pt>
                <c:pt idx="626">
                  <c:v>0.82926862616949526</c:v>
                </c:pt>
                <c:pt idx="627">
                  <c:v>0.82830880616941882</c:v>
                </c:pt>
                <c:pt idx="628">
                  <c:v>0.8286821761693659</c:v>
                </c:pt>
                <c:pt idx="629">
                  <c:v>0.8277477661695104</c:v>
                </c:pt>
                <c:pt idx="630">
                  <c:v>0.8267177180062788</c:v>
                </c:pt>
                <c:pt idx="631">
                  <c:v>0.82687343616950915</c:v>
                </c:pt>
                <c:pt idx="632">
                  <c:v>0.82747262616946671</c:v>
                </c:pt>
                <c:pt idx="633">
                  <c:v>0.82504586497536569</c:v>
                </c:pt>
                <c:pt idx="634">
                  <c:v>0.82551679616955198</c:v>
                </c:pt>
                <c:pt idx="635">
                  <c:v>0.82434688616949503</c:v>
                </c:pt>
                <c:pt idx="636">
                  <c:v>0.8244681561694307</c:v>
                </c:pt>
                <c:pt idx="637">
                  <c:v>0.82467381366943715</c:v>
                </c:pt>
                <c:pt idx="638">
                  <c:v>0.82337566616945546</c:v>
                </c:pt>
                <c:pt idx="639">
                  <c:v>0.82302414616945962</c:v>
                </c:pt>
                <c:pt idx="640">
                  <c:v>0.82319220616943889</c:v>
                </c:pt>
                <c:pt idx="641">
                  <c:v>0.82345262616946968</c:v>
                </c:pt>
                <c:pt idx="642">
                  <c:v>0.82090335751283305</c:v>
                </c:pt>
                <c:pt idx="643">
                  <c:v>0.82100043051740224</c:v>
                </c:pt>
                <c:pt idx="644">
                  <c:v>0.81967708499295955</c:v>
                </c:pt>
                <c:pt idx="645">
                  <c:v>0.81974240616944072</c:v>
                </c:pt>
                <c:pt idx="646">
                  <c:v>0.81924922616953433</c:v>
                </c:pt>
                <c:pt idx="647">
                  <c:v>0.8192216361694904</c:v>
                </c:pt>
                <c:pt idx="648">
                  <c:v>0.81810157616955492</c:v>
                </c:pt>
                <c:pt idx="649">
                  <c:v>0.81738367719007965</c:v>
                </c:pt>
                <c:pt idx="650">
                  <c:v>0.8175258614636367</c:v>
                </c:pt>
                <c:pt idx="651">
                  <c:v>0.81586515394729986</c:v>
                </c:pt>
                <c:pt idx="652">
                  <c:v>0.81622252616946867</c:v>
                </c:pt>
                <c:pt idx="653">
                  <c:v>0.8155423361694436</c:v>
                </c:pt>
                <c:pt idx="654">
                  <c:v>0.81519272616945671</c:v>
                </c:pt>
                <c:pt idx="655">
                  <c:v>0.81442258535324052</c:v>
                </c:pt>
                <c:pt idx="656">
                  <c:v>0.81401584616938438</c:v>
                </c:pt>
                <c:pt idx="657">
                  <c:v>0.81433080616945164</c:v>
                </c:pt>
                <c:pt idx="658">
                  <c:v>0.81265330616948184</c:v>
                </c:pt>
                <c:pt idx="659">
                  <c:v>0.8131326261694779</c:v>
                </c:pt>
                <c:pt idx="660">
                  <c:v>0.81189975474084974</c:v>
                </c:pt>
                <c:pt idx="661">
                  <c:v>0.81148670616953211</c:v>
                </c:pt>
                <c:pt idx="662">
                  <c:v>0.81125273957152899</c:v>
                </c:pt>
                <c:pt idx="663">
                  <c:v>0.81005204616947546</c:v>
                </c:pt>
                <c:pt idx="664">
                  <c:v>0.80931687616937664</c:v>
                </c:pt>
                <c:pt idx="665">
                  <c:v>0.80878568616947399</c:v>
                </c:pt>
                <c:pt idx="666">
                  <c:v>0.8082836961696106</c:v>
                </c:pt>
                <c:pt idx="667">
                  <c:v>0.80811981095199314</c:v>
                </c:pt>
                <c:pt idx="668">
                  <c:v>0.8074020807148935</c:v>
                </c:pt>
                <c:pt idx="669">
                  <c:v>0.80708119759801045</c:v>
                </c:pt>
                <c:pt idx="670">
                  <c:v>0.80662863616948122</c:v>
                </c:pt>
                <c:pt idx="671">
                  <c:v>0.80616969616957834</c:v>
                </c:pt>
                <c:pt idx="672">
                  <c:v>0.80613450616934301</c:v>
                </c:pt>
                <c:pt idx="673">
                  <c:v>0.80435190167962389</c:v>
                </c:pt>
                <c:pt idx="674">
                  <c:v>0.80375457616936785</c:v>
                </c:pt>
                <c:pt idx="675">
                  <c:v>0.80360688616940601</c:v>
                </c:pt>
                <c:pt idx="676">
                  <c:v>0.80198252616955301</c:v>
                </c:pt>
                <c:pt idx="677">
                  <c:v>0.80216671312597043</c:v>
                </c:pt>
                <c:pt idx="678">
                  <c:v>0.79899152151827602</c:v>
                </c:pt>
                <c:pt idx="679">
                  <c:v>0.79943292825283985</c:v>
                </c:pt>
                <c:pt idx="680">
                  <c:v>0.79913313616950288</c:v>
                </c:pt>
                <c:pt idx="681">
                  <c:v>0.79841929616956975</c:v>
                </c:pt>
                <c:pt idx="682">
                  <c:v>0.79835029740235086</c:v>
                </c:pt>
                <c:pt idx="683">
                  <c:v>0.79449262616947314</c:v>
                </c:pt>
                <c:pt idx="684">
                  <c:v>0.79537512616958994</c:v>
                </c:pt>
                <c:pt idx="685">
                  <c:v>0.7953891519426276</c:v>
                </c:pt>
                <c:pt idx="686">
                  <c:v>0.79498157616947807</c:v>
                </c:pt>
                <c:pt idx="687">
                  <c:v>0.79477434616944764</c:v>
                </c:pt>
                <c:pt idx="688">
                  <c:v>0.79503108616941665</c:v>
                </c:pt>
                <c:pt idx="689">
                  <c:v>0.79372305616952799</c:v>
                </c:pt>
                <c:pt idx="690">
                  <c:v>0.79355242363767786</c:v>
                </c:pt>
                <c:pt idx="691">
                  <c:v>0.7937040777823654</c:v>
                </c:pt>
                <c:pt idx="692">
                  <c:v>0.79135007061394469</c:v>
                </c:pt>
                <c:pt idx="693">
                  <c:v>0.79071043616953485</c:v>
                </c:pt>
                <c:pt idx="694">
                  <c:v>0.79062133616951047</c:v>
                </c:pt>
                <c:pt idx="695">
                  <c:v>0.79029424616955291</c:v>
                </c:pt>
                <c:pt idx="696">
                  <c:v>0.78952244759794488</c:v>
                </c:pt>
                <c:pt idx="697">
                  <c:v>0.78954289616959428</c:v>
                </c:pt>
                <c:pt idx="698">
                  <c:v>0.7883110472221655</c:v>
                </c:pt>
                <c:pt idx="699">
                  <c:v>0.78668136616950468</c:v>
                </c:pt>
                <c:pt idx="700">
                  <c:v>0.78734935616937385</c:v>
                </c:pt>
                <c:pt idx="701">
                  <c:v>0.78633680058801769</c:v>
                </c:pt>
                <c:pt idx="702">
                  <c:v>0.78640939616950456</c:v>
                </c:pt>
                <c:pt idx="703">
                  <c:v>0.7855372661694987</c:v>
                </c:pt>
                <c:pt idx="704">
                  <c:v>0.78547060616942699</c:v>
                </c:pt>
                <c:pt idx="705">
                  <c:v>0.78524167616954998</c:v>
                </c:pt>
                <c:pt idx="706">
                  <c:v>0.78436075950277451</c:v>
                </c:pt>
                <c:pt idx="707">
                  <c:v>0.78475525116947364</c:v>
                </c:pt>
                <c:pt idx="708">
                  <c:v>0.78282262616947806</c:v>
                </c:pt>
                <c:pt idx="709">
                  <c:v>0.78292456616959916</c:v>
                </c:pt>
                <c:pt idx="710">
                  <c:v>0.78249162616944679</c:v>
                </c:pt>
                <c:pt idx="711">
                  <c:v>0.78165387616947413</c:v>
                </c:pt>
                <c:pt idx="712">
                  <c:v>0.78118713616947955</c:v>
                </c:pt>
                <c:pt idx="713">
                  <c:v>0.78030737106734993</c:v>
                </c:pt>
                <c:pt idx="714">
                  <c:v>0.77983877616947239</c:v>
                </c:pt>
                <c:pt idx="715">
                  <c:v>0.78025676315573356</c:v>
                </c:pt>
                <c:pt idx="716">
                  <c:v>0.77904689446212805</c:v>
                </c:pt>
                <c:pt idx="717">
                  <c:v>0.7779088861695439</c:v>
                </c:pt>
                <c:pt idx="718">
                  <c:v>0.77734406616947893</c:v>
                </c:pt>
                <c:pt idx="719">
                  <c:v>0.77740424861848356</c:v>
                </c:pt>
                <c:pt idx="720">
                  <c:v>0.77671709616964912</c:v>
                </c:pt>
                <c:pt idx="721">
                  <c:v>0.77634135616951283</c:v>
                </c:pt>
                <c:pt idx="722">
                  <c:v>0.77534624616936365</c:v>
                </c:pt>
                <c:pt idx="723">
                  <c:v>0.775529667265347</c:v>
                </c:pt>
                <c:pt idx="724">
                  <c:v>0.77271745474090003</c:v>
                </c:pt>
                <c:pt idx="725">
                  <c:v>0.77301045049371653</c:v>
                </c:pt>
                <c:pt idx="726">
                  <c:v>0.77350140616950369</c:v>
                </c:pt>
                <c:pt idx="727">
                  <c:v>0.77291734616946461</c:v>
                </c:pt>
                <c:pt idx="728">
                  <c:v>0.77193159616953944</c:v>
                </c:pt>
                <c:pt idx="729">
                  <c:v>0.77206202616939501</c:v>
                </c:pt>
                <c:pt idx="730">
                  <c:v>0.77145968616948113</c:v>
                </c:pt>
                <c:pt idx="731">
                  <c:v>0.76920262616947577</c:v>
                </c:pt>
                <c:pt idx="732">
                  <c:v>0.76712262616942595</c:v>
                </c:pt>
                <c:pt idx="733">
                  <c:v>0.76829645616955378</c:v>
                </c:pt>
                <c:pt idx="734">
                  <c:v>0.76735502616959905</c:v>
                </c:pt>
                <c:pt idx="735">
                  <c:v>0.76695531616947554</c:v>
                </c:pt>
                <c:pt idx="736">
                  <c:v>0.76694616616949118</c:v>
                </c:pt>
                <c:pt idx="737">
                  <c:v>0.76476262616947333</c:v>
                </c:pt>
                <c:pt idx="738">
                  <c:v>0.76463190975165651</c:v>
                </c:pt>
                <c:pt idx="739">
                  <c:v>0.76445389421073173</c:v>
                </c:pt>
                <c:pt idx="740">
                  <c:v>0.76377672616944081</c:v>
                </c:pt>
                <c:pt idx="741">
                  <c:v>0.76315094616943335</c:v>
                </c:pt>
                <c:pt idx="742">
                  <c:v>0.76358339616948123</c:v>
                </c:pt>
                <c:pt idx="743">
                  <c:v>0.76252121616940627</c:v>
                </c:pt>
                <c:pt idx="744">
                  <c:v>0.76276178943476225</c:v>
                </c:pt>
                <c:pt idx="745">
                  <c:v>0.76218756734594706</c:v>
                </c:pt>
                <c:pt idx="746">
                  <c:v>0.7627386261694824</c:v>
                </c:pt>
                <c:pt idx="747">
                  <c:v>0.76095089616944955</c:v>
                </c:pt>
                <c:pt idx="748">
                  <c:v>0.76063346616945315</c:v>
                </c:pt>
                <c:pt idx="749">
                  <c:v>0.75985230616953603</c:v>
                </c:pt>
                <c:pt idx="750">
                  <c:v>0.75941448616944762</c:v>
                </c:pt>
                <c:pt idx="751">
                  <c:v>0.75877363647879659</c:v>
                </c:pt>
                <c:pt idx="752">
                  <c:v>0.75817446616949513</c:v>
                </c:pt>
                <c:pt idx="753">
                  <c:v>0.7579061261696296</c:v>
                </c:pt>
                <c:pt idx="754">
                  <c:v>0.75694994616938782</c:v>
                </c:pt>
                <c:pt idx="755">
                  <c:v>0.7570086261694825</c:v>
                </c:pt>
                <c:pt idx="756">
                  <c:v>0.75614468677548696</c:v>
                </c:pt>
                <c:pt idx="757">
                  <c:v>0.75588543076715164</c:v>
                </c:pt>
                <c:pt idx="758">
                  <c:v>0.75572794531846965</c:v>
                </c:pt>
                <c:pt idx="759">
                  <c:v>0.75437149616941457</c:v>
                </c:pt>
                <c:pt idx="760">
                  <c:v>0.75514228616944601</c:v>
                </c:pt>
                <c:pt idx="761">
                  <c:v>0.75460935616942737</c:v>
                </c:pt>
                <c:pt idx="762">
                  <c:v>0.75377037616945786</c:v>
                </c:pt>
                <c:pt idx="763">
                  <c:v>0.75242168172511015</c:v>
                </c:pt>
                <c:pt idx="764">
                  <c:v>0.75286572255501616</c:v>
                </c:pt>
                <c:pt idx="765">
                  <c:v>0.75195912616945426</c:v>
                </c:pt>
                <c:pt idx="766">
                  <c:v>0.75170368616962113</c:v>
                </c:pt>
                <c:pt idx="767">
                  <c:v>0.75178245616946682</c:v>
                </c:pt>
                <c:pt idx="768">
                  <c:v>0.75078578616933223</c:v>
                </c:pt>
                <c:pt idx="769">
                  <c:v>0.75080865709732492</c:v>
                </c:pt>
                <c:pt idx="770">
                  <c:v>0.74993544616950447</c:v>
                </c:pt>
                <c:pt idx="771">
                  <c:v>0.7495466561695443</c:v>
                </c:pt>
                <c:pt idx="772">
                  <c:v>0.74783762616950133</c:v>
                </c:pt>
                <c:pt idx="773">
                  <c:v>0.74790986146364125</c:v>
                </c:pt>
                <c:pt idx="774">
                  <c:v>0.74791154616957811</c:v>
                </c:pt>
                <c:pt idx="775">
                  <c:v>0.74786077616957669</c:v>
                </c:pt>
                <c:pt idx="776">
                  <c:v>0.74735880142722522</c:v>
                </c:pt>
                <c:pt idx="777">
                  <c:v>0.74720879616946101</c:v>
                </c:pt>
                <c:pt idx="778">
                  <c:v>0.74666741616944621</c:v>
                </c:pt>
                <c:pt idx="779">
                  <c:v>0.74593686616958821</c:v>
                </c:pt>
                <c:pt idx="780">
                  <c:v>0.74518359631875364</c:v>
                </c:pt>
                <c:pt idx="781">
                  <c:v>0.74456762616947136</c:v>
                </c:pt>
                <c:pt idx="782">
                  <c:v>0.74455955616947955</c:v>
                </c:pt>
                <c:pt idx="783">
                  <c:v>0.74438411070559662</c:v>
                </c:pt>
                <c:pt idx="784">
                  <c:v>0.74418629616954612</c:v>
                </c:pt>
                <c:pt idx="785">
                  <c:v>0.74435579616944514</c:v>
                </c:pt>
                <c:pt idx="786">
                  <c:v>0.74314212616944564</c:v>
                </c:pt>
                <c:pt idx="787">
                  <c:v>0.74366481616960134</c:v>
                </c:pt>
                <c:pt idx="788">
                  <c:v>0.74199203616942322</c:v>
                </c:pt>
                <c:pt idx="789">
                  <c:v>0.74215553526033773</c:v>
                </c:pt>
                <c:pt idx="790">
                  <c:v>0.74291662616947618</c:v>
                </c:pt>
                <c:pt idx="791">
                  <c:v>0.74142245616948999</c:v>
                </c:pt>
                <c:pt idx="792">
                  <c:v>0.74046913616942456</c:v>
                </c:pt>
                <c:pt idx="793">
                  <c:v>0.73985255616958312</c:v>
                </c:pt>
                <c:pt idx="794">
                  <c:v>0.74026383616937785</c:v>
                </c:pt>
                <c:pt idx="795">
                  <c:v>0.73923128616942912</c:v>
                </c:pt>
                <c:pt idx="796">
                  <c:v>0.73864987322822906</c:v>
                </c:pt>
                <c:pt idx="797">
                  <c:v>0.73855803616942395</c:v>
                </c:pt>
                <c:pt idx="798">
                  <c:v>0.73832660052841126</c:v>
                </c:pt>
                <c:pt idx="799">
                  <c:v>0.73649100761262865</c:v>
                </c:pt>
                <c:pt idx="800">
                  <c:v>0.73672871616946856</c:v>
                </c:pt>
                <c:pt idx="801">
                  <c:v>0.73626691616951356</c:v>
                </c:pt>
                <c:pt idx="802">
                  <c:v>0.73590712101491818</c:v>
                </c:pt>
                <c:pt idx="803">
                  <c:v>0.73535164616952142</c:v>
                </c:pt>
                <c:pt idx="804">
                  <c:v>0.73573284616939971</c:v>
                </c:pt>
                <c:pt idx="805">
                  <c:v>0.73540335616941488</c:v>
                </c:pt>
                <c:pt idx="806">
                  <c:v>0.73436522616950295</c:v>
                </c:pt>
                <c:pt idx="807">
                  <c:v>0.73410262616948962</c:v>
                </c:pt>
                <c:pt idx="808">
                  <c:v>0.73399516854249358</c:v>
                </c:pt>
                <c:pt idx="809">
                  <c:v>0.73416631616950789</c:v>
                </c:pt>
                <c:pt idx="810">
                  <c:v>0.73339648616955455</c:v>
                </c:pt>
                <c:pt idx="811">
                  <c:v>0.73277682616952911</c:v>
                </c:pt>
                <c:pt idx="812">
                  <c:v>0.73220519616940438</c:v>
                </c:pt>
                <c:pt idx="813">
                  <c:v>0.73243962616942482</c:v>
                </c:pt>
                <c:pt idx="814">
                  <c:v>0.73147380142717222</c:v>
                </c:pt>
                <c:pt idx="815">
                  <c:v>0.73126342028707825</c:v>
                </c:pt>
                <c:pt idx="816">
                  <c:v>0.73025029616964365</c:v>
                </c:pt>
                <c:pt idx="817">
                  <c:v>0.72962702616948405</c:v>
                </c:pt>
                <c:pt idx="818">
                  <c:v>0.72937753616948187</c:v>
                </c:pt>
                <c:pt idx="819">
                  <c:v>0.72912116616943601</c:v>
                </c:pt>
                <c:pt idx="820">
                  <c:v>0.72899458493232316</c:v>
                </c:pt>
                <c:pt idx="821">
                  <c:v>0.72864530616947087</c:v>
                </c:pt>
                <c:pt idx="822">
                  <c:v>0.727597106169385</c:v>
                </c:pt>
                <c:pt idx="823">
                  <c:v>0.72785248331231855</c:v>
                </c:pt>
                <c:pt idx="824">
                  <c:v>0.72675061505839511</c:v>
                </c:pt>
                <c:pt idx="825">
                  <c:v>0.72641025616944543</c:v>
                </c:pt>
                <c:pt idx="826">
                  <c:v>0.72636051276734259</c:v>
                </c:pt>
                <c:pt idx="827">
                  <c:v>0.72580113616948227</c:v>
                </c:pt>
                <c:pt idx="828">
                  <c:v>0.72432159616957636</c:v>
                </c:pt>
                <c:pt idx="829">
                  <c:v>0.72399590616940912</c:v>
                </c:pt>
                <c:pt idx="830">
                  <c:v>0.72414428616940696</c:v>
                </c:pt>
                <c:pt idx="831">
                  <c:v>0.72335059524161238</c:v>
                </c:pt>
                <c:pt idx="832">
                  <c:v>0.72327262616949095</c:v>
                </c:pt>
                <c:pt idx="833">
                  <c:v>0.72141028616941583</c:v>
                </c:pt>
                <c:pt idx="834">
                  <c:v>0.72106706616953964</c:v>
                </c:pt>
                <c:pt idx="835">
                  <c:v>0.7222410161694085</c:v>
                </c:pt>
                <c:pt idx="836">
                  <c:v>0.72120251616937181</c:v>
                </c:pt>
                <c:pt idx="837">
                  <c:v>0.72017931616936592</c:v>
                </c:pt>
                <c:pt idx="838">
                  <c:v>0.7196672720027526</c:v>
                </c:pt>
                <c:pt idx="839">
                  <c:v>0.71894224045519373</c:v>
                </c:pt>
                <c:pt idx="840">
                  <c:v>0.71840456431378663</c:v>
                </c:pt>
                <c:pt idx="841">
                  <c:v>0.71741333616952863</c:v>
                </c:pt>
                <c:pt idx="842">
                  <c:v>0.71735799616942664</c:v>
                </c:pt>
                <c:pt idx="843">
                  <c:v>0.71690025616949782</c:v>
                </c:pt>
                <c:pt idx="844">
                  <c:v>0.71618103854061244</c:v>
                </c:pt>
                <c:pt idx="845">
                  <c:v>0.71530273616939266</c:v>
                </c:pt>
                <c:pt idx="846">
                  <c:v>0.71549106616947933</c:v>
                </c:pt>
                <c:pt idx="847">
                  <c:v>0.71569752616935156</c:v>
                </c:pt>
                <c:pt idx="848">
                  <c:v>0.71512568172504132</c:v>
                </c:pt>
                <c:pt idx="849">
                  <c:v>0.71477331707856884</c:v>
                </c:pt>
                <c:pt idx="850">
                  <c:v>0.71377929616945113</c:v>
                </c:pt>
                <c:pt idx="851">
                  <c:v>0.71317214564986386</c:v>
                </c:pt>
                <c:pt idx="852">
                  <c:v>0.71277254616940522</c:v>
                </c:pt>
                <c:pt idx="853">
                  <c:v>0.71223139616941578</c:v>
                </c:pt>
                <c:pt idx="854">
                  <c:v>0.71115626616948313</c:v>
                </c:pt>
                <c:pt idx="855">
                  <c:v>0.71039673616945764</c:v>
                </c:pt>
                <c:pt idx="856">
                  <c:v>0.70992176410047292</c:v>
                </c:pt>
                <c:pt idx="857">
                  <c:v>0.70706531950283169</c:v>
                </c:pt>
                <c:pt idx="858">
                  <c:v>0.7068084761694734</c:v>
                </c:pt>
                <c:pt idx="859">
                  <c:v>0.70525085616954386</c:v>
                </c:pt>
                <c:pt idx="860">
                  <c:v>0.70553503616953783</c:v>
                </c:pt>
                <c:pt idx="861">
                  <c:v>0.70467451616939314</c:v>
                </c:pt>
                <c:pt idx="862">
                  <c:v>0.70448837874678816</c:v>
                </c:pt>
                <c:pt idx="863">
                  <c:v>0.70354119616958366</c:v>
                </c:pt>
                <c:pt idx="864">
                  <c:v>0.70368262616946764</c:v>
                </c:pt>
                <c:pt idx="865">
                  <c:v>0.70228434045523558</c:v>
                </c:pt>
                <c:pt idx="866">
                  <c:v>0.70185065616945697</c:v>
                </c:pt>
                <c:pt idx="867">
                  <c:v>0.70179593616942082</c:v>
                </c:pt>
                <c:pt idx="868">
                  <c:v>0.7012763361695149</c:v>
                </c:pt>
                <c:pt idx="869">
                  <c:v>0.70048863647882542</c:v>
                </c:pt>
                <c:pt idx="870">
                  <c:v>0.70064355616948415</c:v>
                </c:pt>
                <c:pt idx="871">
                  <c:v>0.7007382061693489</c:v>
                </c:pt>
                <c:pt idx="872">
                  <c:v>0.70003522616949199</c:v>
                </c:pt>
                <c:pt idx="873">
                  <c:v>0.69845497844227111</c:v>
                </c:pt>
                <c:pt idx="874">
                  <c:v>0.69813256616954789</c:v>
                </c:pt>
                <c:pt idx="875">
                  <c:v>0.69800787359219096</c:v>
                </c:pt>
                <c:pt idx="876">
                  <c:v>0.69748903616951619</c:v>
                </c:pt>
                <c:pt idx="877">
                  <c:v>0.6970298561694247</c:v>
                </c:pt>
                <c:pt idx="878">
                  <c:v>0.69715828616946862</c:v>
                </c:pt>
                <c:pt idx="879">
                  <c:v>0.6971355461694928</c:v>
                </c:pt>
                <c:pt idx="880">
                  <c:v>0.69664873605961675</c:v>
                </c:pt>
                <c:pt idx="881">
                  <c:v>0.69489280798774189</c:v>
                </c:pt>
                <c:pt idx="882">
                  <c:v>0.69455991616948365</c:v>
                </c:pt>
                <c:pt idx="883">
                  <c:v>0.69411512616939364</c:v>
                </c:pt>
                <c:pt idx="884">
                  <c:v>0.69308868616951835</c:v>
                </c:pt>
                <c:pt idx="885">
                  <c:v>0.69236457616946723</c:v>
                </c:pt>
                <c:pt idx="886">
                  <c:v>0.69238738905597907</c:v>
                </c:pt>
                <c:pt idx="887">
                  <c:v>0.69133083616954283</c:v>
                </c:pt>
                <c:pt idx="888">
                  <c:v>0.69012262616946884</c:v>
                </c:pt>
                <c:pt idx="889">
                  <c:v>0.69001331291643453</c:v>
                </c:pt>
                <c:pt idx="890">
                  <c:v>0.69031331616946545</c:v>
                </c:pt>
                <c:pt idx="891">
                  <c:v>0.68989482616956588</c:v>
                </c:pt>
                <c:pt idx="892">
                  <c:v>0.68967478080861611</c:v>
                </c:pt>
                <c:pt idx="893">
                  <c:v>0.68870050616938405</c:v>
                </c:pt>
                <c:pt idx="894">
                  <c:v>0.68849480616943182</c:v>
                </c:pt>
                <c:pt idx="895">
                  <c:v>0.6884587928361583</c:v>
                </c:pt>
                <c:pt idx="896">
                  <c:v>0.68629262616947695</c:v>
                </c:pt>
                <c:pt idx="897">
                  <c:v>0.68656062616942393</c:v>
                </c:pt>
                <c:pt idx="898">
                  <c:v>0.6862461261696069</c:v>
                </c:pt>
                <c:pt idx="899">
                  <c:v>0.6857838014272204</c:v>
                </c:pt>
                <c:pt idx="900">
                  <c:v>0.6855370261695416</c:v>
                </c:pt>
                <c:pt idx="901">
                  <c:v>0.68442833616949084</c:v>
                </c:pt>
                <c:pt idx="902">
                  <c:v>0.68513262616960469</c:v>
                </c:pt>
                <c:pt idx="903">
                  <c:v>0.68406361616944034</c:v>
                </c:pt>
                <c:pt idx="904">
                  <c:v>0.68291220088202798</c:v>
                </c:pt>
                <c:pt idx="905">
                  <c:v>0.68345729830065238</c:v>
                </c:pt>
                <c:pt idx="906">
                  <c:v>0.68219950616944092</c:v>
                </c:pt>
                <c:pt idx="907">
                  <c:v>0.68181719616939063</c:v>
                </c:pt>
                <c:pt idx="908">
                  <c:v>0.68109872616945322</c:v>
                </c:pt>
                <c:pt idx="909">
                  <c:v>0.68038756616931551</c:v>
                </c:pt>
                <c:pt idx="910">
                  <c:v>0.68056465616939565</c:v>
                </c:pt>
                <c:pt idx="911">
                  <c:v>0.67993468802512902</c:v>
                </c:pt>
                <c:pt idx="912">
                  <c:v>0.67980899603243605</c:v>
                </c:pt>
                <c:pt idx="913">
                  <c:v>0.67904545091161761</c:v>
                </c:pt>
                <c:pt idx="914">
                  <c:v>0.67834162616942995</c:v>
                </c:pt>
                <c:pt idx="915">
                  <c:v>0.67847222616953384</c:v>
                </c:pt>
                <c:pt idx="916">
                  <c:v>0.67744205616935593</c:v>
                </c:pt>
                <c:pt idx="917">
                  <c:v>0.67648345091164686</c:v>
                </c:pt>
                <c:pt idx="918">
                  <c:v>0.6773739661692999</c:v>
                </c:pt>
                <c:pt idx="919">
                  <c:v>0.67590511616947768</c:v>
                </c:pt>
                <c:pt idx="920">
                  <c:v>0.67566198616951811</c:v>
                </c:pt>
                <c:pt idx="921">
                  <c:v>0.67602262616947206</c:v>
                </c:pt>
                <c:pt idx="922">
                  <c:v>0.67401058391594348</c:v>
                </c:pt>
                <c:pt idx="923">
                  <c:v>0.67401978616942571</c:v>
                </c:pt>
                <c:pt idx="924">
                  <c:v>0.67415723441693864</c:v>
                </c:pt>
                <c:pt idx="925">
                  <c:v>0.67386040616952669</c:v>
                </c:pt>
                <c:pt idx="926">
                  <c:v>0.67335412616952961</c:v>
                </c:pt>
                <c:pt idx="927">
                  <c:v>0.67336794616943563</c:v>
                </c:pt>
                <c:pt idx="928">
                  <c:v>0.67277337616950494</c:v>
                </c:pt>
                <c:pt idx="929">
                  <c:v>0.67312527616951801</c:v>
                </c:pt>
                <c:pt idx="930">
                  <c:v>0.67228833450282477</c:v>
                </c:pt>
                <c:pt idx="931">
                  <c:v>0.67111227950280761</c:v>
                </c:pt>
                <c:pt idx="932">
                  <c:v>0.67047596616950722</c:v>
                </c:pt>
                <c:pt idx="933">
                  <c:v>0.67007762616947586</c:v>
                </c:pt>
                <c:pt idx="934">
                  <c:v>0.67013107616947087</c:v>
                </c:pt>
                <c:pt idx="935">
                  <c:v>0.66934158616948281</c:v>
                </c:pt>
                <c:pt idx="936">
                  <c:v>0.66978037616934372</c:v>
                </c:pt>
                <c:pt idx="937">
                  <c:v>0.66887460489283634</c:v>
                </c:pt>
                <c:pt idx="938">
                  <c:v>0.66717562616952686</c:v>
                </c:pt>
                <c:pt idx="939">
                  <c:v>0.66703462616946918</c:v>
                </c:pt>
                <c:pt idx="940">
                  <c:v>0.66665941616945534</c:v>
                </c:pt>
                <c:pt idx="941">
                  <c:v>0.66694105616946653</c:v>
                </c:pt>
                <c:pt idx="942">
                  <c:v>0.66571314163346074</c:v>
                </c:pt>
                <c:pt idx="943">
                  <c:v>0.66677162616936669</c:v>
                </c:pt>
                <c:pt idx="944">
                  <c:v>0.66505837616944252</c:v>
                </c:pt>
                <c:pt idx="945">
                  <c:v>0.66513527616941115</c:v>
                </c:pt>
                <c:pt idx="946">
                  <c:v>0.6645269595028227</c:v>
                </c:pt>
                <c:pt idx="947">
                  <c:v>0.66556262616951889</c:v>
                </c:pt>
                <c:pt idx="948">
                  <c:v>0.66362948932730736</c:v>
                </c:pt>
                <c:pt idx="949">
                  <c:v>0.66300252200277154</c:v>
                </c:pt>
                <c:pt idx="950">
                  <c:v>0.66309737616946218</c:v>
                </c:pt>
                <c:pt idx="951">
                  <c:v>0.66255281616949702</c:v>
                </c:pt>
                <c:pt idx="952">
                  <c:v>0.66217370616942783</c:v>
                </c:pt>
                <c:pt idx="953">
                  <c:v>0.66184774616951614</c:v>
                </c:pt>
                <c:pt idx="954">
                  <c:v>0.66177249075293787</c:v>
                </c:pt>
                <c:pt idx="955">
                  <c:v>0.66235887616949474</c:v>
                </c:pt>
                <c:pt idx="956">
                  <c:v>0.6605160215182766</c:v>
                </c:pt>
                <c:pt idx="957">
                  <c:v>0.66009156616958686</c:v>
                </c:pt>
                <c:pt idx="958">
                  <c:v>0.65940953616949383</c:v>
                </c:pt>
                <c:pt idx="959">
                  <c:v>0.65911738616941362</c:v>
                </c:pt>
                <c:pt idx="960">
                  <c:v>0.6589869061695468</c:v>
                </c:pt>
                <c:pt idx="961">
                  <c:v>0.65853400761282965</c:v>
                </c:pt>
                <c:pt idx="962">
                  <c:v>0.65806762616948555</c:v>
                </c:pt>
                <c:pt idx="963">
                  <c:v>0.65748813616940682</c:v>
                </c:pt>
                <c:pt idx="964">
                  <c:v>0.65599053406421748</c:v>
                </c:pt>
                <c:pt idx="965">
                  <c:v>0.65559257616946864</c:v>
                </c:pt>
                <c:pt idx="966">
                  <c:v>0.65562855616947835</c:v>
                </c:pt>
                <c:pt idx="967">
                  <c:v>0.65499234781893279</c:v>
                </c:pt>
                <c:pt idx="968">
                  <c:v>0.65461687616942965</c:v>
                </c:pt>
                <c:pt idx="969">
                  <c:v>0.65441368616940565</c:v>
                </c:pt>
                <c:pt idx="970">
                  <c:v>0.6537001761695671</c:v>
                </c:pt>
                <c:pt idx="971">
                  <c:v>0.65412267616952391</c:v>
                </c:pt>
                <c:pt idx="972">
                  <c:v>0.65315137616949215</c:v>
                </c:pt>
                <c:pt idx="973">
                  <c:v>0.65164448331239777</c:v>
                </c:pt>
                <c:pt idx="974">
                  <c:v>0.65098696616965412</c:v>
                </c:pt>
                <c:pt idx="975">
                  <c:v>0.65123239616959139</c:v>
                </c:pt>
                <c:pt idx="976">
                  <c:v>0.65063475616942656</c:v>
                </c:pt>
                <c:pt idx="977">
                  <c:v>0.65082377616944787</c:v>
                </c:pt>
                <c:pt idx="978">
                  <c:v>0.6496520694684319</c:v>
                </c:pt>
                <c:pt idx="979">
                  <c:v>0.64941954616962505</c:v>
                </c:pt>
                <c:pt idx="980">
                  <c:v>0.64826017616943088</c:v>
                </c:pt>
                <c:pt idx="981">
                  <c:v>0.64960549573467741</c:v>
                </c:pt>
                <c:pt idx="982">
                  <c:v>0.64859035165973578</c:v>
                </c:pt>
                <c:pt idx="983">
                  <c:v>0.64806200616948384</c:v>
                </c:pt>
                <c:pt idx="984">
                  <c:v>0.64775306616958805</c:v>
                </c:pt>
                <c:pt idx="985">
                  <c:v>0.64772684491944765</c:v>
                </c:pt>
                <c:pt idx="986">
                  <c:v>0.64751203616960162</c:v>
                </c:pt>
                <c:pt idx="987">
                  <c:v>0.64662600616951504</c:v>
                </c:pt>
                <c:pt idx="988">
                  <c:v>0.64647680616953274</c:v>
                </c:pt>
                <c:pt idx="989">
                  <c:v>0.64596289889671255</c:v>
                </c:pt>
                <c:pt idx="990">
                  <c:v>0.64563231847716962</c:v>
                </c:pt>
                <c:pt idx="991">
                  <c:v>0.64504808616951237</c:v>
                </c:pt>
                <c:pt idx="992">
                  <c:v>0.64473961265580126</c:v>
                </c:pt>
                <c:pt idx="993">
                  <c:v>0.64449762616951289</c:v>
                </c:pt>
                <c:pt idx="994">
                  <c:v>0.64473420616930577</c:v>
                </c:pt>
                <c:pt idx="995">
                  <c:v>0.64458600616959094</c:v>
                </c:pt>
                <c:pt idx="996">
                  <c:v>0.64348612616950662</c:v>
                </c:pt>
                <c:pt idx="997">
                  <c:v>0.64334225616947804</c:v>
                </c:pt>
                <c:pt idx="998">
                  <c:v>0.64312340616946695</c:v>
                </c:pt>
                <c:pt idx="999">
                  <c:v>0.64434880798766869</c:v>
                </c:pt>
                <c:pt idx="1000">
                  <c:v>0.6412985609520655</c:v>
                </c:pt>
                <c:pt idx="1001">
                  <c:v>0.64164486616936034</c:v>
                </c:pt>
                <c:pt idx="1002">
                  <c:v>0.64103689616952608</c:v>
                </c:pt>
                <c:pt idx="1003">
                  <c:v>0.64079906616941007</c:v>
                </c:pt>
                <c:pt idx="1004">
                  <c:v>0.6409802161693986</c:v>
                </c:pt>
                <c:pt idx="1005">
                  <c:v>0.64015231765883296</c:v>
                </c:pt>
                <c:pt idx="1006">
                  <c:v>0.63992193569325373</c:v>
                </c:pt>
                <c:pt idx="1007">
                  <c:v>0.63888760616959239</c:v>
                </c:pt>
                <c:pt idx="1008">
                  <c:v>0.63903775116946804</c:v>
                </c:pt>
                <c:pt idx="1009">
                  <c:v>0.63815076410058802</c:v>
                </c:pt>
                <c:pt idx="1010">
                  <c:v>0.63823586616941186</c:v>
                </c:pt>
                <c:pt idx="1011">
                  <c:v>0.6380592661694513</c:v>
                </c:pt>
                <c:pt idx="1012">
                  <c:v>0.6374088237002411</c:v>
                </c:pt>
                <c:pt idx="1013">
                  <c:v>0.63675537616950639</c:v>
                </c:pt>
                <c:pt idx="1014">
                  <c:v>0.63707362616945484</c:v>
                </c:pt>
                <c:pt idx="1015">
                  <c:v>0.63623932616940382</c:v>
                </c:pt>
                <c:pt idx="1016">
                  <c:v>0.63639687616940188</c:v>
                </c:pt>
                <c:pt idx="1017">
                  <c:v>0.63494069561397992</c:v>
                </c:pt>
                <c:pt idx="1018">
                  <c:v>0.635427365752675</c:v>
                </c:pt>
                <c:pt idx="1019">
                  <c:v>0.63480954616950913</c:v>
                </c:pt>
                <c:pt idx="1020">
                  <c:v>0.63453155616950774</c:v>
                </c:pt>
                <c:pt idx="1021">
                  <c:v>0.63421331616956544</c:v>
                </c:pt>
                <c:pt idx="1022">
                  <c:v>0.63364513616959472</c:v>
                </c:pt>
                <c:pt idx="1023">
                  <c:v>0.63297081616939344</c:v>
                </c:pt>
                <c:pt idx="1024">
                  <c:v>0.6328280455242935</c:v>
                </c:pt>
                <c:pt idx="1025">
                  <c:v>0.63280595950281926</c:v>
                </c:pt>
                <c:pt idx="1026">
                  <c:v>0.63299920616950434</c:v>
                </c:pt>
                <c:pt idx="1027">
                  <c:v>0.63200133616949727</c:v>
                </c:pt>
                <c:pt idx="1028">
                  <c:v>0.63201707616947767</c:v>
                </c:pt>
                <c:pt idx="1029">
                  <c:v>0.6313146461695015</c:v>
                </c:pt>
                <c:pt idx="1030">
                  <c:v>0.63093259524163159</c:v>
                </c:pt>
                <c:pt idx="1031">
                  <c:v>0.63120028616948987</c:v>
                </c:pt>
                <c:pt idx="1032">
                  <c:v>0.63067020616951519</c:v>
                </c:pt>
                <c:pt idx="1033">
                  <c:v>0.63046391616949082</c:v>
                </c:pt>
                <c:pt idx="1034">
                  <c:v>0.63140702616946964</c:v>
                </c:pt>
                <c:pt idx="1035">
                  <c:v>0.62921715075971452</c:v>
                </c:pt>
                <c:pt idx="1036">
                  <c:v>0.62965436616950599</c:v>
                </c:pt>
                <c:pt idx="1037">
                  <c:v>0.6291519973035119</c:v>
                </c:pt>
                <c:pt idx="1038">
                  <c:v>0.62835063616957476</c:v>
                </c:pt>
                <c:pt idx="1039">
                  <c:v>0.62814378616948996</c:v>
                </c:pt>
                <c:pt idx="1040">
                  <c:v>0.62767862616947279</c:v>
                </c:pt>
                <c:pt idx="1041">
                  <c:v>0.62762062616951986</c:v>
                </c:pt>
                <c:pt idx="1042">
                  <c:v>0.62772546902661475</c:v>
                </c:pt>
                <c:pt idx="1043">
                  <c:v>0.62524272717944063</c:v>
                </c:pt>
                <c:pt idx="1044">
                  <c:v>0.62621167616949225</c:v>
                </c:pt>
                <c:pt idx="1045">
                  <c:v>0.62655617616945869</c:v>
                </c:pt>
                <c:pt idx="1046">
                  <c:v>0.6248538461694032</c:v>
                </c:pt>
                <c:pt idx="1047">
                  <c:v>0.62487787359226865</c:v>
                </c:pt>
                <c:pt idx="1048">
                  <c:v>0.62451542616953903</c:v>
                </c:pt>
                <c:pt idx="1049">
                  <c:v>0.62438582616964422</c:v>
                </c:pt>
                <c:pt idx="1050">
                  <c:v>0.62447994759790504</c:v>
                </c:pt>
                <c:pt idx="1051">
                  <c:v>0.62317157122443356</c:v>
                </c:pt>
                <c:pt idx="1052">
                  <c:v>0.62265310616952418</c:v>
                </c:pt>
                <c:pt idx="1053">
                  <c:v>0.62235145091182265</c:v>
                </c:pt>
                <c:pt idx="1054">
                  <c:v>0.62293025616948483</c:v>
                </c:pt>
                <c:pt idx="1055">
                  <c:v>0.62205458616946885</c:v>
                </c:pt>
                <c:pt idx="1056">
                  <c:v>0.62140721616933225</c:v>
                </c:pt>
                <c:pt idx="1057">
                  <c:v>0.6215184761694863</c:v>
                </c:pt>
                <c:pt idx="1058">
                  <c:v>0.62090797099705242</c:v>
                </c:pt>
                <c:pt idx="1059">
                  <c:v>0.62082262616947315</c:v>
                </c:pt>
                <c:pt idx="1060">
                  <c:v>0.61962431303816135</c:v>
                </c:pt>
                <c:pt idx="1061">
                  <c:v>0.6191966061694687</c:v>
                </c:pt>
                <c:pt idx="1062">
                  <c:v>0.61878071616951302</c:v>
                </c:pt>
                <c:pt idx="1063">
                  <c:v>0.6184632861694157</c:v>
                </c:pt>
                <c:pt idx="1064">
                  <c:v>0.61874819616950805</c:v>
                </c:pt>
                <c:pt idx="1065">
                  <c:v>0.61831854369525252</c:v>
                </c:pt>
                <c:pt idx="1066">
                  <c:v>0.61819662616933735</c:v>
                </c:pt>
                <c:pt idx="1067">
                  <c:v>0.61778559914250764</c:v>
                </c:pt>
                <c:pt idx="1068">
                  <c:v>0.61705430702049691</c:v>
                </c:pt>
                <c:pt idx="1069">
                  <c:v>0.61702831616949805</c:v>
                </c:pt>
                <c:pt idx="1070">
                  <c:v>0.61596950245817372</c:v>
                </c:pt>
                <c:pt idx="1071">
                  <c:v>0.61566359616956978</c:v>
                </c:pt>
                <c:pt idx="1072">
                  <c:v>0.61460846616953091</c:v>
                </c:pt>
                <c:pt idx="1073">
                  <c:v>0.61411203616951715</c:v>
                </c:pt>
                <c:pt idx="1074">
                  <c:v>0.61462707616955714</c:v>
                </c:pt>
                <c:pt idx="1075">
                  <c:v>0.61398311575267428</c:v>
                </c:pt>
                <c:pt idx="1076">
                  <c:v>0.61352355950276649</c:v>
                </c:pt>
                <c:pt idx="1077">
                  <c:v>0.61378829283616265</c:v>
                </c:pt>
                <c:pt idx="1078">
                  <c:v>0.6133625361694186</c:v>
                </c:pt>
                <c:pt idx="1079">
                  <c:v>0.61329304616956082</c:v>
                </c:pt>
                <c:pt idx="1080">
                  <c:v>0.61276427616954465</c:v>
                </c:pt>
                <c:pt idx="1081">
                  <c:v>0.61257570616936663</c:v>
                </c:pt>
                <c:pt idx="1082">
                  <c:v>0.61270125116944196</c:v>
                </c:pt>
                <c:pt idx="1083">
                  <c:v>0.61210476616948195</c:v>
                </c:pt>
                <c:pt idx="1084">
                  <c:v>0.61253021616957692</c:v>
                </c:pt>
                <c:pt idx="1085">
                  <c:v>0.61147905474086883</c:v>
                </c:pt>
                <c:pt idx="1086">
                  <c:v>0.61018818980581058</c:v>
                </c:pt>
                <c:pt idx="1087">
                  <c:v>0.61054424616938419</c:v>
                </c:pt>
                <c:pt idx="1088">
                  <c:v>0.60950759616943662</c:v>
                </c:pt>
                <c:pt idx="1089">
                  <c:v>0.60965906827485294</c:v>
                </c:pt>
                <c:pt idx="1090">
                  <c:v>0.60921659616946044</c:v>
                </c:pt>
                <c:pt idx="1091">
                  <c:v>0.60921689616937302</c:v>
                </c:pt>
                <c:pt idx="1092">
                  <c:v>0.60855928616941091</c:v>
                </c:pt>
                <c:pt idx="1093">
                  <c:v>0.60835888616944211</c:v>
                </c:pt>
                <c:pt idx="1094">
                  <c:v>0.60781845950279612</c:v>
                </c:pt>
                <c:pt idx="1095">
                  <c:v>0.60681995270006461</c:v>
                </c:pt>
                <c:pt idx="1096">
                  <c:v>0.60775522616953292</c:v>
                </c:pt>
                <c:pt idx="1097">
                  <c:v>0.60687848616938112</c:v>
                </c:pt>
                <c:pt idx="1098">
                  <c:v>0.60615429616936589</c:v>
                </c:pt>
                <c:pt idx="1099">
                  <c:v>0.60609232616944564</c:v>
                </c:pt>
                <c:pt idx="1100">
                  <c:v>0.60495015616959591</c:v>
                </c:pt>
                <c:pt idx="1101">
                  <c:v>0.60481877616951074</c:v>
                </c:pt>
                <c:pt idx="1102">
                  <c:v>0.60556937616965467</c:v>
                </c:pt>
                <c:pt idx="1103">
                  <c:v>0.60582262616945703</c:v>
                </c:pt>
                <c:pt idx="1104">
                  <c:v>0.60463409283610903</c:v>
                </c:pt>
                <c:pt idx="1105">
                  <c:v>0.60442893616959992</c:v>
                </c:pt>
                <c:pt idx="1106">
                  <c:v>0.60442474616940112</c:v>
                </c:pt>
                <c:pt idx="1107">
                  <c:v>0.60352183616945099</c:v>
                </c:pt>
                <c:pt idx="1108">
                  <c:v>0.60288050616940003</c:v>
                </c:pt>
                <c:pt idx="1109">
                  <c:v>0.60221856616945502</c:v>
                </c:pt>
                <c:pt idx="1110">
                  <c:v>0.60275287359218277</c:v>
                </c:pt>
                <c:pt idx="1111">
                  <c:v>0.60210884435133494</c:v>
                </c:pt>
                <c:pt idx="1112">
                  <c:v>0.60091862616947611</c:v>
                </c:pt>
                <c:pt idx="1113">
                  <c:v>0.60181589616952891</c:v>
                </c:pt>
                <c:pt idx="1114">
                  <c:v>0.60108698616939193</c:v>
                </c:pt>
                <c:pt idx="1115">
                  <c:v>0.60073633616946165</c:v>
                </c:pt>
                <c:pt idx="1116">
                  <c:v>0.60022302200285083</c:v>
                </c:pt>
                <c:pt idx="1117">
                  <c:v>0.60002347616949936</c:v>
                </c:pt>
                <c:pt idx="1118">
                  <c:v>0.60090144616961683</c:v>
                </c:pt>
                <c:pt idx="1119">
                  <c:v>0.59970595616950284</c:v>
                </c:pt>
                <c:pt idx="1120">
                  <c:v>0.59844777616956435</c:v>
                </c:pt>
                <c:pt idx="1121">
                  <c:v>0.59674262616953067</c:v>
                </c:pt>
                <c:pt idx="1122">
                  <c:v>0.59718369195894483</c:v>
                </c:pt>
                <c:pt idx="1123">
                  <c:v>0.59664280616952814</c:v>
                </c:pt>
                <c:pt idx="1124">
                  <c:v>0.59667174616954921</c:v>
                </c:pt>
                <c:pt idx="1125">
                  <c:v>0.59679636616942844</c:v>
                </c:pt>
                <c:pt idx="1126">
                  <c:v>0.59593612616944758</c:v>
                </c:pt>
                <c:pt idx="1127">
                  <c:v>0.59534079616940971</c:v>
                </c:pt>
                <c:pt idx="1128">
                  <c:v>0.59497262616948032</c:v>
                </c:pt>
                <c:pt idx="1129">
                  <c:v>0.59505246674912349</c:v>
                </c:pt>
                <c:pt idx="1130">
                  <c:v>0.59448884616935516</c:v>
                </c:pt>
                <c:pt idx="1131">
                  <c:v>0.5945271061695081</c:v>
                </c:pt>
                <c:pt idx="1132">
                  <c:v>0.59448703616952514</c:v>
                </c:pt>
                <c:pt idx="1133">
                  <c:v>0.59394045616932212</c:v>
                </c:pt>
                <c:pt idx="1134">
                  <c:v>0.59323128596339758</c:v>
                </c:pt>
                <c:pt idx="1135">
                  <c:v>0.59336193616941568</c:v>
                </c:pt>
                <c:pt idx="1136">
                  <c:v>0.59259355344218534</c:v>
                </c:pt>
                <c:pt idx="1137">
                  <c:v>0.59212439087535396</c:v>
                </c:pt>
                <c:pt idx="1138">
                  <c:v>0.59182928616937291</c:v>
                </c:pt>
                <c:pt idx="1139">
                  <c:v>0.59205770616948461</c:v>
                </c:pt>
                <c:pt idx="1140">
                  <c:v>0.59160235616947465</c:v>
                </c:pt>
                <c:pt idx="1141">
                  <c:v>0.59159042880119728</c:v>
                </c:pt>
                <c:pt idx="1142">
                  <c:v>0.5912537061694535</c:v>
                </c:pt>
                <c:pt idx="1143">
                  <c:v>0.590705666169414</c:v>
                </c:pt>
                <c:pt idx="1144">
                  <c:v>0.59065547616937608</c:v>
                </c:pt>
                <c:pt idx="1145">
                  <c:v>0.59064900251357577</c:v>
                </c:pt>
                <c:pt idx="1146">
                  <c:v>0.58766791783612859</c:v>
                </c:pt>
                <c:pt idx="1147">
                  <c:v>0.58764898616941263</c:v>
                </c:pt>
                <c:pt idx="1148">
                  <c:v>0.58742677616949379</c:v>
                </c:pt>
                <c:pt idx="1149">
                  <c:v>0.58750043616953462</c:v>
                </c:pt>
                <c:pt idx="1150">
                  <c:v>0.58642617616943937</c:v>
                </c:pt>
                <c:pt idx="1151">
                  <c:v>0.58618972961774185</c:v>
                </c:pt>
                <c:pt idx="1152">
                  <c:v>0.58545652813024884</c:v>
                </c:pt>
                <c:pt idx="1153">
                  <c:v>0.58457370616950755</c:v>
                </c:pt>
                <c:pt idx="1154">
                  <c:v>0.58413123616949891</c:v>
                </c:pt>
                <c:pt idx="1155">
                  <c:v>0.58370503616946345</c:v>
                </c:pt>
                <c:pt idx="1156">
                  <c:v>0.58244185616959698</c:v>
                </c:pt>
                <c:pt idx="1157">
                  <c:v>0.58397973616948384</c:v>
                </c:pt>
                <c:pt idx="1158">
                  <c:v>0.58271906366944393</c:v>
                </c:pt>
                <c:pt idx="1159">
                  <c:v>0.58230392616947313</c:v>
                </c:pt>
                <c:pt idx="1160">
                  <c:v>0.58274286146361476</c:v>
                </c:pt>
                <c:pt idx="1161">
                  <c:v>0.58173194616958435</c:v>
                </c:pt>
                <c:pt idx="1162">
                  <c:v>0.58230660616948171</c:v>
                </c:pt>
                <c:pt idx="1163">
                  <c:v>0.58159016616940551</c:v>
                </c:pt>
                <c:pt idx="1164">
                  <c:v>0.58059887616949035</c:v>
                </c:pt>
                <c:pt idx="1165">
                  <c:v>0.58068282408619609</c:v>
                </c:pt>
                <c:pt idx="1166">
                  <c:v>0.5807135961694887</c:v>
                </c:pt>
                <c:pt idx="1167">
                  <c:v>0.58048298980582702</c:v>
                </c:pt>
                <c:pt idx="1168">
                  <c:v>0.57921906946852175</c:v>
                </c:pt>
                <c:pt idx="1169">
                  <c:v>0.57890180616950004</c:v>
                </c:pt>
                <c:pt idx="1170">
                  <c:v>0.57858561616953552</c:v>
                </c:pt>
                <c:pt idx="1171">
                  <c:v>0.57812161228060044</c:v>
                </c:pt>
                <c:pt idx="1172">
                  <c:v>0.57812400616950521</c:v>
                </c:pt>
                <c:pt idx="1173">
                  <c:v>0.57753271616948665</c:v>
                </c:pt>
                <c:pt idx="1174">
                  <c:v>0.57715821616951035</c:v>
                </c:pt>
                <c:pt idx="1175">
                  <c:v>0.57698610892815339</c:v>
                </c:pt>
                <c:pt idx="1176">
                  <c:v>0.57587474521716331</c:v>
                </c:pt>
                <c:pt idx="1177">
                  <c:v>0.57586005170144006</c:v>
                </c:pt>
                <c:pt idx="1178">
                  <c:v>0.57567052616943371</c:v>
                </c:pt>
                <c:pt idx="1179">
                  <c:v>0.57533726616938463</c:v>
                </c:pt>
                <c:pt idx="1180">
                  <c:v>0.57517162616956496</c:v>
                </c:pt>
                <c:pt idx="1181">
                  <c:v>0.57418375616949091</c:v>
                </c:pt>
                <c:pt idx="1182">
                  <c:v>0.57496482616944999</c:v>
                </c:pt>
                <c:pt idx="1183">
                  <c:v>0.57351438807422828</c:v>
                </c:pt>
                <c:pt idx="1184">
                  <c:v>0.57366166616947356</c:v>
                </c:pt>
                <c:pt idx="1185">
                  <c:v>0.57260562616945032</c:v>
                </c:pt>
                <c:pt idx="1186">
                  <c:v>0.57272023616940504</c:v>
                </c:pt>
                <c:pt idx="1187">
                  <c:v>0.57280814616938036</c:v>
                </c:pt>
                <c:pt idx="1188">
                  <c:v>0.5722620636695126</c:v>
                </c:pt>
                <c:pt idx="1189">
                  <c:v>0.5710187249348877</c:v>
                </c:pt>
                <c:pt idx="1190">
                  <c:v>0.56930367718996422</c:v>
                </c:pt>
                <c:pt idx="1191">
                  <c:v>0.56941112616949863</c:v>
                </c:pt>
                <c:pt idx="1192">
                  <c:v>0.5693629261695321</c:v>
                </c:pt>
                <c:pt idx="1193">
                  <c:v>0.56898735533609113</c:v>
                </c:pt>
                <c:pt idx="1194">
                  <c:v>0.56897282616937306</c:v>
                </c:pt>
                <c:pt idx="1195">
                  <c:v>0.56683262616942964</c:v>
                </c:pt>
                <c:pt idx="1196">
                  <c:v>0.56706184616946664</c:v>
                </c:pt>
                <c:pt idx="1197">
                  <c:v>0.56710114616947893</c:v>
                </c:pt>
                <c:pt idx="1198">
                  <c:v>0.56621982616945865</c:v>
                </c:pt>
                <c:pt idx="1199">
                  <c:v>0.56649281616940228</c:v>
                </c:pt>
                <c:pt idx="1200">
                  <c:v>0.5659368553362325</c:v>
                </c:pt>
                <c:pt idx="1201">
                  <c:v>0.56628872616951764</c:v>
                </c:pt>
                <c:pt idx="1202">
                  <c:v>0.56529442246582706</c:v>
                </c:pt>
                <c:pt idx="1203">
                  <c:v>0.56467041616948044</c:v>
                </c:pt>
                <c:pt idx="1204">
                  <c:v>0.56471116616948913</c:v>
                </c:pt>
                <c:pt idx="1205">
                  <c:v>0.56462034616964762</c:v>
                </c:pt>
                <c:pt idx="1206">
                  <c:v>0.56392414700282245</c:v>
                </c:pt>
                <c:pt idx="1207">
                  <c:v>0.56386816616944202</c:v>
                </c:pt>
                <c:pt idx="1208">
                  <c:v>0.56345882616963661</c:v>
                </c:pt>
                <c:pt idx="1209">
                  <c:v>0.56378893602865865</c:v>
                </c:pt>
                <c:pt idx="1210">
                  <c:v>0.56162442616960284</c:v>
                </c:pt>
                <c:pt idx="1211">
                  <c:v>0.56211424616942962</c:v>
                </c:pt>
                <c:pt idx="1212">
                  <c:v>0.56215000116945668</c:v>
                </c:pt>
                <c:pt idx="1213">
                  <c:v>0.56228992616941365</c:v>
                </c:pt>
                <c:pt idx="1214">
                  <c:v>0.56160397616950974</c:v>
                </c:pt>
                <c:pt idx="1215">
                  <c:v>0.56156452616951924</c:v>
                </c:pt>
                <c:pt idx="1216">
                  <c:v>0.56049273255233345</c:v>
                </c:pt>
                <c:pt idx="1217">
                  <c:v>0.55993736616946421</c:v>
                </c:pt>
                <c:pt idx="1218">
                  <c:v>0.55980085533613644</c:v>
                </c:pt>
                <c:pt idx="1219">
                  <c:v>0.55936816616939211</c:v>
                </c:pt>
                <c:pt idx="1220">
                  <c:v>0.55871130616951492</c:v>
                </c:pt>
                <c:pt idx="1221">
                  <c:v>0.55856114616948105</c:v>
                </c:pt>
                <c:pt idx="1222">
                  <c:v>0.55879983616950202</c:v>
                </c:pt>
                <c:pt idx="1223">
                  <c:v>0.55919868677558915</c:v>
                </c:pt>
                <c:pt idx="1224">
                  <c:v>0.5591188614635898</c:v>
                </c:pt>
                <c:pt idx="1225">
                  <c:v>0.55700262616946361</c:v>
                </c:pt>
                <c:pt idx="1226">
                  <c:v>0.55737302616942963</c:v>
                </c:pt>
                <c:pt idx="1227">
                  <c:v>0.55653141616947943</c:v>
                </c:pt>
                <c:pt idx="1228">
                  <c:v>0.5570091961694188</c:v>
                </c:pt>
                <c:pt idx="1229">
                  <c:v>0.55641612616932357</c:v>
                </c:pt>
                <c:pt idx="1230">
                  <c:v>0.5561213914757277</c:v>
                </c:pt>
                <c:pt idx="1231">
                  <c:v>0.5551352231845228</c:v>
                </c:pt>
                <c:pt idx="1232">
                  <c:v>0.55453944969886493</c:v>
                </c:pt>
                <c:pt idx="1233">
                  <c:v>0.55331262616947263</c:v>
                </c:pt>
                <c:pt idx="1234">
                  <c:v>0.55430659616953903</c:v>
                </c:pt>
                <c:pt idx="1235">
                  <c:v>0.55475018616957228</c:v>
                </c:pt>
                <c:pt idx="1236">
                  <c:v>0.55453622616944642</c:v>
                </c:pt>
                <c:pt idx="1237">
                  <c:v>0.55433488616950055</c:v>
                </c:pt>
                <c:pt idx="1238">
                  <c:v>0.55271953526038065</c:v>
                </c:pt>
                <c:pt idx="1239">
                  <c:v>0.55371410533614096</c:v>
                </c:pt>
                <c:pt idx="1240">
                  <c:v>0.55379746616951508</c:v>
                </c:pt>
                <c:pt idx="1241">
                  <c:v>0.55199242825281669</c:v>
                </c:pt>
                <c:pt idx="1242">
                  <c:v>0.55221367616938832</c:v>
                </c:pt>
                <c:pt idx="1243">
                  <c:v>0.55249404616944275</c:v>
                </c:pt>
                <c:pt idx="1244">
                  <c:v>0.55208173616946965</c:v>
                </c:pt>
                <c:pt idx="1245">
                  <c:v>0.55142283669580794</c:v>
                </c:pt>
                <c:pt idx="1246">
                  <c:v>0.55114801616960718</c:v>
                </c:pt>
                <c:pt idx="1247">
                  <c:v>0.55164079616946682</c:v>
                </c:pt>
                <c:pt idx="1248">
                  <c:v>0.5510194419589709</c:v>
                </c:pt>
                <c:pt idx="1249">
                  <c:v>0.55041945445235252</c:v>
                </c:pt>
                <c:pt idx="1250">
                  <c:v>0.55083490616952824</c:v>
                </c:pt>
                <c:pt idx="1251">
                  <c:v>0.5496906366958596</c:v>
                </c:pt>
                <c:pt idx="1252">
                  <c:v>0.55022195616943892</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0.54744405616938419</c:v>
                </c:pt>
                <c:pt idx="1261">
                  <c:v>0.54754396616952761</c:v>
                </c:pt>
                <c:pt idx="1262">
                  <c:v>0.5473329061693164</c:v>
                </c:pt>
                <c:pt idx="1263">
                  <c:v>0.54709225630641489</c:v>
                </c:pt>
                <c:pt idx="1264">
                  <c:v>0.54694655616947496</c:v>
                </c:pt>
                <c:pt idx="1265">
                  <c:v>0.54694647465424862</c:v>
                </c:pt>
                <c:pt idx="1266">
                  <c:v>0.54562313932743223</c:v>
                </c:pt>
                <c:pt idx="1267">
                  <c:v>0.54572379616946964</c:v>
                </c:pt>
                <c:pt idx="1268">
                  <c:v>0.54508860616950183</c:v>
                </c:pt>
                <c:pt idx="1269">
                  <c:v>0.54457570950286538</c:v>
                </c:pt>
                <c:pt idx="1270">
                  <c:v>0.54420174616944905</c:v>
                </c:pt>
                <c:pt idx="1271">
                  <c:v>0.54406289616946424</c:v>
                </c:pt>
                <c:pt idx="1272">
                  <c:v>0.54404262616942978</c:v>
                </c:pt>
                <c:pt idx="1273">
                  <c:v>0.54353525520167523</c:v>
                </c:pt>
                <c:pt idx="1274">
                  <c:v>0.54260493386179665</c:v>
                </c:pt>
                <c:pt idx="1275">
                  <c:v>0.54263386616946763</c:v>
                </c:pt>
                <c:pt idx="1276">
                  <c:v>0.54234901564319915</c:v>
                </c:pt>
                <c:pt idx="1277">
                  <c:v>0.54191894616946001</c:v>
                </c:pt>
                <c:pt idx="1278">
                  <c:v>0.54194332616938945</c:v>
                </c:pt>
                <c:pt idx="1279">
                  <c:v>0.5415569461694929</c:v>
                </c:pt>
                <c:pt idx="1280">
                  <c:v>0.54049777616950345</c:v>
                </c:pt>
                <c:pt idx="1281">
                  <c:v>0.54070947616948506</c:v>
                </c:pt>
                <c:pt idx="1282">
                  <c:v>0.54046941649204461</c:v>
                </c:pt>
                <c:pt idx="1283">
                  <c:v>0.54022262616948202</c:v>
                </c:pt>
                <c:pt idx="1284">
                  <c:v>0.53998137616940889</c:v>
                </c:pt>
                <c:pt idx="1285">
                  <c:v>0.53892616616947464</c:v>
                </c:pt>
                <c:pt idx="1286">
                  <c:v>0.53901676616951022</c:v>
                </c:pt>
                <c:pt idx="1287">
                  <c:v>0.53848367616939263</c:v>
                </c:pt>
                <c:pt idx="1288">
                  <c:v>0.53863033616953393</c:v>
                </c:pt>
                <c:pt idx="1289">
                  <c:v>0.53816002200279911</c:v>
                </c:pt>
                <c:pt idx="1290">
                  <c:v>0.53797753616935062</c:v>
                </c:pt>
                <c:pt idx="1291">
                  <c:v>0.5383140190265866</c:v>
                </c:pt>
                <c:pt idx="1292">
                  <c:v>0.53769562616946798</c:v>
                </c:pt>
                <c:pt idx="1293">
                  <c:v>0.53755268616951923</c:v>
                </c:pt>
                <c:pt idx="1294">
                  <c:v>0.53701452616942902</c:v>
                </c:pt>
                <c:pt idx="1295">
                  <c:v>0.53667156366945912</c:v>
                </c:pt>
                <c:pt idx="1296">
                  <c:v>0.53659967616955995</c:v>
                </c:pt>
                <c:pt idx="1297">
                  <c:v>0.53608733616941662</c:v>
                </c:pt>
                <c:pt idx="1298">
                  <c:v>0.53542807616956745</c:v>
                </c:pt>
                <c:pt idx="1299">
                  <c:v>0.53603417616948101</c:v>
                </c:pt>
                <c:pt idx="1300">
                  <c:v>0.53552767701694359</c:v>
                </c:pt>
                <c:pt idx="1301">
                  <c:v>0.5342026261694599</c:v>
                </c:pt>
                <c:pt idx="1302">
                  <c:v>0.53454070063760639</c:v>
                </c:pt>
                <c:pt idx="1303">
                  <c:v>0.53412076616946569</c:v>
                </c:pt>
                <c:pt idx="1304">
                  <c:v>0.53413621616932971</c:v>
                </c:pt>
                <c:pt idx="1305">
                  <c:v>0.53389117616952053</c:v>
                </c:pt>
                <c:pt idx="1306">
                  <c:v>0.53296603616941263</c:v>
                </c:pt>
                <c:pt idx="1307">
                  <c:v>0.53327201616953479</c:v>
                </c:pt>
                <c:pt idx="1308">
                  <c:v>0.53267262616955813</c:v>
                </c:pt>
                <c:pt idx="1309">
                  <c:v>0.53245180649727863</c:v>
                </c:pt>
                <c:pt idx="1310">
                  <c:v>0.53224662616948282</c:v>
                </c:pt>
                <c:pt idx="1311">
                  <c:v>0.53225069616949983</c:v>
                </c:pt>
                <c:pt idx="1312">
                  <c:v>0.5318216761694029</c:v>
                </c:pt>
                <c:pt idx="1313">
                  <c:v>0.5320711861694466</c:v>
                </c:pt>
                <c:pt idx="1314">
                  <c:v>0.53162494616943101</c:v>
                </c:pt>
                <c:pt idx="1315">
                  <c:v>0.53148398406418096</c:v>
                </c:pt>
                <c:pt idx="1316">
                  <c:v>0.53122234616941455</c:v>
                </c:pt>
                <c:pt idx="1317">
                  <c:v>0.53061890616940954</c:v>
                </c:pt>
                <c:pt idx="1318">
                  <c:v>0.53063632182164389</c:v>
                </c:pt>
                <c:pt idx="1319">
                  <c:v>0.52918338292630418</c:v>
                </c:pt>
                <c:pt idx="1320">
                  <c:v>0.52933988616942462</c:v>
                </c:pt>
                <c:pt idx="1321">
                  <c:v>0.52871454283609853</c:v>
                </c:pt>
                <c:pt idx="1322">
                  <c:v>0.52944894249587693</c:v>
                </c:pt>
                <c:pt idx="1323">
                  <c:v>0.52841783616949689</c:v>
                </c:pt>
                <c:pt idx="1324">
                  <c:v>0.52851362616938502</c:v>
                </c:pt>
                <c:pt idx="1325">
                  <c:v>0.52814257444535428</c:v>
                </c:pt>
                <c:pt idx="1326">
                  <c:v>0.52814595950276555</c:v>
                </c:pt>
                <c:pt idx="1327">
                  <c:v>0.52719891616956871</c:v>
                </c:pt>
                <c:pt idx="1328">
                  <c:v>0.52748280511674617</c:v>
                </c:pt>
                <c:pt idx="1329">
                  <c:v>0.52690107616939674</c:v>
                </c:pt>
                <c:pt idx="1330">
                  <c:v>0.52651242616936056</c:v>
                </c:pt>
                <c:pt idx="1331">
                  <c:v>0.52652987616963365</c:v>
                </c:pt>
                <c:pt idx="1332">
                  <c:v>0.52655451616936944</c:v>
                </c:pt>
                <c:pt idx="1333">
                  <c:v>0.52543324616938492</c:v>
                </c:pt>
                <c:pt idx="1334">
                  <c:v>0.52654130616953465</c:v>
                </c:pt>
                <c:pt idx="1335">
                  <c:v>0.52550250852240632</c:v>
                </c:pt>
                <c:pt idx="1336">
                  <c:v>0.52507349616948484</c:v>
                </c:pt>
                <c:pt idx="1337">
                  <c:v>0.52485272616938561</c:v>
                </c:pt>
                <c:pt idx="1338">
                  <c:v>0.52504285616956414</c:v>
                </c:pt>
                <c:pt idx="1339">
                  <c:v>0.5241213861694406</c:v>
                </c:pt>
                <c:pt idx="1340">
                  <c:v>0.52479669616954683</c:v>
                </c:pt>
                <c:pt idx="1341">
                  <c:v>0.52365678406427207</c:v>
                </c:pt>
                <c:pt idx="1342">
                  <c:v>0.52367567616952004</c:v>
                </c:pt>
                <c:pt idx="1343">
                  <c:v>0.52352624881097987</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0.51982283616945446</c:v>
                </c:pt>
                <c:pt idx="1356">
                  <c:v>0.5196297561694817</c:v>
                </c:pt>
                <c:pt idx="1357">
                  <c:v>0.51993153616953824</c:v>
                </c:pt>
                <c:pt idx="1358">
                  <c:v>0.51909339616951078</c:v>
                </c:pt>
                <c:pt idx="1359">
                  <c:v>0.5192423209063135</c:v>
                </c:pt>
                <c:pt idx="1360">
                  <c:v>0.51897942616951043</c:v>
                </c:pt>
                <c:pt idx="1361">
                  <c:v>0.51908501078487879</c:v>
                </c:pt>
                <c:pt idx="1362">
                  <c:v>0.51745501747383704</c:v>
                </c:pt>
                <c:pt idx="1363">
                  <c:v>0.51739602616939362</c:v>
                </c:pt>
                <c:pt idx="1364">
                  <c:v>0.51758109616948056</c:v>
                </c:pt>
                <c:pt idx="1365">
                  <c:v>0.51726972616945943</c:v>
                </c:pt>
                <c:pt idx="1366">
                  <c:v>0.51761312616950761</c:v>
                </c:pt>
                <c:pt idx="1367">
                  <c:v>0.5171252261695698</c:v>
                </c:pt>
                <c:pt idx="1368">
                  <c:v>0.51695712616944434</c:v>
                </c:pt>
                <c:pt idx="1369">
                  <c:v>0.51633671545519633</c:v>
                </c:pt>
                <c:pt idx="1370">
                  <c:v>0.51466254142365975</c:v>
                </c:pt>
                <c:pt idx="1371">
                  <c:v>0.51501071616951433</c:v>
                </c:pt>
                <c:pt idx="1372">
                  <c:v>0.51483990616957176</c:v>
                </c:pt>
                <c:pt idx="1373">
                  <c:v>0.51441738406418758</c:v>
                </c:pt>
                <c:pt idx="1374">
                  <c:v>0.51398446616950477</c:v>
                </c:pt>
                <c:pt idx="1375">
                  <c:v>0.5144895661695017</c:v>
                </c:pt>
                <c:pt idx="1376">
                  <c:v>0.51356288331228783</c:v>
                </c:pt>
                <c:pt idx="1377">
                  <c:v>0.5134526261694532</c:v>
                </c:pt>
                <c:pt idx="1378">
                  <c:v>0.5133612261694086</c:v>
                </c:pt>
                <c:pt idx="1379">
                  <c:v>0.51176201616948591</c:v>
                </c:pt>
                <c:pt idx="1380">
                  <c:v>0.51272989985359796</c:v>
                </c:pt>
                <c:pt idx="1381">
                  <c:v>0.51197965616946006</c:v>
                </c:pt>
                <c:pt idx="1382">
                  <c:v>0.51176223616937588</c:v>
                </c:pt>
                <c:pt idx="1383">
                  <c:v>0.5117011261696689</c:v>
                </c:pt>
                <c:pt idx="1384">
                  <c:v>0.51090158616946724</c:v>
                </c:pt>
                <c:pt idx="1385">
                  <c:v>0.51173856366945369</c:v>
                </c:pt>
                <c:pt idx="1386">
                  <c:v>0.50989262616946063</c:v>
                </c:pt>
                <c:pt idx="1387">
                  <c:v>0.51063486616955478</c:v>
                </c:pt>
                <c:pt idx="1388">
                  <c:v>0.51024480616953982</c:v>
                </c:pt>
                <c:pt idx="1389">
                  <c:v>0.51016994616941269</c:v>
                </c:pt>
                <c:pt idx="1390">
                  <c:v>0.50989322616938315</c:v>
                </c:pt>
                <c:pt idx="1391">
                  <c:v>0.51035286616938469</c:v>
                </c:pt>
                <c:pt idx="1392">
                  <c:v>0.5101150893274552</c:v>
                </c:pt>
                <c:pt idx="1393">
                  <c:v>0.50933866616944101</c:v>
                </c:pt>
                <c:pt idx="1394">
                  <c:v>0.50842027322835293</c:v>
                </c:pt>
                <c:pt idx="1395">
                  <c:v>0.5077809595028242</c:v>
                </c:pt>
                <c:pt idx="1396">
                  <c:v>0.50807934616946682</c:v>
                </c:pt>
                <c:pt idx="1397">
                  <c:v>0.50767742616942391</c:v>
                </c:pt>
                <c:pt idx="1398">
                  <c:v>0.50781478616944753</c:v>
                </c:pt>
                <c:pt idx="1399">
                  <c:v>0.50768876158620857</c:v>
                </c:pt>
                <c:pt idx="1400">
                  <c:v>0.50750521616949296</c:v>
                </c:pt>
                <c:pt idx="1401">
                  <c:v>0.50739234616959561</c:v>
                </c:pt>
                <c:pt idx="1402">
                  <c:v>0.50670971616941241</c:v>
                </c:pt>
                <c:pt idx="1403">
                  <c:v>0.50600720950274058</c:v>
                </c:pt>
                <c:pt idx="1404">
                  <c:v>0.50672462616947433</c:v>
                </c:pt>
                <c:pt idx="1405">
                  <c:v>0.50625468616951264</c:v>
                </c:pt>
                <c:pt idx="1406">
                  <c:v>0.50597733616940865</c:v>
                </c:pt>
                <c:pt idx="1407">
                  <c:v>0.50532924722212169</c:v>
                </c:pt>
                <c:pt idx="1408">
                  <c:v>0.50528358616956837</c:v>
                </c:pt>
                <c:pt idx="1409">
                  <c:v>0.50424915616939503</c:v>
                </c:pt>
                <c:pt idx="1410">
                  <c:v>0.50417865616958824</c:v>
                </c:pt>
                <c:pt idx="1411">
                  <c:v>0.50422826616953464</c:v>
                </c:pt>
                <c:pt idx="1412">
                  <c:v>0.504203076169631</c:v>
                </c:pt>
                <c:pt idx="1413">
                  <c:v>0.50426867880103876</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0.50010182616951382</c:v>
                </c:pt>
                <c:pt idx="1425">
                  <c:v>0.49971212616949917</c:v>
                </c:pt>
                <c:pt idx="1426">
                  <c:v>0.49957630616941751</c:v>
                </c:pt>
                <c:pt idx="1427">
                  <c:v>0.49946455344223806</c:v>
                </c:pt>
                <c:pt idx="1428">
                  <c:v>0.49753762616947539</c:v>
                </c:pt>
                <c:pt idx="1429">
                  <c:v>0.49826387616950352</c:v>
                </c:pt>
                <c:pt idx="1430">
                  <c:v>0.49839582616945777</c:v>
                </c:pt>
                <c:pt idx="1431">
                  <c:v>0.49885409616953846</c:v>
                </c:pt>
                <c:pt idx="1432">
                  <c:v>0.49841339459052847</c:v>
                </c:pt>
                <c:pt idx="1433">
                  <c:v>0.49768834616944102</c:v>
                </c:pt>
                <c:pt idx="1434">
                  <c:v>0.49783125616946278</c:v>
                </c:pt>
                <c:pt idx="1435">
                  <c:v>0.49789759616936702</c:v>
                </c:pt>
                <c:pt idx="1436">
                  <c:v>0.49755283396169236</c:v>
                </c:pt>
                <c:pt idx="1437">
                  <c:v>0.49688571038005713</c:v>
                </c:pt>
                <c:pt idx="1438">
                  <c:v>0.49645483893543552</c:v>
                </c:pt>
                <c:pt idx="1439">
                  <c:v>0.49601388616930897</c:v>
                </c:pt>
                <c:pt idx="1440">
                  <c:v>0.49538180616950567</c:v>
                </c:pt>
                <c:pt idx="1441">
                  <c:v>0.49554812616942517</c:v>
                </c:pt>
                <c:pt idx="1442">
                  <c:v>0.49536815616954855</c:v>
                </c:pt>
                <c:pt idx="1443">
                  <c:v>0.49483362616945298</c:v>
                </c:pt>
                <c:pt idx="1444">
                  <c:v>0.4955360025137594</c:v>
                </c:pt>
                <c:pt idx="1445">
                  <c:v>0.49457754283615435</c:v>
                </c:pt>
                <c:pt idx="1446">
                  <c:v>0.49396150616948453</c:v>
                </c:pt>
                <c:pt idx="1447">
                  <c:v>0.49397487616953251</c:v>
                </c:pt>
                <c:pt idx="1448">
                  <c:v>0.49347788616940258</c:v>
                </c:pt>
                <c:pt idx="1449">
                  <c:v>0.49332987616947033</c:v>
                </c:pt>
                <c:pt idx="1450">
                  <c:v>0.49310827880106051</c:v>
                </c:pt>
                <c:pt idx="1451">
                  <c:v>0.49267141616948668</c:v>
                </c:pt>
                <c:pt idx="1452">
                  <c:v>0.49236310765101632</c:v>
                </c:pt>
                <c:pt idx="1453">
                  <c:v>0.49372262616945872</c:v>
                </c:pt>
                <c:pt idx="1454">
                  <c:v>0.49210726616942752</c:v>
                </c:pt>
                <c:pt idx="1455">
                  <c:v>0.49256222616962553</c:v>
                </c:pt>
                <c:pt idx="1456">
                  <c:v>0.49229688390156018</c:v>
                </c:pt>
                <c:pt idx="1457">
                  <c:v>0.49116654536136706</c:v>
                </c:pt>
                <c:pt idx="1458">
                  <c:v>0.49082148616943855</c:v>
                </c:pt>
                <c:pt idx="1459">
                  <c:v>0.49144659616951092</c:v>
                </c:pt>
                <c:pt idx="1460">
                  <c:v>0.49052993616946705</c:v>
                </c:pt>
                <c:pt idx="1461">
                  <c:v>0.49092768616942917</c:v>
                </c:pt>
                <c:pt idx="1462">
                  <c:v>0.49013871312600088</c:v>
                </c:pt>
                <c:pt idx="1463">
                  <c:v>0.48994704126370436</c:v>
                </c:pt>
                <c:pt idx="1464">
                  <c:v>0.49024763616935735</c:v>
                </c:pt>
                <c:pt idx="1465">
                  <c:v>0.48929943616963101</c:v>
                </c:pt>
                <c:pt idx="1466">
                  <c:v>0.48901692616947068</c:v>
                </c:pt>
                <c:pt idx="1467">
                  <c:v>0.48900777616950192</c:v>
                </c:pt>
                <c:pt idx="1468">
                  <c:v>0.48846984616949451</c:v>
                </c:pt>
                <c:pt idx="1469">
                  <c:v>0.48790879459052461</c:v>
                </c:pt>
                <c:pt idx="1470">
                  <c:v>0.4874438109519873</c:v>
                </c:pt>
                <c:pt idx="1471">
                  <c:v>0.48805136110917213</c:v>
                </c:pt>
                <c:pt idx="1472">
                  <c:v>0.48755602616950056</c:v>
                </c:pt>
                <c:pt idx="1473">
                  <c:v>0.48655537616940675</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0.14080440616936624</c:v>
                </c:pt>
                <c:pt idx="3">
                  <c:v>0.13949042616945947</c:v>
                </c:pt>
                <c:pt idx="4">
                  <c:v>0.13858812616959426</c:v>
                </c:pt>
                <c:pt idx="5">
                  <c:v>0.13769561586030934</c:v>
                </c:pt>
                <c:pt idx="6">
                  <c:v>0.13668258616965537</c:v>
                </c:pt>
                <c:pt idx="7">
                  <c:v>0.13635262616963917</c:v>
                </c:pt>
                <c:pt idx="8">
                  <c:v>0.13635262616942614</c:v>
                </c:pt>
                <c:pt idx="9">
                  <c:v>0.13571262616949331</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0.11535262616939673</c:v>
                </c:pt>
                <c:pt idx="19">
                  <c:v>0.11535262616936828</c:v>
                </c:pt>
                <c:pt idx="20">
                  <c:v>0.11535262616936828</c:v>
                </c:pt>
                <c:pt idx="21">
                  <c:v>0.11535262616936828</c:v>
                </c:pt>
                <c:pt idx="22">
                  <c:v>0.11535262616936828</c:v>
                </c:pt>
                <c:pt idx="23">
                  <c:v>0.11535262616936828</c:v>
                </c:pt>
                <c:pt idx="24">
                  <c:v>0.11533574305258323</c:v>
                </c:pt>
                <c:pt idx="25">
                  <c:v>0.11290198100805071</c:v>
                </c:pt>
                <c:pt idx="26">
                  <c:v>0.1110554761694118</c:v>
                </c:pt>
                <c:pt idx="27">
                  <c:v>0.11094362616938715</c:v>
                </c:pt>
                <c:pt idx="28">
                  <c:v>0.10659639616935124</c:v>
                </c:pt>
                <c:pt idx="29">
                  <c:v>0.10253381616946911</c:v>
                </c:pt>
                <c:pt idx="30">
                  <c:v>0.10079262616956455</c:v>
                </c:pt>
                <c:pt idx="31">
                  <c:v>0.10275078616952271</c:v>
                </c:pt>
                <c:pt idx="32">
                  <c:v>0.10556692616941649</c:v>
                </c:pt>
                <c:pt idx="33">
                  <c:v>0.10591262616942743</c:v>
                </c:pt>
                <c:pt idx="34">
                  <c:v>0.10589691188371844</c:v>
                </c:pt>
                <c:pt idx="35">
                  <c:v>0.10530867616955675</c:v>
                </c:pt>
                <c:pt idx="36">
                  <c:v>0.10527697616943513</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9.9642626169512236E-2</c:v>
                </c:pt>
                <c:pt idx="52">
                  <c:v>9.9506526169449744E-2</c:v>
                </c:pt>
                <c:pt idx="53">
                  <c:v>9.8940426169335224E-2</c:v>
                </c:pt>
                <c:pt idx="54">
                  <c:v>0.10116032616947734</c:v>
                </c:pt>
                <c:pt idx="55">
                  <c:v>0.10242442616944913</c:v>
                </c:pt>
                <c:pt idx="56">
                  <c:v>0.10223400761272217</c:v>
                </c:pt>
                <c:pt idx="57">
                  <c:v>9.8630176169507686E-2</c:v>
                </c:pt>
                <c:pt idx="58">
                  <c:v>9.8542626169404568E-2</c:v>
                </c:pt>
                <c:pt idx="59">
                  <c:v>9.8039923466800141E-2</c:v>
                </c:pt>
                <c:pt idx="60">
                  <c:v>8.9679247791096678E-2</c:v>
                </c:pt>
                <c:pt idx="61">
                  <c:v>8.8787876169533611E-2</c:v>
                </c:pt>
                <c:pt idx="62">
                  <c:v>8.558232616943004E-2</c:v>
                </c:pt>
                <c:pt idx="63">
                  <c:v>8.4768326169637892E-2</c:v>
                </c:pt>
                <c:pt idx="64">
                  <c:v>8.4802626169647732E-2</c:v>
                </c:pt>
                <c:pt idx="65">
                  <c:v>8.4802626169647732E-2</c:v>
                </c:pt>
                <c:pt idx="66">
                  <c:v>8.5440526169719547E-2</c:v>
                </c:pt>
                <c:pt idx="67">
                  <c:v>8.6092626169616548E-2</c:v>
                </c:pt>
                <c:pt idx="68">
                  <c:v>8.3925462533202308E-2</c:v>
                </c:pt>
                <c:pt idx="69">
                  <c:v>8.2445626169601396E-2</c:v>
                </c:pt>
                <c:pt idx="70">
                  <c:v>8.2663326169651705E-2</c:v>
                </c:pt>
                <c:pt idx="71">
                  <c:v>8.478832616948781E-2</c:v>
                </c:pt>
                <c:pt idx="72">
                  <c:v>8.7200876169404765E-2</c:v>
                </c:pt>
                <c:pt idx="73">
                  <c:v>8.7597626169412357E-2</c:v>
                </c:pt>
                <c:pt idx="74">
                  <c:v>8.7136076169614052E-2</c:v>
                </c:pt>
                <c:pt idx="75">
                  <c:v>8.6760959502783064E-2</c:v>
                </c:pt>
                <c:pt idx="76">
                  <c:v>9.2798444351359685E-2</c:v>
                </c:pt>
                <c:pt idx="77">
                  <c:v>9.2423526169554279E-2</c:v>
                </c:pt>
                <c:pt idx="78">
                  <c:v>9.1879946169513046E-2</c:v>
                </c:pt>
                <c:pt idx="79">
                  <c:v>9.0243512767486364E-2</c:v>
                </c:pt>
                <c:pt idx="80">
                  <c:v>9.2080646169279246E-2</c:v>
                </c:pt>
                <c:pt idx="81">
                  <c:v>9.2466526169474247E-2</c:v>
                </c:pt>
                <c:pt idx="82">
                  <c:v>9.3304766169410761E-2</c:v>
                </c:pt>
                <c:pt idx="83">
                  <c:v>9.0749816169435005E-2</c:v>
                </c:pt>
                <c:pt idx="84">
                  <c:v>8.7097408778163563E-2</c:v>
                </c:pt>
                <c:pt idx="85">
                  <c:v>8.3671651810405451E-2</c:v>
                </c:pt>
                <c:pt idx="86">
                  <c:v>8.2711626169341926E-2</c:v>
                </c:pt>
                <c:pt idx="87">
                  <c:v>8.608517616958998E-2</c:v>
                </c:pt>
                <c:pt idx="88">
                  <c:v>8.5780106169593764E-2</c:v>
                </c:pt>
                <c:pt idx="89">
                  <c:v>8.4347266169729207E-2</c:v>
                </c:pt>
                <c:pt idx="90">
                  <c:v>8.4088626169702266E-2</c:v>
                </c:pt>
                <c:pt idx="91">
                  <c:v>8.1946496169465158E-2</c:v>
                </c:pt>
                <c:pt idx="92">
                  <c:v>7.927357616928532E-2</c:v>
                </c:pt>
                <c:pt idx="93">
                  <c:v>7.7653501169464789E-2</c:v>
                </c:pt>
                <c:pt idx="94">
                  <c:v>7.7601026169475062E-2</c:v>
                </c:pt>
                <c:pt idx="95">
                  <c:v>7.8986346169628519E-2</c:v>
                </c:pt>
                <c:pt idx="96">
                  <c:v>7.9037626169608424E-2</c:v>
                </c:pt>
                <c:pt idx="97">
                  <c:v>7.9037626169622552E-2</c:v>
                </c:pt>
                <c:pt idx="98">
                  <c:v>7.8443456169438319E-2</c:v>
                </c:pt>
                <c:pt idx="99">
                  <c:v>8.0900726169431947E-2</c:v>
                </c:pt>
                <c:pt idx="100">
                  <c:v>7.9823666169417745E-2</c:v>
                </c:pt>
                <c:pt idx="101">
                  <c:v>8.0090257748452243E-2</c:v>
                </c:pt>
                <c:pt idx="102">
                  <c:v>7.9912626169459752E-2</c:v>
                </c:pt>
                <c:pt idx="103">
                  <c:v>8.5543143410916428E-2</c:v>
                </c:pt>
                <c:pt idx="104">
                  <c:v>8.7610326169610411E-2</c:v>
                </c:pt>
                <c:pt idx="105">
                  <c:v>8.8321026169680697E-2</c:v>
                </c:pt>
                <c:pt idx="106">
                  <c:v>9.0029386169476672E-2</c:v>
                </c:pt>
                <c:pt idx="107">
                  <c:v>8.9754626169281468E-2</c:v>
                </c:pt>
                <c:pt idx="108">
                  <c:v>8.8051266169557871E-2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8.8799999906840191E-2</c:v>
                </c:pt>
                <c:pt idx="117">
                  <c:v>9.2960126169387564E-2</c:v>
                </c:pt>
                <c:pt idx="118">
                  <c:v>9.5372626169407212E-2</c:v>
                </c:pt>
                <c:pt idx="119">
                  <c:v>9.5662626169513598E-2</c:v>
                </c:pt>
                <c:pt idx="120">
                  <c:v>9.4365751169491058E-2</c:v>
                </c:pt>
                <c:pt idx="121">
                  <c:v>9.2529426169293078E-2</c:v>
                </c:pt>
                <c:pt idx="122">
                  <c:v>9.1680855336235864E-2</c:v>
                </c:pt>
                <c:pt idx="123">
                  <c:v>8.8609426169654559E-2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9.014462616944767E-2</c:v>
                </c:pt>
                <c:pt idx="132">
                  <c:v>9.1104513924491967E-2</c:v>
                </c:pt>
                <c:pt idx="133">
                  <c:v>8.8019506169345646E-2</c:v>
                </c:pt>
                <c:pt idx="134">
                  <c:v>8.6639226169239955E-2</c:v>
                </c:pt>
                <c:pt idx="135">
                  <c:v>8.6122626169299402E-2</c:v>
                </c:pt>
                <c:pt idx="136">
                  <c:v>8.5209826169603084E-2</c:v>
                </c:pt>
                <c:pt idx="137">
                  <c:v>8.4351573537844726E-2</c:v>
                </c:pt>
                <c:pt idx="138">
                  <c:v>8.6272626169474648E-2</c:v>
                </c:pt>
                <c:pt idx="139">
                  <c:v>8.6272626169616715E-2</c:v>
                </c:pt>
                <c:pt idx="140">
                  <c:v>8.6272626169574082E-2</c:v>
                </c:pt>
                <c:pt idx="141">
                  <c:v>8.3665876169348841E-2</c:v>
                </c:pt>
                <c:pt idx="142">
                  <c:v>8.3577926169454433E-2</c:v>
                </c:pt>
                <c:pt idx="143">
                  <c:v>8.6136363543090871E-2</c:v>
                </c:pt>
                <c:pt idx="144">
                  <c:v>8.6226626169363565E-2</c:v>
                </c:pt>
                <c:pt idx="145">
                  <c:v>8.4084526169405746E-2</c:v>
                </c:pt>
                <c:pt idx="146">
                  <c:v>8.3952626169463321E-2</c:v>
                </c:pt>
                <c:pt idx="147">
                  <c:v>8.4372626169525219E-2</c:v>
                </c:pt>
                <c:pt idx="148">
                  <c:v>8.2801434250200132E-2</c:v>
                </c:pt>
                <c:pt idx="149">
                  <c:v>8.3256626169430054E-2</c:v>
                </c:pt>
                <c:pt idx="150">
                  <c:v>8.3256626169430054E-2</c:v>
                </c:pt>
                <c:pt idx="151">
                  <c:v>8.4522936169520571E-2</c:v>
                </c:pt>
                <c:pt idx="152">
                  <c:v>8.6497766169586224E-2</c:v>
                </c:pt>
                <c:pt idx="153">
                  <c:v>8.7502426169379768E-2</c:v>
                </c:pt>
                <c:pt idx="154">
                  <c:v>8.9020176169441648E-2</c:v>
                </c:pt>
                <c:pt idx="155">
                  <c:v>9.0802626169505643E-2</c:v>
                </c:pt>
                <c:pt idx="156">
                  <c:v>0.10052954924627522</c:v>
                </c:pt>
                <c:pt idx="157">
                  <c:v>0.10216467616942297</c:v>
                </c:pt>
                <c:pt idx="158">
                  <c:v>0.10373332616939024</c:v>
                </c:pt>
                <c:pt idx="159">
                  <c:v>0.11309812616949</c:v>
                </c:pt>
                <c:pt idx="160">
                  <c:v>0.11637842616957508</c:v>
                </c:pt>
                <c:pt idx="161">
                  <c:v>0.11644262616958656</c:v>
                </c:pt>
                <c:pt idx="162">
                  <c:v>0.11668712616946648</c:v>
                </c:pt>
                <c:pt idx="163">
                  <c:v>0.11929786616958893</c:v>
                </c:pt>
                <c:pt idx="164">
                  <c:v>0.1223131023599395</c:v>
                </c:pt>
                <c:pt idx="165">
                  <c:v>0.13680262616941263</c:v>
                </c:pt>
                <c:pt idx="166">
                  <c:v>0.13568795616933471</c:v>
                </c:pt>
                <c:pt idx="167">
                  <c:v>0.13454012616955419</c:v>
                </c:pt>
                <c:pt idx="168">
                  <c:v>0.13786412616948951</c:v>
                </c:pt>
                <c:pt idx="169">
                  <c:v>0.14053172616937104</c:v>
                </c:pt>
                <c:pt idx="170">
                  <c:v>0.14143362616950128</c:v>
                </c:pt>
                <c:pt idx="171">
                  <c:v>0.14186554616949851</c:v>
                </c:pt>
                <c:pt idx="172">
                  <c:v>0.1409755261695548</c:v>
                </c:pt>
                <c:pt idx="173">
                  <c:v>0.14029262616945459</c:v>
                </c:pt>
                <c:pt idx="174">
                  <c:v>0.14200632987316936</c:v>
                </c:pt>
                <c:pt idx="175">
                  <c:v>0.14301167616942254</c:v>
                </c:pt>
                <c:pt idx="176">
                  <c:v>0.14242962616953039</c:v>
                </c:pt>
                <c:pt idx="177">
                  <c:v>0.14157402616937986</c:v>
                </c:pt>
                <c:pt idx="178">
                  <c:v>0.14252954616969771</c:v>
                </c:pt>
                <c:pt idx="179">
                  <c:v>0.14330162616965908</c:v>
                </c:pt>
                <c:pt idx="180">
                  <c:v>0.14428736086340208</c:v>
                </c:pt>
                <c:pt idx="181">
                  <c:v>0.14734072616967353</c:v>
                </c:pt>
                <c:pt idx="182">
                  <c:v>0.14888958269121141</c:v>
                </c:pt>
                <c:pt idx="183">
                  <c:v>0.1490926261693489</c:v>
                </c:pt>
                <c:pt idx="184">
                  <c:v>0.14666770616950942</c:v>
                </c:pt>
                <c:pt idx="185">
                  <c:v>0.14562348616971121</c:v>
                </c:pt>
                <c:pt idx="186">
                  <c:v>0.14583024616938223</c:v>
                </c:pt>
                <c:pt idx="187">
                  <c:v>0.14679862616935679</c:v>
                </c:pt>
                <c:pt idx="188">
                  <c:v>0.14646476902659344</c:v>
                </c:pt>
                <c:pt idx="189">
                  <c:v>0.14326942616951044</c:v>
                </c:pt>
                <c:pt idx="190">
                  <c:v>0.1411176261695033</c:v>
                </c:pt>
                <c:pt idx="191">
                  <c:v>0.13914717616952998</c:v>
                </c:pt>
                <c:pt idx="192">
                  <c:v>0.14203819317972988</c:v>
                </c:pt>
                <c:pt idx="193">
                  <c:v>0.14332683396168022</c:v>
                </c:pt>
                <c:pt idx="194">
                  <c:v>0.14064262616950882</c:v>
                </c:pt>
                <c:pt idx="195">
                  <c:v>0.13927552616965469</c:v>
                </c:pt>
                <c:pt idx="196">
                  <c:v>0.13822846616943749</c:v>
                </c:pt>
                <c:pt idx="197">
                  <c:v>0.14238924616941551</c:v>
                </c:pt>
                <c:pt idx="198">
                  <c:v>0.14346613132420369</c:v>
                </c:pt>
                <c:pt idx="199">
                  <c:v>0.14849020616954109</c:v>
                </c:pt>
                <c:pt idx="200">
                  <c:v>0.14867272616946536</c:v>
                </c:pt>
                <c:pt idx="201">
                  <c:v>0.14655601902661886</c:v>
                </c:pt>
                <c:pt idx="202">
                  <c:v>0.14482262616949981</c:v>
                </c:pt>
                <c:pt idx="203">
                  <c:v>0.14482262616947139</c:v>
                </c:pt>
                <c:pt idx="204">
                  <c:v>0.14482262616945718</c:v>
                </c:pt>
                <c:pt idx="205">
                  <c:v>0.14376881173654971</c:v>
                </c:pt>
                <c:pt idx="206">
                  <c:v>0.14044217616938712</c:v>
                </c:pt>
                <c:pt idx="207">
                  <c:v>0.13747935616945059</c:v>
                </c:pt>
                <c:pt idx="208">
                  <c:v>0.13820282616951818</c:v>
                </c:pt>
                <c:pt idx="209">
                  <c:v>0.13848262616954787</c:v>
                </c:pt>
                <c:pt idx="210">
                  <c:v>0.13906680798760371</c:v>
                </c:pt>
                <c:pt idx="211">
                  <c:v>0.13841262616946926</c:v>
                </c:pt>
                <c:pt idx="212">
                  <c:v>0.13841262616953998</c:v>
                </c:pt>
                <c:pt idx="213">
                  <c:v>0.14023062616945481</c:v>
                </c:pt>
                <c:pt idx="214">
                  <c:v>0.14203432616947995</c:v>
                </c:pt>
                <c:pt idx="215">
                  <c:v>0.13978650616937224</c:v>
                </c:pt>
                <c:pt idx="216">
                  <c:v>0.13903016616939151</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0.14696262616946887</c:v>
                </c:pt>
                <c:pt idx="229">
                  <c:v>0.14744412616940447</c:v>
                </c:pt>
                <c:pt idx="230">
                  <c:v>0.14887012616935635</c:v>
                </c:pt>
                <c:pt idx="231">
                  <c:v>0.15252062616944784</c:v>
                </c:pt>
                <c:pt idx="232">
                  <c:v>0.15198466616939796</c:v>
                </c:pt>
                <c:pt idx="233">
                  <c:v>0.15139262616941096</c:v>
                </c:pt>
                <c:pt idx="234">
                  <c:v>0.15261882616945854</c:v>
                </c:pt>
                <c:pt idx="235">
                  <c:v>0.15620897616959473</c:v>
                </c:pt>
                <c:pt idx="236">
                  <c:v>0.15709262616945821</c:v>
                </c:pt>
                <c:pt idx="237">
                  <c:v>0.15778350116946219</c:v>
                </c:pt>
                <c:pt idx="238">
                  <c:v>0.15792262616952271</c:v>
                </c:pt>
                <c:pt idx="239">
                  <c:v>0.15792262616946603</c:v>
                </c:pt>
                <c:pt idx="240">
                  <c:v>0.15792262616946603</c:v>
                </c:pt>
                <c:pt idx="241">
                  <c:v>0.15792262616946603</c:v>
                </c:pt>
                <c:pt idx="242">
                  <c:v>0.15792262616946603</c:v>
                </c:pt>
                <c:pt idx="243">
                  <c:v>0.15794864767490019</c:v>
                </c:pt>
                <c:pt idx="244">
                  <c:v>0.15717001253321428</c:v>
                </c:pt>
                <c:pt idx="245">
                  <c:v>0.15710970482103934</c:v>
                </c:pt>
                <c:pt idx="246">
                  <c:v>0.16033487616938658</c:v>
                </c:pt>
                <c:pt idx="247">
                  <c:v>0.16161862616937128</c:v>
                </c:pt>
                <c:pt idx="248">
                  <c:v>0.16108658616961688</c:v>
                </c:pt>
                <c:pt idx="249">
                  <c:v>0.16105262616960628</c:v>
                </c:pt>
                <c:pt idx="250">
                  <c:v>0.16105262616960628</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0.15911226505843992</c:v>
                </c:pt>
                <c:pt idx="262">
                  <c:v>0.15897862616961334</c:v>
                </c:pt>
                <c:pt idx="263">
                  <c:v>0.15897862616961334</c:v>
                </c:pt>
                <c:pt idx="264">
                  <c:v>0.15897862616961334</c:v>
                </c:pt>
                <c:pt idx="265">
                  <c:v>0.15903900616950781</c:v>
                </c:pt>
                <c:pt idx="266">
                  <c:v>0.15922212616928291</c:v>
                </c:pt>
                <c:pt idx="267">
                  <c:v>0.15920762616930551</c:v>
                </c:pt>
                <c:pt idx="268">
                  <c:v>0.15890047232349552</c:v>
                </c:pt>
                <c:pt idx="269">
                  <c:v>0.15898262616946157</c:v>
                </c:pt>
                <c:pt idx="270">
                  <c:v>0.15898262616937614</c:v>
                </c:pt>
                <c:pt idx="271">
                  <c:v>0.15898262616937614</c:v>
                </c:pt>
                <c:pt idx="272">
                  <c:v>0.15898262616937614</c:v>
                </c:pt>
                <c:pt idx="273">
                  <c:v>0.15898262616937614</c:v>
                </c:pt>
                <c:pt idx="274">
                  <c:v>0.15898262616937614</c:v>
                </c:pt>
                <c:pt idx="275">
                  <c:v>0.15898262616937614</c:v>
                </c:pt>
                <c:pt idx="276">
                  <c:v>0.15898262616937614</c:v>
                </c:pt>
                <c:pt idx="277">
                  <c:v>0.15898262616943304</c:v>
                </c:pt>
                <c:pt idx="278">
                  <c:v>0.15898262616937614</c:v>
                </c:pt>
                <c:pt idx="279">
                  <c:v>0.15898262616937614</c:v>
                </c:pt>
                <c:pt idx="280">
                  <c:v>0.15898262616937614</c:v>
                </c:pt>
                <c:pt idx="281">
                  <c:v>0.15898262616937614</c:v>
                </c:pt>
                <c:pt idx="282">
                  <c:v>0.15898262616937614</c:v>
                </c:pt>
                <c:pt idx="283">
                  <c:v>0.15898262616937614</c:v>
                </c:pt>
                <c:pt idx="284">
                  <c:v>0.15898262616937614</c:v>
                </c:pt>
                <c:pt idx="285">
                  <c:v>0.15898262616937614</c:v>
                </c:pt>
                <c:pt idx="286">
                  <c:v>0.15898262616937614</c:v>
                </c:pt>
                <c:pt idx="287">
                  <c:v>0.15898262616937614</c:v>
                </c:pt>
                <c:pt idx="288">
                  <c:v>0.15898262616937614</c:v>
                </c:pt>
                <c:pt idx="289">
                  <c:v>0.15927197970486873</c:v>
                </c:pt>
                <c:pt idx="290">
                  <c:v>0.15972070616969378</c:v>
                </c:pt>
                <c:pt idx="291">
                  <c:v>0.15975262616967711</c:v>
                </c:pt>
                <c:pt idx="292">
                  <c:v>0.15975262616967711</c:v>
                </c:pt>
                <c:pt idx="293">
                  <c:v>0.15975262616967711</c:v>
                </c:pt>
                <c:pt idx="294">
                  <c:v>0.15975262616967711</c:v>
                </c:pt>
                <c:pt idx="295">
                  <c:v>0.15858232509411621</c:v>
                </c:pt>
                <c:pt idx="296">
                  <c:v>0.15724662616932564</c:v>
                </c:pt>
                <c:pt idx="297">
                  <c:v>0.15724662616932564</c:v>
                </c:pt>
                <c:pt idx="298">
                  <c:v>0.15724662616932564</c:v>
                </c:pt>
                <c:pt idx="299">
                  <c:v>0.15644648616947268</c:v>
                </c:pt>
                <c:pt idx="300">
                  <c:v>0.15466353526049692</c:v>
                </c:pt>
                <c:pt idx="301">
                  <c:v>0.15424712616955133</c:v>
                </c:pt>
                <c:pt idx="302">
                  <c:v>0.15376262616945274</c:v>
                </c:pt>
                <c:pt idx="303">
                  <c:v>0.15376262616945274</c:v>
                </c:pt>
                <c:pt idx="304">
                  <c:v>0.15359230616940131</c:v>
                </c:pt>
                <c:pt idx="305">
                  <c:v>0.15179603526048924</c:v>
                </c:pt>
                <c:pt idx="306">
                  <c:v>0.15149662616946152</c:v>
                </c:pt>
                <c:pt idx="307">
                  <c:v>0.15134262616949495</c:v>
                </c:pt>
                <c:pt idx="308">
                  <c:v>0.15159756616959896</c:v>
                </c:pt>
                <c:pt idx="309">
                  <c:v>0.15438747616953236</c:v>
                </c:pt>
                <c:pt idx="310">
                  <c:v>0.15471470063765491</c:v>
                </c:pt>
                <c:pt idx="311">
                  <c:v>0.15562262616947464</c:v>
                </c:pt>
                <c:pt idx="312">
                  <c:v>0.15642537616949487</c:v>
                </c:pt>
                <c:pt idx="313">
                  <c:v>0.15754262616937387</c:v>
                </c:pt>
                <c:pt idx="314">
                  <c:v>0.15723214229856824</c:v>
                </c:pt>
                <c:pt idx="315">
                  <c:v>0.15656575116941027</c:v>
                </c:pt>
                <c:pt idx="316">
                  <c:v>0.15507942616940829</c:v>
                </c:pt>
                <c:pt idx="317">
                  <c:v>0.15401262616937594</c:v>
                </c:pt>
                <c:pt idx="318">
                  <c:v>0.15329862616933138</c:v>
                </c:pt>
                <c:pt idx="319">
                  <c:v>0.1518231861693243</c:v>
                </c:pt>
                <c:pt idx="320">
                  <c:v>0.15119562616949644</c:v>
                </c:pt>
                <c:pt idx="321">
                  <c:v>0.14964118406425117</c:v>
                </c:pt>
                <c:pt idx="322">
                  <c:v>0.14727550616960627</c:v>
                </c:pt>
                <c:pt idx="323">
                  <c:v>0.1472326261695969</c:v>
                </c:pt>
                <c:pt idx="324">
                  <c:v>0.14591842616953032</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0.13677918616924986</c:v>
                </c:pt>
                <c:pt idx="336">
                  <c:v>0.13559262616924173</c:v>
                </c:pt>
                <c:pt idx="337">
                  <c:v>0.13406922616934491</c:v>
                </c:pt>
                <c:pt idx="338">
                  <c:v>0.13368262616936022</c:v>
                </c:pt>
                <c:pt idx="339">
                  <c:v>0.13329502616966241</c:v>
                </c:pt>
                <c:pt idx="340">
                  <c:v>0.13311262616963387</c:v>
                </c:pt>
                <c:pt idx="341">
                  <c:v>0.13311262616961955</c:v>
                </c:pt>
                <c:pt idx="342">
                  <c:v>0.13311262616946351</c:v>
                </c:pt>
                <c:pt idx="343">
                  <c:v>0.13311262616947772</c:v>
                </c:pt>
                <c:pt idx="344">
                  <c:v>0.13311262616963387</c:v>
                </c:pt>
                <c:pt idx="345">
                  <c:v>0.13311262616963387</c:v>
                </c:pt>
                <c:pt idx="346">
                  <c:v>0.13230422616940984</c:v>
                </c:pt>
                <c:pt idx="347">
                  <c:v>0.13183790616940891</c:v>
                </c:pt>
                <c:pt idx="348">
                  <c:v>0.12994385849273762</c:v>
                </c:pt>
                <c:pt idx="349">
                  <c:v>0.1275986261694442</c:v>
                </c:pt>
                <c:pt idx="350">
                  <c:v>0.1275986261694442</c:v>
                </c:pt>
                <c:pt idx="351">
                  <c:v>0.1275986261694442</c:v>
                </c:pt>
                <c:pt idx="352">
                  <c:v>0.1273082661694363</c:v>
                </c:pt>
                <c:pt idx="353">
                  <c:v>0.1240963635432737</c:v>
                </c:pt>
                <c:pt idx="354">
                  <c:v>0.12104851616950885</c:v>
                </c:pt>
                <c:pt idx="355">
                  <c:v>0.11597776616946452</c:v>
                </c:pt>
                <c:pt idx="356">
                  <c:v>0.11209576616940353</c:v>
                </c:pt>
                <c:pt idx="357">
                  <c:v>0.11208862616939526</c:v>
                </c:pt>
                <c:pt idx="358">
                  <c:v>0.11208862616932416</c:v>
                </c:pt>
                <c:pt idx="359">
                  <c:v>0.10973157532195936</c:v>
                </c:pt>
                <c:pt idx="360">
                  <c:v>0.10242946567569788</c:v>
                </c:pt>
                <c:pt idx="361">
                  <c:v>9.8018526169241268E-2</c:v>
                </c:pt>
                <c:pt idx="362">
                  <c:v>9.5502626169406052E-2</c:v>
                </c:pt>
                <c:pt idx="363">
                  <c:v>9.5502626169406052E-2</c:v>
                </c:pt>
                <c:pt idx="364">
                  <c:v>9.539539212690365E-2</c:v>
                </c:pt>
                <c:pt idx="365">
                  <c:v>9.1584164631001427E-2</c:v>
                </c:pt>
                <c:pt idx="366">
                  <c:v>8.9322626169448208E-2</c:v>
                </c:pt>
                <c:pt idx="367">
                  <c:v>8.9322626169462543E-2</c:v>
                </c:pt>
                <c:pt idx="368">
                  <c:v>9.1358626169352683E-2</c:v>
                </c:pt>
                <c:pt idx="369">
                  <c:v>9.1992626169343367E-2</c:v>
                </c:pt>
                <c:pt idx="370">
                  <c:v>9.2150201926983713E-2</c:v>
                </c:pt>
                <c:pt idx="371">
                  <c:v>9.2332626169451232E-2</c:v>
                </c:pt>
                <c:pt idx="372">
                  <c:v>9.2649436169480764E-2</c:v>
                </c:pt>
                <c:pt idx="373">
                  <c:v>9.4980866169322831E-2</c:v>
                </c:pt>
                <c:pt idx="374">
                  <c:v>9.8201426169396491E-2</c:v>
                </c:pt>
                <c:pt idx="375">
                  <c:v>9.9462626169483578E-2</c:v>
                </c:pt>
                <c:pt idx="376">
                  <c:v>0.10224262616939953</c:v>
                </c:pt>
                <c:pt idx="377">
                  <c:v>0.10224262616938519</c:v>
                </c:pt>
                <c:pt idx="378">
                  <c:v>0.10224262616938519</c:v>
                </c:pt>
                <c:pt idx="379">
                  <c:v>0.10224262616938519</c:v>
                </c:pt>
                <c:pt idx="380">
                  <c:v>0.10224262616938519</c:v>
                </c:pt>
                <c:pt idx="381">
                  <c:v>0.10237284616934501</c:v>
                </c:pt>
                <c:pt idx="382">
                  <c:v>0.10317662616923</c:v>
                </c:pt>
                <c:pt idx="383">
                  <c:v>0.10317662616931512</c:v>
                </c:pt>
                <c:pt idx="384">
                  <c:v>0.10530085297355654</c:v>
                </c:pt>
                <c:pt idx="385">
                  <c:v>0.10737317616951716</c:v>
                </c:pt>
                <c:pt idx="386">
                  <c:v>0.11060786616945947</c:v>
                </c:pt>
                <c:pt idx="387">
                  <c:v>0.11080406616946428</c:v>
                </c:pt>
                <c:pt idx="388">
                  <c:v>0.11076262616958857</c:v>
                </c:pt>
                <c:pt idx="389">
                  <c:v>0.11076262616944632</c:v>
                </c:pt>
                <c:pt idx="390">
                  <c:v>0.1110892928360981</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0.12174376616943064</c:v>
                </c:pt>
                <c:pt idx="405">
                  <c:v>0.12266262616935819</c:v>
                </c:pt>
                <c:pt idx="406">
                  <c:v>0.12103762616941097</c:v>
                </c:pt>
                <c:pt idx="407">
                  <c:v>0.12103762616933977</c:v>
                </c:pt>
                <c:pt idx="408">
                  <c:v>0.12036487616944665</c:v>
                </c:pt>
                <c:pt idx="409">
                  <c:v>0.11991972616931434</c:v>
                </c:pt>
                <c:pt idx="410">
                  <c:v>0.122585226169676</c:v>
                </c:pt>
                <c:pt idx="411">
                  <c:v>0.12285474738145319</c:v>
                </c:pt>
                <c:pt idx="412">
                  <c:v>0.12241262616930725</c:v>
                </c:pt>
                <c:pt idx="413">
                  <c:v>0.12241262616952042</c:v>
                </c:pt>
                <c:pt idx="414">
                  <c:v>0.1236137800157026</c:v>
                </c:pt>
                <c:pt idx="415">
                  <c:v>0.1246914861693115</c:v>
                </c:pt>
                <c:pt idx="416">
                  <c:v>0.1250381261694429</c:v>
                </c:pt>
                <c:pt idx="417">
                  <c:v>0.12823152616940092</c:v>
                </c:pt>
                <c:pt idx="418">
                  <c:v>0.13016616152303584</c:v>
                </c:pt>
                <c:pt idx="419">
                  <c:v>0.13017262616951031</c:v>
                </c:pt>
                <c:pt idx="420">
                  <c:v>0.13067262616956962</c:v>
                </c:pt>
                <c:pt idx="421">
                  <c:v>0.13067262616956962</c:v>
                </c:pt>
                <c:pt idx="422">
                  <c:v>0.130473701438234</c:v>
                </c:pt>
                <c:pt idx="423">
                  <c:v>0.1318176261696351</c:v>
                </c:pt>
                <c:pt idx="424">
                  <c:v>0.13189337616964281</c:v>
                </c:pt>
                <c:pt idx="425">
                  <c:v>0.13232262616961032</c:v>
                </c:pt>
                <c:pt idx="426">
                  <c:v>0.13232262616961032</c:v>
                </c:pt>
                <c:pt idx="427">
                  <c:v>0.1326603061695977</c:v>
                </c:pt>
                <c:pt idx="428">
                  <c:v>0.13361862616942241</c:v>
                </c:pt>
                <c:pt idx="429">
                  <c:v>0.13361862616942241</c:v>
                </c:pt>
                <c:pt idx="430">
                  <c:v>0.13361862616940814</c:v>
                </c:pt>
                <c:pt idx="431">
                  <c:v>0.13361862616949341</c:v>
                </c:pt>
                <c:pt idx="432">
                  <c:v>0.13379646616945742</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0.13873414616938401</c:v>
                </c:pt>
                <c:pt idx="443">
                  <c:v>0.13892862616955867</c:v>
                </c:pt>
                <c:pt idx="444">
                  <c:v>0.13892862616955867</c:v>
                </c:pt>
                <c:pt idx="445">
                  <c:v>0.13935044435106678</c:v>
                </c:pt>
                <c:pt idx="446">
                  <c:v>0.1385466261694149</c:v>
                </c:pt>
                <c:pt idx="447">
                  <c:v>0.1385466261695143</c:v>
                </c:pt>
                <c:pt idx="448">
                  <c:v>0.13825662616953588</c:v>
                </c:pt>
                <c:pt idx="449">
                  <c:v>0.13825662616946491</c:v>
                </c:pt>
                <c:pt idx="450">
                  <c:v>0.13825662616946491</c:v>
                </c:pt>
                <c:pt idx="451">
                  <c:v>0.13825662616946491</c:v>
                </c:pt>
                <c:pt idx="452">
                  <c:v>0.1395423433411343</c:v>
                </c:pt>
                <c:pt idx="453">
                  <c:v>0.14004262616940374</c:v>
                </c:pt>
                <c:pt idx="454">
                  <c:v>0.14004262616940374</c:v>
                </c:pt>
                <c:pt idx="455">
                  <c:v>0.14004262616940374</c:v>
                </c:pt>
                <c:pt idx="456">
                  <c:v>0.14004262616943239</c:v>
                </c:pt>
                <c:pt idx="457">
                  <c:v>0.13876862616943725</c:v>
                </c:pt>
                <c:pt idx="458">
                  <c:v>0.13876862616936594</c:v>
                </c:pt>
                <c:pt idx="459">
                  <c:v>0.13876862616936594</c:v>
                </c:pt>
                <c:pt idx="460">
                  <c:v>0.13876862616936594</c:v>
                </c:pt>
                <c:pt idx="461">
                  <c:v>0.13949046616966179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0.13641262616940283</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0.13373939616961678</c:v>
                </c:pt>
                <c:pt idx="481">
                  <c:v>0.13319862616964417</c:v>
                </c:pt>
                <c:pt idx="482">
                  <c:v>0.13242342616936784</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0.14009262616932036</c:v>
                </c:pt>
                <c:pt idx="497">
                  <c:v>0.14009262616932036</c:v>
                </c:pt>
                <c:pt idx="498">
                  <c:v>0.14009262616932036</c:v>
                </c:pt>
                <c:pt idx="499">
                  <c:v>0.14009262616932036</c:v>
                </c:pt>
                <c:pt idx="500">
                  <c:v>0.14030958616943709</c:v>
                </c:pt>
                <c:pt idx="501">
                  <c:v>0.14208393229192529</c:v>
                </c:pt>
                <c:pt idx="502">
                  <c:v>0.14208662616941581</c:v>
                </c:pt>
                <c:pt idx="503">
                  <c:v>0.14059262616943621</c:v>
                </c:pt>
                <c:pt idx="504">
                  <c:v>0.14059262616942222</c:v>
                </c:pt>
                <c:pt idx="505">
                  <c:v>0.14033992616946053</c:v>
                </c:pt>
                <c:pt idx="506">
                  <c:v>0.13946262616947541</c:v>
                </c:pt>
                <c:pt idx="507">
                  <c:v>0.13946262616947541</c:v>
                </c:pt>
                <c:pt idx="508">
                  <c:v>0.13943217616947867</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0.13899948616958163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0.13657834045523073</c:v>
                </c:pt>
                <c:pt idx="545">
                  <c:v>0.13693262616949683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0.13693262616946839</c:v>
                </c:pt>
                <c:pt idx="554">
                  <c:v>0.1369326261694824</c:v>
                </c:pt>
                <c:pt idx="555">
                  <c:v>0.13693262616956758</c:v>
                </c:pt>
                <c:pt idx="556">
                  <c:v>0.13693262616956758</c:v>
                </c:pt>
                <c:pt idx="557">
                  <c:v>0.1373589731083627</c:v>
                </c:pt>
                <c:pt idx="558">
                  <c:v>0.13852738616948598</c:v>
                </c:pt>
                <c:pt idx="559">
                  <c:v>0.13871612616935641</c:v>
                </c:pt>
                <c:pt idx="560">
                  <c:v>0.13879262616941901</c:v>
                </c:pt>
                <c:pt idx="561">
                  <c:v>0.13879262616941901</c:v>
                </c:pt>
                <c:pt idx="562">
                  <c:v>0.13879262616949042</c:v>
                </c:pt>
                <c:pt idx="563">
                  <c:v>0.13879262616954688</c:v>
                </c:pt>
                <c:pt idx="564">
                  <c:v>0.14024886616952897</c:v>
                </c:pt>
                <c:pt idx="565">
                  <c:v>0.14312570616931453</c:v>
                </c:pt>
                <c:pt idx="566">
                  <c:v>0.14329262616931271</c:v>
                </c:pt>
                <c:pt idx="567">
                  <c:v>0.14329262616931271</c:v>
                </c:pt>
                <c:pt idx="568">
                  <c:v>0.14329262616931271</c:v>
                </c:pt>
                <c:pt idx="569">
                  <c:v>0.14329262616931271</c:v>
                </c:pt>
                <c:pt idx="570">
                  <c:v>0.14329262616931271</c:v>
                </c:pt>
                <c:pt idx="571">
                  <c:v>0.14329262616946922</c:v>
                </c:pt>
                <c:pt idx="572">
                  <c:v>0.14688262616942893</c:v>
                </c:pt>
                <c:pt idx="573">
                  <c:v>0.14688262616941472</c:v>
                </c:pt>
                <c:pt idx="574">
                  <c:v>0.14688262616941472</c:v>
                </c:pt>
                <c:pt idx="575">
                  <c:v>0.14691627616943551</c:v>
                </c:pt>
                <c:pt idx="576">
                  <c:v>0.14876280474081241</c:v>
                </c:pt>
                <c:pt idx="577">
                  <c:v>0.14876262616937225</c:v>
                </c:pt>
                <c:pt idx="578">
                  <c:v>0.14876262616937225</c:v>
                </c:pt>
                <c:pt idx="579">
                  <c:v>0.14771608616946785</c:v>
                </c:pt>
                <c:pt idx="580">
                  <c:v>0.1466566261694027</c:v>
                </c:pt>
                <c:pt idx="581">
                  <c:v>0.14665662616947372</c:v>
                </c:pt>
                <c:pt idx="582">
                  <c:v>0.14665662616934583</c:v>
                </c:pt>
                <c:pt idx="583">
                  <c:v>0.14665662616934583</c:v>
                </c:pt>
                <c:pt idx="584">
                  <c:v>0.1464912661694063</c:v>
                </c:pt>
                <c:pt idx="585">
                  <c:v>0.14623262616946447</c:v>
                </c:pt>
                <c:pt idx="586">
                  <c:v>0.14626622616947357</c:v>
                </c:pt>
                <c:pt idx="587">
                  <c:v>0.14677840616958804</c:v>
                </c:pt>
                <c:pt idx="588">
                  <c:v>0.14500498616948254</c:v>
                </c:pt>
                <c:pt idx="589">
                  <c:v>0.14126041188382077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0.14694982616956095</c:v>
                </c:pt>
                <c:pt idx="605">
                  <c:v>0.14707662616957862</c:v>
                </c:pt>
                <c:pt idx="606">
                  <c:v>0.14707662616953587</c:v>
                </c:pt>
                <c:pt idx="607">
                  <c:v>0.14707662616955017</c:v>
                </c:pt>
                <c:pt idx="608">
                  <c:v>0.14707662616957862</c:v>
                </c:pt>
                <c:pt idx="609">
                  <c:v>0.14708414616956161</c:v>
                </c:pt>
                <c:pt idx="610">
                  <c:v>0.14709262616953822</c:v>
                </c:pt>
                <c:pt idx="611">
                  <c:v>0.14709262616953822</c:v>
                </c:pt>
                <c:pt idx="612">
                  <c:v>0.14690092616946551</c:v>
                </c:pt>
                <c:pt idx="613">
                  <c:v>0.14628297911055188</c:v>
                </c:pt>
                <c:pt idx="614">
                  <c:v>0.14325803616951321</c:v>
                </c:pt>
                <c:pt idx="615">
                  <c:v>0.14201862616945959</c:v>
                </c:pt>
                <c:pt idx="616">
                  <c:v>0.14201862616948804</c:v>
                </c:pt>
                <c:pt idx="617">
                  <c:v>0.14156722616944284</c:v>
                </c:pt>
                <c:pt idx="618">
                  <c:v>0.14106587616949223</c:v>
                </c:pt>
                <c:pt idx="619">
                  <c:v>0.14137993799749929</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0.12363710378154759</c:v>
                </c:pt>
                <c:pt idx="634">
                  <c:v>0.12353262616971979</c:v>
                </c:pt>
                <c:pt idx="635">
                  <c:v>0.12353262616971979</c:v>
                </c:pt>
                <c:pt idx="636">
                  <c:v>0.12403278616952212</c:v>
                </c:pt>
                <c:pt idx="637">
                  <c:v>0.12460262616937712</c:v>
                </c:pt>
                <c:pt idx="638">
                  <c:v>0.12456102616951645</c:v>
                </c:pt>
                <c:pt idx="639">
                  <c:v>0.12343952616943454</c:v>
                </c:pt>
                <c:pt idx="640">
                  <c:v>0.12273262616946569</c:v>
                </c:pt>
                <c:pt idx="641">
                  <c:v>0.12273262616948014</c:v>
                </c:pt>
                <c:pt idx="642">
                  <c:v>0.12148262616956625</c:v>
                </c:pt>
                <c:pt idx="643">
                  <c:v>0.12359090877821222</c:v>
                </c:pt>
                <c:pt idx="644">
                  <c:v>0.12606733205169052</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0.12402215678177723</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0.12170976902653777</c:v>
                </c:pt>
                <c:pt idx="670">
                  <c:v>0.12004609616953132</c:v>
                </c:pt>
                <c:pt idx="671">
                  <c:v>0.12057562616956832</c:v>
                </c:pt>
                <c:pt idx="672">
                  <c:v>0.12059262616955402</c:v>
                </c:pt>
                <c:pt idx="673">
                  <c:v>0.12059262616955402</c:v>
                </c:pt>
                <c:pt idx="674">
                  <c:v>0.12059262616955402</c:v>
                </c:pt>
                <c:pt idx="675">
                  <c:v>0.12059262616955402</c:v>
                </c:pt>
                <c:pt idx="676">
                  <c:v>0.12059262616955402</c:v>
                </c:pt>
                <c:pt idx="677">
                  <c:v>0.12046936529988257</c:v>
                </c:pt>
                <c:pt idx="678">
                  <c:v>0.11639620756469089</c:v>
                </c:pt>
                <c:pt idx="679">
                  <c:v>0.11420262616931609</c:v>
                </c:pt>
                <c:pt idx="680">
                  <c:v>0.11420262616931609</c:v>
                </c:pt>
                <c:pt idx="681">
                  <c:v>0.11377252616945556</c:v>
                </c:pt>
                <c:pt idx="682">
                  <c:v>0.11116133849812115</c:v>
                </c:pt>
                <c:pt idx="683">
                  <c:v>0.10572262616948108</c:v>
                </c:pt>
                <c:pt idx="684">
                  <c:v>0.10572262616949515</c:v>
                </c:pt>
                <c:pt idx="685">
                  <c:v>0.1049441725610907</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0.10220377616941809</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0.10569915678158319</c:v>
                </c:pt>
                <c:pt idx="720">
                  <c:v>0.10633692616944757</c:v>
                </c:pt>
                <c:pt idx="721">
                  <c:v>0.10634262616945023</c:v>
                </c:pt>
                <c:pt idx="722">
                  <c:v>0.10634262616945023</c:v>
                </c:pt>
                <c:pt idx="723">
                  <c:v>0.10634262616945023</c:v>
                </c:pt>
                <c:pt idx="724">
                  <c:v>0.10634262616945023</c:v>
                </c:pt>
                <c:pt idx="725">
                  <c:v>0.10634262616945023</c:v>
                </c:pt>
                <c:pt idx="726">
                  <c:v>0.1057906561695178</c:v>
                </c:pt>
                <c:pt idx="727">
                  <c:v>0.10647380616926228</c:v>
                </c:pt>
                <c:pt idx="728">
                  <c:v>0.1065026261692312</c:v>
                </c:pt>
                <c:pt idx="729">
                  <c:v>0.1065026261692312</c:v>
                </c:pt>
                <c:pt idx="730">
                  <c:v>0.1065026261692312</c:v>
                </c:pt>
                <c:pt idx="731">
                  <c:v>0.10650262616947259</c:v>
                </c:pt>
                <c:pt idx="732">
                  <c:v>0.10891262616948442</c:v>
                </c:pt>
                <c:pt idx="733">
                  <c:v>0.11071499616960515</c:v>
                </c:pt>
                <c:pt idx="734">
                  <c:v>0.11134862616950145</c:v>
                </c:pt>
                <c:pt idx="735">
                  <c:v>0.11134862616950145</c:v>
                </c:pt>
                <c:pt idx="736">
                  <c:v>0.11134862616950145</c:v>
                </c:pt>
                <c:pt idx="737">
                  <c:v>0.11134862616947298</c:v>
                </c:pt>
                <c:pt idx="738">
                  <c:v>0.11134862616953001</c:v>
                </c:pt>
                <c:pt idx="739">
                  <c:v>0.11134862616953001</c:v>
                </c:pt>
                <c:pt idx="740">
                  <c:v>0.11134862616950145</c:v>
                </c:pt>
                <c:pt idx="741">
                  <c:v>0.11123666616943242</c:v>
                </c:pt>
                <c:pt idx="742">
                  <c:v>0.11097842616943847</c:v>
                </c:pt>
                <c:pt idx="743">
                  <c:v>0.11098262616943089</c:v>
                </c:pt>
                <c:pt idx="744">
                  <c:v>0.11011645270015442</c:v>
                </c:pt>
                <c:pt idx="745">
                  <c:v>0.10967762616944299</c:v>
                </c:pt>
                <c:pt idx="746">
                  <c:v>0.10981262616947163</c:v>
                </c:pt>
                <c:pt idx="747">
                  <c:v>0.10981262616928703</c:v>
                </c:pt>
                <c:pt idx="748">
                  <c:v>0.10981262616928703</c:v>
                </c:pt>
                <c:pt idx="749">
                  <c:v>0.10947342616955782</c:v>
                </c:pt>
                <c:pt idx="750">
                  <c:v>0.10862897616927122</c:v>
                </c:pt>
                <c:pt idx="751">
                  <c:v>0.10846102823128986</c:v>
                </c:pt>
                <c:pt idx="752">
                  <c:v>0.10845662616947042</c:v>
                </c:pt>
                <c:pt idx="753">
                  <c:v>0.10845662616947042</c:v>
                </c:pt>
                <c:pt idx="754">
                  <c:v>0.10860290616932389</c:v>
                </c:pt>
                <c:pt idx="755">
                  <c:v>0.10909262616947064</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0.12213624062742683</c:v>
                </c:pt>
                <c:pt idx="765">
                  <c:v>0.1226726261696173</c:v>
                </c:pt>
                <c:pt idx="766">
                  <c:v>0.1226726261696173</c:v>
                </c:pt>
                <c:pt idx="767">
                  <c:v>0.1226726261696173</c:v>
                </c:pt>
                <c:pt idx="768">
                  <c:v>0.1226726261696173</c:v>
                </c:pt>
                <c:pt idx="769">
                  <c:v>0.12294705915924448</c:v>
                </c:pt>
                <c:pt idx="770">
                  <c:v>0.12388262616940439</c:v>
                </c:pt>
                <c:pt idx="771">
                  <c:v>0.12388262616940439</c:v>
                </c:pt>
                <c:pt idx="772">
                  <c:v>0.12388262616947543</c:v>
                </c:pt>
                <c:pt idx="773">
                  <c:v>0.12448144969884807</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0.12753762616955525</c:v>
                </c:pt>
                <c:pt idx="783">
                  <c:v>0.12753762616956968</c:v>
                </c:pt>
                <c:pt idx="784">
                  <c:v>0.12861050616950817</c:v>
                </c:pt>
                <c:pt idx="785">
                  <c:v>0.12965862616948687</c:v>
                </c:pt>
                <c:pt idx="786">
                  <c:v>0.12965862616948687</c:v>
                </c:pt>
                <c:pt idx="787">
                  <c:v>0.12965862616948687</c:v>
                </c:pt>
                <c:pt idx="788">
                  <c:v>0.12921666616952621</c:v>
                </c:pt>
                <c:pt idx="789">
                  <c:v>0.12775959586646518</c:v>
                </c:pt>
                <c:pt idx="790">
                  <c:v>0.13278262616947245</c:v>
                </c:pt>
                <c:pt idx="791">
                  <c:v>0.13281062616928807</c:v>
                </c:pt>
                <c:pt idx="792">
                  <c:v>0.1337134261694933</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0.13297762616954828</c:v>
                </c:pt>
                <c:pt idx="810">
                  <c:v>0.13297762616954828</c:v>
                </c:pt>
                <c:pt idx="811">
                  <c:v>0.13297762616954828</c:v>
                </c:pt>
                <c:pt idx="812">
                  <c:v>0.13279582616942806</c:v>
                </c:pt>
                <c:pt idx="813">
                  <c:v>0.13255972616936171</c:v>
                </c:pt>
                <c:pt idx="814">
                  <c:v>0.13175262616957167</c:v>
                </c:pt>
                <c:pt idx="815">
                  <c:v>0.13175733205190496</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0.12557262616945733</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0.12776941616940052</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c:v>
                </c:pt>
                <c:pt idx="859">
                  <c:v>0.11793292616950168</c:v>
                </c:pt>
                <c:pt idx="860">
                  <c:v>0.11839650616961712</c:v>
                </c:pt>
                <c:pt idx="861">
                  <c:v>0.11695677616961576</c:v>
                </c:pt>
                <c:pt idx="862">
                  <c:v>0.11478648183953059</c:v>
                </c:pt>
                <c:pt idx="863">
                  <c:v>0.11326482616969713</c:v>
                </c:pt>
                <c:pt idx="864">
                  <c:v>0.11273262616948899</c:v>
                </c:pt>
                <c:pt idx="865">
                  <c:v>0.11208862616932416</c:v>
                </c:pt>
                <c:pt idx="866">
                  <c:v>0.1121230661693744</c:v>
                </c:pt>
                <c:pt idx="867">
                  <c:v>0.11432352616944286</c:v>
                </c:pt>
                <c:pt idx="868">
                  <c:v>0.11615382616942313</c:v>
                </c:pt>
                <c:pt idx="869">
                  <c:v>0.11674262616946861</c:v>
                </c:pt>
                <c:pt idx="870">
                  <c:v>0.1183443861695677</c:v>
                </c:pt>
                <c:pt idx="871">
                  <c:v>0.11914358616958509</c:v>
                </c:pt>
                <c:pt idx="872">
                  <c:v>0.11992801505833486</c:v>
                </c:pt>
                <c:pt idx="873">
                  <c:v>0.12348262616937689</c:v>
                </c:pt>
                <c:pt idx="874">
                  <c:v>0.12348262616937689</c:v>
                </c:pt>
                <c:pt idx="875">
                  <c:v>0.12348798699413507</c:v>
                </c:pt>
                <c:pt idx="876">
                  <c:v>0.12353502616971944</c:v>
                </c:pt>
                <c:pt idx="877">
                  <c:v>0.12449022616944209</c:v>
                </c:pt>
                <c:pt idx="878">
                  <c:v>0.12466262616945319</c:v>
                </c:pt>
                <c:pt idx="879">
                  <c:v>0.12466262616945319</c:v>
                </c:pt>
                <c:pt idx="880">
                  <c:v>0.12466262616953851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0.12438527677198895</c:v>
                </c:pt>
                <c:pt idx="890">
                  <c:v>0.12217312616938616</c:v>
                </c:pt>
                <c:pt idx="891">
                  <c:v>0.12043262616938953</c:v>
                </c:pt>
                <c:pt idx="892">
                  <c:v>0.12044827565392778</c:v>
                </c:pt>
                <c:pt idx="893">
                  <c:v>0.12093862616953292</c:v>
                </c:pt>
                <c:pt idx="894">
                  <c:v>0.1209897461694851</c:v>
                </c:pt>
                <c:pt idx="895">
                  <c:v>0.12201783829074457</c:v>
                </c:pt>
                <c:pt idx="896">
                  <c:v>0.12376862616946482</c:v>
                </c:pt>
                <c:pt idx="897">
                  <c:v>0.12564998616943551</c:v>
                </c:pt>
                <c:pt idx="898">
                  <c:v>0.12852722616933931</c:v>
                </c:pt>
                <c:pt idx="899">
                  <c:v>0.12889262616933195</c:v>
                </c:pt>
                <c:pt idx="900">
                  <c:v>0.12889262616931768</c:v>
                </c:pt>
                <c:pt idx="901">
                  <c:v>0.12889262616931768</c:v>
                </c:pt>
                <c:pt idx="902">
                  <c:v>0.12889262616931768</c:v>
                </c:pt>
                <c:pt idx="903">
                  <c:v>0.12889262616931768</c:v>
                </c:pt>
                <c:pt idx="904">
                  <c:v>0.12921647674406275</c:v>
                </c:pt>
                <c:pt idx="905">
                  <c:v>0.12946762616941498</c:v>
                </c:pt>
                <c:pt idx="906">
                  <c:v>0.12946762616931551</c:v>
                </c:pt>
                <c:pt idx="907">
                  <c:v>0.12946762616931551</c:v>
                </c:pt>
                <c:pt idx="908">
                  <c:v>0.12888197616955177</c:v>
                </c:pt>
                <c:pt idx="909">
                  <c:v>0.12742100616938501</c:v>
                </c:pt>
                <c:pt idx="910">
                  <c:v>0.12718662616939014</c:v>
                </c:pt>
                <c:pt idx="911">
                  <c:v>0.12746087359221323</c:v>
                </c:pt>
                <c:pt idx="912">
                  <c:v>0.12637070836142072</c:v>
                </c:pt>
                <c:pt idx="913">
                  <c:v>0.12476262616959861</c:v>
                </c:pt>
                <c:pt idx="914">
                  <c:v>0.12476262616959861</c:v>
                </c:pt>
                <c:pt idx="915">
                  <c:v>0.12558172616937213</c:v>
                </c:pt>
                <c:pt idx="916">
                  <c:v>0.12457946616939339</c:v>
                </c:pt>
                <c:pt idx="917">
                  <c:v>0.12135262616942555</c:v>
                </c:pt>
                <c:pt idx="918">
                  <c:v>0.12135262616939699</c:v>
                </c:pt>
                <c:pt idx="919">
                  <c:v>0.1204282061694073</c:v>
                </c:pt>
                <c:pt idx="920">
                  <c:v>0.12035862616940547</c:v>
                </c:pt>
                <c:pt idx="921">
                  <c:v>0.12035862616947653</c:v>
                </c:pt>
                <c:pt idx="922">
                  <c:v>0.11964883743709706</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0.12273262616942318</c:v>
                </c:pt>
                <c:pt idx="932">
                  <c:v>0.1229492261695242</c:v>
                </c:pt>
                <c:pt idx="933">
                  <c:v>0.12408912616945146</c:v>
                </c:pt>
                <c:pt idx="934">
                  <c:v>0.12480262616952589</c:v>
                </c:pt>
                <c:pt idx="935">
                  <c:v>0.12480262616952589</c:v>
                </c:pt>
                <c:pt idx="936">
                  <c:v>0.12642612616926391</c:v>
                </c:pt>
                <c:pt idx="937">
                  <c:v>0.12688262616958879</c:v>
                </c:pt>
                <c:pt idx="938">
                  <c:v>0.12824762616929791</c:v>
                </c:pt>
                <c:pt idx="939">
                  <c:v>0.12664298616951442</c:v>
                </c:pt>
                <c:pt idx="940">
                  <c:v>0.12733714616962291</c:v>
                </c:pt>
                <c:pt idx="941">
                  <c:v>0.12801862616956328</c:v>
                </c:pt>
                <c:pt idx="942">
                  <c:v>0.12794536843757986</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0.13193083450273982</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0.13090722616946981</c:v>
                </c:pt>
                <c:pt idx="964">
                  <c:v>0.1467764156431742</c:v>
                </c:pt>
                <c:pt idx="965">
                  <c:v>0.15294525616936108</c:v>
                </c:pt>
                <c:pt idx="966">
                  <c:v>0.15300262616942498</c:v>
                </c:pt>
                <c:pt idx="967">
                  <c:v>0.15300262616942498</c:v>
                </c:pt>
                <c:pt idx="968">
                  <c:v>0.15263402616942334</c:v>
                </c:pt>
                <c:pt idx="969">
                  <c:v>0.14928230616945404</c:v>
                </c:pt>
                <c:pt idx="970">
                  <c:v>0.14764262616944279</c:v>
                </c:pt>
                <c:pt idx="971">
                  <c:v>0.14743838616951208</c:v>
                </c:pt>
                <c:pt idx="972">
                  <c:v>0.14736662616947174</c:v>
                </c:pt>
                <c:pt idx="973">
                  <c:v>0.14428262616949894</c:v>
                </c:pt>
                <c:pt idx="974">
                  <c:v>0.14427768616954495</c:v>
                </c:pt>
                <c:pt idx="975">
                  <c:v>0.1432471861693905</c:v>
                </c:pt>
                <c:pt idx="976">
                  <c:v>0.14321262616940117</c:v>
                </c:pt>
                <c:pt idx="977">
                  <c:v>0.14321262616940117</c:v>
                </c:pt>
                <c:pt idx="978">
                  <c:v>0.14322458493228396</c:v>
                </c:pt>
                <c:pt idx="979">
                  <c:v>0.1438211261692999</c:v>
                </c:pt>
                <c:pt idx="980">
                  <c:v>0.1443626261694107</c:v>
                </c:pt>
                <c:pt idx="981">
                  <c:v>0.14436262616945328</c:v>
                </c:pt>
                <c:pt idx="982">
                  <c:v>0.14436262616943921</c:v>
                </c:pt>
                <c:pt idx="983">
                  <c:v>0.1443626261694107</c:v>
                </c:pt>
                <c:pt idx="984">
                  <c:v>0.14398312616927486</c:v>
                </c:pt>
                <c:pt idx="985">
                  <c:v>0.14385662616929551</c:v>
                </c:pt>
                <c:pt idx="986">
                  <c:v>0.14387638616935336</c:v>
                </c:pt>
                <c:pt idx="987">
                  <c:v>0.14393262616940236</c:v>
                </c:pt>
                <c:pt idx="988">
                  <c:v>0.14393262616940236</c:v>
                </c:pt>
                <c:pt idx="989">
                  <c:v>0.14393262616941629</c:v>
                </c:pt>
                <c:pt idx="990">
                  <c:v>0.14115262616945737</c:v>
                </c:pt>
                <c:pt idx="991">
                  <c:v>0.14115262616942914</c:v>
                </c:pt>
                <c:pt idx="992">
                  <c:v>0.14115262616951404</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0.13793101326632529</c:v>
                </c:pt>
                <c:pt idx="1025">
                  <c:v>0.13798262616947454</c:v>
                </c:pt>
                <c:pt idx="1026">
                  <c:v>0.13798262616947454</c:v>
                </c:pt>
                <c:pt idx="1027">
                  <c:v>0.13771037616940907</c:v>
                </c:pt>
                <c:pt idx="1028">
                  <c:v>0.13770762616940146</c:v>
                </c:pt>
                <c:pt idx="1029">
                  <c:v>0.13770762616940146</c:v>
                </c:pt>
                <c:pt idx="1030">
                  <c:v>0.13770762616938725</c:v>
                </c:pt>
                <c:pt idx="1031">
                  <c:v>0.13829817616947127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0.13012262616959416</c:v>
                </c:pt>
                <c:pt idx="1044">
                  <c:v>0.12876082616953965</c:v>
                </c:pt>
                <c:pt idx="1045">
                  <c:v>0.12719262616946025</c:v>
                </c:pt>
                <c:pt idx="1046">
                  <c:v>0.12719262616946025</c:v>
                </c:pt>
                <c:pt idx="1047">
                  <c:v>0.12719262616944602</c:v>
                </c:pt>
                <c:pt idx="1048">
                  <c:v>0.1275254261693704</c:v>
                </c:pt>
                <c:pt idx="1049">
                  <c:v>0.1278326261694076</c:v>
                </c:pt>
                <c:pt idx="1050">
                  <c:v>0.12783262616950677</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c:v>
                </c:pt>
                <c:pt idx="1070">
                  <c:v>0.12306262616927219</c:v>
                </c:pt>
                <c:pt idx="1071">
                  <c:v>0.123062626169258</c:v>
                </c:pt>
                <c:pt idx="1072">
                  <c:v>0.12361472616939299</c:v>
                </c:pt>
                <c:pt idx="1073">
                  <c:v>0.12447552616937686</c:v>
                </c:pt>
                <c:pt idx="1074">
                  <c:v>0.1261172561692519</c:v>
                </c:pt>
                <c:pt idx="1075">
                  <c:v>0.12611862616945757</c:v>
                </c:pt>
                <c:pt idx="1076">
                  <c:v>0.12611862616951411</c:v>
                </c:pt>
                <c:pt idx="1077">
                  <c:v>0.12611862616951411</c:v>
                </c:pt>
                <c:pt idx="1078">
                  <c:v>0.12611862616941488</c:v>
                </c:pt>
                <c:pt idx="1079">
                  <c:v>0.12599301616963041</c:v>
                </c:pt>
                <c:pt idx="1080">
                  <c:v>0.12571812616970141</c:v>
                </c:pt>
                <c:pt idx="1081">
                  <c:v>0.1256926261697231</c:v>
                </c:pt>
                <c:pt idx="1082">
                  <c:v>0.12569262616970867</c:v>
                </c:pt>
                <c:pt idx="1083">
                  <c:v>0.1256926261697231</c:v>
                </c:pt>
                <c:pt idx="1084">
                  <c:v>0.12379672616963019</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c:v>
                </c:pt>
                <c:pt idx="1099">
                  <c:v>0.1242266261694456</c:v>
                </c:pt>
                <c:pt idx="1100">
                  <c:v>0.1242266261694456</c:v>
                </c:pt>
                <c:pt idx="1101">
                  <c:v>0.1242266261694456</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0.12421968802522104</c:v>
                </c:pt>
                <c:pt idx="1111">
                  <c:v>0.12343262616943212</c:v>
                </c:pt>
                <c:pt idx="1112">
                  <c:v>0.1234326261694747</c:v>
                </c:pt>
                <c:pt idx="1113">
                  <c:v>0.12343262616946049</c:v>
                </c:pt>
                <c:pt idx="1114">
                  <c:v>0.12343262616946049</c:v>
                </c:pt>
                <c:pt idx="1115">
                  <c:v>0.12343262616946049</c:v>
                </c:pt>
                <c:pt idx="1116">
                  <c:v>0.12343262616948909</c:v>
                </c:pt>
                <c:pt idx="1117">
                  <c:v>0.12343262616946049</c:v>
                </c:pt>
                <c:pt idx="1118">
                  <c:v>0.12343262616946049</c:v>
                </c:pt>
                <c:pt idx="1119">
                  <c:v>0.12343262616946049</c:v>
                </c:pt>
                <c:pt idx="1120">
                  <c:v>0.12343262616946049</c:v>
                </c:pt>
                <c:pt idx="1121">
                  <c:v>0.12343262616940366</c:v>
                </c:pt>
                <c:pt idx="1122">
                  <c:v>0.12343262616951751</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0.12064862616939806</c:v>
                </c:pt>
                <c:pt idx="1131">
                  <c:v>0.12262942616943932</c:v>
                </c:pt>
                <c:pt idx="1132">
                  <c:v>0.12336126616941102</c:v>
                </c:pt>
                <c:pt idx="1133">
                  <c:v>0.12349262616930917</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0.11822262616946963</c:v>
                </c:pt>
                <c:pt idx="1144">
                  <c:v>0.11782227616933492</c:v>
                </c:pt>
                <c:pt idx="1145">
                  <c:v>0.11751262616937197</c:v>
                </c:pt>
                <c:pt idx="1146">
                  <c:v>0.11042262616953739</c:v>
                </c:pt>
                <c:pt idx="1147">
                  <c:v>0.11042262616942367</c:v>
                </c:pt>
                <c:pt idx="1148">
                  <c:v>0.1099397761695117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0.12691279638217204</c:v>
                </c:pt>
                <c:pt idx="1178">
                  <c:v>0.12909719616935444</c:v>
                </c:pt>
                <c:pt idx="1179">
                  <c:v>0.12917262616937789</c:v>
                </c:pt>
                <c:pt idx="1180">
                  <c:v>0.12917262616937789</c:v>
                </c:pt>
                <c:pt idx="1181">
                  <c:v>0.12917262616937789</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0.12726318616940138</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0.12963262616950963</c:v>
                </c:pt>
                <c:pt idx="1210">
                  <c:v>0.13191262616945221</c:v>
                </c:pt>
                <c:pt idx="1211">
                  <c:v>0.13191262616939553</c:v>
                </c:pt>
                <c:pt idx="1212">
                  <c:v>0.13191262616939553</c:v>
                </c:pt>
                <c:pt idx="1213">
                  <c:v>0.13260842616946891</c:v>
                </c:pt>
                <c:pt idx="1214">
                  <c:v>0.13261322616956761</c:v>
                </c:pt>
                <c:pt idx="1215">
                  <c:v>0.13261262616953218</c:v>
                </c:pt>
                <c:pt idx="1216">
                  <c:v>0.1326126261695606</c:v>
                </c:pt>
                <c:pt idx="1217">
                  <c:v>0.13613688616931091</c:v>
                </c:pt>
                <c:pt idx="1218">
                  <c:v>0.13797262616957082</c:v>
                </c:pt>
                <c:pt idx="1219">
                  <c:v>0.1379726261695563</c:v>
                </c:pt>
                <c:pt idx="1220">
                  <c:v>0.1379726261695563</c:v>
                </c:pt>
                <c:pt idx="1221">
                  <c:v>0.1379726261695563</c:v>
                </c:pt>
                <c:pt idx="1222">
                  <c:v>0.1379726261695563</c:v>
                </c:pt>
                <c:pt idx="1223">
                  <c:v>0.1379726261695563</c:v>
                </c:pt>
                <c:pt idx="1224">
                  <c:v>0.13797262616945716</c:v>
                </c:pt>
                <c:pt idx="1225">
                  <c:v>0.13797262616944295</c:v>
                </c:pt>
                <c:pt idx="1226">
                  <c:v>0.1379726261695563</c:v>
                </c:pt>
                <c:pt idx="1227">
                  <c:v>0.1379726261695563</c:v>
                </c:pt>
                <c:pt idx="1228">
                  <c:v>0.13688032616948931</c:v>
                </c:pt>
                <c:pt idx="1229">
                  <c:v>0.13675262616948203</c:v>
                </c:pt>
                <c:pt idx="1230">
                  <c:v>0.13597732004696211</c:v>
                </c:pt>
                <c:pt idx="1231">
                  <c:v>0.13533262616945763</c:v>
                </c:pt>
                <c:pt idx="1232">
                  <c:v>0.13533262616952868</c:v>
                </c:pt>
                <c:pt idx="1233">
                  <c:v>0.13689262616948383</c:v>
                </c:pt>
                <c:pt idx="1234">
                  <c:v>0.13764622616929534</c:v>
                </c:pt>
                <c:pt idx="1235">
                  <c:v>0.13912162616959717</c:v>
                </c:pt>
                <c:pt idx="1236">
                  <c:v>0.13931262616958387</c:v>
                </c:pt>
                <c:pt idx="1237">
                  <c:v>0.13931262616958387</c:v>
                </c:pt>
                <c:pt idx="1238">
                  <c:v>0.13931262616958387</c:v>
                </c:pt>
                <c:pt idx="1239">
                  <c:v>0.13931262616958387</c:v>
                </c:pt>
                <c:pt idx="1240">
                  <c:v>0.1379768928360508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0.13661196827464975</c:v>
                </c:pt>
                <c:pt idx="1249">
                  <c:v>0.13661662616941328</c:v>
                </c:pt>
                <c:pt idx="1250">
                  <c:v>0.13661662616942749</c:v>
                </c:pt>
                <c:pt idx="1251">
                  <c:v>0.13661662616938486</c:v>
                </c:pt>
                <c:pt idx="1252">
                  <c:v>0.13661662616942749</c:v>
                </c:pt>
                <c:pt idx="1253">
                  <c:v>0.13661662616942749</c:v>
                </c:pt>
                <c:pt idx="1254">
                  <c:v>0.13658374616942162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0.13961887616939381</c:v>
                </c:pt>
                <c:pt idx="1270">
                  <c:v>0.13961262616939521</c:v>
                </c:pt>
                <c:pt idx="1271">
                  <c:v>0.13961262616939521</c:v>
                </c:pt>
                <c:pt idx="1272">
                  <c:v>0.13961262616939521</c:v>
                </c:pt>
                <c:pt idx="1273">
                  <c:v>0.13961262616940928</c:v>
                </c:pt>
                <c:pt idx="1274">
                  <c:v>0.13948262616945328</c:v>
                </c:pt>
                <c:pt idx="1275">
                  <c:v>0.1394826261696096</c:v>
                </c:pt>
                <c:pt idx="1276">
                  <c:v>0.13903988932744976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0.13894349616940435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0.13380262616958269</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0.13384262616955284</c:v>
                </c:pt>
                <c:pt idx="1326">
                  <c:v>0.13384262616951037</c:v>
                </c:pt>
                <c:pt idx="1327">
                  <c:v>0.13384262616956732</c:v>
                </c:pt>
                <c:pt idx="1328">
                  <c:v>0.13384262616956732</c:v>
                </c:pt>
                <c:pt idx="1329">
                  <c:v>0.13381202616957918</c:v>
                </c:pt>
                <c:pt idx="1330">
                  <c:v>0.1331208261693746</c:v>
                </c:pt>
                <c:pt idx="1331">
                  <c:v>0.13262992616924407</c:v>
                </c:pt>
                <c:pt idx="1332">
                  <c:v>0.1326926261695146</c:v>
                </c:pt>
                <c:pt idx="1333">
                  <c:v>0.1326926261695146</c:v>
                </c:pt>
                <c:pt idx="1334">
                  <c:v>0.1326926261695146</c:v>
                </c:pt>
                <c:pt idx="1335">
                  <c:v>0.13056262616946421</c:v>
                </c:pt>
                <c:pt idx="1336">
                  <c:v>0.13056262616953518</c:v>
                </c:pt>
                <c:pt idx="1337">
                  <c:v>0.13056262616953518</c:v>
                </c:pt>
                <c:pt idx="1338">
                  <c:v>0.13056262616953518</c:v>
                </c:pt>
                <c:pt idx="1339">
                  <c:v>0.12792962616947534</c:v>
                </c:pt>
                <c:pt idx="1340">
                  <c:v>0.12689262616947872</c:v>
                </c:pt>
                <c:pt idx="1341">
                  <c:v>0.12684883669582833</c:v>
                </c:pt>
                <c:pt idx="1342">
                  <c:v>0.12676262616940903</c:v>
                </c:pt>
                <c:pt idx="1343">
                  <c:v>0.1267626261693664</c:v>
                </c:pt>
                <c:pt idx="1344">
                  <c:v>0.12676262616933798</c:v>
                </c:pt>
                <c:pt idx="1345">
                  <c:v>0.12676262616940903</c:v>
                </c:pt>
                <c:pt idx="1346">
                  <c:v>0.12625442616943874</c:v>
                </c:pt>
                <c:pt idx="1347">
                  <c:v>0.12610262616954018</c:v>
                </c:pt>
                <c:pt idx="1348">
                  <c:v>0.12610262616945517</c:v>
                </c:pt>
                <c:pt idx="1349">
                  <c:v>0.12610262616945517</c:v>
                </c:pt>
                <c:pt idx="1350">
                  <c:v>0.12610262616945517</c:v>
                </c:pt>
                <c:pt idx="1351">
                  <c:v>0.12610262616954018</c:v>
                </c:pt>
                <c:pt idx="1352">
                  <c:v>0.12610262616949797</c:v>
                </c:pt>
                <c:pt idx="1353">
                  <c:v>0.12610262616945517</c:v>
                </c:pt>
                <c:pt idx="1354">
                  <c:v>0.12610262616951173</c:v>
                </c:pt>
                <c:pt idx="1355">
                  <c:v>0.12610262616945517</c:v>
                </c:pt>
                <c:pt idx="1356">
                  <c:v>0.12638312616965633</c:v>
                </c:pt>
                <c:pt idx="1357">
                  <c:v>0.12414417616942346</c:v>
                </c:pt>
                <c:pt idx="1358">
                  <c:v>0.11846192616951612</c:v>
                </c:pt>
                <c:pt idx="1359">
                  <c:v>0.11488862616953098</c:v>
                </c:pt>
                <c:pt idx="1360">
                  <c:v>0.11488862616957349</c:v>
                </c:pt>
                <c:pt idx="1361">
                  <c:v>0.114888626169474</c:v>
                </c:pt>
                <c:pt idx="1362">
                  <c:v>0.11533262616958964</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0.11348262616942847</c:v>
                </c:pt>
                <c:pt idx="1371">
                  <c:v>0.11412598616955449</c:v>
                </c:pt>
                <c:pt idx="1372">
                  <c:v>0.11450262616949658</c:v>
                </c:pt>
                <c:pt idx="1373">
                  <c:v>0.11450262616953938</c:v>
                </c:pt>
                <c:pt idx="1374">
                  <c:v>0.114459726169585</c:v>
                </c:pt>
                <c:pt idx="1375">
                  <c:v>0.11414340616936144</c:v>
                </c:pt>
                <c:pt idx="1376">
                  <c:v>0.11168834045518852</c:v>
                </c:pt>
                <c:pt idx="1377">
                  <c:v>0.1114526261694806</c:v>
                </c:pt>
                <c:pt idx="1378">
                  <c:v>0.11298222616957787</c:v>
                </c:pt>
                <c:pt idx="1379">
                  <c:v>0.11324262616958</c:v>
                </c:pt>
                <c:pt idx="1380">
                  <c:v>0.11324262616958</c:v>
                </c:pt>
                <c:pt idx="1381">
                  <c:v>0.11324262616958</c:v>
                </c:pt>
                <c:pt idx="1382">
                  <c:v>0.11324262616958</c:v>
                </c:pt>
                <c:pt idx="1383">
                  <c:v>0.11324262616958</c:v>
                </c:pt>
                <c:pt idx="1384">
                  <c:v>0.11324262616958</c:v>
                </c:pt>
                <c:pt idx="1385">
                  <c:v>0.11324262616950875</c:v>
                </c:pt>
                <c:pt idx="1386">
                  <c:v>0.11324262616949454</c:v>
                </c:pt>
                <c:pt idx="1387">
                  <c:v>0.11324262616958</c:v>
                </c:pt>
                <c:pt idx="1388">
                  <c:v>0.11324262616958</c:v>
                </c:pt>
                <c:pt idx="1389">
                  <c:v>0.11324262616958</c:v>
                </c:pt>
                <c:pt idx="1390">
                  <c:v>0.11324262616958</c:v>
                </c:pt>
                <c:pt idx="1391">
                  <c:v>0.11324262616958</c:v>
                </c:pt>
                <c:pt idx="1392">
                  <c:v>0.11324262616958</c:v>
                </c:pt>
                <c:pt idx="1393">
                  <c:v>0.11324262616958</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0.11529356301159074</c:v>
                </c:pt>
                <c:pt idx="1408">
                  <c:v>0.11385862616930334</c:v>
                </c:pt>
                <c:pt idx="1409">
                  <c:v>0.11385862616930334</c:v>
                </c:pt>
                <c:pt idx="1410">
                  <c:v>0.11352677616945091</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0.11687262616946711</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0.11810262616950254</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0.11984962616956793</c:v>
                </c:pt>
                <c:pt idx="1462">
                  <c:v>0.12017001747385353</c:v>
                </c:pt>
                <c:pt idx="1463">
                  <c:v>0.11842262616950452</c:v>
                </c:pt>
                <c:pt idx="1464">
                  <c:v>0.11842262616966096</c:v>
                </c:pt>
                <c:pt idx="1465">
                  <c:v>0.11860172616955822</c:v>
                </c:pt>
                <c:pt idx="1466">
                  <c:v>0.11826972616961508</c:v>
                </c:pt>
                <c:pt idx="1467">
                  <c:v>0.11827173616958958</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-1.1198299990121792</c:v>
                </c:pt>
                <c:pt idx="2">
                  <c:v>-1.1224374806460584</c:v>
                </c:pt>
                <c:pt idx="3">
                  <c:v>-1.1233801605880305</c:v>
                </c:pt>
                <c:pt idx="4">
                  <c:v>-1.1253400738839761</c:v>
                </c:pt>
                <c:pt idx="5">
                  <c:v>-1.1247632738949418</c:v>
                </c:pt>
                <c:pt idx="6">
                  <c:v>-1.1263265903594661</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-1.1201191057415545</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-1.1328120257311443</c:v>
                </c:pt>
                <c:pt idx="26">
                  <c:v>-1.1318396818981689</c:v>
                </c:pt>
                <c:pt idx="27">
                  <c:v>-1.1315810169424758</c:v>
                </c:pt>
                <c:pt idx="28">
                  <c:v>-1.1311095441622581</c:v>
                </c:pt>
                <c:pt idx="29">
                  <c:v>-1.1311689668080502</c:v>
                </c:pt>
                <c:pt idx="30">
                  <c:v>-1.1318716225188998</c:v>
                </c:pt>
                <c:pt idx="31">
                  <c:v>-1.1315355487526233</c:v>
                </c:pt>
                <c:pt idx="32">
                  <c:v>-1.1325119717263483</c:v>
                </c:pt>
                <c:pt idx="33">
                  <c:v>-1.1315954931489778</c:v>
                </c:pt>
                <c:pt idx="34">
                  <c:v>-1.1304996936467404</c:v>
                </c:pt>
                <c:pt idx="35">
                  <c:v>-1.1304229678550841</c:v>
                </c:pt>
                <c:pt idx="36">
                  <c:v>-1.1280448951999338</c:v>
                </c:pt>
                <c:pt idx="37">
                  <c:v>-1.1279725995448331</c:v>
                </c:pt>
                <c:pt idx="38">
                  <c:v>-1.128025125596825</c:v>
                </c:pt>
                <c:pt idx="39">
                  <c:v>-1.1282363776560373</c:v>
                </c:pt>
                <c:pt idx="40">
                  <c:v>-1.1285075646252152</c:v>
                </c:pt>
                <c:pt idx="41">
                  <c:v>-1.1296274595169962</c:v>
                </c:pt>
                <c:pt idx="42">
                  <c:v>-1.129175054348212</c:v>
                </c:pt>
                <c:pt idx="43">
                  <c:v>-1.1278808568233529</c:v>
                </c:pt>
                <c:pt idx="44">
                  <c:v>-1.1287329513814381</c:v>
                </c:pt>
                <c:pt idx="45">
                  <c:v>-1.1290170398190493</c:v>
                </c:pt>
                <c:pt idx="46">
                  <c:v>-1.1289160763421933</c:v>
                </c:pt>
                <c:pt idx="47">
                  <c:v>-1.1291330771439476</c:v>
                </c:pt>
                <c:pt idx="48">
                  <c:v>-1.1302923974054258</c:v>
                </c:pt>
                <c:pt idx="49">
                  <c:v>-1.1307757850711937</c:v>
                </c:pt>
                <c:pt idx="50">
                  <c:v>-1.1308146033129838</c:v>
                </c:pt>
                <c:pt idx="51">
                  <c:v>-1.1311426326342371</c:v>
                </c:pt>
                <c:pt idx="52">
                  <c:v>-1.1334803692277995</c:v>
                </c:pt>
                <c:pt idx="53">
                  <c:v>-1.1346302979791827</c:v>
                </c:pt>
                <c:pt idx="54">
                  <c:v>-1.1373464934573718</c:v>
                </c:pt>
                <c:pt idx="55">
                  <c:v>-1.1383441564221215</c:v>
                </c:pt>
                <c:pt idx="56">
                  <c:v>-1.1389403655320507</c:v>
                </c:pt>
                <c:pt idx="57">
                  <c:v>-1.1387346914606815</c:v>
                </c:pt>
                <c:pt idx="58">
                  <c:v>-1.1387238011035101</c:v>
                </c:pt>
                <c:pt idx="59">
                  <c:v>-1.1393770233202387</c:v>
                </c:pt>
                <c:pt idx="60">
                  <c:v>-1.1392811824852629</c:v>
                </c:pt>
                <c:pt idx="61">
                  <c:v>-1.1416423978540968</c:v>
                </c:pt>
                <c:pt idx="62">
                  <c:v>-1.1421347501431418</c:v>
                </c:pt>
                <c:pt idx="63">
                  <c:v>-1.1417747612283904</c:v>
                </c:pt>
                <c:pt idx="64">
                  <c:v>-1.1433051694620411</c:v>
                </c:pt>
                <c:pt idx="65">
                  <c:v>-1.1430304915072895</c:v>
                </c:pt>
                <c:pt idx="66">
                  <c:v>-1.1422262557052818</c:v>
                </c:pt>
                <c:pt idx="67">
                  <c:v>-1.1415893595379032</c:v>
                </c:pt>
                <c:pt idx="68">
                  <c:v>-1.1407281011426846</c:v>
                </c:pt>
                <c:pt idx="69">
                  <c:v>-1.1419650578877594</c:v>
                </c:pt>
                <c:pt idx="70">
                  <c:v>-1.1403154343939585</c:v>
                </c:pt>
                <c:pt idx="71">
                  <c:v>-1.1420653668048169</c:v>
                </c:pt>
                <c:pt idx="72">
                  <c:v>-1.1400687886739291</c:v>
                </c:pt>
                <c:pt idx="73">
                  <c:v>-1.1417288282062121</c:v>
                </c:pt>
                <c:pt idx="74">
                  <c:v>-1.1400353302333883</c:v>
                </c:pt>
                <c:pt idx="75">
                  <c:v>-1.1399998891406802</c:v>
                </c:pt>
                <c:pt idx="76">
                  <c:v>-1.1384968111500768</c:v>
                </c:pt>
                <c:pt idx="77">
                  <c:v>-1.1408709564464641</c:v>
                </c:pt>
                <c:pt idx="78">
                  <c:v>-1.1433026271138544</c:v>
                </c:pt>
                <c:pt idx="79">
                  <c:v>-1.1428583517674582</c:v>
                </c:pt>
                <c:pt idx="80">
                  <c:v>-1.1445762297210704</c:v>
                </c:pt>
                <c:pt idx="81">
                  <c:v>-1.1450559651329137</c:v>
                </c:pt>
                <c:pt idx="82">
                  <c:v>-1.1445410257877338</c:v>
                </c:pt>
                <c:pt idx="83">
                  <c:v>-1.1456595546416821</c:v>
                </c:pt>
                <c:pt idx="84">
                  <c:v>-1.1476606672592573</c:v>
                </c:pt>
                <c:pt idx="85">
                  <c:v>-1.147079256892539</c:v>
                </c:pt>
                <c:pt idx="86">
                  <c:v>-1.1474848562927491</c:v>
                </c:pt>
                <c:pt idx="87">
                  <c:v>-1.1486039922746298</c:v>
                </c:pt>
                <c:pt idx="88">
                  <c:v>-1.1485411355615327</c:v>
                </c:pt>
                <c:pt idx="89">
                  <c:v>-1.1486138201579481</c:v>
                </c:pt>
                <c:pt idx="90">
                  <c:v>-1.1476085775804838</c:v>
                </c:pt>
                <c:pt idx="91">
                  <c:v>-1.1471766440064639</c:v>
                </c:pt>
                <c:pt idx="92">
                  <c:v>-1.1484618484489175</c:v>
                </c:pt>
                <c:pt idx="93">
                  <c:v>-1.1484380376505501</c:v>
                </c:pt>
                <c:pt idx="94">
                  <c:v>-1.1466327712210524</c:v>
                </c:pt>
                <c:pt idx="95">
                  <c:v>-1.1445258855350744</c:v>
                </c:pt>
                <c:pt idx="96">
                  <c:v>-1.1436644563851224</c:v>
                </c:pt>
                <c:pt idx="97">
                  <c:v>-1.1433663281142259</c:v>
                </c:pt>
                <c:pt idx="98">
                  <c:v>-1.1423430709128319</c:v>
                </c:pt>
                <c:pt idx="99">
                  <c:v>-1.1410413222343718</c:v>
                </c:pt>
                <c:pt idx="100">
                  <c:v>-1.1407730001501193</c:v>
                </c:pt>
                <c:pt idx="101">
                  <c:v>-1.1381882952998268</c:v>
                </c:pt>
                <c:pt idx="102">
                  <c:v>-1.1374952492856778</c:v>
                </c:pt>
                <c:pt idx="103">
                  <c:v>-1.1367732982903918</c:v>
                </c:pt>
                <c:pt idx="104">
                  <c:v>-1.1383357989267773</c:v>
                </c:pt>
                <c:pt idx="105">
                  <c:v>-1.1360356947782861</c:v>
                </c:pt>
                <c:pt idx="106">
                  <c:v>-1.1363602710594718</c:v>
                </c:pt>
                <c:pt idx="107">
                  <c:v>-1.1335540878389736</c:v>
                </c:pt>
                <c:pt idx="108">
                  <c:v>-1.1327114606819901</c:v>
                </c:pt>
                <c:pt idx="109">
                  <c:v>-1.1301104297823101</c:v>
                </c:pt>
                <c:pt idx="110">
                  <c:v>-1.1304527645553337</c:v>
                </c:pt>
                <c:pt idx="111">
                  <c:v>-1.1279405640603541</c:v>
                </c:pt>
                <c:pt idx="112">
                  <c:v>-1.1261907170268728</c:v>
                </c:pt>
                <c:pt idx="113">
                  <c:v>-1.1268467187511533</c:v>
                </c:pt>
                <c:pt idx="114">
                  <c:v>-1.1271014753208135</c:v>
                </c:pt>
                <c:pt idx="115">
                  <c:v>-1.1254112975788337</c:v>
                </c:pt>
                <c:pt idx="116">
                  <c:v>-1.1248306556083918</c:v>
                </c:pt>
                <c:pt idx="117">
                  <c:v>-1.1239412226828438</c:v>
                </c:pt>
                <c:pt idx="118">
                  <c:v>-1.1246846887740098</c:v>
                </c:pt>
                <c:pt idx="119">
                  <c:v>-1.1220775012177078</c:v>
                </c:pt>
                <c:pt idx="120">
                  <c:v>-1.1217416646107523</c:v>
                </c:pt>
                <c:pt idx="121">
                  <c:v>-1.1202043977287979</c:v>
                </c:pt>
                <c:pt idx="122">
                  <c:v>-1.1228835678898721</c:v>
                </c:pt>
                <c:pt idx="123">
                  <c:v>-1.1232367645609429</c:v>
                </c:pt>
                <c:pt idx="124">
                  <c:v>-1.1217346162349839</c:v>
                </c:pt>
                <c:pt idx="125">
                  <c:v>-1.1219065188154638</c:v>
                </c:pt>
                <c:pt idx="126">
                  <c:v>-1.1212464853823008</c:v>
                </c:pt>
                <c:pt idx="127">
                  <c:v>-1.1209967660771412</c:v>
                </c:pt>
                <c:pt idx="128">
                  <c:v>-1.1226852837037196</c:v>
                </c:pt>
                <c:pt idx="129">
                  <c:v>-1.12292286993672</c:v>
                </c:pt>
                <c:pt idx="130">
                  <c:v>-1.1241109433973429</c:v>
                </c:pt>
                <c:pt idx="131">
                  <c:v>-1.1217916578009222</c:v>
                </c:pt>
                <c:pt idx="132">
                  <c:v>-1.1196674025644298</c:v>
                </c:pt>
                <c:pt idx="133">
                  <c:v>-1.1187471009783989</c:v>
                </c:pt>
                <c:pt idx="134">
                  <c:v>-1.1180143070578197</c:v>
                </c:pt>
                <c:pt idx="135">
                  <c:v>-1.1178260120233261</c:v>
                </c:pt>
                <c:pt idx="136">
                  <c:v>-1.1150274843065116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-1.1181835724263773</c:v>
                </c:pt>
                <c:pt idx="149">
                  <c:v>-1.1201881570567904</c:v>
                </c:pt>
                <c:pt idx="150">
                  <c:v>-1.1189811393075801</c:v>
                </c:pt>
                <c:pt idx="151">
                  <c:v>-1.1174358279806142</c:v>
                </c:pt>
                <c:pt idx="152">
                  <c:v>-1.116690388723697</c:v>
                </c:pt>
                <c:pt idx="153">
                  <c:v>-1.1152008857340678</c:v>
                </c:pt>
                <c:pt idx="154">
                  <c:v>-1.1113237952563373</c:v>
                </c:pt>
                <c:pt idx="155">
                  <c:v>-1.1071382648193264</c:v>
                </c:pt>
                <c:pt idx="156">
                  <c:v>-1.1043287613679809</c:v>
                </c:pt>
                <c:pt idx="157">
                  <c:v>-1.1015740701847108</c:v>
                </c:pt>
                <c:pt idx="158">
                  <c:v>-1.1006561781376263</c:v>
                </c:pt>
                <c:pt idx="159">
                  <c:v>-1.1028898017782209</c:v>
                </c:pt>
                <c:pt idx="160">
                  <c:v>-1.103449070948372</c:v>
                </c:pt>
                <c:pt idx="161">
                  <c:v>-1.1062127457276745</c:v>
                </c:pt>
                <c:pt idx="162">
                  <c:v>-1.1081190135795111</c:v>
                </c:pt>
                <c:pt idx="163">
                  <c:v>-1.1082425451397619</c:v>
                </c:pt>
                <c:pt idx="164">
                  <c:v>-1.1084938202102141</c:v>
                </c:pt>
                <c:pt idx="165">
                  <c:v>-1.1087038390408281</c:v>
                </c:pt>
                <c:pt idx="166">
                  <c:v>-1.1118479553568941</c:v>
                </c:pt>
                <c:pt idx="167">
                  <c:v>-1.1151374029202827</c:v>
                </c:pt>
                <c:pt idx="168">
                  <c:v>-1.114352386511686</c:v>
                </c:pt>
                <c:pt idx="169">
                  <c:v>-1.1152721663471541</c:v>
                </c:pt>
                <c:pt idx="170">
                  <c:v>-1.1142002819934191</c:v>
                </c:pt>
                <c:pt idx="171">
                  <c:v>-1.1146939434020453</c:v>
                </c:pt>
                <c:pt idx="172">
                  <c:v>-1.114910858826434</c:v>
                </c:pt>
                <c:pt idx="173">
                  <c:v>-1.1142084877067924</c:v>
                </c:pt>
                <c:pt idx="174">
                  <c:v>-1.113026551930048</c:v>
                </c:pt>
                <c:pt idx="175">
                  <c:v>-1.1102730180843838</c:v>
                </c:pt>
                <c:pt idx="176">
                  <c:v>-1.1097645389598079</c:v>
                </c:pt>
                <c:pt idx="177">
                  <c:v>-1.1086138987303826</c:v>
                </c:pt>
                <c:pt idx="178">
                  <c:v>-1.1120371610832698</c:v>
                </c:pt>
                <c:pt idx="179">
                  <c:v>-1.1127194210903621</c:v>
                </c:pt>
                <c:pt idx="180">
                  <c:v>-1.1130683773523338</c:v>
                </c:pt>
                <c:pt idx="181">
                  <c:v>-1.1141518920004216</c:v>
                </c:pt>
                <c:pt idx="182">
                  <c:v>-1.1130901770394364</c:v>
                </c:pt>
                <c:pt idx="183">
                  <c:v>-1.1132278717558401</c:v>
                </c:pt>
                <c:pt idx="184">
                  <c:v>-1.1130974436018044</c:v>
                </c:pt>
                <c:pt idx="185">
                  <c:v>-1.1148140598677121</c:v>
                </c:pt>
                <c:pt idx="186">
                  <c:v>-1.114511387623736</c:v>
                </c:pt>
                <c:pt idx="187">
                  <c:v>-1.1122613999882702</c:v>
                </c:pt>
                <c:pt idx="188">
                  <c:v>-1.1119980772230338</c:v>
                </c:pt>
                <c:pt idx="189">
                  <c:v>-1.1137194651349618</c:v>
                </c:pt>
                <c:pt idx="190">
                  <c:v>-1.1140987019022521</c:v>
                </c:pt>
                <c:pt idx="191">
                  <c:v>-1.1152573486312067</c:v>
                </c:pt>
                <c:pt idx="192">
                  <c:v>-1.115234657224955</c:v>
                </c:pt>
                <c:pt idx="193">
                  <c:v>-1.11491215845966</c:v>
                </c:pt>
                <c:pt idx="194">
                  <c:v>-1.1163253815171856</c:v>
                </c:pt>
                <c:pt idx="195">
                  <c:v>-1.1197075299258088</c:v>
                </c:pt>
                <c:pt idx="196">
                  <c:v>-1.1194515970457815</c:v>
                </c:pt>
                <c:pt idx="197">
                  <c:v>-1.1207839772253863</c:v>
                </c:pt>
                <c:pt idx="198">
                  <c:v>-1.1218706603223154</c:v>
                </c:pt>
                <c:pt idx="199">
                  <c:v>-1.1230647576303427</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-1.1235997321970896</c:v>
                </c:pt>
                <c:pt idx="209">
                  <c:v>-1.1241013526733918</c:v>
                </c:pt>
                <c:pt idx="210">
                  <c:v>-1.1232927721121349</c:v>
                </c:pt>
                <c:pt idx="211">
                  <c:v>-1.1219218772547326</c:v>
                </c:pt>
                <c:pt idx="212">
                  <c:v>-1.1213745134837441</c:v>
                </c:pt>
                <c:pt idx="213">
                  <c:v>-1.1203517211146461</c:v>
                </c:pt>
                <c:pt idx="214">
                  <c:v>-1.1193708110861</c:v>
                </c:pt>
                <c:pt idx="215">
                  <c:v>-1.1196777806574258</c:v>
                </c:pt>
                <c:pt idx="216">
                  <c:v>-1.1180675730469745</c:v>
                </c:pt>
                <c:pt idx="217">
                  <c:v>-1.1172352765510993</c:v>
                </c:pt>
                <c:pt idx="218">
                  <c:v>-1.116811074371785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c:v>
                </c:pt>
                <c:pt idx="231">
                  <c:v>-1.1242266486991614</c:v>
                </c:pt>
                <c:pt idx="232">
                  <c:v>-1.1245997098370708</c:v>
                </c:pt>
                <c:pt idx="233">
                  <c:v>-1.1259252029092555</c:v>
                </c:pt>
                <c:pt idx="234">
                  <c:v>-1.1236602837213638</c:v>
                </c:pt>
                <c:pt idx="235">
                  <c:v>-1.122641836111484</c:v>
                </c:pt>
                <c:pt idx="236">
                  <c:v>-1.1194747912298317</c:v>
                </c:pt>
                <c:pt idx="237">
                  <c:v>-1.1171825323125142</c:v>
                </c:pt>
                <c:pt idx="238">
                  <c:v>-1.1161345156753697</c:v>
                </c:pt>
                <c:pt idx="239">
                  <c:v>-1.1142483304769564</c:v>
                </c:pt>
                <c:pt idx="240">
                  <c:v>-1.1124986921436861</c:v>
                </c:pt>
                <c:pt idx="241">
                  <c:v>-1.1114534929595692</c:v>
                </c:pt>
                <c:pt idx="242">
                  <c:v>-1.1111459162603281</c:v>
                </c:pt>
                <c:pt idx="243">
                  <c:v>-1.1104731615998302</c:v>
                </c:pt>
                <c:pt idx="244">
                  <c:v>-1.1106109796390791</c:v>
                </c:pt>
                <c:pt idx="245">
                  <c:v>-1.1102755035143461</c:v>
                </c:pt>
                <c:pt idx="246">
                  <c:v>-1.1123129015118898</c:v>
                </c:pt>
                <c:pt idx="247">
                  <c:v>-1.111892835391558</c:v>
                </c:pt>
                <c:pt idx="248">
                  <c:v>-1.1123187925500417</c:v>
                </c:pt>
                <c:pt idx="249">
                  <c:v>-1.1117009070758854</c:v>
                </c:pt>
                <c:pt idx="250">
                  <c:v>-1.1112533020122726</c:v>
                </c:pt>
                <c:pt idx="251">
                  <c:v>-1.1123477259902788</c:v>
                </c:pt>
                <c:pt idx="252">
                  <c:v>-1.1121371284908752</c:v>
                </c:pt>
                <c:pt idx="253">
                  <c:v>-1.1115933885146883</c:v>
                </c:pt>
                <c:pt idx="254">
                  <c:v>-1.110221858070247</c:v>
                </c:pt>
                <c:pt idx="255">
                  <c:v>-1.1094014385144368</c:v>
                </c:pt>
                <c:pt idx="256">
                  <c:v>-1.1078824898203841</c:v>
                </c:pt>
                <c:pt idx="257">
                  <c:v>-1.1069752035392639</c:v>
                </c:pt>
                <c:pt idx="258">
                  <c:v>-1.1064203645056807</c:v>
                </c:pt>
                <c:pt idx="259">
                  <c:v>-1.1061146471357119</c:v>
                </c:pt>
                <c:pt idx="260">
                  <c:v>-1.1065470740011589</c:v>
                </c:pt>
                <c:pt idx="261">
                  <c:v>-1.1062317374480979</c:v>
                </c:pt>
                <c:pt idx="262">
                  <c:v>-1.1045991325090079</c:v>
                </c:pt>
                <c:pt idx="263">
                  <c:v>-1.1037800220727831</c:v>
                </c:pt>
                <c:pt idx="264">
                  <c:v>-1.1030053078661695</c:v>
                </c:pt>
                <c:pt idx="265">
                  <c:v>-1.1025911422703838</c:v>
                </c:pt>
                <c:pt idx="266">
                  <c:v>-1.1035690925502852</c:v>
                </c:pt>
                <c:pt idx="267">
                  <c:v>-1.1040800381320821</c:v>
                </c:pt>
                <c:pt idx="268">
                  <c:v>-1.1055632990877058</c:v>
                </c:pt>
                <c:pt idx="269">
                  <c:v>-1.1068146751210293</c:v>
                </c:pt>
                <c:pt idx="270">
                  <c:v>-1.1066966551439892</c:v>
                </c:pt>
                <c:pt idx="271">
                  <c:v>-1.1015934413601078</c:v>
                </c:pt>
                <c:pt idx="272">
                  <c:v>-1.10137751251861</c:v>
                </c:pt>
                <c:pt idx="273">
                  <c:v>-1.0994196387930231</c:v>
                </c:pt>
                <c:pt idx="274">
                  <c:v>-1.0984590485772401</c:v>
                </c:pt>
                <c:pt idx="275">
                  <c:v>-1.0966983870775642</c:v>
                </c:pt>
                <c:pt idx="276">
                  <c:v>-1.0970497528785046</c:v>
                </c:pt>
                <c:pt idx="277">
                  <c:v>-1.0966429961406741</c:v>
                </c:pt>
                <c:pt idx="278">
                  <c:v>-1.095770885333792</c:v>
                </c:pt>
                <c:pt idx="279">
                  <c:v>-1.094234491198222</c:v>
                </c:pt>
                <c:pt idx="280">
                  <c:v>-1.094975471859442</c:v>
                </c:pt>
                <c:pt idx="281">
                  <c:v>-1.0963846821808259</c:v>
                </c:pt>
                <c:pt idx="282">
                  <c:v>-1.0948581728468163</c:v>
                </c:pt>
                <c:pt idx="283">
                  <c:v>-1.0942893224390673</c:v>
                </c:pt>
                <c:pt idx="284">
                  <c:v>-1.0955705805500031</c:v>
                </c:pt>
                <c:pt idx="285">
                  <c:v>-1.096839762507031</c:v>
                </c:pt>
                <c:pt idx="286">
                  <c:v>-1.0988721042673171</c:v>
                </c:pt>
                <c:pt idx="287">
                  <c:v>-1.1003068993389462</c:v>
                </c:pt>
                <c:pt idx="288">
                  <c:v>-1.1004234773871509</c:v>
                </c:pt>
                <c:pt idx="289">
                  <c:v>-1.1023287207106449</c:v>
                </c:pt>
                <c:pt idx="290">
                  <c:v>-1.1025909525428972</c:v>
                </c:pt>
                <c:pt idx="291">
                  <c:v>-1.1022599539866207</c:v>
                </c:pt>
                <c:pt idx="292">
                  <c:v>-1.1021600150381374</c:v>
                </c:pt>
                <c:pt idx="293">
                  <c:v>-1.101808336186864</c:v>
                </c:pt>
                <c:pt idx="294">
                  <c:v>-1.1020594689617462</c:v>
                </c:pt>
                <c:pt idx="295">
                  <c:v>-1.1017912227684517</c:v>
                </c:pt>
                <c:pt idx="296">
                  <c:v>-1.1027996148220458</c:v>
                </c:pt>
                <c:pt idx="297">
                  <c:v>-1.1027789629861808</c:v>
                </c:pt>
                <c:pt idx="298">
                  <c:v>-1.1030193002675899</c:v>
                </c:pt>
                <c:pt idx="299">
                  <c:v>-1.1028148973703078</c:v>
                </c:pt>
                <c:pt idx="300">
                  <c:v>-1.1029402503143309</c:v>
                </c:pt>
                <c:pt idx="301">
                  <c:v>-1.1038048763722514</c:v>
                </c:pt>
                <c:pt idx="302">
                  <c:v>-1.1024434204568256</c:v>
                </c:pt>
                <c:pt idx="303">
                  <c:v>-1.102098154394298</c:v>
                </c:pt>
                <c:pt idx="304">
                  <c:v>-1.102450098864012</c:v>
                </c:pt>
                <c:pt idx="305">
                  <c:v>-1.099452916992476</c:v>
                </c:pt>
                <c:pt idx="306">
                  <c:v>-1.098113782514702</c:v>
                </c:pt>
                <c:pt idx="307">
                  <c:v>-1.0980484308852883</c:v>
                </c:pt>
                <c:pt idx="308">
                  <c:v>-1.1020969401384377</c:v>
                </c:pt>
                <c:pt idx="309">
                  <c:v>-1.1037881329224319</c:v>
                </c:pt>
                <c:pt idx="310">
                  <c:v>-1.105586996049567</c:v>
                </c:pt>
                <c:pt idx="311">
                  <c:v>-1.1071746735221359</c:v>
                </c:pt>
                <c:pt idx="312">
                  <c:v>-1.1056406604664346</c:v>
                </c:pt>
                <c:pt idx="313">
                  <c:v>-1.1056044604638231</c:v>
                </c:pt>
                <c:pt idx="314">
                  <c:v>-1.1061125885925829</c:v>
                </c:pt>
                <c:pt idx="315">
                  <c:v>-1.104398628511376</c:v>
                </c:pt>
                <c:pt idx="316">
                  <c:v>-1.1024584373866186</c:v>
                </c:pt>
                <c:pt idx="317">
                  <c:v>-1.1016298974947989</c:v>
                </c:pt>
                <c:pt idx="318">
                  <c:v>-1.1021409284539661</c:v>
                </c:pt>
                <c:pt idx="319">
                  <c:v>-1.1026553081030821</c:v>
                </c:pt>
                <c:pt idx="320">
                  <c:v>-1.1043380675007222</c:v>
                </c:pt>
                <c:pt idx="321">
                  <c:v>-1.1072409643025931</c:v>
                </c:pt>
                <c:pt idx="322">
                  <c:v>-1.1083244694643071</c:v>
                </c:pt>
                <c:pt idx="323">
                  <c:v>-1.1082947107095436</c:v>
                </c:pt>
                <c:pt idx="324">
                  <c:v>-1.1088199048248577</c:v>
                </c:pt>
                <c:pt idx="325">
                  <c:v>-1.1093370070632602</c:v>
                </c:pt>
                <c:pt idx="326">
                  <c:v>-1.1081723554596579</c:v>
                </c:pt>
                <c:pt idx="327">
                  <c:v>-1.107802595579841</c:v>
                </c:pt>
                <c:pt idx="328">
                  <c:v>-1.1063891163902349</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-1.1041348598865306</c:v>
                </c:pt>
                <c:pt idx="337">
                  <c:v>-1.1056493879303679</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-1.1072159866802476</c:v>
                </c:pt>
                <c:pt idx="348">
                  <c:v>-1.1067465629568038</c:v>
                </c:pt>
                <c:pt idx="349">
                  <c:v>-1.1069149935244538</c:v>
                </c:pt>
                <c:pt idx="350">
                  <c:v>-1.1062819013930072</c:v>
                </c:pt>
                <c:pt idx="351">
                  <c:v>-1.1067124689291887</c:v>
                </c:pt>
                <c:pt idx="352">
                  <c:v>-1.1061213255428868</c:v>
                </c:pt>
                <c:pt idx="353">
                  <c:v>-1.1086765657160269</c:v>
                </c:pt>
                <c:pt idx="354">
                  <c:v>-1.1081714447677649</c:v>
                </c:pt>
                <c:pt idx="355">
                  <c:v>-1.1081319435070753</c:v>
                </c:pt>
                <c:pt idx="356">
                  <c:v>-1.1086106259314201</c:v>
                </c:pt>
                <c:pt idx="357">
                  <c:v>-1.1078818257742284</c:v>
                </c:pt>
                <c:pt idx="358">
                  <c:v>-1.1070022397047141</c:v>
                </c:pt>
                <c:pt idx="359">
                  <c:v>-1.1046933986059158</c:v>
                </c:pt>
                <c:pt idx="360">
                  <c:v>-1.1044785512110333</c:v>
                </c:pt>
                <c:pt idx="361">
                  <c:v>-1.1011047602977584</c:v>
                </c:pt>
                <c:pt idx="362">
                  <c:v>-1.1001294567161324</c:v>
                </c:pt>
                <c:pt idx="363">
                  <c:v>-1.1005465536014611</c:v>
                </c:pt>
                <c:pt idx="364">
                  <c:v>-1.0978889459681511</c:v>
                </c:pt>
                <c:pt idx="365">
                  <c:v>-1.1000705083890523</c:v>
                </c:pt>
                <c:pt idx="366">
                  <c:v>-1.1003175715095252</c:v>
                </c:pt>
                <c:pt idx="367">
                  <c:v>-1.1001445210778114</c:v>
                </c:pt>
                <c:pt idx="368">
                  <c:v>-1.1041628921212521</c:v>
                </c:pt>
                <c:pt idx="369">
                  <c:v>-1.099921430024037</c:v>
                </c:pt>
                <c:pt idx="370">
                  <c:v>-1.1020563194856265</c:v>
                </c:pt>
                <c:pt idx="371">
                  <c:v>-1.1009427614915563</c:v>
                </c:pt>
                <c:pt idx="372">
                  <c:v>-1.0986520678259262</c:v>
                </c:pt>
                <c:pt idx="373">
                  <c:v>-1.0998645971583132</c:v>
                </c:pt>
                <c:pt idx="374">
                  <c:v>-1.0999611399849698</c:v>
                </c:pt>
                <c:pt idx="375">
                  <c:v>-1.0983400135582169</c:v>
                </c:pt>
                <c:pt idx="376">
                  <c:v>-1.1000932472271614</c:v>
                </c:pt>
                <c:pt idx="377">
                  <c:v>-1.1004514337308842</c:v>
                </c:pt>
                <c:pt idx="378">
                  <c:v>-1.0997062695788173</c:v>
                </c:pt>
                <c:pt idx="379">
                  <c:v>-1.0988861251278621</c:v>
                </c:pt>
                <c:pt idx="380">
                  <c:v>-1.0992795724831694</c:v>
                </c:pt>
                <c:pt idx="381">
                  <c:v>-1.0982153626058726</c:v>
                </c:pt>
                <c:pt idx="382">
                  <c:v>-1.0985862323914262</c:v>
                </c:pt>
                <c:pt idx="383">
                  <c:v>-1.0988522113413541</c:v>
                </c:pt>
                <c:pt idx="384">
                  <c:v>-1.0963035641980559</c:v>
                </c:pt>
                <c:pt idx="385">
                  <c:v>-1.0965516139014113</c:v>
                </c:pt>
                <c:pt idx="386">
                  <c:v>-1.0971725065560944</c:v>
                </c:pt>
                <c:pt idx="387">
                  <c:v>-1.0975945837876657</c:v>
                </c:pt>
                <c:pt idx="388">
                  <c:v>-1.0975393256600086</c:v>
                </c:pt>
                <c:pt idx="389">
                  <c:v>-1.0972585289941321</c:v>
                </c:pt>
                <c:pt idx="390">
                  <c:v>-1.0976864877775079</c:v>
                </c:pt>
                <c:pt idx="391">
                  <c:v>-1.0965308292563127</c:v>
                </c:pt>
                <c:pt idx="392">
                  <c:v>-1.0963500664026524</c:v>
                </c:pt>
                <c:pt idx="393">
                  <c:v>-1.0956162384673278</c:v>
                </c:pt>
                <c:pt idx="394">
                  <c:v>-1.0947864179150315</c:v>
                </c:pt>
                <c:pt idx="395">
                  <c:v>-1.0948508209071002</c:v>
                </c:pt>
                <c:pt idx="396">
                  <c:v>-1.0944197031612242</c:v>
                </c:pt>
                <c:pt idx="397">
                  <c:v>-1.0952176020655031</c:v>
                </c:pt>
                <c:pt idx="398">
                  <c:v>-1.0961805354156435</c:v>
                </c:pt>
                <c:pt idx="399">
                  <c:v>-1.0944636155857659</c:v>
                </c:pt>
                <c:pt idx="400">
                  <c:v>-1.0977033830093295</c:v>
                </c:pt>
                <c:pt idx="401">
                  <c:v>-1.1010645475590031</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-1.1012864243569167</c:v>
                </c:pt>
                <c:pt idx="412">
                  <c:v>-1.1032573133874308</c:v>
                </c:pt>
                <c:pt idx="413">
                  <c:v>-1.1059612714433338</c:v>
                </c:pt>
                <c:pt idx="414">
                  <c:v>-1.1050905551334012</c:v>
                </c:pt>
                <c:pt idx="415">
                  <c:v>-1.1085497234113031</c:v>
                </c:pt>
                <c:pt idx="416">
                  <c:v>-1.1075222352871466</c:v>
                </c:pt>
                <c:pt idx="417">
                  <c:v>-1.1068356210344632</c:v>
                </c:pt>
                <c:pt idx="418">
                  <c:v>-1.1059547637908906</c:v>
                </c:pt>
                <c:pt idx="419">
                  <c:v>-1.1065171539780498</c:v>
                </c:pt>
                <c:pt idx="420">
                  <c:v>-1.1048401717820888</c:v>
                </c:pt>
                <c:pt idx="421">
                  <c:v>-1.1061354981854237</c:v>
                </c:pt>
                <c:pt idx="422">
                  <c:v>-1.106178215326864</c:v>
                </c:pt>
                <c:pt idx="423">
                  <c:v>-1.1041534436928941</c:v>
                </c:pt>
                <c:pt idx="424">
                  <c:v>-1.1038632744896664</c:v>
                </c:pt>
                <c:pt idx="425">
                  <c:v>-1.1030826123266593</c:v>
                </c:pt>
                <c:pt idx="426">
                  <c:v>-1.1038296832398613</c:v>
                </c:pt>
                <c:pt idx="427">
                  <c:v>-1.1031357834520599</c:v>
                </c:pt>
                <c:pt idx="428">
                  <c:v>-1.1044001178720606</c:v>
                </c:pt>
                <c:pt idx="429">
                  <c:v>-1.1039547990245473</c:v>
                </c:pt>
                <c:pt idx="430">
                  <c:v>-1.1016459674121108</c:v>
                </c:pt>
                <c:pt idx="431">
                  <c:v>-1.1015755880045359</c:v>
                </c:pt>
                <c:pt idx="432">
                  <c:v>-1.1024300446697048</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-1.1062824800618107</c:v>
                </c:pt>
                <c:pt idx="441">
                  <c:v>-1.1055198135499871</c:v>
                </c:pt>
                <c:pt idx="442">
                  <c:v>-1.1047553161680241</c:v>
                </c:pt>
                <c:pt idx="443">
                  <c:v>-1.1037826592847182</c:v>
                </c:pt>
                <c:pt idx="444">
                  <c:v>-1.1034479325835092</c:v>
                </c:pt>
                <c:pt idx="445">
                  <c:v>-1.102969933178088</c:v>
                </c:pt>
                <c:pt idx="446">
                  <c:v>-1.1038908324056818</c:v>
                </c:pt>
                <c:pt idx="447">
                  <c:v>-1.104291916291956</c:v>
                </c:pt>
                <c:pt idx="448">
                  <c:v>-1.1030524171986968</c:v>
                </c:pt>
                <c:pt idx="449">
                  <c:v>-1.1030535460771915</c:v>
                </c:pt>
                <c:pt idx="450">
                  <c:v>-1.1031262022144779</c:v>
                </c:pt>
                <c:pt idx="451">
                  <c:v>-1.1019491993521338</c:v>
                </c:pt>
                <c:pt idx="452">
                  <c:v>-1.1028063691202321</c:v>
                </c:pt>
                <c:pt idx="453">
                  <c:v>-1.1047587407489641</c:v>
                </c:pt>
                <c:pt idx="454">
                  <c:v>-1.1053801077223397</c:v>
                </c:pt>
                <c:pt idx="455">
                  <c:v>-1.1059848925142126</c:v>
                </c:pt>
                <c:pt idx="456">
                  <c:v>-1.1062281610851701</c:v>
                </c:pt>
                <c:pt idx="457">
                  <c:v>-1.110226686634519</c:v>
                </c:pt>
                <c:pt idx="458">
                  <c:v>-1.1109699345390709</c:v>
                </c:pt>
                <c:pt idx="459">
                  <c:v>-1.1091664230887381</c:v>
                </c:pt>
                <c:pt idx="460">
                  <c:v>-1.1072092039229466</c:v>
                </c:pt>
                <c:pt idx="461">
                  <c:v>-1.1079765946489459</c:v>
                </c:pt>
                <c:pt idx="462">
                  <c:v>-1.1094155447523399</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-1.1066524960737385</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-1.1040093267014179</c:v>
                </c:pt>
                <c:pt idx="481">
                  <c:v>-1.1027238661268801</c:v>
                </c:pt>
                <c:pt idx="482">
                  <c:v>-1.1017328436237941</c:v>
                </c:pt>
                <c:pt idx="483">
                  <c:v>-1.101412431860741</c:v>
                </c:pt>
                <c:pt idx="484">
                  <c:v>-1.1007039515163251</c:v>
                </c:pt>
                <c:pt idx="485">
                  <c:v>-1.0994580111752301</c:v>
                </c:pt>
                <c:pt idx="486">
                  <c:v>-1.0996415440500584</c:v>
                </c:pt>
                <c:pt idx="487">
                  <c:v>-1.1000407686070461</c:v>
                </c:pt>
                <c:pt idx="488">
                  <c:v>-1.1008202070278206</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c:v>
                </c:pt>
                <c:pt idx="502">
                  <c:v>-1.0911524347398707</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-1.1057333992571587</c:v>
                </c:pt>
                <c:pt idx="514">
                  <c:v>-1.1057730997317081</c:v>
                </c:pt>
                <c:pt idx="515">
                  <c:v>-1.1067466483341635</c:v>
                </c:pt>
                <c:pt idx="516">
                  <c:v>-1.108637254182796</c:v>
                </c:pt>
                <c:pt idx="517">
                  <c:v>-1.107693976599279</c:v>
                </c:pt>
                <c:pt idx="518">
                  <c:v>-1.1088516462317421</c:v>
                </c:pt>
                <c:pt idx="519">
                  <c:v>-1.111058157815876</c:v>
                </c:pt>
                <c:pt idx="520">
                  <c:v>-1.1126505310434875</c:v>
                </c:pt>
                <c:pt idx="521">
                  <c:v>-1.1115730971610276</c:v>
                </c:pt>
                <c:pt idx="522">
                  <c:v>-1.1116625536664202</c:v>
                </c:pt>
                <c:pt idx="523">
                  <c:v>-1.1105060129124518</c:v>
                </c:pt>
                <c:pt idx="524">
                  <c:v>-1.1085898507726739</c:v>
                </c:pt>
                <c:pt idx="525">
                  <c:v>-1.1058827432406417</c:v>
                </c:pt>
                <c:pt idx="526">
                  <c:v>-1.103655532388788</c:v>
                </c:pt>
                <c:pt idx="527">
                  <c:v>-1.1036744577046103</c:v>
                </c:pt>
                <c:pt idx="528">
                  <c:v>-1.1028750504668641</c:v>
                </c:pt>
                <c:pt idx="529">
                  <c:v>-1.103116649436032</c:v>
                </c:pt>
                <c:pt idx="530">
                  <c:v>-1.1057190748326491</c:v>
                </c:pt>
                <c:pt idx="531">
                  <c:v>-1.1066260765225593</c:v>
                </c:pt>
                <c:pt idx="532">
                  <c:v>-1.1072633900903643</c:v>
                </c:pt>
                <c:pt idx="533">
                  <c:v>-1.1097188336106143</c:v>
                </c:pt>
                <c:pt idx="534">
                  <c:v>-1.1094919574936855</c:v>
                </c:pt>
                <c:pt idx="535">
                  <c:v>-1.1105650561032689</c:v>
                </c:pt>
                <c:pt idx="536">
                  <c:v>-1.1119632337718739</c:v>
                </c:pt>
                <c:pt idx="537">
                  <c:v>-1.1132997215513569</c:v>
                </c:pt>
                <c:pt idx="538">
                  <c:v>-1.1128729295919628</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-1.1140278197168842</c:v>
                </c:pt>
                <c:pt idx="547">
                  <c:v>-1.1122151349430189</c:v>
                </c:pt>
                <c:pt idx="548">
                  <c:v>-1.1116138790821992</c:v>
                </c:pt>
                <c:pt idx="549">
                  <c:v>-1.1103373736445841</c:v>
                </c:pt>
                <c:pt idx="550">
                  <c:v>-1.1101860470089662</c:v>
                </c:pt>
                <c:pt idx="551">
                  <c:v>-1.1108063135629598</c:v>
                </c:pt>
                <c:pt idx="552">
                  <c:v>-1.1109423576502877</c:v>
                </c:pt>
                <c:pt idx="553">
                  <c:v>-1.1109704278305101</c:v>
                </c:pt>
                <c:pt idx="554">
                  <c:v>-1.1103396978061517</c:v>
                </c:pt>
                <c:pt idx="555">
                  <c:v>-1.1098278415324918</c:v>
                </c:pt>
                <c:pt idx="556">
                  <c:v>-1.1108853919753585</c:v>
                </c:pt>
                <c:pt idx="557">
                  <c:v>-1.1095871532552359</c:v>
                </c:pt>
                <c:pt idx="558">
                  <c:v>-1.1081373317674101</c:v>
                </c:pt>
                <c:pt idx="559">
                  <c:v>-1.106956875864995</c:v>
                </c:pt>
                <c:pt idx="560">
                  <c:v>-1.1066511205495171</c:v>
                </c:pt>
                <c:pt idx="561">
                  <c:v>-1.1057593065441438</c:v>
                </c:pt>
                <c:pt idx="562">
                  <c:v>-1.1038659970789531</c:v>
                </c:pt>
                <c:pt idx="563">
                  <c:v>-1.1018833449448806</c:v>
                </c:pt>
                <c:pt idx="564">
                  <c:v>-1.0992413518829238</c:v>
                </c:pt>
                <c:pt idx="565">
                  <c:v>-1.0919849399359691</c:v>
                </c:pt>
                <c:pt idx="566">
                  <c:v>-1.0892462617517564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-1.0795352410854355</c:v>
                </c:pt>
                <c:pt idx="575">
                  <c:v>-1.0821893292740583</c:v>
                </c:pt>
                <c:pt idx="576">
                  <c:v>-1.0822223323686586</c:v>
                </c:pt>
                <c:pt idx="577">
                  <c:v>-1.0848727398442173</c:v>
                </c:pt>
                <c:pt idx="578">
                  <c:v>-1.0859271787564637</c:v>
                </c:pt>
                <c:pt idx="579">
                  <c:v>-1.0875043168676914</c:v>
                </c:pt>
                <c:pt idx="580">
                  <c:v>-1.089653312567177</c:v>
                </c:pt>
                <c:pt idx="581">
                  <c:v>-1.0910139241953405</c:v>
                </c:pt>
                <c:pt idx="582">
                  <c:v>-1.0905657214901801</c:v>
                </c:pt>
                <c:pt idx="583">
                  <c:v>-1.0884786243800613</c:v>
                </c:pt>
                <c:pt idx="584">
                  <c:v>-1.086172657652495</c:v>
                </c:pt>
                <c:pt idx="585">
                  <c:v>-1.0849313276891031</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-1.0904759993663216</c:v>
                </c:pt>
                <c:pt idx="596">
                  <c:v>-1.0923234327275964</c:v>
                </c:pt>
                <c:pt idx="597">
                  <c:v>-1.0919687751549216</c:v>
                </c:pt>
                <c:pt idx="598">
                  <c:v>-1.0921018025753852</c:v>
                </c:pt>
                <c:pt idx="599">
                  <c:v>-1.0919040401397926</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-1.0886873720365622</c:v>
                </c:pt>
                <c:pt idx="608">
                  <c:v>-1.0905132903019279</c:v>
                </c:pt>
                <c:pt idx="609">
                  <c:v>-1.0907524038411252</c:v>
                </c:pt>
                <c:pt idx="610">
                  <c:v>-1.0898787372689178</c:v>
                </c:pt>
                <c:pt idx="611">
                  <c:v>-1.0882852920810393</c:v>
                </c:pt>
                <c:pt idx="612">
                  <c:v>-1.0859097238285926</c:v>
                </c:pt>
                <c:pt idx="613">
                  <c:v>-1.0869179356410716</c:v>
                </c:pt>
                <c:pt idx="614">
                  <c:v>-1.0868494155627673</c:v>
                </c:pt>
                <c:pt idx="615">
                  <c:v>-1.0857973577303686</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-1.0827070291540246</c:v>
                </c:pt>
                <c:pt idx="624">
                  <c:v>-1.0822185662782478</c:v>
                </c:pt>
                <c:pt idx="625">
                  <c:v>-1.0841194648425048</c:v>
                </c:pt>
                <c:pt idx="626">
                  <c:v>-1.0837394501925506</c:v>
                </c:pt>
                <c:pt idx="627">
                  <c:v>-1.0828939866097897</c:v>
                </c:pt>
                <c:pt idx="628">
                  <c:v>-1.0819222214456374</c:v>
                </c:pt>
                <c:pt idx="629">
                  <c:v>-1.0809331910810727</c:v>
                </c:pt>
                <c:pt idx="630">
                  <c:v>-1.0816677779262989</c:v>
                </c:pt>
                <c:pt idx="631">
                  <c:v>-1.0833245636323454</c:v>
                </c:pt>
                <c:pt idx="632">
                  <c:v>-1.0843415029087731</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c:v>
                </c:pt>
                <c:pt idx="642">
                  <c:v>-1.078145847799036</c:v>
                </c:pt>
                <c:pt idx="643">
                  <c:v>-1.0786687841573579</c:v>
                </c:pt>
                <c:pt idx="644">
                  <c:v>-1.0780392019842395</c:v>
                </c:pt>
                <c:pt idx="645">
                  <c:v>-1.0767588640515884</c:v>
                </c:pt>
                <c:pt idx="646">
                  <c:v>-1.0772448320110186</c:v>
                </c:pt>
                <c:pt idx="647">
                  <c:v>-1.0776093838715894</c:v>
                </c:pt>
                <c:pt idx="648">
                  <c:v>-1.0790693462930676</c:v>
                </c:pt>
                <c:pt idx="649">
                  <c:v>-1.078373985603676</c:v>
                </c:pt>
                <c:pt idx="650">
                  <c:v>-1.0796106577575251</c:v>
                </c:pt>
                <c:pt idx="651">
                  <c:v>-1.0800070648614946</c:v>
                </c:pt>
                <c:pt idx="652">
                  <c:v>-1.0804849409440322</c:v>
                </c:pt>
                <c:pt idx="653">
                  <c:v>-1.080822921471468</c:v>
                </c:pt>
                <c:pt idx="654">
                  <c:v>-1.0794629549167385</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-1.0733554282200282</c:v>
                </c:pt>
                <c:pt idx="672">
                  <c:v>-1.0741427308447296</c:v>
                </c:pt>
                <c:pt idx="673">
                  <c:v>-1.0737808920870697</c:v>
                </c:pt>
                <c:pt idx="674">
                  <c:v>-1.0742077978829618</c:v>
                </c:pt>
                <c:pt idx="675">
                  <c:v>-1.0753344091274193</c:v>
                </c:pt>
                <c:pt idx="676">
                  <c:v>-1.07641183352348</c:v>
                </c:pt>
                <c:pt idx="677">
                  <c:v>-1.0760424341258845</c:v>
                </c:pt>
                <c:pt idx="678">
                  <c:v>-1.0740346620738559</c:v>
                </c:pt>
                <c:pt idx="679">
                  <c:v>-1.0717977371751859</c:v>
                </c:pt>
                <c:pt idx="680">
                  <c:v>-1.0708538050318881</c:v>
                </c:pt>
                <c:pt idx="681">
                  <c:v>-1.0689064137494158</c:v>
                </c:pt>
                <c:pt idx="682">
                  <c:v>-1.0667344325660935</c:v>
                </c:pt>
                <c:pt idx="683">
                  <c:v>-1.0635712391522238</c:v>
                </c:pt>
                <c:pt idx="684">
                  <c:v>-1.0618001141821898</c:v>
                </c:pt>
                <c:pt idx="685">
                  <c:v>-1.060235023765759</c:v>
                </c:pt>
                <c:pt idx="686">
                  <c:v>-1.0580703565766925</c:v>
                </c:pt>
                <c:pt idx="687">
                  <c:v>-1.0572100942507361</c:v>
                </c:pt>
                <c:pt idx="688">
                  <c:v>-1.0580293280097806</c:v>
                </c:pt>
                <c:pt idx="689">
                  <c:v>-1.0579364374370614</c:v>
                </c:pt>
                <c:pt idx="690">
                  <c:v>-1.0580027471902724</c:v>
                </c:pt>
                <c:pt idx="691">
                  <c:v>-1.0571713708726798</c:v>
                </c:pt>
                <c:pt idx="692">
                  <c:v>-1.0582627022928079</c:v>
                </c:pt>
                <c:pt idx="693">
                  <c:v>-1.0581677152314626</c:v>
                </c:pt>
                <c:pt idx="694">
                  <c:v>-1.058030950179714</c:v>
                </c:pt>
                <c:pt idx="695">
                  <c:v>-1.0565775143834781</c:v>
                </c:pt>
                <c:pt idx="696">
                  <c:v>-1.0558878644911429</c:v>
                </c:pt>
                <c:pt idx="697">
                  <c:v>-1.0556999109660978</c:v>
                </c:pt>
                <c:pt idx="698">
                  <c:v>-1.0538253940075157</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c:v>
                </c:pt>
                <c:pt idx="707">
                  <c:v>-1.0527897286291079</c:v>
                </c:pt>
                <c:pt idx="708">
                  <c:v>-1.0518801656182721</c:v>
                </c:pt>
                <c:pt idx="709">
                  <c:v>-1.0562066256251512</c:v>
                </c:pt>
                <c:pt idx="710">
                  <c:v>-1.0576496074374222</c:v>
                </c:pt>
                <c:pt idx="711">
                  <c:v>-1.0585385850170326</c:v>
                </c:pt>
                <c:pt idx="712">
                  <c:v>-1.0588743077874874</c:v>
                </c:pt>
                <c:pt idx="713">
                  <c:v>-1.05905113379599</c:v>
                </c:pt>
                <c:pt idx="714">
                  <c:v>-1.0606676213859321</c:v>
                </c:pt>
                <c:pt idx="715">
                  <c:v>-1.0617382914838338</c:v>
                </c:pt>
                <c:pt idx="716">
                  <c:v>-1.0637987888017051</c:v>
                </c:pt>
                <c:pt idx="717">
                  <c:v>-1.0687567187701035</c:v>
                </c:pt>
                <c:pt idx="718">
                  <c:v>-1.0673260977029413</c:v>
                </c:pt>
                <c:pt idx="719">
                  <c:v>-1.0665005649916464</c:v>
                </c:pt>
                <c:pt idx="720">
                  <c:v>-1.0647551386083645</c:v>
                </c:pt>
                <c:pt idx="721">
                  <c:v>-1.0644411016885187</c:v>
                </c:pt>
                <c:pt idx="722">
                  <c:v>-1.0652109683580897</c:v>
                </c:pt>
                <c:pt idx="723">
                  <c:v>-1.0647878760845113</c:v>
                </c:pt>
                <c:pt idx="724">
                  <c:v>-1.064997600837529</c:v>
                </c:pt>
                <c:pt idx="725">
                  <c:v>-1.074735875855908</c:v>
                </c:pt>
                <c:pt idx="726">
                  <c:v>-1.0751045542891118</c:v>
                </c:pt>
                <c:pt idx="727">
                  <c:v>-1.0757332732021858</c:v>
                </c:pt>
                <c:pt idx="728">
                  <c:v>-1.0760827607011012</c:v>
                </c:pt>
                <c:pt idx="729">
                  <c:v>-1.0769650029552764</c:v>
                </c:pt>
                <c:pt idx="730">
                  <c:v>-1.0754612514321269</c:v>
                </c:pt>
                <c:pt idx="731">
                  <c:v>-1.0736611266172531</c:v>
                </c:pt>
                <c:pt idx="732">
                  <c:v>-1.0742833947961261</c:v>
                </c:pt>
                <c:pt idx="733">
                  <c:v>-1.0750212923858371</c:v>
                </c:pt>
                <c:pt idx="734">
                  <c:v>-1.0753967820354502</c:v>
                </c:pt>
                <c:pt idx="735">
                  <c:v>-1.076143207875262</c:v>
                </c:pt>
                <c:pt idx="736">
                  <c:v>-1.0766431587497465</c:v>
                </c:pt>
                <c:pt idx="737">
                  <c:v>-1.0777960472497874</c:v>
                </c:pt>
                <c:pt idx="738">
                  <c:v>-1.0796894231195751</c:v>
                </c:pt>
                <c:pt idx="739">
                  <c:v>-1.0815247139223174</c:v>
                </c:pt>
                <c:pt idx="740">
                  <c:v>-1.0828192434702544</c:v>
                </c:pt>
                <c:pt idx="741">
                  <c:v>-1.0836807295384441</c:v>
                </c:pt>
                <c:pt idx="742">
                  <c:v>-1.0833682294111782</c:v>
                </c:pt>
                <c:pt idx="743">
                  <c:v>-1.0843040981366978</c:v>
                </c:pt>
                <c:pt idx="744">
                  <c:v>-1.0837127081046838</c:v>
                </c:pt>
                <c:pt idx="745">
                  <c:v>-1.0816480367823402</c:v>
                </c:pt>
                <c:pt idx="746">
                  <c:v>-1.0819946024780862</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-1.0951144187771837</c:v>
                </c:pt>
                <c:pt idx="756">
                  <c:v>-1.0933647994166618</c:v>
                </c:pt>
                <c:pt idx="757">
                  <c:v>-1.0836151692087872</c:v>
                </c:pt>
                <c:pt idx="758">
                  <c:v>-1.0807231248186067</c:v>
                </c:pt>
                <c:pt idx="759">
                  <c:v>-1.0784333892767131</c:v>
                </c:pt>
                <c:pt idx="760">
                  <c:v>-1.0754848819893819</c:v>
                </c:pt>
                <c:pt idx="761">
                  <c:v>-1.0766419444939161</c:v>
                </c:pt>
                <c:pt idx="762">
                  <c:v>-1.0799062247074858</c:v>
                </c:pt>
                <c:pt idx="763">
                  <c:v>-1.0820553532162225</c:v>
                </c:pt>
                <c:pt idx="764">
                  <c:v>-1.0834134414689345</c:v>
                </c:pt>
                <c:pt idx="765">
                  <c:v>-1.0837409964714908</c:v>
                </c:pt>
                <c:pt idx="766">
                  <c:v>-1.0882921697020744</c:v>
                </c:pt>
                <c:pt idx="767">
                  <c:v>-1.0894128899083881</c:v>
                </c:pt>
                <c:pt idx="768">
                  <c:v>-1.0883823851173702</c:v>
                </c:pt>
                <c:pt idx="769">
                  <c:v>-1.0882273018777109</c:v>
                </c:pt>
                <c:pt idx="770">
                  <c:v>-1.0882821615776701</c:v>
                </c:pt>
                <c:pt idx="771">
                  <c:v>-1.0892040853336338</c:v>
                </c:pt>
                <c:pt idx="772">
                  <c:v>-1.0888522831595111</c:v>
                </c:pt>
                <c:pt idx="773">
                  <c:v>-1.090110375545509</c:v>
                </c:pt>
                <c:pt idx="774">
                  <c:v>-1.0925454233619856</c:v>
                </c:pt>
                <c:pt idx="775">
                  <c:v>-1.0926943309722639</c:v>
                </c:pt>
                <c:pt idx="776">
                  <c:v>-1.0919043057582618</c:v>
                </c:pt>
                <c:pt idx="777">
                  <c:v>-1.0928205946081562</c:v>
                </c:pt>
                <c:pt idx="778">
                  <c:v>-1.0924035356683401</c:v>
                </c:pt>
                <c:pt idx="779">
                  <c:v>-1.0919618406156508</c:v>
                </c:pt>
                <c:pt idx="780">
                  <c:v>-1.0917680719434486</c:v>
                </c:pt>
                <c:pt idx="781">
                  <c:v>-1.093298869118428</c:v>
                </c:pt>
                <c:pt idx="782">
                  <c:v>-1.0938279621333891</c:v>
                </c:pt>
                <c:pt idx="783">
                  <c:v>-1.0958008717615142</c:v>
                </c:pt>
                <c:pt idx="784">
                  <c:v>-1.0957789108060467</c:v>
                </c:pt>
                <c:pt idx="785">
                  <c:v>-1.0966902382824464</c:v>
                </c:pt>
                <c:pt idx="786">
                  <c:v>-1.0972651220239555</c:v>
                </c:pt>
                <c:pt idx="787">
                  <c:v>-1.097455769679158</c:v>
                </c:pt>
                <c:pt idx="788">
                  <c:v>-1.0994883485988121</c:v>
                </c:pt>
                <c:pt idx="789">
                  <c:v>-1.098610631344954</c:v>
                </c:pt>
                <c:pt idx="790">
                  <c:v>-1.0981811262826424</c:v>
                </c:pt>
                <c:pt idx="791">
                  <c:v>-1.0977778225849164</c:v>
                </c:pt>
                <c:pt idx="792">
                  <c:v>-1.0979999934604028</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-1.0965405717622507</c:v>
                </c:pt>
                <c:pt idx="804">
                  <c:v>-1.0948696703319172</c:v>
                </c:pt>
                <c:pt idx="805">
                  <c:v>-1.0940363303349299</c:v>
                </c:pt>
                <c:pt idx="806">
                  <c:v>-1.0926597815987149</c:v>
                </c:pt>
                <c:pt idx="807">
                  <c:v>-1.0911849065975621</c:v>
                </c:pt>
                <c:pt idx="808">
                  <c:v>-1.0895805141342549</c:v>
                </c:pt>
                <c:pt idx="809">
                  <c:v>-1.0891954053015667</c:v>
                </c:pt>
                <c:pt idx="810">
                  <c:v>-1.0889574965318505</c:v>
                </c:pt>
                <c:pt idx="811">
                  <c:v>-1.0901849099848304</c:v>
                </c:pt>
                <c:pt idx="812">
                  <c:v>-1.0918711888271537</c:v>
                </c:pt>
                <c:pt idx="813">
                  <c:v>-1.0938654048509591</c:v>
                </c:pt>
                <c:pt idx="814">
                  <c:v>-1.0947792367300337</c:v>
                </c:pt>
                <c:pt idx="815">
                  <c:v>-1.0958152815633895</c:v>
                </c:pt>
                <c:pt idx="816">
                  <c:v>-1.0986154693956283</c:v>
                </c:pt>
                <c:pt idx="817">
                  <c:v>-1.1026562567404596</c:v>
                </c:pt>
                <c:pt idx="818">
                  <c:v>-1.103758146494684</c:v>
                </c:pt>
                <c:pt idx="819">
                  <c:v>-1.102194735166421</c:v>
                </c:pt>
                <c:pt idx="820">
                  <c:v>-1.0998571788139793</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-1.0834111267937236</c:v>
                </c:pt>
                <c:pt idx="831">
                  <c:v>-1.0825726926139794</c:v>
                </c:pt>
                <c:pt idx="832">
                  <c:v>-1.0823278208458502</c:v>
                </c:pt>
                <c:pt idx="833">
                  <c:v>-1.0791879639116404</c:v>
                </c:pt>
                <c:pt idx="834">
                  <c:v>-1.0797035673029978</c:v>
                </c:pt>
                <c:pt idx="835">
                  <c:v>-1.0802718675010681</c:v>
                </c:pt>
                <c:pt idx="836">
                  <c:v>-1.0818036892044034</c:v>
                </c:pt>
                <c:pt idx="837">
                  <c:v>-1.0843720680053104</c:v>
                </c:pt>
                <c:pt idx="838">
                  <c:v>-1.0867371158691554</c:v>
                </c:pt>
                <c:pt idx="839">
                  <c:v>-1.0883406830179319</c:v>
                </c:pt>
                <c:pt idx="840">
                  <c:v>-1.0880627891824446</c:v>
                </c:pt>
                <c:pt idx="841">
                  <c:v>-1.0887280496075959</c:v>
                </c:pt>
                <c:pt idx="842">
                  <c:v>-1.0868343986329556</c:v>
                </c:pt>
                <c:pt idx="843">
                  <c:v>-1.0843023146984201</c:v>
                </c:pt>
                <c:pt idx="844">
                  <c:v>-1.0826920311969561</c:v>
                </c:pt>
                <c:pt idx="845">
                  <c:v>-1.0826740924640152</c:v>
                </c:pt>
                <c:pt idx="846">
                  <c:v>-1.0826270210769757</c:v>
                </c:pt>
                <c:pt idx="847">
                  <c:v>-1.0812059433019243</c:v>
                </c:pt>
                <c:pt idx="848">
                  <c:v>-1.0815858441153807</c:v>
                </c:pt>
                <c:pt idx="849">
                  <c:v>-1.0838614259874906</c:v>
                </c:pt>
                <c:pt idx="850">
                  <c:v>-1.0814197092501978</c:v>
                </c:pt>
                <c:pt idx="851">
                  <c:v>-1.0745108116363746</c:v>
                </c:pt>
                <c:pt idx="852">
                  <c:v>-1.0663627279796373</c:v>
                </c:pt>
                <c:pt idx="853">
                  <c:v>-1.0851377416976504</c:v>
                </c:pt>
                <c:pt idx="854">
                  <c:v>-1.084992030995352</c:v>
                </c:pt>
                <c:pt idx="855">
                  <c:v>-1.0916734358779498</c:v>
                </c:pt>
                <c:pt idx="856">
                  <c:v>-1.091943579345994</c:v>
                </c:pt>
                <c:pt idx="857">
                  <c:v>-1.0777956677948288</c:v>
                </c:pt>
                <c:pt idx="858">
                  <c:v>-1.0795387984756366</c:v>
                </c:pt>
                <c:pt idx="859">
                  <c:v>-1.0667946615536437</c:v>
                </c:pt>
                <c:pt idx="860">
                  <c:v>-1.0708026355313507</c:v>
                </c:pt>
                <c:pt idx="861">
                  <c:v>-1.0693064351618062</c:v>
                </c:pt>
                <c:pt idx="862">
                  <c:v>-1.0669199196339181</c:v>
                </c:pt>
                <c:pt idx="863">
                  <c:v>-1.0658972316149538</c:v>
                </c:pt>
                <c:pt idx="864">
                  <c:v>-1.0680903674119406</c:v>
                </c:pt>
                <c:pt idx="865">
                  <c:v>-1.058239270949398</c:v>
                </c:pt>
                <c:pt idx="866">
                  <c:v>-1.0524126452687041</c:v>
                </c:pt>
                <c:pt idx="867">
                  <c:v>-1.0557081830841049</c:v>
                </c:pt>
                <c:pt idx="868">
                  <c:v>-1.0547041832215882</c:v>
                </c:pt>
                <c:pt idx="869">
                  <c:v>-1.0527325732266781</c:v>
                </c:pt>
                <c:pt idx="870">
                  <c:v>-1.0506275753291159</c:v>
                </c:pt>
                <c:pt idx="871">
                  <c:v>-1.0501612915953848</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c:v>
                </c:pt>
                <c:pt idx="880">
                  <c:v>-1.0382521642721827</c:v>
                </c:pt>
                <c:pt idx="881">
                  <c:v>-1.0397468088764299</c:v>
                </c:pt>
                <c:pt idx="882">
                  <c:v>-1.0392713992510778</c:v>
                </c:pt>
                <c:pt idx="883">
                  <c:v>-1.036120803741682</c:v>
                </c:pt>
                <c:pt idx="884">
                  <c:v>-1.0373304207573142</c:v>
                </c:pt>
                <c:pt idx="885">
                  <c:v>-1.0373561857487061</c:v>
                </c:pt>
                <c:pt idx="886">
                  <c:v>-1.0375264566728764</c:v>
                </c:pt>
                <c:pt idx="887">
                  <c:v>-1.0371288637721818</c:v>
                </c:pt>
                <c:pt idx="888">
                  <c:v>-1.0373938751119738</c:v>
                </c:pt>
                <c:pt idx="889">
                  <c:v>-1.0385221654446326</c:v>
                </c:pt>
                <c:pt idx="890">
                  <c:v>-1.0397216984448594</c:v>
                </c:pt>
                <c:pt idx="891">
                  <c:v>-1.0408399427075918</c:v>
                </c:pt>
                <c:pt idx="892">
                  <c:v>-1.0427780088845964</c:v>
                </c:pt>
                <c:pt idx="893">
                  <c:v>-1.0428884587352911</c:v>
                </c:pt>
                <c:pt idx="894">
                  <c:v>-1.0462355739653213</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-1.0344215854854162</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-1.0189242562272334</c:v>
                </c:pt>
                <c:pt idx="922">
                  <c:v>-1.0180959345220253</c:v>
                </c:pt>
                <c:pt idx="923">
                  <c:v>-1.0227384330736129</c:v>
                </c:pt>
                <c:pt idx="924">
                  <c:v>-1.020205058992218</c:v>
                </c:pt>
                <c:pt idx="925">
                  <c:v>-1.0157227378630154</c:v>
                </c:pt>
                <c:pt idx="926">
                  <c:v>-1.012818778587274</c:v>
                </c:pt>
                <c:pt idx="927">
                  <c:v>-1.0130576739398691</c:v>
                </c:pt>
                <c:pt idx="928">
                  <c:v>-1.009799360655447</c:v>
                </c:pt>
                <c:pt idx="929">
                  <c:v>-1.0103703834428046</c:v>
                </c:pt>
                <c:pt idx="930">
                  <c:v>-1.0141471365443686</c:v>
                </c:pt>
                <c:pt idx="931">
                  <c:v>-1.0186463339326224</c:v>
                </c:pt>
                <c:pt idx="932">
                  <c:v>-1.0211601660839165</c:v>
                </c:pt>
                <c:pt idx="933">
                  <c:v>-1.0226354489991394</c:v>
                </c:pt>
                <c:pt idx="934">
                  <c:v>-1.0249288747404535</c:v>
                </c:pt>
                <c:pt idx="935">
                  <c:v>-1.0269043456895282</c:v>
                </c:pt>
                <c:pt idx="936">
                  <c:v>-1.0266208548934657</c:v>
                </c:pt>
                <c:pt idx="937">
                  <c:v>-1.0296603459923663</c:v>
                </c:pt>
                <c:pt idx="938">
                  <c:v>-1.0295473917389728</c:v>
                </c:pt>
                <c:pt idx="939">
                  <c:v>-1.0301760347610722</c:v>
                </c:pt>
                <c:pt idx="940">
                  <c:v>-1.0316092645810357</c:v>
                </c:pt>
                <c:pt idx="941">
                  <c:v>-1.0314643127886534</c:v>
                </c:pt>
                <c:pt idx="942">
                  <c:v>-1.0320206981011755</c:v>
                </c:pt>
                <c:pt idx="943">
                  <c:v>-1.0323518104939353</c:v>
                </c:pt>
                <c:pt idx="944">
                  <c:v>-1.0323575876956022</c:v>
                </c:pt>
                <c:pt idx="945">
                  <c:v>-1.0320998429181856</c:v>
                </c:pt>
                <c:pt idx="946">
                  <c:v>-1.0328359950150912</c:v>
                </c:pt>
                <c:pt idx="947">
                  <c:v>-1.0321253612638241</c:v>
                </c:pt>
                <c:pt idx="948">
                  <c:v>-1.0316290816160176</c:v>
                </c:pt>
                <c:pt idx="949">
                  <c:v>-1.0335403108413879</c:v>
                </c:pt>
                <c:pt idx="950">
                  <c:v>-1.0351813301940918</c:v>
                </c:pt>
                <c:pt idx="951">
                  <c:v>-1.0357447828551156</c:v>
                </c:pt>
                <c:pt idx="952">
                  <c:v>-1.0355935226241377</c:v>
                </c:pt>
                <c:pt idx="953">
                  <c:v>-1.0357352016175412</c:v>
                </c:pt>
                <c:pt idx="954">
                  <c:v>-1.034429098693491</c:v>
                </c:pt>
                <c:pt idx="955">
                  <c:v>-1.03440108543154</c:v>
                </c:pt>
                <c:pt idx="956">
                  <c:v>-1.0353850310997221</c:v>
                </c:pt>
                <c:pt idx="957">
                  <c:v>-1.0347438850368746</c:v>
                </c:pt>
                <c:pt idx="958">
                  <c:v>-1.0371381414458085</c:v>
                </c:pt>
                <c:pt idx="959">
                  <c:v>-1.0383089117605402</c:v>
                </c:pt>
                <c:pt idx="960">
                  <c:v>-1.0397475298408692</c:v>
                </c:pt>
                <c:pt idx="961">
                  <c:v>-1.0403710217619584</c:v>
                </c:pt>
                <c:pt idx="962">
                  <c:v>-1.0409492636798059</c:v>
                </c:pt>
                <c:pt idx="963">
                  <c:v>-1.0399082859320545</c:v>
                </c:pt>
                <c:pt idx="964">
                  <c:v>-1.0375107662105307</c:v>
                </c:pt>
                <c:pt idx="965">
                  <c:v>-1.0361206329869499</c:v>
                </c:pt>
                <c:pt idx="966">
                  <c:v>-1.0362341089909108</c:v>
                </c:pt>
                <c:pt idx="967">
                  <c:v>-1.0376033721920213</c:v>
                </c:pt>
                <c:pt idx="968">
                  <c:v>-1.0433671221868801</c:v>
                </c:pt>
                <c:pt idx="969">
                  <c:v>-1.0449144161659798</c:v>
                </c:pt>
                <c:pt idx="970">
                  <c:v>-1.0395260324978868</c:v>
                </c:pt>
                <c:pt idx="971">
                  <c:v>-1.0402607806114759</c:v>
                </c:pt>
                <c:pt idx="972">
                  <c:v>-1.0451042764521614</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-1.0343213050274858</c:v>
                </c:pt>
                <c:pt idx="981">
                  <c:v>-1.0324246278995848</c:v>
                </c:pt>
                <c:pt idx="982">
                  <c:v>-1.0336927189236178</c:v>
                </c:pt>
                <c:pt idx="983">
                  <c:v>-1.0345156144229859</c:v>
                </c:pt>
                <c:pt idx="984">
                  <c:v>-1.0342263938571366</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-1.0409075141485171</c:v>
                </c:pt>
                <c:pt idx="993">
                  <c:v>-1.0424290621089938</c:v>
                </c:pt>
                <c:pt idx="994">
                  <c:v>-1.0420431659072473</c:v>
                </c:pt>
                <c:pt idx="995">
                  <c:v>-1.0425535138474942</c:v>
                </c:pt>
                <c:pt idx="996">
                  <c:v>-1.0436553846289769</c:v>
                </c:pt>
                <c:pt idx="997">
                  <c:v>-1.0446579330762569</c:v>
                </c:pt>
                <c:pt idx="998">
                  <c:v>-1.0462657026886433</c:v>
                </c:pt>
                <c:pt idx="999">
                  <c:v>-1.0482450440782602</c:v>
                </c:pt>
                <c:pt idx="1000">
                  <c:v>-1.0494365990380878</c:v>
                </c:pt>
                <c:pt idx="1001">
                  <c:v>-1.0509124606221161</c:v>
                </c:pt>
                <c:pt idx="1002">
                  <c:v>-1.0502528730485106</c:v>
                </c:pt>
                <c:pt idx="1003">
                  <c:v>-1.0495905723719972</c:v>
                </c:pt>
                <c:pt idx="1004">
                  <c:v>-1.0486382637605942</c:v>
                </c:pt>
                <c:pt idx="1005">
                  <c:v>-1.0490768283099214</c:v>
                </c:pt>
                <c:pt idx="1006">
                  <c:v>-1.0493092444691821</c:v>
                </c:pt>
                <c:pt idx="1007">
                  <c:v>-1.0507740639140479</c:v>
                </c:pt>
                <c:pt idx="1008">
                  <c:v>-1.053191343752315</c:v>
                </c:pt>
                <c:pt idx="1009">
                  <c:v>-1.0525634027218587</c:v>
                </c:pt>
                <c:pt idx="1010">
                  <c:v>-1.054059584118678</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c:v>
                </c:pt>
                <c:pt idx="1021">
                  <c:v>-1.0522559493454957</c:v>
                </c:pt>
                <c:pt idx="1022">
                  <c:v>-1.0521845928413995</c:v>
                </c:pt>
                <c:pt idx="1023">
                  <c:v>-1.0527289778910081</c:v>
                </c:pt>
                <c:pt idx="1024">
                  <c:v>-1.0530955029173299</c:v>
                </c:pt>
                <c:pt idx="1025">
                  <c:v>-1.0521688264880733</c:v>
                </c:pt>
                <c:pt idx="1026">
                  <c:v>-1.0517328042869281</c:v>
                </c:pt>
                <c:pt idx="1027">
                  <c:v>-1.051073548736412</c:v>
                </c:pt>
                <c:pt idx="1028">
                  <c:v>-1.052221409458298</c:v>
                </c:pt>
                <c:pt idx="1029">
                  <c:v>-1.0537775257650861</c:v>
                </c:pt>
                <c:pt idx="1030">
                  <c:v>-1.0542413999598352</c:v>
                </c:pt>
                <c:pt idx="1031">
                  <c:v>-1.0567171917519882</c:v>
                </c:pt>
                <c:pt idx="1032">
                  <c:v>-1.0594679650628365</c:v>
                </c:pt>
                <c:pt idx="1033">
                  <c:v>-1.0599508309780401</c:v>
                </c:pt>
                <c:pt idx="1034">
                  <c:v>-1.0588036627614479</c:v>
                </c:pt>
                <c:pt idx="1035">
                  <c:v>-1.0601134653712765</c:v>
                </c:pt>
                <c:pt idx="1036">
                  <c:v>-1.0589901553849164</c:v>
                </c:pt>
                <c:pt idx="1037">
                  <c:v>-1.0602932511284278</c:v>
                </c:pt>
                <c:pt idx="1038">
                  <c:v>-1.0609124836676784</c:v>
                </c:pt>
                <c:pt idx="1039">
                  <c:v>-1.0627598126788342</c:v>
                </c:pt>
                <c:pt idx="1040">
                  <c:v>-1.0626322494097167</c:v>
                </c:pt>
                <c:pt idx="1041">
                  <c:v>-1.0606135395686382</c:v>
                </c:pt>
                <c:pt idx="1042">
                  <c:v>-1.0610117585700038</c:v>
                </c:pt>
                <c:pt idx="1043">
                  <c:v>-1.0628172147269765</c:v>
                </c:pt>
                <c:pt idx="1044">
                  <c:v>-1.0616593458806698</c:v>
                </c:pt>
                <c:pt idx="1045">
                  <c:v>-1.0615313652111098</c:v>
                </c:pt>
                <c:pt idx="1046">
                  <c:v>-1.0625916761887595</c:v>
                </c:pt>
                <c:pt idx="1047">
                  <c:v>-1.0631859216192965</c:v>
                </c:pt>
                <c:pt idx="1048">
                  <c:v>-1.0645692720855613</c:v>
                </c:pt>
                <c:pt idx="1049">
                  <c:v>-1.0655324900268959</c:v>
                </c:pt>
                <c:pt idx="1050">
                  <c:v>-1.0642410150913264</c:v>
                </c:pt>
                <c:pt idx="1051">
                  <c:v>-1.0610226678999175</c:v>
                </c:pt>
                <c:pt idx="1052">
                  <c:v>-1.0564957797863883</c:v>
                </c:pt>
                <c:pt idx="1053">
                  <c:v>-1.0544160251296262</c:v>
                </c:pt>
                <c:pt idx="1054">
                  <c:v>-1.0513267400543882</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-1.0477072141129731</c:v>
                </c:pt>
                <c:pt idx="1066">
                  <c:v>-1.0487819348925203</c:v>
                </c:pt>
                <c:pt idx="1067">
                  <c:v>-1.0494014709957327</c:v>
                </c:pt>
                <c:pt idx="1068">
                  <c:v>-1.0508213250285499</c:v>
                </c:pt>
                <c:pt idx="1069">
                  <c:v>-1.0508531897583164</c:v>
                </c:pt>
                <c:pt idx="1070">
                  <c:v>-1.0481879550804365</c:v>
                </c:pt>
                <c:pt idx="1071">
                  <c:v>-1.0455916863404258</c:v>
                </c:pt>
                <c:pt idx="1072">
                  <c:v>-1.0444701313332165</c:v>
                </c:pt>
                <c:pt idx="1073">
                  <c:v>-1.0435273090956656</c:v>
                </c:pt>
                <c:pt idx="1074">
                  <c:v>-1.0437966367355498</c:v>
                </c:pt>
                <c:pt idx="1075">
                  <c:v>-1.0443979495146041</c:v>
                </c:pt>
                <c:pt idx="1076">
                  <c:v>-1.0430662333811818</c:v>
                </c:pt>
                <c:pt idx="1077">
                  <c:v>-1.0434028573571481</c:v>
                </c:pt>
                <c:pt idx="1078">
                  <c:v>-1.0432021162001774</c:v>
                </c:pt>
                <c:pt idx="1079">
                  <c:v>-1.0409209847993708</c:v>
                </c:pt>
                <c:pt idx="1080">
                  <c:v>-1.0391428019672186</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-1.0416936025173658</c:v>
                </c:pt>
                <c:pt idx="1095">
                  <c:v>-1.0403325260568896</c:v>
                </c:pt>
                <c:pt idx="1096">
                  <c:v>-1.038926341888768</c:v>
                </c:pt>
                <c:pt idx="1097">
                  <c:v>-1.0385174317440851</c:v>
                </c:pt>
                <c:pt idx="1098">
                  <c:v>-1.0402548800869482</c:v>
                </c:pt>
                <c:pt idx="1099">
                  <c:v>-1.0419263412133382</c:v>
                </c:pt>
                <c:pt idx="1100">
                  <c:v>-1.0420388685799082</c:v>
                </c:pt>
                <c:pt idx="1101">
                  <c:v>-1.0409907570790256</c:v>
                </c:pt>
                <c:pt idx="1102">
                  <c:v>-1.0414397566395874</c:v>
                </c:pt>
                <c:pt idx="1103">
                  <c:v>-1.042739902120843</c:v>
                </c:pt>
                <c:pt idx="1104">
                  <c:v>-1.0409345123684914</c:v>
                </c:pt>
                <c:pt idx="1105">
                  <c:v>-1.0435710033335959</c:v>
                </c:pt>
                <c:pt idx="1106">
                  <c:v>-1.0450018236145979</c:v>
                </c:pt>
                <c:pt idx="1107">
                  <c:v>-1.045513253001457</c:v>
                </c:pt>
                <c:pt idx="1108">
                  <c:v>-1.0468067295618941</c:v>
                </c:pt>
                <c:pt idx="1109">
                  <c:v>-1.0469393111227978</c:v>
                </c:pt>
                <c:pt idx="1110">
                  <c:v>-1.0477096046791812</c:v>
                </c:pt>
                <c:pt idx="1111">
                  <c:v>-1.046957866470041</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-1.0527579777358536</c:v>
                </c:pt>
                <c:pt idx="1131">
                  <c:v>-1.0514534210907582</c:v>
                </c:pt>
                <c:pt idx="1132">
                  <c:v>-1.0526270088585221</c:v>
                </c:pt>
                <c:pt idx="1133">
                  <c:v>-1.0521170498596057</c:v>
                </c:pt>
                <c:pt idx="1134">
                  <c:v>-1.0542605814077621</c:v>
                </c:pt>
                <c:pt idx="1135">
                  <c:v>-1.054060589674308</c:v>
                </c:pt>
                <c:pt idx="1136">
                  <c:v>-1.0519714340210555</c:v>
                </c:pt>
                <c:pt idx="1137">
                  <c:v>-1.049198016735815</c:v>
                </c:pt>
                <c:pt idx="1138">
                  <c:v>-1.0488871577512267</c:v>
                </c:pt>
                <c:pt idx="1139">
                  <c:v>-1.046597972419022</c:v>
                </c:pt>
                <c:pt idx="1140">
                  <c:v>-1.04539558402027</c:v>
                </c:pt>
                <c:pt idx="1141">
                  <c:v>-1.0473579448006827</c:v>
                </c:pt>
                <c:pt idx="1142">
                  <c:v>-1.0430246640909904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-1.0462221317735785</c:v>
                </c:pt>
                <c:pt idx="1153">
                  <c:v>-1.0512908910476138</c:v>
                </c:pt>
                <c:pt idx="1154">
                  <c:v>-1.0481780323333822</c:v>
                </c:pt>
                <c:pt idx="1155">
                  <c:v>-1.0516268604637986</c:v>
                </c:pt>
                <c:pt idx="1156">
                  <c:v>-1.0544950655965146</c:v>
                </c:pt>
                <c:pt idx="1157">
                  <c:v>-1.0538741634554598</c:v>
                </c:pt>
                <c:pt idx="1158">
                  <c:v>-1.0559036403308517</c:v>
                </c:pt>
                <c:pt idx="1159">
                  <c:v>-1.0582541645563492</c:v>
                </c:pt>
                <c:pt idx="1160">
                  <c:v>-1.0567951223131473</c:v>
                </c:pt>
                <c:pt idx="1161">
                  <c:v>-1.0585142904136118</c:v>
                </c:pt>
                <c:pt idx="1162">
                  <c:v>-1.0586788884862153</c:v>
                </c:pt>
                <c:pt idx="1163">
                  <c:v>-1.0601473601850437</c:v>
                </c:pt>
                <c:pt idx="1164">
                  <c:v>-1.0597781220557891</c:v>
                </c:pt>
                <c:pt idx="1165">
                  <c:v>-1.057477002865284</c:v>
                </c:pt>
                <c:pt idx="1166">
                  <c:v>-1.0577432189745626</c:v>
                </c:pt>
                <c:pt idx="1167">
                  <c:v>-1.0562155523029446</c:v>
                </c:pt>
                <c:pt idx="1168">
                  <c:v>-1.0546431384058941</c:v>
                </c:pt>
                <c:pt idx="1169">
                  <c:v>-1.0503418172897057</c:v>
                </c:pt>
                <c:pt idx="1170">
                  <c:v>-1.0474599328059071</c:v>
                </c:pt>
                <c:pt idx="1171">
                  <c:v>-1.0456297172131832</c:v>
                </c:pt>
                <c:pt idx="1172">
                  <c:v>-1.0420211575199232</c:v>
                </c:pt>
                <c:pt idx="1173">
                  <c:v>-1.0404867650092626</c:v>
                </c:pt>
                <c:pt idx="1174">
                  <c:v>-1.038981761284788</c:v>
                </c:pt>
                <c:pt idx="1175">
                  <c:v>-1.0386339433876799</c:v>
                </c:pt>
                <c:pt idx="1176">
                  <c:v>-1.0371579964262625</c:v>
                </c:pt>
                <c:pt idx="1177">
                  <c:v>-1.0380178792972747</c:v>
                </c:pt>
                <c:pt idx="1178">
                  <c:v>-1.0394961219611361</c:v>
                </c:pt>
                <c:pt idx="1179">
                  <c:v>-1.0387967295628897</c:v>
                </c:pt>
                <c:pt idx="1180">
                  <c:v>-1.0386799428144398</c:v>
                </c:pt>
                <c:pt idx="1181">
                  <c:v>-1.0387909713339525</c:v>
                </c:pt>
                <c:pt idx="1182">
                  <c:v>-1.0388995428826318</c:v>
                </c:pt>
                <c:pt idx="1183">
                  <c:v>-1.0372762156171509</c:v>
                </c:pt>
                <c:pt idx="1184">
                  <c:v>-1.0384422237722242</c:v>
                </c:pt>
                <c:pt idx="1185">
                  <c:v>-1.0379275500455094</c:v>
                </c:pt>
                <c:pt idx="1186">
                  <c:v>-1.0374273525252966</c:v>
                </c:pt>
                <c:pt idx="1187">
                  <c:v>-1.0391586062660423</c:v>
                </c:pt>
                <c:pt idx="1188">
                  <c:v>-1.04215424185864</c:v>
                </c:pt>
                <c:pt idx="1189">
                  <c:v>-1.0428878800665045</c:v>
                </c:pt>
                <c:pt idx="1190">
                  <c:v>-1.0446801311910747</c:v>
                </c:pt>
                <c:pt idx="1191">
                  <c:v>-1.0458861718437782</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-1.0497352775186475</c:v>
                </c:pt>
                <c:pt idx="1202">
                  <c:v>-1.0500443815241018</c:v>
                </c:pt>
                <c:pt idx="1203">
                  <c:v>-1.0556803310904854</c:v>
                </c:pt>
                <c:pt idx="1204">
                  <c:v>-1.0575566314873579</c:v>
                </c:pt>
                <c:pt idx="1205">
                  <c:v>-1.0578240903115954</c:v>
                </c:pt>
                <c:pt idx="1206">
                  <c:v>-1.0571815687245589</c:v>
                </c:pt>
                <c:pt idx="1207">
                  <c:v>-1.0580176028517092</c:v>
                </c:pt>
                <c:pt idx="1208">
                  <c:v>-1.057598324100411</c:v>
                </c:pt>
                <c:pt idx="1209">
                  <c:v>-1.0637857355512781</c:v>
                </c:pt>
                <c:pt idx="1210">
                  <c:v>-1.0652016717117341</c:v>
                </c:pt>
                <c:pt idx="1211">
                  <c:v>-1.0652859771161047</c:v>
                </c:pt>
                <c:pt idx="1212">
                  <c:v>-1.0644310271594835</c:v>
                </c:pt>
                <c:pt idx="1213">
                  <c:v>-1.0646843323139592</c:v>
                </c:pt>
                <c:pt idx="1214">
                  <c:v>-1.0650590345945687</c:v>
                </c:pt>
                <c:pt idx="1215">
                  <c:v>-1.0643305569740846</c:v>
                </c:pt>
                <c:pt idx="1216">
                  <c:v>-1.0644415570344674</c:v>
                </c:pt>
                <c:pt idx="1217">
                  <c:v>-1.0656160080622499</c:v>
                </c:pt>
                <c:pt idx="1218">
                  <c:v>-1.0680439031528421</c:v>
                </c:pt>
                <c:pt idx="1219">
                  <c:v>-1.06840980207852</c:v>
                </c:pt>
                <c:pt idx="1220">
                  <c:v>-1.0673230430905676</c:v>
                </c:pt>
                <c:pt idx="1221">
                  <c:v>-1.0661587709419276</c:v>
                </c:pt>
                <c:pt idx="1222">
                  <c:v>-1.0647878096799013</c:v>
                </c:pt>
                <c:pt idx="1223">
                  <c:v>-1.064717989968375</c:v>
                </c:pt>
                <c:pt idx="1224">
                  <c:v>-1.0662000366681501</c:v>
                </c:pt>
                <c:pt idx="1225">
                  <c:v>-1.0678449833796413</c:v>
                </c:pt>
                <c:pt idx="1226">
                  <c:v>-1.0694214574446852</c:v>
                </c:pt>
                <c:pt idx="1227">
                  <c:v>-1.0697753845665687</c:v>
                </c:pt>
                <c:pt idx="1228">
                  <c:v>-1.0713847573761064</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-1.0781634639952693</c:v>
                </c:pt>
                <c:pt idx="1239">
                  <c:v>-1.0774021635212732</c:v>
                </c:pt>
                <c:pt idx="1240">
                  <c:v>-1.0785842131345178</c:v>
                </c:pt>
                <c:pt idx="1241">
                  <c:v>-1.0781092683414784</c:v>
                </c:pt>
                <c:pt idx="1242">
                  <c:v>-1.0771667591542644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-1.0719835847252193</c:v>
                </c:pt>
                <c:pt idx="1255">
                  <c:v>-1.072008714129538</c:v>
                </c:pt>
                <c:pt idx="1256">
                  <c:v>-1.0748976090436315</c:v>
                </c:pt>
                <c:pt idx="1257">
                  <c:v>-1.0738523529412731</c:v>
                </c:pt>
                <c:pt idx="1258">
                  <c:v>-1.0734059526471356</c:v>
                </c:pt>
                <c:pt idx="1259">
                  <c:v>-1.0752337871600139</c:v>
                </c:pt>
                <c:pt idx="1260">
                  <c:v>-1.0769627262255461</c:v>
                </c:pt>
                <c:pt idx="1261">
                  <c:v>-1.0779609678591258</c:v>
                </c:pt>
                <c:pt idx="1262">
                  <c:v>-1.0783751429412998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-1.0855611185624354</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-1.0810237385194315</c:v>
                </c:pt>
                <c:pt idx="1279">
                  <c:v>-1.0759625683444498</c:v>
                </c:pt>
                <c:pt idx="1280">
                  <c:v>-1.0821536415356405</c:v>
                </c:pt>
                <c:pt idx="1281">
                  <c:v>-1.0818597916193358</c:v>
                </c:pt>
                <c:pt idx="1282">
                  <c:v>-1.0777987413799484</c:v>
                </c:pt>
                <c:pt idx="1283">
                  <c:v>-1.0793894544921578</c:v>
                </c:pt>
                <c:pt idx="1284">
                  <c:v>-1.079926212497178</c:v>
                </c:pt>
                <c:pt idx="1285">
                  <c:v>-1.0821519719338442</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-1.0694188392055133</c:v>
                </c:pt>
                <c:pt idx="1302">
                  <c:v>-1.0703463504356838</c:v>
                </c:pt>
                <c:pt idx="1303">
                  <c:v>-1.0688188640051663</c:v>
                </c:pt>
                <c:pt idx="1304">
                  <c:v>-1.0678714124171722</c:v>
                </c:pt>
                <c:pt idx="1305">
                  <c:v>-1.0666420352848149</c:v>
                </c:pt>
                <c:pt idx="1306">
                  <c:v>-1.0645795268557134</c:v>
                </c:pt>
                <c:pt idx="1307">
                  <c:v>-1.064345877467844</c:v>
                </c:pt>
                <c:pt idx="1308">
                  <c:v>-1.0650912503201324</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-1.0652292865459823</c:v>
                </c:pt>
                <c:pt idx="1318">
                  <c:v>-1.0641282126199172</c:v>
                </c:pt>
                <c:pt idx="1319">
                  <c:v>-1.063004437801226</c:v>
                </c:pt>
                <c:pt idx="1320">
                  <c:v>-1.063551763626708</c:v>
                </c:pt>
                <c:pt idx="1321">
                  <c:v>-1.0634451747301625</c:v>
                </c:pt>
                <c:pt idx="1322">
                  <c:v>-1.0618317986708492</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-1.0614512907294751</c:v>
                </c:pt>
                <c:pt idx="1331">
                  <c:v>-1.0614206212828208</c:v>
                </c:pt>
                <c:pt idx="1332">
                  <c:v>-1.0615604124878195</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-1.0607381241163865</c:v>
                </c:pt>
                <c:pt idx="1341">
                  <c:v>-1.0611296457377908</c:v>
                </c:pt>
                <c:pt idx="1342">
                  <c:v>-1.0601595881209249</c:v>
                </c:pt>
                <c:pt idx="1343">
                  <c:v>-1.0595481438946024</c:v>
                </c:pt>
                <c:pt idx="1344">
                  <c:v>-1.0591276888329424</c:v>
                </c:pt>
                <c:pt idx="1345">
                  <c:v>-1.0600529233333917</c:v>
                </c:pt>
                <c:pt idx="1346">
                  <c:v>-1.0587372676308888</c:v>
                </c:pt>
                <c:pt idx="1347">
                  <c:v>-1.0590080371996038</c:v>
                </c:pt>
                <c:pt idx="1348">
                  <c:v>-1.056952321014166</c:v>
                </c:pt>
                <c:pt idx="1349">
                  <c:v>-1.0536841039554474</c:v>
                </c:pt>
                <c:pt idx="1350">
                  <c:v>-1.0537459361401602</c:v>
                </c:pt>
                <c:pt idx="1351">
                  <c:v>-1.0519682655721958</c:v>
                </c:pt>
                <c:pt idx="1352">
                  <c:v>-1.0515817812152759</c:v>
                </c:pt>
                <c:pt idx="1353">
                  <c:v>-1.0528864327241079</c:v>
                </c:pt>
                <c:pt idx="1354">
                  <c:v>-1.0546635246232967</c:v>
                </c:pt>
                <c:pt idx="1355">
                  <c:v>-1.0595845810565561</c:v>
                </c:pt>
                <c:pt idx="1356">
                  <c:v>-1.0601443719772741</c:v>
                </c:pt>
                <c:pt idx="1357">
                  <c:v>-1.0604394835812911</c:v>
                </c:pt>
                <c:pt idx="1358">
                  <c:v>-1.0613949226960671</c:v>
                </c:pt>
                <c:pt idx="1359">
                  <c:v>-1.0616021620191276</c:v>
                </c:pt>
                <c:pt idx="1360">
                  <c:v>-1.0612903259380175</c:v>
                </c:pt>
                <c:pt idx="1361">
                  <c:v>-1.0610142439999468</c:v>
                </c:pt>
                <c:pt idx="1362">
                  <c:v>-1.0588402422190035</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c:v>
                </c:pt>
                <c:pt idx="1372">
                  <c:v>-1.0473953305999946</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c:v>
                </c:pt>
                <c:pt idx="1383">
                  <c:v>-1.04095745042045</c:v>
                </c:pt>
                <c:pt idx="1384">
                  <c:v>-1.0382265510627917</c:v>
                </c:pt>
                <c:pt idx="1385">
                  <c:v>-1.0372378147758221</c:v>
                </c:pt>
                <c:pt idx="1386">
                  <c:v>-1.0393560935967801</c:v>
                </c:pt>
                <c:pt idx="1387">
                  <c:v>-1.0404147349726429</c:v>
                </c:pt>
                <c:pt idx="1388">
                  <c:v>-1.0419862286914279</c:v>
                </c:pt>
                <c:pt idx="1389">
                  <c:v>-1.0422202954797348</c:v>
                </c:pt>
                <c:pt idx="1390">
                  <c:v>-1.0397659903243526</c:v>
                </c:pt>
                <c:pt idx="1391">
                  <c:v>-1.0398717349336266</c:v>
                </c:pt>
                <c:pt idx="1392">
                  <c:v>-1.0381435358052638</c:v>
                </c:pt>
                <c:pt idx="1393">
                  <c:v>-1.0352831189854754</c:v>
                </c:pt>
                <c:pt idx="1394">
                  <c:v>-1.0326319715727561</c:v>
                </c:pt>
                <c:pt idx="1395">
                  <c:v>-1.0298535739412695</c:v>
                </c:pt>
                <c:pt idx="1396">
                  <c:v>-1.02753880385879</c:v>
                </c:pt>
                <c:pt idx="1397">
                  <c:v>-1.0230829781717465</c:v>
                </c:pt>
                <c:pt idx="1398">
                  <c:v>-1.0203753488891598</c:v>
                </c:pt>
                <c:pt idx="1399">
                  <c:v>-1.0192751666822226</c:v>
                </c:pt>
                <c:pt idx="1400">
                  <c:v>-1.0193323220846486</c:v>
                </c:pt>
                <c:pt idx="1401">
                  <c:v>-1.0195628978873796</c:v>
                </c:pt>
                <c:pt idx="1402">
                  <c:v>-1.020438385843363</c:v>
                </c:pt>
                <c:pt idx="1403">
                  <c:v>-1.0207768596622486</c:v>
                </c:pt>
                <c:pt idx="1404">
                  <c:v>-1.0217333422781361</c:v>
                </c:pt>
                <c:pt idx="1405">
                  <c:v>-1.0233282957994394</c:v>
                </c:pt>
                <c:pt idx="1406">
                  <c:v>-1.0231822435876836</c:v>
                </c:pt>
                <c:pt idx="1407">
                  <c:v>-1.0215797958310298</c:v>
                </c:pt>
                <c:pt idx="1408">
                  <c:v>-1.0214151692993041</c:v>
                </c:pt>
                <c:pt idx="1409">
                  <c:v>-1.0196388647691492</c:v>
                </c:pt>
                <c:pt idx="1410">
                  <c:v>-1.0184645750097299</c:v>
                </c:pt>
                <c:pt idx="1411">
                  <c:v>-1.0171004629096099</c:v>
                </c:pt>
                <c:pt idx="1412">
                  <c:v>-1.0155922433043794</c:v>
                </c:pt>
                <c:pt idx="1413">
                  <c:v>-1.0200287452478978</c:v>
                </c:pt>
                <c:pt idx="1414">
                  <c:v>-1.0231359216242049</c:v>
                </c:pt>
                <c:pt idx="1415">
                  <c:v>-1.0245993655448706</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-1.0128912639698604</c:v>
                </c:pt>
                <c:pt idx="1424">
                  <c:v>-1.0120178535297293</c:v>
                </c:pt>
                <c:pt idx="1425">
                  <c:v>-1.0124391054467881</c:v>
                </c:pt>
                <c:pt idx="1426">
                  <c:v>-1.0116472398762841</c:v>
                </c:pt>
                <c:pt idx="1427">
                  <c:v>-1.0111791252724058</c:v>
                </c:pt>
                <c:pt idx="1428">
                  <c:v>-1.0105350384336731</c:v>
                </c:pt>
                <c:pt idx="1429">
                  <c:v>-1.0095285246820964</c:v>
                </c:pt>
                <c:pt idx="1430">
                  <c:v>-1.0071264230420098</c:v>
                </c:pt>
                <c:pt idx="1431">
                  <c:v>-1.0058547271959219</c:v>
                </c:pt>
                <c:pt idx="1432">
                  <c:v>-1.0073615617905602</c:v>
                </c:pt>
                <c:pt idx="1433">
                  <c:v>-1.0070637275972558</c:v>
                </c:pt>
                <c:pt idx="1434">
                  <c:v>-1.0071902853107395</c:v>
                </c:pt>
                <c:pt idx="1435">
                  <c:v>-1.0086246724682983</c:v>
                </c:pt>
                <c:pt idx="1436">
                  <c:v>-1.0093906876701015</c:v>
                </c:pt>
                <c:pt idx="1437">
                  <c:v>-1.0094398934912476</c:v>
                </c:pt>
                <c:pt idx="1438">
                  <c:v>-1.0063791339421897</c:v>
                </c:pt>
                <c:pt idx="1439">
                  <c:v>-1.0058551351099958</c:v>
                </c:pt>
                <c:pt idx="1440">
                  <c:v>-1.0047632914256728</c:v>
                </c:pt>
                <c:pt idx="1441">
                  <c:v>-1.0031560435638482</c:v>
                </c:pt>
                <c:pt idx="1442">
                  <c:v>-1.0032600521667092</c:v>
                </c:pt>
                <c:pt idx="1443">
                  <c:v>-1.0027308832607673</c:v>
                </c:pt>
                <c:pt idx="1444">
                  <c:v>-1.0021908524567635</c:v>
                </c:pt>
                <c:pt idx="1445">
                  <c:v>-1.0018492101890315</c:v>
                </c:pt>
                <c:pt idx="1446">
                  <c:v>-1.000219403730199</c:v>
                </c:pt>
                <c:pt idx="1447">
                  <c:v>-1.0008345571287118</c:v>
                </c:pt>
                <c:pt idx="1448">
                  <c:v>-0.99967562580852165</c:v>
                </c:pt>
                <c:pt idx="1449">
                  <c:v>-0.9989101797891623</c:v>
                </c:pt>
                <c:pt idx="1450">
                  <c:v>-0.99759259835278158</c:v>
                </c:pt>
                <c:pt idx="1451">
                  <c:v>-0.9962651510875844</c:v>
                </c:pt>
                <c:pt idx="1452">
                  <c:v>-0.99730870912904357</c:v>
                </c:pt>
                <c:pt idx="1453">
                  <c:v>-0.99630366576540863</c:v>
                </c:pt>
                <c:pt idx="1454">
                  <c:v>-0.99606089997227676</c:v>
                </c:pt>
                <c:pt idx="1455">
                  <c:v>-0.99593598340146627</c:v>
                </c:pt>
                <c:pt idx="1456">
                  <c:v>-0.99685456795383232</c:v>
                </c:pt>
                <c:pt idx="1457">
                  <c:v>-0.99803320247248462</c:v>
                </c:pt>
                <c:pt idx="1458">
                  <c:v>-0.99822811899592456</c:v>
                </c:pt>
                <c:pt idx="1459">
                  <c:v>-0.99877459104777699</c:v>
                </c:pt>
                <c:pt idx="1460">
                  <c:v>-0.99906979751551761</c:v>
                </c:pt>
                <c:pt idx="1461">
                  <c:v>-1.0006779655556124</c:v>
                </c:pt>
                <c:pt idx="1462">
                  <c:v>-1.0006538986251599</c:v>
                </c:pt>
                <c:pt idx="1463">
                  <c:v>-1.0008551425599419</c:v>
                </c:pt>
                <c:pt idx="1464">
                  <c:v>-0.99781303322187465</c:v>
                </c:pt>
                <c:pt idx="1465">
                  <c:v>-0.99920104149771249</c:v>
                </c:pt>
                <c:pt idx="1466">
                  <c:v>-0.99879760499072745</c:v>
                </c:pt>
                <c:pt idx="1467">
                  <c:v>-0.99872936001726365</c:v>
                </c:pt>
                <c:pt idx="1468">
                  <c:v>-1.0004113699913701</c:v>
                </c:pt>
                <c:pt idx="1469">
                  <c:v>-0.9975061774870243</c:v>
                </c:pt>
                <c:pt idx="1470">
                  <c:v>-0.9960482546359517</c:v>
                </c:pt>
                <c:pt idx="1471">
                  <c:v>-0.99747071742159332</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36304256"/>
        <c:axId val="237278720"/>
        <c:extLst/>
      </c:lineChart>
      <c:catAx>
        <c:axId val="2363042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278720"/>
        <c:crosses val="autoZero"/>
        <c:auto val="1"/>
        <c:lblAlgn val="ctr"/>
        <c:lblOffset val="100"/>
        <c:noMultiLvlLbl val="0"/>
      </c:catAx>
      <c:valAx>
        <c:axId val="23727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3042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9.5577726931893162E-2</c:v>
                </c:pt>
                <c:pt idx="1">
                  <c:v>9.53540469320589E-2</c:v>
                </c:pt>
                <c:pt idx="2">
                  <c:v>9.503906693215948E-2</c:v>
                </c:pt>
                <c:pt idx="3">
                  <c:v>9.4305786931968699E-2</c:v>
                </c:pt>
                <c:pt idx="4">
                  <c:v>9.3521676932028022E-2</c:v>
                </c:pt>
                <c:pt idx="5">
                  <c:v>9.2994005282605527E-2</c:v>
                </c:pt>
                <c:pt idx="6">
                  <c:v>9.1830126932052544E-2</c:v>
                </c:pt>
                <c:pt idx="7">
                  <c:v>9.1055206931969265E-2</c:v>
                </c:pt>
                <c:pt idx="8">
                  <c:v>9.0546584074928632E-2</c:v>
                </c:pt>
                <c:pt idx="9">
                  <c:v>8.8621726932004402E-2</c:v>
                </c:pt>
                <c:pt idx="10">
                  <c:v>8.8174976932109239E-2</c:v>
                </c:pt>
                <c:pt idx="11">
                  <c:v>8.7587096931969227E-2</c:v>
                </c:pt>
                <c:pt idx="12">
                  <c:v>8.7210696319843364E-2</c:v>
                </c:pt>
                <c:pt idx="13">
                  <c:v>8.7354136931963963E-2</c:v>
                </c:pt>
                <c:pt idx="14">
                  <c:v>8.7826366932035022E-2</c:v>
                </c:pt>
                <c:pt idx="15">
                  <c:v>8.8175496932137998E-2</c:v>
                </c:pt>
                <c:pt idx="16">
                  <c:v>8.8540586932083734E-2</c:v>
                </c:pt>
                <c:pt idx="17">
                  <c:v>8.8867998537069004E-2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9.2885866932022346E-2</c:v>
                </c:pt>
                <c:pt idx="32">
                  <c:v>9.3968406932120468E-2</c:v>
                </c:pt>
                <c:pt idx="33">
                  <c:v>9.4595069037339774E-2</c:v>
                </c:pt>
                <c:pt idx="34">
                  <c:v>9.7737926931998245E-2</c:v>
                </c:pt>
                <c:pt idx="35">
                  <c:v>9.8325656932061745E-2</c:v>
                </c:pt>
                <c:pt idx="36">
                  <c:v>9.9234656932125645E-2</c:v>
                </c:pt>
                <c:pt idx="37">
                  <c:v>0.10035877693206885</c:v>
                </c:pt>
                <c:pt idx="38">
                  <c:v>0.10135733693216739</c:v>
                </c:pt>
                <c:pt idx="39">
                  <c:v>0.10245929693218159</c:v>
                </c:pt>
                <c:pt idx="40">
                  <c:v>0.10338461234870518</c:v>
                </c:pt>
                <c:pt idx="41">
                  <c:v>0.10419988077826772</c:v>
                </c:pt>
                <c:pt idx="42">
                  <c:v>0.10774117137646071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0.11479110928503668</c:v>
                </c:pt>
                <c:pt idx="52">
                  <c:v>0.11508462693201708</c:v>
                </c:pt>
                <c:pt idx="53">
                  <c:v>0.11558422693210013</c:v>
                </c:pt>
                <c:pt idx="54">
                  <c:v>0.1162802869321526</c:v>
                </c:pt>
                <c:pt idx="55">
                  <c:v>0.11700876693193167</c:v>
                </c:pt>
                <c:pt idx="56">
                  <c:v>0.117908840333982</c:v>
                </c:pt>
                <c:pt idx="57">
                  <c:v>0.11862714693198517</c:v>
                </c:pt>
                <c:pt idx="58">
                  <c:v>0.11944322693199209</c:v>
                </c:pt>
                <c:pt idx="59">
                  <c:v>0.11995251071583368</c:v>
                </c:pt>
                <c:pt idx="60">
                  <c:v>0.12227748368880499</c:v>
                </c:pt>
                <c:pt idx="61">
                  <c:v>0.12267396693204102</c:v>
                </c:pt>
                <c:pt idx="62">
                  <c:v>0.12358003693209696</c:v>
                </c:pt>
                <c:pt idx="63">
                  <c:v>0.124267516931994</c:v>
                </c:pt>
                <c:pt idx="64">
                  <c:v>0.12485997693197252</c:v>
                </c:pt>
                <c:pt idx="65">
                  <c:v>0.12535820693202029</c:v>
                </c:pt>
                <c:pt idx="66">
                  <c:v>0.12580622693219823</c:v>
                </c:pt>
                <c:pt idx="67">
                  <c:v>0.12622693206019198</c:v>
                </c:pt>
                <c:pt idx="68">
                  <c:v>0.12763710875020706</c:v>
                </c:pt>
                <c:pt idx="69">
                  <c:v>0.12802208693193506</c:v>
                </c:pt>
                <c:pt idx="70">
                  <c:v>0.12842574693206643</c:v>
                </c:pt>
                <c:pt idx="71">
                  <c:v>0.12889603693206228</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0.13020980940629592</c:v>
                </c:pt>
                <c:pt idx="80">
                  <c:v>0.13038997693205087</c:v>
                </c:pt>
                <c:pt idx="81">
                  <c:v>0.1305387069320858</c:v>
                </c:pt>
                <c:pt idx="82">
                  <c:v>0.13071731693202127</c:v>
                </c:pt>
                <c:pt idx="83">
                  <c:v>0.13077910693216671</c:v>
                </c:pt>
                <c:pt idx="84">
                  <c:v>0.13073620519293225</c:v>
                </c:pt>
                <c:pt idx="85">
                  <c:v>0.13036359872695868</c:v>
                </c:pt>
                <c:pt idx="86">
                  <c:v>0.13022108693196799</c:v>
                </c:pt>
                <c:pt idx="87">
                  <c:v>0.1301147269320353</c:v>
                </c:pt>
                <c:pt idx="88">
                  <c:v>0.13025338693199759</c:v>
                </c:pt>
                <c:pt idx="89">
                  <c:v>0.13072478693206341</c:v>
                </c:pt>
                <c:pt idx="90">
                  <c:v>0.1311025001279234</c:v>
                </c:pt>
                <c:pt idx="91">
                  <c:v>0.13150606693206171</c:v>
                </c:pt>
                <c:pt idx="92">
                  <c:v>0.13181339693211674</c:v>
                </c:pt>
                <c:pt idx="93">
                  <c:v>0.13200027693201832</c:v>
                </c:pt>
                <c:pt idx="94">
                  <c:v>0.13267072693203338</c:v>
                </c:pt>
                <c:pt idx="95">
                  <c:v>0.13276925693203653</c:v>
                </c:pt>
                <c:pt idx="96">
                  <c:v>0.13289574776526109</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0.13181608693199148</c:v>
                </c:pt>
                <c:pt idx="108">
                  <c:v>0.13179309693204291</c:v>
                </c:pt>
                <c:pt idx="109">
                  <c:v>0.13157263693209131</c:v>
                </c:pt>
                <c:pt idx="110">
                  <c:v>0.13135798203423121</c:v>
                </c:pt>
                <c:pt idx="111">
                  <c:v>0.1312626619970132</c:v>
                </c:pt>
                <c:pt idx="112">
                  <c:v>0.13133803943217998</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0.12893603693206093</c:v>
                </c:pt>
                <c:pt idx="124">
                  <c:v>0.12847325693208234</c:v>
                </c:pt>
                <c:pt idx="125">
                  <c:v>0.12795838693203654</c:v>
                </c:pt>
                <c:pt idx="126">
                  <c:v>0.12746131693212737</c:v>
                </c:pt>
                <c:pt idx="127">
                  <c:v>0.12706535693206444</c:v>
                </c:pt>
                <c:pt idx="128">
                  <c:v>0.12680372693205269</c:v>
                </c:pt>
                <c:pt idx="129">
                  <c:v>0.12587545420484472</c:v>
                </c:pt>
                <c:pt idx="130">
                  <c:v>0.12543330693210941</c:v>
                </c:pt>
                <c:pt idx="131">
                  <c:v>0.12515093693204438</c:v>
                </c:pt>
                <c:pt idx="132">
                  <c:v>0.12505508407500091</c:v>
                </c:pt>
                <c:pt idx="133">
                  <c:v>0.12490471693206473</c:v>
                </c:pt>
                <c:pt idx="134">
                  <c:v>0.12476692693196895</c:v>
                </c:pt>
                <c:pt idx="135">
                  <c:v>0.12470266693216572</c:v>
                </c:pt>
                <c:pt idx="136">
                  <c:v>0.12466468693216391</c:v>
                </c:pt>
                <c:pt idx="137">
                  <c:v>0.12458795500219808</c:v>
                </c:pt>
                <c:pt idx="138">
                  <c:v>0.124308726932057</c:v>
                </c:pt>
                <c:pt idx="139">
                  <c:v>0.12438546886752989</c:v>
                </c:pt>
                <c:pt idx="140">
                  <c:v>0.12454432693206742</c:v>
                </c:pt>
                <c:pt idx="141">
                  <c:v>0.12466551693214022</c:v>
                </c:pt>
                <c:pt idx="142">
                  <c:v>0.12465418693209079</c:v>
                </c:pt>
                <c:pt idx="143">
                  <c:v>0.12439839359872437</c:v>
                </c:pt>
                <c:pt idx="144">
                  <c:v>0.12407799693204415</c:v>
                </c:pt>
                <c:pt idx="145">
                  <c:v>0.12383622693190015</c:v>
                </c:pt>
                <c:pt idx="146">
                  <c:v>0.12364946978924252</c:v>
                </c:pt>
                <c:pt idx="147">
                  <c:v>0.12313027956362563</c:v>
                </c:pt>
                <c:pt idx="148">
                  <c:v>0.1229399087502685</c:v>
                </c:pt>
                <c:pt idx="149">
                  <c:v>0.1225391169319751</c:v>
                </c:pt>
                <c:pt idx="150">
                  <c:v>0.12204072693209866</c:v>
                </c:pt>
                <c:pt idx="151">
                  <c:v>0.12166232693221023</c:v>
                </c:pt>
                <c:pt idx="152">
                  <c:v>0.12135272693196009</c:v>
                </c:pt>
                <c:pt idx="153">
                  <c:v>0.12111252693198114</c:v>
                </c:pt>
                <c:pt idx="154">
                  <c:v>0.12088265693199673</c:v>
                </c:pt>
                <c:pt idx="155">
                  <c:v>0.12072188482682122</c:v>
                </c:pt>
                <c:pt idx="156">
                  <c:v>0.12001461154747517</c:v>
                </c:pt>
                <c:pt idx="157">
                  <c:v>0.11990864693191863</c:v>
                </c:pt>
                <c:pt idx="158">
                  <c:v>0.11973683693202022</c:v>
                </c:pt>
                <c:pt idx="159">
                  <c:v>0.11938627693200503</c:v>
                </c:pt>
                <c:pt idx="160">
                  <c:v>0.11917694693204359</c:v>
                </c:pt>
                <c:pt idx="161">
                  <c:v>0.11900131026530403</c:v>
                </c:pt>
                <c:pt idx="162">
                  <c:v>0.11878541693205592</c:v>
                </c:pt>
                <c:pt idx="163">
                  <c:v>0.11861472693203744</c:v>
                </c:pt>
                <c:pt idx="164">
                  <c:v>0.118570060265384</c:v>
                </c:pt>
                <c:pt idx="165">
                  <c:v>0.11926059872695323</c:v>
                </c:pt>
                <c:pt idx="166">
                  <c:v>0.11943126693211088</c:v>
                </c:pt>
                <c:pt idx="167">
                  <c:v>0.11951152693201562</c:v>
                </c:pt>
                <c:pt idx="168">
                  <c:v>0.11952464182569174</c:v>
                </c:pt>
                <c:pt idx="169">
                  <c:v>0.11962221693220018</c:v>
                </c:pt>
                <c:pt idx="170">
                  <c:v>0.11970176693205319</c:v>
                </c:pt>
                <c:pt idx="171">
                  <c:v>0.11975702693204951</c:v>
                </c:pt>
                <c:pt idx="172">
                  <c:v>0.11980032693217878</c:v>
                </c:pt>
                <c:pt idx="173">
                  <c:v>0.1197987269320466</c:v>
                </c:pt>
                <c:pt idx="174">
                  <c:v>0.12077957878392472</c:v>
                </c:pt>
                <c:pt idx="175">
                  <c:v>0.12109094693209978</c:v>
                </c:pt>
                <c:pt idx="176">
                  <c:v>0.12135922693207139</c:v>
                </c:pt>
                <c:pt idx="177">
                  <c:v>0.12152209693205412</c:v>
                </c:pt>
                <c:pt idx="178">
                  <c:v>0.12189555693201749</c:v>
                </c:pt>
                <c:pt idx="179">
                  <c:v>0.12216209693200157</c:v>
                </c:pt>
                <c:pt idx="180">
                  <c:v>0.12242091060558392</c:v>
                </c:pt>
                <c:pt idx="181">
                  <c:v>0.12283039693210186</c:v>
                </c:pt>
                <c:pt idx="182">
                  <c:v>0.12337733562767994</c:v>
                </c:pt>
                <c:pt idx="183">
                  <c:v>0.12792355046146076</c:v>
                </c:pt>
                <c:pt idx="184">
                  <c:v>0.12893091693206321</c:v>
                </c:pt>
                <c:pt idx="185">
                  <c:v>0.12962533693206524</c:v>
                </c:pt>
                <c:pt idx="186">
                  <c:v>0.12991404693208636</c:v>
                </c:pt>
                <c:pt idx="187">
                  <c:v>0.13011593311759417</c:v>
                </c:pt>
                <c:pt idx="188">
                  <c:v>0.13080046162592396</c:v>
                </c:pt>
                <c:pt idx="189">
                  <c:v>0.13097475693203364</c:v>
                </c:pt>
                <c:pt idx="190">
                  <c:v>0.13119392693204188</c:v>
                </c:pt>
                <c:pt idx="191">
                  <c:v>0.13137224693213059</c:v>
                </c:pt>
                <c:pt idx="192">
                  <c:v>0.13159770631361312</c:v>
                </c:pt>
                <c:pt idx="193">
                  <c:v>0.13184740225669631</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0.12771711154746931</c:v>
                </c:pt>
                <c:pt idx="203">
                  <c:v>0.12742385958507896</c:v>
                </c:pt>
                <c:pt idx="204">
                  <c:v>0.12703364693206254</c:v>
                </c:pt>
                <c:pt idx="205">
                  <c:v>0.12676409806603348</c:v>
                </c:pt>
                <c:pt idx="206">
                  <c:v>0.12655572693192588</c:v>
                </c:pt>
                <c:pt idx="207">
                  <c:v>0.12651890693193479</c:v>
                </c:pt>
                <c:pt idx="208">
                  <c:v>0.1265830969321087</c:v>
                </c:pt>
                <c:pt idx="209">
                  <c:v>0.1266958469320798</c:v>
                </c:pt>
                <c:pt idx="210">
                  <c:v>0.12675645420479498</c:v>
                </c:pt>
                <c:pt idx="211">
                  <c:v>0.1273587269320583</c:v>
                </c:pt>
                <c:pt idx="212">
                  <c:v>0.12749870587943277</c:v>
                </c:pt>
                <c:pt idx="213">
                  <c:v>0.12783822693209856</c:v>
                </c:pt>
                <c:pt idx="214">
                  <c:v>0.12807329693195868</c:v>
                </c:pt>
                <c:pt idx="215">
                  <c:v>0.12826300693205892</c:v>
                </c:pt>
                <c:pt idx="216">
                  <c:v>0.12827298693213154</c:v>
                </c:pt>
                <c:pt idx="217">
                  <c:v>0.12823794693214571</c:v>
                </c:pt>
                <c:pt idx="218">
                  <c:v>0.12821474713415171</c:v>
                </c:pt>
                <c:pt idx="219">
                  <c:v>0.12820418147752877</c:v>
                </c:pt>
                <c:pt idx="220">
                  <c:v>0.12802740340261209</c:v>
                </c:pt>
                <c:pt idx="221">
                  <c:v>0.12796778693207531</c:v>
                </c:pt>
                <c:pt idx="222">
                  <c:v>0.12784749693197744</c:v>
                </c:pt>
                <c:pt idx="223">
                  <c:v>0.12765204693198468</c:v>
                </c:pt>
                <c:pt idx="224">
                  <c:v>0.12743404608106382</c:v>
                </c:pt>
                <c:pt idx="225">
                  <c:v>0.12725250693206647</c:v>
                </c:pt>
                <c:pt idx="226">
                  <c:v>0.12707566693200067</c:v>
                </c:pt>
                <c:pt idx="227">
                  <c:v>0.12693001428840489</c:v>
                </c:pt>
                <c:pt idx="228">
                  <c:v>0.12574872693205918</c:v>
                </c:pt>
                <c:pt idx="229">
                  <c:v>0.12556121693208411</c:v>
                </c:pt>
                <c:pt idx="230">
                  <c:v>0.1250445969320424</c:v>
                </c:pt>
                <c:pt idx="231">
                  <c:v>0.12469863693199577</c:v>
                </c:pt>
                <c:pt idx="232">
                  <c:v>0.12434711693209977</c:v>
                </c:pt>
                <c:pt idx="233">
                  <c:v>0.124036926932064</c:v>
                </c:pt>
                <c:pt idx="234">
                  <c:v>0.12377148693202859</c:v>
                </c:pt>
                <c:pt idx="235">
                  <c:v>0.12362190693194486</c:v>
                </c:pt>
                <c:pt idx="236">
                  <c:v>0.12357935193205102</c:v>
                </c:pt>
                <c:pt idx="237">
                  <c:v>0.12340825818215252</c:v>
                </c:pt>
                <c:pt idx="238">
                  <c:v>0.12342853338361713</c:v>
                </c:pt>
                <c:pt idx="239">
                  <c:v>0.12344827693208074</c:v>
                </c:pt>
                <c:pt idx="240">
                  <c:v>0.12347377693210176</c:v>
                </c:pt>
                <c:pt idx="241">
                  <c:v>0.12348872693203816</c:v>
                </c:pt>
                <c:pt idx="242">
                  <c:v>0.12351038693192606</c:v>
                </c:pt>
                <c:pt idx="243">
                  <c:v>0.12354372693198494</c:v>
                </c:pt>
                <c:pt idx="244">
                  <c:v>0.12381017011379924</c:v>
                </c:pt>
                <c:pt idx="245">
                  <c:v>0.12505312019031578</c:v>
                </c:pt>
                <c:pt idx="246">
                  <c:v>0.12538151693215094</c:v>
                </c:pt>
                <c:pt idx="247">
                  <c:v>0.12568098693206764</c:v>
                </c:pt>
                <c:pt idx="248">
                  <c:v>0.12589298693217191</c:v>
                </c:pt>
                <c:pt idx="249">
                  <c:v>0.1260833120384604</c:v>
                </c:pt>
                <c:pt idx="250">
                  <c:v>0.12623607693198835</c:v>
                </c:pt>
                <c:pt idx="251">
                  <c:v>0.12640486693202041</c:v>
                </c:pt>
                <c:pt idx="252">
                  <c:v>0.12650262693193767</c:v>
                </c:pt>
                <c:pt idx="253">
                  <c:v>0.12654039359874533</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0.12739248334234826</c:v>
                </c:pt>
                <c:pt idx="269">
                  <c:v>0.12636126026542641</c:v>
                </c:pt>
                <c:pt idx="270">
                  <c:v>0.12619926693199091</c:v>
                </c:pt>
                <c:pt idx="271">
                  <c:v>0.12595513693209204</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0.12439276693200459</c:v>
                </c:pt>
                <c:pt idx="282">
                  <c:v>0.12433477693205965</c:v>
                </c:pt>
                <c:pt idx="283">
                  <c:v>0.12429076693203481</c:v>
                </c:pt>
                <c:pt idx="284">
                  <c:v>0.12422684888323993</c:v>
                </c:pt>
                <c:pt idx="285">
                  <c:v>0.12415343693201938</c:v>
                </c:pt>
                <c:pt idx="286">
                  <c:v>0.12409932693199729</c:v>
                </c:pt>
                <c:pt idx="287">
                  <c:v>0.12405292693209446</c:v>
                </c:pt>
                <c:pt idx="288">
                  <c:v>0.12401173693209008</c:v>
                </c:pt>
                <c:pt idx="289">
                  <c:v>0.12396098955831307</c:v>
                </c:pt>
                <c:pt idx="290">
                  <c:v>0.12359032693207454</c:v>
                </c:pt>
                <c:pt idx="291">
                  <c:v>0.12316613693204224</c:v>
                </c:pt>
                <c:pt idx="292">
                  <c:v>0.12264726693204864</c:v>
                </c:pt>
                <c:pt idx="293">
                  <c:v>0.12225703693215452</c:v>
                </c:pt>
                <c:pt idx="294">
                  <c:v>0.12193322693198672</c:v>
                </c:pt>
                <c:pt idx="295">
                  <c:v>0.12156684521151849</c:v>
                </c:pt>
                <c:pt idx="296">
                  <c:v>0.12130942693224256</c:v>
                </c:pt>
                <c:pt idx="297">
                  <c:v>0.12102168693202504</c:v>
                </c:pt>
                <c:pt idx="298">
                  <c:v>0.12078550693203759</c:v>
                </c:pt>
                <c:pt idx="299">
                  <c:v>0.12058943693199353</c:v>
                </c:pt>
                <c:pt idx="300">
                  <c:v>0.12040125218455004</c:v>
                </c:pt>
                <c:pt idx="301">
                  <c:v>0.12025998693204087</c:v>
                </c:pt>
                <c:pt idx="302">
                  <c:v>0.12009372693202661</c:v>
                </c:pt>
                <c:pt idx="303">
                  <c:v>0.11995506693196489</c:v>
                </c:pt>
                <c:pt idx="304">
                  <c:v>0.11982933693208508</c:v>
                </c:pt>
                <c:pt idx="305">
                  <c:v>0.11967580647750269</c:v>
                </c:pt>
                <c:pt idx="306">
                  <c:v>0.11938197693213226</c:v>
                </c:pt>
                <c:pt idx="307">
                  <c:v>0.11920639693205716</c:v>
                </c:pt>
                <c:pt idx="308">
                  <c:v>0.11904889693211371</c:v>
                </c:pt>
                <c:pt idx="309">
                  <c:v>0.1189996769321057</c:v>
                </c:pt>
                <c:pt idx="310">
                  <c:v>0.11903303544269762</c:v>
                </c:pt>
                <c:pt idx="311">
                  <c:v>0.11902122693219069</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0.11467022693194935</c:v>
                </c:pt>
                <c:pt idx="325">
                  <c:v>0.11448495693208827</c:v>
                </c:pt>
                <c:pt idx="326">
                  <c:v>0.11430013804314854</c:v>
                </c:pt>
                <c:pt idx="327">
                  <c:v>0.11412151693198805</c:v>
                </c:pt>
                <c:pt idx="328">
                  <c:v>0.11397525693205079</c:v>
                </c:pt>
                <c:pt idx="329">
                  <c:v>0.11382830693202095</c:v>
                </c:pt>
                <c:pt idx="330">
                  <c:v>0.1137308885482186</c:v>
                </c:pt>
                <c:pt idx="331">
                  <c:v>0.11361238693199027</c:v>
                </c:pt>
                <c:pt idx="332">
                  <c:v>0.11352122693207906</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0.11192055839276779</c:v>
                </c:pt>
                <c:pt idx="342">
                  <c:v>0.11177922693205752</c:v>
                </c:pt>
                <c:pt idx="343">
                  <c:v>0.11136622693206277</c:v>
                </c:pt>
                <c:pt idx="344">
                  <c:v>0.11129448203411155</c:v>
                </c:pt>
                <c:pt idx="345">
                  <c:v>0.11116117693204346</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0.10662124208364825</c:v>
                </c:pt>
                <c:pt idx="354">
                  <c:v>0.10630579693206246</c:v>
                </c:pt>
                <c:pt idx="355">
                  <c:v>0.10618128693185747</c:v>
                </c:pt>
                <c:pt idx="356">
                  <c:v>0.10610330693214109</c:v>
                </c:pt>
                <c:pt idx="357">
                  <c:v>0.10596634693200722</c:v>
                </c:pt>
                <c:pt idx="358">
                  <c:v>0.1058728697892235</c:v>
                </c:pt>
                <c:pt idx="359">
                  <c:v>0.10579274388118216</c:v>
                </c:pt>
                <c:pt idx="360">
                  <c:v>0.10505807261110078</c:v>
                </c:pt>
                <c:pt idx="361">
                  <c:v>0.10449372693196354</c:v>
                </c:pt>
                <c:pt idx="362">
                  <c:v>0.10376007693200523</c:v>
                </c:pt>
                <c:pt idx="363">
                  <c:v>0.10285167693209019</c:v>
                </c:pt>
                <c:pt idx="364">
                  <c:v>0.10214898225123663</c:v>
                </c:pt>
                <c:pt idx="365">
                  <c:v>0.10163055385513098</c:v>
                </c:pt>
                <c:pt idx="366">
                  <c:v>0.10055463602293457</c:v>
                </c:pt>
                <c:pt idx="367">
                  <c:v>0.10032999693206063</c:v>
                </c:pt>
                <c:pt idx="368">
                  <c:v>9.9956326932073611E-2</c:v>
                </c:pt>
                <c:pt idx="369">
                  <c:v>9.9609896931937766E-2</c:v>
                </c:pt>
                <c:pt idx="370">
                  <c:v>9.9236807740155128E-2</c:v>
                </c:pt>
                <c:pt idx="371">
                  <c:v>9.9009296931967597E-2</c:v>
                </c:pt>
                <c:pt idx="372">
                  <c:v>9.88057669320173E-2</c:v>
                </c:pt>
                <c:pt idx="373">
                  <c:v>9.8633286932042208E-2</c:v>
                </c:pt>
                <c:pt idx="374">
                  <c:v>9.8572426932108242E-2</c:v>
                </c:pt>
                <c:pt idx="375">
                  <c:v>9.856872693207247E-2</c:v>
                </c:pt>
                <c:pt idx="376">
                  <c:v>9.8689520582738097E-2</c:v>
                </c:pt>
                <c:pt idx="377">
                  <c:v>9.8724466062507066E-2</c:v>
                </c:pt>
                <c:pt idx="378">
                  <c:v>9.8770786932064467E-2</c:v>
                </c:pt>
                <c:pt idx="379">
                  <c:v>9.8807686932019745E-2</c:v>
                </c:pt>
                <c:pt idx="380">
                  <c:v>9.8849976932087025E-2</c:v>
                </c:pt>
                <c:pt idx="381">
                  <c:v>9.8894006931942974E-2</c:v>
                </c:pt>
                <c:pt idx="382">
                  <c:v>9.8987188470587753E-2</c:v>
                </c:pt>
                <c:pt idx="383">
                  <c:v>9.9118309021605497E-2</c:v>
                </c:pt>
                <c:pt idx="384">
                  <c:v>9.8849438272253787E-2</c:v>
                </c:pt>
                <c:pt idx="385">
                  <c:v>9.8528346931985672E-2</c:v>
                </c:pt>
                <c:pt idx="386">
                  <c:v>9.8338296931928013E-2</c:v>
                </c:pt>
                <c:pt idx="387">
                  <c:v>9.8324406932050967E-2</c:v>
                </c:pt>
                <c:pt idx="388">
                  <c:v>9.8353762226068508E-2</c:v>
                </c:pt>
                <c:pt idx="389">
                  <c:v>9.8358726932048168E-2</c:v>
                </c:pt>
                <c:pt idx="390">
                  <c:v>9.8459460265374568E-2</c:v>
                </c:pt>
                <c:pt idx="391">
                  <c:v>9.8509066931896871E-2</c:v>
                </c:pt>
                <c:pt idx="392">
                  <c:v>9.8561326932113821E-2</c:v>
                </c:pt>
                <c:pt idx="393">
                  <c:v>9.8608646932050056E-2</c:v>
                </c:pt>
                <c:pt idx="394">
                  <c:v>9.8649406932139735E-2</c:v>
                </c:pt>
                <c:pt idx="395">
                  <c:v>9.8767769942682937E-2</c:v>
                </c:pt>
                <c:pt idx="396">
                  <c:v>9.8982276932062546E-2</c:v>
                </c:pt>
                <c:pt idx="397">
                  <c:v>9.9142389853383861E-2</c:v>
                </c:pt>
                <c:pt idx="398">
                  <c:v>9.9675761414758327E-2</c:v>
                </c:pt>
                <c:pt idx="399">
                  <c:v>9.9797256932049785E-2</c:v>
                </c:pt>
                <c:pt idx="400">
                  <c:v>9.992881582094526E-2</c:v>
                </c:pt>
                <c:pt idx="401">
                  <c:v>0.10005136693204975</c:v>
                </c:pt>
                <c:pt idx="402">
                  <c:v>0.10019779693195136</c:v>
                </c:pt>
                <c:pt idx="403">
                  <c:v>0.10034893693217838</c:v>
                </c:pt>
                <c:pt idx="404">
                  <c:v>0.10047647693197369</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9.8790186931992874E-2</c:v>
                </c:pt>
                <c:pt idx="416">
                  <c:v>9.8711266932000066E-2</c:v>
                </c:pt>
                <c:pt idx="417">
                  <c:v>9.8800626932146168E-2</c:v>
                </c:pt>
                <c:pt idx="418">
                  <c:v>9.9051555214870982E-2</c:v>
                </c:pt>
                <c:pt idx="419">
                  <c:v>9.9296446932158E-2</c:v>
                </c:pt>
                <c:pt idx="420">
                  <c:v>9.9525076932039741E-2</c:v>
                </c:pt>
                <c:pt idx="421">
                  <c:v>9.9708613008076027E-2</c:v>
                </c:pt>
                <c:pt idx="422">
                  <c:v>0.10015630757730765</c:v>
                </c:pt>
                <c:pt idx="423">
                  <c:v>0.10027071683103372</c:v>
                </c:pt>
                <c:pt idx="424">
                  <c:v>0.10038890693201097</c:v>
                </c:pt>
                <c:pt idx="425">
                  <c:v>0.10051464693212619</c:v>
                </c:pt>
                <c:pt idx="426">
                  <c:v>0.10061519693198326</c:v>
                </c:pt>
                <c:pt idx="427">
                  <c:v>0.10070106693218862</c:v>
                </c:pt>
                <c:pt idx="428">
                  <c:v>0.10073473883677769</c:v>
                </c:pt>
                <c:pt idx="429">
                  <c:v>0.10075047111823222</c:v>
                </c:pt>
                <c:pt idx="430">
                  <c:v>0.10082405277466958</c:v>
                </c:pt>
                <c:pt idx="431">
                  <c:v>0.10082676693201637</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0.10081030587947717</c:v>
                </c:pt>
                <c:pt idx="440">
                  <c:v>0.10080971569612984</c:v>
                </c:pt>
                <c:pt idx="441">
                  <c:v>0.10086166693207589</c:v>
                </c:pt>
                <c:pt idx="442">
                  <c:v>0.1009207569319417</c:v>
                </c:pt>
                <c:pt idx="443">
                  <c:v>0.10102101693198075</c:v>
                </c:pt>
                <c:pt idx="444">
                  <c:v>0.10109631693210019</c:v>
                </c:pt>
                <c:pt idx="445">
                  <c:v>0.10126196935632961</c:v>
                </c:pt>
                <c:pt idx="446">
                  <c:v>0.1015841569319635</c:v>
                </c:pt>
                <c:pt idx="447">
                  <c:v>0.10183566026542223</c:v>
                </c:pt>
                <c:pt idx="448">
                  <c:v>0.102655914431992</c:v>
                </c:pt>
                <c:pt idx="449">
                  <c:v>0.10277707693221336</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c:v>
                </c:pt>
                <c:pt idx="462">
                  <c:v>0.10432392693215337</c:v>
                </c:pt>
                <c:pt idx="463">
                  <c:v>0.10432970519303808</c:v>
                </c:pt>
                <c:pt idx="464">
                  <c:v>0.10391192096190612</c:v>
                </c:pt>
                <c:pt idx="465">
                  <c:v>0.10354993693195524</c:v>
                </c:pt>
                <c:pt idx="466">
                  <c:v>0.10315322693210772</c:v>
                </c:pt>
                <c:pt idx="467">
                  <c:v>0.10274729693209396</c:v>
                </c:pt>
                <c:pt idx="468">
                  <c:v>0.10226625693208324</c:v>
                </c:pt>
                <c:pt idx="469">
                  <c:v>0.1018974201138434</c:v>
                </c:pt>
                <c:pt idx="470">
                  <c:v>0.10075261264627502</c:v>
                </c:pt>
                <c:pt idx="471">
                  <c:v>0.10050092080962258</c:v>
                </c:pt>
                <c:pt idx="472">
                  <c:v>0.10022539693193291</c:v>
                </c:pt>
                <c:pt idx="473">
                  <c:v>9.9986976932044225E-2</c:v>
                </c:pt>
                <c:pt idx="474">
                  <c:v>9.9763896932032373E-2</c:v>
                </c:pt>
                <c:pt idx="475">
                  <c:v>9.9563416931957263E-2</c:v>
                </c:pt>
                <c:pt idx="476">
                  <c:v>9.9359456932063731E-2</c:v>
                </c:pt>
                <c:pt idx="477">
                  <c:v>9.9224444323312191E-2</c:v>
                </c:pt>
                <c:pt idx="478">
                  <c:v>9.8713118824036897E-2</c:v>
                </c:pt>
                <c:pt idx="479">
                  <c:v>9.8603216932019705E-2</c:v>
                </c:pt>
                <c:pt idx="480">
                  <c:v>9.8507466932048662E-2</c:v>
                </c:pt>
                <c:pt idx="481">
                  <c:v>9.8347896932097278E-2</c:v>
                </c:pt>
                <c:pt idx="482">
                  <c:v>9.8136826932034529E-2</c:v>
                </c:pt>
                <c:pt idx="483">
                  <c:v>9.7734012646299398E-2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9.4455406932056341E-2</c:v>
                </c:pt>
                <c:pt idx="493">
                  <c:v>9.4269336932043798E-2</c:v>
                </c:pt>
                <c:pt idx="494">
                  <c:v>9.4275779563716397E-2</c:v>
                </c:pt>
                <c:pt idx="495">
                  <c:v>9.4815343370484972E-2</c:v>
                </c:pt>
                <c:pt idx="496">
                  <c:v>9.5054906932077576E-2</c:v>
                </c:pt>
                <c:pt idx="497">
                  <c:v>9.5260036932103234E-2</c:v>
                </c:pt>
                <c:pt idx="498">
                  <c:v>9.5475226931967E-2</c:v>
                </c:pt>
                <c:pt idx="499">
                  <c:v>9.5657376932024724E-2</c:v>
                </c:pt>
                <c:pt idx="500">
                  <c:v>9.5781076932027545E-2</c:v>
                </c:pt>
                <c:pt idx="501">
                  <c:v>9.5834033054572679E-2</c:v>
                </c:pt>
                <c:pt idx="502">
                  <c:v>9.5814373990848231E-2</c:v>
                </c:pt>
                <c:pt idx="503">
                  <c:v>9.5603419239680007E-2</c:v>
                </c:pt>
                <c:pt idx="504">
                  <c:v>9.5546826931937098E-2</c:v>
                </c:pt>
                <c:pt idx="505">
                  <c:v>9.5490176932003165E-2</c:v>
                </c:pt>
                <c:pt idx="506">
                  <c:v>9.5420186932031498E-2</c:v>
                </c:pt>
                <c:pt idx="507">
                  <c:v>9.5329944323381724E-2</c:v>
                </c:pt>
                <c:pt idx="508">
                  <c:v>9.5251696931995852E-2</c:v>
                </c:pt>
                <c:pt idx="509">
                  <c:v>9.5167043387846595E-2</c:v>
                </c:pt>
                <c:pt idx="510">
                  <c:v>9.4876205193017718E-2</c:v>
                </c:pt>
                <c:pt idx="511">
                  <c:v>9.4797366932099184E-2</c:v>
                </c:pt>
                <c:pt idx="512">
                  <c:v>9.4725076932107563E-2</c:v>
                </c:pt>
                <c:pt idx="513">
                  <c:v>9.4658686115636534E-2</c:v>
                </c:pt>
                <c:pt idx="514">
                  <c:v>9.45877569320005E-2</c:v>
                </c:pt>
                <c:pt idx="515">
                  <c:v>9.4527726932100042E-2</c:v>
                </c:pt>
                <c:pt idx="516">
                  <c:v>9.4457486931887269E-2</c:v>
                </c:pt>
                <c:pt idx="517">
                  <c:v>9.4416938199671757E-2</c:v>
                </c:pt>
                <c:pt idx="518">
                  <c:v>9.4398726932055851E-2</c:v>
                </c:pt>
                <c:pt idx="519">
                  <c:v>9.4420891880517527E-2</c:v>
                </c:pt>
                <c:pt idx="520">
                  <c:v>9.4439726931966533E-2</c:v>
                </c:pt>
                <c:pt idx="521">
                  <c:v>9.4416116932066543E-2</c:v>
                </c:pt>
                <c:pt idx="522">
                  <c:v>9.4237096932147366E-2</c:v>
                </c:pt>
                <c:pt idx="523">
                  <c:v>9.4094906932085401E-2</c:v>
                </c:pt>
                <c:pt idx="524">
                  <c:v>9.3957356932066111E-2</c:v>
                </c:pt>
                <c:pt idx="525">
                  <c:v>9.3842354838969327E-2</c:v>
                </c:pt>
                <c:pt idx="526">
                  <c:v>9.3754029962270252E-2</c:v>
                </c:pt>
                <c:pt idx="527">
                  <c:v>9.2698726932056469E-2</c:v>
                </c:pt>
                <c:pt idx="528">
                  <c:v>9.2483576931939981E-2</c:v>
                </c:pt>
                <c:pt idx="529">
                  <c:v>9.2048756932058481E-2</c:v>
                </c:pt>
                <c:pt idx="530">
                  <c:v>9.1669386932096877E-2</c:v>
                </c:pt>
                <c:pt idx="531">
                  <c:v>9.1372356931955681E-2</c:v>
                </c:pt>
                <c:pt idx="532">
                  <c:v>9.1091432195185174E-2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9.0025426931944902E-2</c:v>
                </c:pt>
                <c:pt idx="544">
                  <c:v>9.0029976932058511E-2</c:v>
                </c:pt>
                <c:pt idx="545">
                  <c:v>9.0076908750220092E-2</c:v>
                </c:pt>
                <c:pt idx="546">
                  <c:v>9.0081966932189228E-2</c:v>
                </c:pt>
                <c:pt idx="547">
                  <c:v>9.0082726932195059E-2</c:v>
                </c:pt>
                <c:pt idx="548">
                  <c:v>9.0081846932164963E-2</c:v>
                </c:pt>
                <c:pt idx="549">
                  <c:v>9.0088266932113498E-2</c:v>
                </c:pt>
                <c:pt idx="550">
                  <c:v>9.009649288952945E-2</c:v>
                </c:pt>
                <c:pt idx="551">
                  <c:v>9.0087826932020248E-2</c:v>
                </c:pt>
                <c:pt idx="552">
                  <c:v>9.0087446932116705E-2</c:v>
                </c:pt>
                <c:pt idx="553">
                  <c:v>9.0082726932038684E-2</c:v>
                </c:pt>
                <c:pt idx="554">
                  <c:v>9.0077188470516517E-2</c:v>
                </c:pt>
                <c:pt idx="555">
                  <c:v>9.0069926931917663E-2</c:v>
                </c:pt>
                <c:pt idx="556">
                  <c:v>9.0067726932218733E-2</c:v>
                </c:pt>
                <c:pt idx="557">
                  <c:v>9.00683187688716E-2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8.9547626932102511E-2</c:v>
                </c:pt>
                <c:pt idx="568">
                  <c:v>8.9258576932167211E-2</c:v>
                </c:pt>
                <c:pt idx="569">
                  <c:v>8.8993033054478698E-2</c:v>
                </c:pt>
                <c:pt idx="570">
                  <c:v>8.8791446932077994E-2</c:v>
                </c:pt>
                <c:pt idx="571">
                  <c:v>8.8698726932051677E-2</c:v>
                </c:pt>
                <c:pt idx="572">
                  <c:v>8.8414298360618246E-2</c:v>
                </c:pt>
                <c:pt idx="573">
                  <c:v>8.8303286932287492E-2</c:v>
                </c:pt>
                <c:pt idx="574">
                  <c:v>8.8217986932093706E-2</c:v>
                </c:pt>
                <c:pt idx="575">
                  <c:v>8.8133916932107995E-2</c:v>
                </c:pt>
                <c:pt idx="576">
                  <c:v>8.7982250741518164E-2</c:v>
                </c:pt>
                <c:pt idx="577">
                  <c:v>8.7862066932089769E-2</c:v>
                </c:pt>
                <c:pt idx="578">
                  <c:v>8.7754076932029468E-2</c:v>
                </c:pt>
                <c:pt idx="579">
                  <c:v>8.7639116932081165E-2</c:v>
                </c:pt>
                <c:pt idx="580">
                  <c:v>8.7577908750276739E-2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8.7534906932092274E-2</c:v>
                </c:pt>
                <c:pt idx="592">
                  <c:v>8.7562786932124909E-2</c:v>
                </c:pt>
                <c:pt idx="593">
                  <c:v>8.760530693209069E-2</c:v>
                </c:pt>
                <c:pt idx="594">
                  <c:v>8.7721046932031768E-2</c:v>
                </c:pt>
                <c:pt idx="595">
                  <c:v>8.7839680955013946E-2</c:v>
                </c:pt>
                <c:pt idx="596">
                  <c:v>8.8001906932049942E-2</c:v>
                </c:pt>
                <c:pt idx="597">
                  <c:v>8.8271555879416208E-2</c:v>
                </c:pt>
                <c:pt idx="598">
                  <c:v>8.8936846497276636E-2</c:v>
                </c:pt>
                <c:pt idx="599">
                  <c:v>8.9030586932025826E-2</c:v>
                </c:pt>
                <c:pt idx="600">
                  <c:v>8.9113246932001303E-2</c:v>
                </c:pt>
                <c:pt idx="601">
                  <c:v>8.9189817841102539E-2</c:v>
                </c:pt>
                <c:pt idx="602">
                  <c:v>8.9266426932084933E-2</c:v>
                </c:pt>
                <c:pt idx="603">
                  <c:v>8.9318506932073702E-2</c:v>
                </c:pt>
                <c:pt idx="604">
                  <c:v>8.9493476931991695E-2</c:v>
                </c:pt>
                <c:pt idx="605">
                  <c:v>8.9897876931999882E-2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9.3521716932002855E-2</c:v>
                </c:pt>
                <c:pt idx="618">
                  <c:v>9.3736756931989074E-2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0.10179070693206448</c:v>
                </c:pt>
                <c:pt idx="630">
                  <c:v>0.1026265738708506</c:v>
                </c:pt>
                <c:pt idx="631">
                  <c:v>0.10332327693200251</c:v>
                </c:pt>
                <c:pt idx="632">
                  <c:v>0.10372729836063868</c:v>
                </c:pt>
                <c:pt idx="633">
                  <c:v>0.10523107021562368</c:v>
                </c:pt>
                <c:pt idx="634">
                  <c:v>0.10560489693202157</c:v>
                </c:pt>
                <c:pt idx="635">
                  <c:v>0.10598023693199822</c:v>
                </c:pt>
                <c:pt idx="636">
                  <c:v>0.10634959693202005</c:v>
                </c:pt>
                <c:pt idx="637">
                  <c:v>0.10668649776536654</c:v>
                </c:pt>
                <c:pt idx="638">
                  <c:v>0.10705955693205739</c:v>
                </c:pt>
                <c:pt idx="639">
                  <c:v>0.10738390693205702</c:v>
                </c:pt>
                <c:pt idx="640">
                  <c:v>0.10775282693209953</c:v>
                </c:pt>
                <c:pt idx="641">
                  <c:v>0.10798122693205428</c:v>
                </c:pt>
                <c:pt idx="642">
                  <c:v>0.10897545827531036</c:v>
                </c:pt>
                <c:pt idx="643">
                  <c:v>0.10928287910591927</c:v>
                </c:pt>
                <c:pt idx="644">
                  <c:v>0.10974035046149333</c:v>
                </c:pt>
                <c:pt idx="645">
                  <c:v>0.11009997693204808</c:v>
                </c:pt>
                <c:pt idx="646">
                  <c:v>0.11045507693198452</c:v>
                </c:pt>
                <c:pt idx="647">
                  <c:v>0.11079983693201712</c:v>
                </c:pt>
                <c:pt idx="648">
                  <c:v>0.11126452693216059</c:v>
                </c:pt>
                <c:pt idx="649">
                  <c:v>0.11161802285045042</c:v>
                </c:pt>
                <c:pt idx="650">
                  <c:v>0.11188166810852337</c:v>
                </c:pt>
                <c:pt idx="651">
                  <c:v>0.1129351713764921</c:v>
                </c:pt>
                <c:pt idx="652">
                  <c:v>0.11315442693208412</c:v>
                </c:pt>
                <c:pt idx="653">
                  <c:v>0.11345694693206099</c:v>
                </c:pt>
                <c:pt idx="654">
                  <c:v>0.11376275693213274</c:v>
                </c:pt>
                <c:pt idx="655">
                  <c:v>0.11419393101371612</c:v>
                </c:pt>
                <c:pt idx="656">
                  <c:v>0.11477295693214273</c:v>
                </c:pt>
                <c:pt idx="657">
                  <c:v>0.11529408693212433</c:v>
                </c:pt>
                <c:pt idx="658">
                  <c:v>0.11578334693214742</c:v>
                </c:pt>
                <c:pt idx="659">
                  <c:v>0.11601472693205059</c:v>
                </c:pt>
                <c:pt idx="660">
                  <c:v>0.11740592693199418</c:v>
                </c:pt>
                <c:pt idx="661">
                  <c:v>0.11789230693202057</c:v>
                </c:pt>
                <c:pt idx="662">
                  <c:v>0.11837326301453292</c:v>
                </c:pt>
                <c:pt idx="663">
                  <c:v>0.11887262693205985</c:v>
                </c:pt>
                <c:pt idx="664">
                  <c:v>0.11925095693207766</c:v>
                </c:pt>
                <c:pt idx="665">
                  <c:v>0.11962057693213553</c:v>
                </c:pt>
                <c:pt idx="666">
                  <c:v>0.11995131693204535</c:v>
                </c:pt>
                <c:pt idx="667">
                  <c:v>0.1202522704104043</c:v>
                </c:pt>
                <c:pt idx="668">
                  <c:v>0.12042966632600392</c:v>
                </c:pt>
                <c:pt idx="669">
                  <c:v>0.12144586978921269</c:v>
                </c:pt>
                <c:pt idx="670">
                  <c:v>0.12180613693202252</c:v>
                </c:pt>
                <c:pt idx="671">
                  <c:v>0.12245279693196666</c:v>
                </c:pt>
                <c:pt idx="672">
                  <c:v>0.12303086693205502</c:v>
                </c:pt>
                <c:pt idx="673">
                  <c:v>0.1236421963197641</c:v>
                </c:pt>
                <c:pt idx="674">
                  <c:v>0.12413105693211464</c:v>
                </c:pt>
                <c:pt idx="675">
                  <c:v>0.12456564693201279</c:v>
                </c:pt>
                <c:pt idx="676">
                  <c:v>0.12495652693199612</c:v>
                </c:pt>
                <c:pt idx="677">
                  <c:v>0.12523659649728824</c:v>
                </c:pt>
                <c:pt idx="678">
                  <c:v>0.12985690135073469</c:v>
                </c:pt>
                <c:pt idx="679">
                  <c:v>0.13055121651542861</c:v>
                </c:pt>
                <c:pt idx="680">
                  <c:v>0.13103549693208549</c:v>
                </c:pt>
                <c:pt idx="681">
                  <c:v>0.13148637693208798</c:v>
                </c:pt>
                <c:pt idx="682">
                  <c:v>0.13179456254844979</c:v>
                </c:pt>
                <c:pt idx="683">
                  <c:v>0.13315872693205194</c:v>
                </c:pt>
                <c:pt idx="684">
                  <c:v>0.13337724693212749</c:v>
                </c:pt>
                <c:pt idx="685">
                  <c:v>0.13379031456094062</c:v>
                </c:pt>
                <c:pt idx="686">
                  <c:v>0.13414110693209141</c:v>
                </c:pt>
                <c:pt idx="687">
                  <c:v>0.13455670693198837</c:v>
                </c:pt>
                <c:pt idx="688">
                  <c:v>0.13490678693209232</c:v>
                </c:pt>
                <c:pt idx="689">
                  <c:v>0.13525909693201754</c:v>
                </c:pt>
                <c:pt idx="690">
                  <c:v>0.13547848642572594</c:v>
                </c:pt>
                <c:pt idx="691">
                  <c:v>0.13572275919011645</c:v>
                </c:pt>
                <c:pt idx="692">
                  <c:v>0.13693606026538421</c:v>
                </c:pt>
                <c:pt idx="693">
                  <c:v>0.13737306693208487</c:v>
                </c:pt>
                <c:pt idx="694">
                  <c:v>0.13805533693202712</c:v>
                </c:pt>
                <c:pt idx="695">
                  <c:v>0.13863217693199203</c:v>
                </c:pt>
                <c:pt idx="696">
                  <c:v>0.13920448883691053</c:v>
                </c:pt>
                <c:pt idx="697">
                  <c:v>0.13966979693199741</c:v>
                </c:pt>
                <c:pt idx="698">
                  <c:v>0.1400706085110528</c:v>
                </c:pt>
                <c:pt idx="699">
                  <c:v>0.14132324693201781</c:v>
                </c:pt>
                <c:pt idx="700">
                  <c:v>0.14155386693205685</c:v>
                </c:pt>
                <c:pt idx="701">
                  <c:v>0.14179468042038967</c:v>
                </c:pt>
                <c:pt idx="702">
                  <c:v>0.14205616693195111</c:v>
                </c:pt>
                <c:pt idx="703">
                  <c:v>0.14228553693196491</c:v>
                </c:pt>
                <c:pt idx="704">
                  <c:v>0.14249224693199436</c:v>
                </c:pt>
                <c:pt idx="705">
                  <c:v>0.14268062693200517</c:v>
                </c:pt>
                <c:pt idx="706">
                  <c:v>0.14279128248749459</c:v>
                </c:pt>
                <c:pt idx="707">
                  <c:v>0.14286197693201075</c:v>
                </c:pt>
                <c:pt idx="708">
                  <c:v>0.14302272693205936</c:v>
                </c:pt>
                <c:pt idx="709">
                  <c:v>0.14300728693200462</c:v>
                </c:pt>
                <c:pt idx="710">
                  <c:v>0.14301923693194893</c:v>
                </c:pt>
                <c:pt idx="711">
                  <c:v>0.14316672693209398</c:v>
                </c:pt>
                <c:pt idx="712">
                  <c:v>0.1433592769321024</c:v>
                </c:pt>
                <c:pt idx="713">
                  <c:v>0.14348249223824894</c:v>
                </c:pt>
                <c:pt idx="714">
                  <c:v>0.14339608693207173</c:v>
                </c:pt>
                <c:pt idx="715">
                  <c:v>0.14305945295943479</c:v>
                </c:pt>
                <c:pt idx="716">
                  <c:v>0.14199387327352042</c:v>
                </c:pt>
                <c:pt idx="717">
                  <c:v>0.14167324693210048</c:v>
                </c:pt>
                <c:pt idx="718">
                  <c:v>0.14141120693194895</c:v>
                </c:pt>
                <c:pt idx="719">
                  <c:v>0.14116531876881311</c:v>
                </c:pt>
                <c:pt idx="720">
                  <c:v>0.14096876693199109</c:v>
                </c:pt>
                <c:pt idx="721">
                  <c:v>0.14076955693205664</c:v>
                </c:pt>
                <c:pt idx="722">
                  <c:v>0.14061810693209545</c:v>
                </c:pt>
                <c:pt idx="723">
                  <c:v>0.1405073022744574</c:v>
                </c:pt>
                <c:pt idx="724">
                  <c:v>0.14005872693202548</c:v>
                </c:pt>
                <c:pt idx="725">
                  <c:v>0.13999195666178821</c:v>
                </c:pt>
                <c:pt idx="726">
                  <c:v>0.13969859693199291</c:v>
                </c:pt>
                <c:pt idx="727">
                  <c:v>0.13896541693210943</c:v>
                </c:pt>
                <c:pt idx="728">
                  <c:v>0.13813084693204303</c:v>
                </c:pt>
                <c:pt idx="729">
                  <c:v>0.13728605693199841</c:v>
                </c:pt>
                <c:pt idx="730">
                  <c:v>0.13662230693202559</c:v>
                </c:pt>
                <c:pt idx="731">
                  <c:v>0.13625872693204139</c:v>
                </c:pt>
                <c:pt idx="732">
                  <c:v>0.13336362166890567</c:v>
                </c:pt>
                <c:pt idx="733">
                  <c:v>0.13299968693202449</c:v>
                </c:pt>
                <c:pt idx="734">
                  <c:v>0.13231410693212839</c:v>
                </c:pt>
                <c:pt idx="735">
                  <c:v>0.1315378169320667</c:v>
                </c:pt>
                <c:pt idx="736">
                  <c:v>0.13091613693200133</c:v>
                </c:pt>
                <c:pt idx="737">
                  <c:v>0.1305837269320588</c:v>
                </c:pt>
                <c:pt idx="738">
                  <c:v>0.12917763737985377</c:v>
                </c:pt>
                <c:pt idx="739">
                  <c:v>0.12883908775688724</c:v>
                </c:pt>
                <c:pt idx="740">
                  <c:v>0.1284066069321029</c:v>
                </c:pt>
                <c:pt idx="741">
                  <c:v>0.12808182693214568</c:v>
                </c:pt>
                <c:pt idx="742">
                  <c:v>0.12782023693195288</c:v>
                </c:pt>
                <c:pt idx="743">
                  <c:v>0.12770815693212997</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0.12781274755069233</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0.12779633693202236</c:v>
                </c:pt>
                <c:pt idx="760">
                  <c:v>0.12796932693203217</c:v>
                </c:pt>
                <c:pt idx="761">
                  <c:v>0.12813856693207967</c:v>
                </c:pt>
                <c:pt idx="762">
                  <c:v>0.12828700693195572</c:v>
                </c:pt>
                <c:pt idx="763">
                  <c:v>0.12841211582089368</c:v>
                </c:pt>
                <c:pt idx="764">
                  <c:v>0.12843537753437351</c:v>
                </c:pt>
                <c:pt idx="765">
                  <c:v>0.128594976932078</c:v>
                </c:pt>
                <c:pt idx="766">
                  <c:v>0.12872530693199741</c:v>
                </c:pt>
                <c:pt idx="767">
                  <c:v>0.12884063693206826</c:v>
                </c:pt>
                <c:pt idx="768">
                  <c:v>0.12895786693215427</c:v>
                </c:pt>
                <c:pt idx="769">
                  <c:v>0.12905864445782839</c:v>
                </c:pt>
                <c:pt idx="770">
                  <c:v>0.12919786693207413</c:v>
                </c:pt>
                <c:pt idx="771">
                  <c:v>0.12931252693192619</c:v>
                </c:pt>
                <c:pt idx="772">
                  <c:v>0.12936799008996078</c:v>
                </c:pt>
                <c:pt idx="773">
                  <c:v>0.12959872693200225</c:v>
                </c:pt>
                <c:pt idx="774">
                  <c:v>0.12958062693195382</c:v>
                </c:pt>
                <c:pt idx="775">
                  <c:v>0.12954558693203921</c:v>
                </c:pt>
                <c:pt idx="776">
                  <c:v>0.12952614961265838</c:v>
                </c:pt>
                <c:pt idx="777">
                  <c:v>0.12950327693206989</c:v>
                </c:pt>
                <c:pt idx="778">
                  <c:v>0.12950132693200089</c:v>
                </c:pt>
                <c:pt idx="779">
                  <c:v>0.12949112693209491</c:v>
                </c:pt>
                <c:pt idx="780">
                  <c:v>0.12948245827523436</c:v>
                </c:pt>
                <c:pt idx="781">
                  <c:v>0.12939372693205087</c:v>
                </c:pt>
                <c:pt idx="782">
                  <c:v>0.12936422693199745</c:v>
                </c:pt>
                <c:pt idx="783">
                  <c:v>0.12932542796295365</c:v>
                </c:pt>
                <c:pt idx="784">
                  <c:v>0.12932306693214457</c:v>
                </c:pt>
                <c:pt idx="785">
                  <c:v>0.12942794693204021</c:v>
                </c:pt>
                <c:pt idx="786">
                  <c:v>0.12955087693208583</c:v>
                </c:pt>
                <c:pt idx="787">
                  <c:v>0.12966077693215511</c:v>
                </c:pt>
                <c:pt idx="788">
                  <c:v>0.12976922693202683</c:v>
                </c:pt>
                <c:pt idx="789">
                  <c:v>0.12996543905323713</c:v>
                </c:pt>
                <c:pt idx="790">
                  <c:v>0.13092872693205487</c:v>
                </c:pt>
                <c:pt idx="791">
                  <c:v>0.1310800769320366</c:v>
                </c:pt>
                <c:pt idx="792">
                  <c:v>0.13150710693201972</c:v>
                </c:pt>
                <c:pt idx="793">
                  <c:v>0.13182186693200038</c:v>
                </c:pt>
                <c:pt idx="794">
                  <c:v>0.13206539693219146</c:v>
                </c:pt>
                <c:pt idx="795">
                  <c:v>0.13229549693208784</c:v>
                </c:pt>
                <c:pt idx="796">
                  <c:v>0.13248116222618478</c:v>
                </c:pt>
                <c:pt idx="797">
                  <c:v>0.1326977569320178</c:v>
                </c:pt>
                <c:pt idx="798">
                  <c:v>0.13285349616286657</c:v>
                </c:pt>
                <c:pt idx="799">
                  <c:v>0.13325998466405053</c:v>
                </c:pt>
                <c:pt idx="800">
                  <c:v>0.13339569693205533</c:v>
                </c:pt>
                <c:pt idx="801">
                  <c:v>0.13347944693204294</c:v>
                </c:pt>
                <c:pt idx="802">
                  <c:v>0.13358457229284668</c:v>
                </c:pt>
                <c:pt idx="803">
                  <c:v>0.13367279693213163</c:v>
                </c:pt>
                <c:pt idx="804">
                  <c:v>0.13374523693217152</c:v>
                </c:pt>
                <c:pt idx="805">
                  <c:v>0.13370708693203456</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0.13301794693202884</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0.13079009201136713</c:v>
                </c:pt>
                <c:pt idx="824">
                  <c:v>0.13030347137650722</c:v>
                </c:pt>
                <c:pt idx="825">
                  <c:v>0.13003749693203337</c:v>
                </c:pt>
                <c:pt idx="826">
                  <c:v>0.12976035579788489</c:v>
                </c:pt>
                <c:pt idx="827">
                  <c:v>0.12946665693208104</c:v>
                </c:pt>
                <c:pt idx="828">
                  <c:v>0.12926849693215589</c:v>
                </c:pt>
                <c:pt idx="829">
                  <c:v>0.12909333693217243</c:v>
                </c:pt>
                <c:pt idx="830">
                  <c:v>0.12891404693205291</c:v>
                </c:pt>
                <c:pt idx="831">
                  <c:v>0.12876787126194245</c:v>
                </c:pt>
                <c:pt idx="832">
                  <c:v>0.12869544121775789</c:v>
                </c:pt>
                <c:pt idx="833">
                  <c:v>0.12834562693213059</c:v>
                </c:pt>
                <c:pt idx="834">
                  <c:v>0.12827413693219145</c:v>
                </c:pt>
                <c:pt idx="835">
                  <c:v>0.12819876693221488</c:v>
                </c:pt>
                <c:pt idx="836">
                  <c:v>0.1281195569320204</c:v>
                </c:pt>
                <c:pt idx="837">
                  <c:v>0.12807155693197075</c:v>
                </c:pt>
                <c:pt idx="838">
                  <c:v>0.12804159151521341</c:v>
                </c:pt>
                <c:pt idx="839">
                  <c:v>0.12801285550349947</c:v>
                </c:pt>
                <c:pt idx="840">
                  <c:v>0.12793707744762656</c:v>
                </c:pt>
                <c:pt idx="841">
                  <c:v>0.12790649693207043</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0.12707052003550198</c:v>
                </c:pt>
                <c:pt idx="857">
                  <c:v>0.12647418026537594</c:v>
                </c:pt>
                <c:pt idx="858">
                  <c:v>0.12589570693212693</c:v>
                </c:pt>
                <c:pt idx="859">
                  <c:v>0.1250085569320305</c:v>
                </c:pt>
                <c:pt idx="860">
                  <c:v>0.12406102693208278</c:v>
                </c:pt>
                <c:pt idx="861">
                  <c:v>0.12320302693203217</c:v>
                </c:pt>
                <c:pt idx="862">
                  <c:v>0.12249138672586923</c:v>
                </c:pt>
                <c:pt idx="863">
                  <c:v>0.12164589693213659</c:v>
                </c:pt>
                <c:pt idx="864">
                  <c:v>0.12129472693204982</c:v>
                </c:pt>
                <c:pt idx="865">
                  <c:v>0.11958759836059585</c:v>
                </c:pt>
                <c:pt idx="866">
                  <c:v>0.11917310693201016</c:v>
                </c:pt>
                <c:pt idx="867">
                  <c:v>0.11868856693212139</c:v>
                </c:pt>
                <c:pt idx="868">
                  <c:v>0.11820327693207865</c:v>
                </c:pt>
                <c:pt idx="869">
                  <c:v>0.1177003970350512</c:v>
                </c:pt>
                <c:pt idx="870">
                  <c:v>0.11720442693209072</c:v>
                </c:pt>
                <c:pt idx="871">
                  <c:v>0.11680129693203867</c:v>
                </c:pt>
                <c:pt idx="872">
                  <c:v>0.11655616026540372</c:v>
                </c:pt>
                <c:pt idx="873">
                  <c:v>0.11609184056841594</c:v>
                </c:pt>
                <c:pt idx="874">
                  <c:v>0.11601408693212539</c:v>
                </c:pt>
                <c:pt idx="875">
                  <c:v>0.11594574755068295</c:v>
                </c:pt>
                <c:pt idx="876">
                  <c:v>0.11594504693212572</c:v>
                </c:pt>
                <c:pt idx="877">
                  <c:v>0.11609987693205426</c:v>
                </c:pt>
                <c:pt idx="878">
                  <c:v>0.11633163693213079</c:v>
                </c:pt>
                <c:pt idx="879">
                  <c:v>0.11650946693221442</c:v>
                </c:pt>
                <c:pt idx="880">
                  <c:v>0.11671072693201288</c:v>
                </c:pt>
                <c:pt idx="881">
                  <c:v>0.11727905016434191</c:v>
                </c:pt>
                <c:pt idx="882">
                  <c:v>0.11737176693222302</c:v>
                </c:pt>
                <c:pt idx="883">
                  <c:v>0.11741927693194057</c:v>
                </c:pt>
                <c:pt idx="884">
                  <c:v>0.11748604693215726</c:v>
                </c:pt>
                <c:pt idx="885">
                  <c:v>0.11753222693218418</c:v>
                </c:pt>
                <c:pt idx="886">
                  <c:v>0.11758831456080535</c:v>
                </c:pt>
                <c:pt idx="887">
                  <c:v>0.11763654693200486</c:v>
                </c:pt>
                <c:pt idx="888">
                  <c:v>0.11765806026539848</c:v>
                </c:pt>
                <c:pt idx="889">
                  <c:v>0.11773589560678489</c:v>
                </c:pt>
                <c:pt idx="890">
                  <c:v>0.11765004693211283</c:v>
                </c:pt>
                <c:pt idx="891">
                  <c:v>0.11737027693196472</c:v>
                </c:pt>
                <c:pt idx="892">
                  <c:v>0.11709609806607112</c:v>
                </c:pt>
                <c:pt idx="893">
                  <c:v>0.11682779693202858</c:v>
                </c:pt>
                <c:pt idx="894">
                  <c:v>0.11661067693201255</c:v>
                </c:pt>
                <c:pt idx="895">
                  <c:v>0.11650071178051763</c:v>
                </c:pt>
                <c:pt idx="896">
                  <c:v>0.11687747693206058</c:v>
                </c:pt>
                <c:pt idx="897">
                  <c:v>0.11701260693203609</c:v>
                </c:pt>
                <c:pt idx="898">
                  <c:v>0.11736110693200889</c:v>
                </c:pt>
                <c:pt idx="899">
                  <c:v>0.11778888157118672</c:v>
                </c:pt>
                <c:pt idx="900">
                  <c:v>0.11828510693197833</c:v>
                </c:pt>
                <c:pt idx="901">
                  <c:v>0.11863054693201064</c:v>
                </c:pt>
                <c:pt idx="902">
                  <c:v>0.11892800693200919</c:v>
                </c:pt>
                <c:pt idx="903">
                  <c:v>0.11920988693214002</c:v>
                </c:pt>
                <c:pt idx="904">
                  <c:v>0.11949740509301421</c:v>
                </c:pt>
                <c:pt idx="905">
                  <c:v>0.1201362843090836</c:v>
                </c:pt>
                <c:pt idx="906">
                  <c:v>0.12029944693208024</c:v>
                </c:pt>
                <c:pt idx="907">
                  <c:v>0.12046480693206263</c:v>
                </c:pt>
                <c:pt idx="908">
                  <c:v>0.12057736693198252</c:v>
                </c:pt>
                <c:pt idx="909">
                  <c:v>0.12060550693205155</c:v>
                </c:pt>
                <c:pt idx="910">
                  <c:v>0.12063146693223822</c:v>
                </c:pt>
                <c:pt idx="911">
                  <c:v>0.12065594342681181</c:v>
                </c:pt>
                <c:pt idx="912">
                  <c:v>0.12062549405540329</c:v>
                </c:pt>
                <c:pt idx="913">
                  <c:v>0.12040819084953114</c:v>
                </c:pt>
                <c:pt idx="914">
                  <c:v>0.12034861693209108</c:v>
                </c:pt>
                <c:pt idx="915">
                  <c:v>0.12029592693201635</c:v>
                </c:pt>
                <c:pt idx="916">
                  <c:v>0.12012101693200362</c:v>
                </c:pt>
                <c:pt idx="917">
                  <c:v>0.11993668569495242</c:v>
                </c:pt>
                <c:pt idx="918">
                  <c:v>0.11976675693206597</c:v>
                </c:pt>
                <c:pt idx="919">
                  <c:v>0.1195793869320454</c:v>
                </c:pt>
                <c:pt idx="920">
                  <c:v>0.11945276693212747</c:v>
                </c:pt>
                <c:pt idx="921">
                  <c:v>0.11939472693205765</c:v>
                </c:pt>
                <c:pt idx="922">
                  <c:v>0.11889112129837542</c:v>
                </c:pt>
                <c:pt idx="923">
                  <c:v>0.1190970869321292</c:v>
                </c:pt>
                <c:pt idx="924">
                  <c:v>0.11941700528258536</c:v>
                </c:pt>
                <c:pt idx="925">
                  <c:v>0.11969191693205516</c:v>
                </c:pt>
                <c:pt idx="926">
                  <c:v>0.12002498693206576</c:v>
                </c:pt>
                <c:pt idx="927">
                  <c:v>0.12029264693205764</c:v>
                </c:pt>
                <c:pt idx="928">
                  <c:v>0.12055646693210066</c:v>
                </c:pt>
                <c:pt idx="929">
                  <c:v>0.12076714693195388</c:v>
                </c:pt>
                <c:pt idx="930">
                  <c:v>0.12094914359867928</c:v>
                </c:pt>
                <c:pt idx="931">
                  <c:v>0.1214728335986166</c:v>
                </c:pt>
                <c:pt idx="932">
                  <c:v>0.12152184693202629</c:v>
                </c:pt>
                <c:pt idx="933">
                  <c:v>0.12158100693216056</c:v>
                </c:pt>
                <c:pt idx="934">
                  <c:v>0.1216346269320925</c:v>
                </c:pt>
                <c:pt idx="935">
                  <c:v>0.12168917693199457</c:v>
                </c:pt>
                <c:pt idx="936">
                  <c:v>0.12170872693219807</c:v>
                </c:pt>
                <c:pt idx="937">
                  <c:v>0.12169643969801316</c:v>
                </c:pt>
                <c:pt idx="938">
                  <c:v>0.12147576490684756</c:v>
                </c:pt>
                <c:pt idx="939">
                  <c:v>0.12140180693198509</c:v>
                </c:pt>
                <c:pt idx="940">
                  <c:v>0.12137054693199927</c:v>
                </c:pt>
                <c:pt idx="941">
                  <c:v>0.12153012693210057</c:v>
                </c:pt>
                <c:pt idx="942">
                  <c:v>0.12169202590116888</c:v>
                </c:pt>
                <c:pt idx="943">
                  <c:v>0.12182265693206773</c:v>
                </c:pt>
                <c:pt idx="944">
                  <c:v>0.12194291693214154</c:v>
                </c:pt>
                <c:pt idx="945">
                  <c:v>0.12200197693213995</c:v>
                </c:pt>
                <c:pt idx="946">
                  <c:v>0.12202872693207227</c:v>
                </c:pt>
                <c:pt idx="947">
                  <c:v>0.12210886486310811</c:v>
                </c:pt>
                <c:pt idx="948">
                  <c:v>0.12212393745826977</c:v>
                </c:pt>
                <c:pt idx="949">
                  <c:v>0.12215985193209633</c:v>
                </c:pt>
                <c:pt idx="950">
                  <c:v>0.12230144693205602</c:v>
                </c:pt>
                <c:pt idx="951">
                  <c:v>0.12247791693215504</c:v>
                </c:pt>
                <c:pt idx="952">
                  <c:v>0.12260516693196186</c:v>
                </c:pt>
                <c:pt idx="953">
                  <c:v>0.12276400693214411</c:v>
                </c:pt>
                <c:pt idx="954">
                  <c:v>0.12290183109878683</c:v>
                </c:pt>
                <c:pt idx="955">
                  <c:v>0.12294872693205162</c:v>
                </c:pt>
                <c:pt idx="956">
                  <c:v>0.12327833158319379</c:v>
                </c:pt>
                <c:pt idx="957">
                  <c:v>0.12338763693205124</c:v>
                </c:pt>
                <c:pt idx="958">
                  <c:v>0.12351607693214819</c:v>
                </c:pt>
                <c:pt idx="959">
                  <c:v>0.12364315693209017</c:v>
                </c:pt>
                <c:pt idx="960">
                  <c:v>0.12375666693208159</c:v>
                </c:pt>
                <c:pt idx="961">
                  <c:v>0.12387444858160308</c:v>
                </c:pt>
                <c:pt idx="962">
                  <c:v>0.12399716693207102</c:v>
                </c:pt>
                <c:pt idx="963">
                  <c:v>0.12414025693198065</c:v>
                </c:pt>
                <c:pt idx="964">
                  <c:v>0.12459143745836357</c:v>
                </c:pt>
                <c:pt idx="965">
                  <c:v>0.12449027693222123</c:v>
                </c:pt>
                <c:pt idx="966">
                  <c:v>0.12446038693209972</c:v>
                </c:pt>
                <c:pt idx="967">
                  <c:v>0.12443909806596308</c:v>
                </c:pt>
                <c:pt idx="968">
                  <c:v>0.12439944693198891</c:v>
                </c:pt>
                <c:pt idx="969">
                  <c:v>0.12437842693191228</c:v>
                </c:pt>
                <c:pt idx="970">
                  <c:v>0.12433612693206456</c:v>
                </c:pt>
                <c:pt idx="971">
                  <c:v>0.12426757693208425</c:v>
                </c:pt>
                <c:pt idx="972">
                  <c:v>0.12420372693202378</c:v>
                </c:pt>
                <c:pt idx="973">
                  <c:v>0.12385880856467661</c:v>
                </c:pt>
                <c:pt idx="974">
                  <c:v>0.12380592693205029</c:v>
                </c:pt>
                <c:pt idx="975">
                  <c:v>0.12367874693211466</c:v>
                </c:pt>
                <c:pt idx="976">
                  <c:v>0.12354162693199577</c:v>
                </c:pt>
                <c:pt idx="977">
                  <c:v>0.12342295693218856</c:v>
                </c:pt>
                <c:pt idx="978">
                  <c:v>0.123335458890935</c:v>
                </c:pt>
                <c:pt idx="979">
                  <c:v>0.12322811693212557</c:v>
                </c:pt>
                <c:pt idx="980">
                  <c:v>0.12314481693202596</c:v>
                </c:pt>
                <c:pt idx="981">
                  <c:v>0.12311081388858724</c:v>
                </c:pt>
                <c:pt idx="982">
                  <c:v>0.12295943281439722</c:v>
                </c:pt>
                <c:pt idx="983">
                  <c:v>0.12293984693207002</c:v>
                </c:pt>
                <c:pt idx="984">
                  <c:v>0.12289800693193363</c:v>
                </c:pt>
                <c:pt idx="985">
                  <c:v>0.12283203943202636</c:v>
                </c:pt>
                <c:pt idx="986">
                  <c:v>0.12277706693213022</c:v>
                </c:pt>
                <c:pt idx="987">
                  <c:v>0.12274642693198282</c:v>
                </c:pt>
                <c:pt idx="988">
                  <c:v>0.12274142693206613</c:v>
                </c:pt>
                <c:pt idx="989">
                  <c:v>0.12273789359862518</c:v>
                </c:pt>
                <c:pt idx="990">
                  <c:v>0.1227348807782396</c:v>
                </c:pt>
                <c:pt idx="991">
                  <c:v>0.12274377693199799</c:v>
                </c:pt>
                <c:pt idx="992">
                  <c:v>0.12275534855363936</c:v>
                </c:pt>
                <c:pt idx="993">
                  <c:v>0.12277442693199728</c:v>
                </c:pt>
                <c:pt idx="994">
                  <c:v>0.12279422693202986</c:v>
                </c:pt>
                <c:pt idx="995">
                  <c:v>0.12283505693207546</c:v>
                </c:pt>
                <c:pt idx="996">
                  <c:v>0.12293850693207276</c:v>
                </c:pt>
                <c:pt idx="997">
                  <c:v>0.12301672693193699</c:v>
                </c:pt>
                <c:pt idx="998">
                  <c:v>0.12310840693200475</c:v>
                </c:pt>
                <c:pt idx="999">
                  <c:v>0.12314963602297269</c:v>
                </c:pt>
                <c:pt idx="1000">
                  <c:v>0.12326872693209644</c:v>
                </c:pt>
                <c:pt idx="1001">
                  <c:v>0.12326872693212491</c:v>
                </c:pt>
                <c:pt idx="1002">
                  <c:v>0.12326794693211721</c:v>
                </c:pt>
                <c:pt idx="1003">
                  <c:v>0.12326074693201895</c:v>
                </c:pt>
                <c:pt idx="1004">
                  <c:v>0.12327973693192035</c:v>
                </c:pt>
                <c:pt idx="1005">
                  <c:v>0.1233116524638406</c:v>
                </c:pt>
                <c:pt idx="1006">
                  <c:v>0.12332854836078866</c:v>
                </c:pt>
                <c:pt idx="1007">
                  <c:v>0.12332872693224332</c:v>
                </c:pt>
                <c:pt idx="1008">
                  <c:v>0.12333185193205062</c:v>
                </c:pt>
                <c:pt idx="1009">
                  <c:v>0.12339034762172219</c:v>
                </c:pt>
                <c:pt idx="1010">
                  <c:v>0.12340352693220802</c:v>
                </c:pt>
                <c:pt idx="1011">
                  <c:v>0.12342328693210934</c:v>
                </c:pt>
                <c:pt idx="1012">
                  <c:v>0.12342507261121262</c:v>
                </c:pt>
                <c:pt idx="1013">
                  <c:v>0.12345139693204031</c:v>
                </c:pt>
                <c:pt idx="1014">
                  <c:v>0.12346382693188247</c:v>
                </c:pt>
                <c:pt idx="1015">
                  <c:v>0.12349197693191662</c:v>
                </c:pt>
                <c:pt idx="1016">
                  <c:v>0.12351998693203825</c:v>
                </c:pt>
                <c:pt idx="1017">
                  <c:v>0.12363547693200891</c:v>
                </c:pt>
                <c:pt idx="1018">
                  <c:v>0.12356689359883442</c:v>
                </c:pt>
                <c:pt idx="1019">
                  <c:v>0.12340337693208896</c:v>
                </c:pt>
                <c:pt idx="1020">
                  <c:v>0.12331297693202714</c:v>
                </c:pt>
                <c:pt idx="1021">
                  <c:v>0.12323209693221344</c:v>
                </c:pt>
                <c:pt idx="1022">
                  <c:v>0.12314664693214213</c:v>
                </c:pt>
                <c:pt idx="1023">
                  <c:v>0.12308122693207244</c:v>
                </c:pt>
                <c:pt idx="1024">
                  <c:v>0.12302722693209504</c:v>
                </c:pt>
                <c:pt idx="1025">
                  <c:v>0.12287372693207058</c:v>
                </c:pt>
                <c:pt idx="1026">
                  <c:v>0.12284863693200521</c:v>
                </c:pt>
                <c:pt idx="1027">
                  <c:v>0.12277679693205827</c:v>
                </c:pt>
                <c:pt idx="1028">
                  <c:v>0.12270295693200259</c:v>
                </c:pt>
                <c:pt idx="1029">
                  <c:v>0.12259697693198782</c:v>
                </c:pt>
                <c:pt idx="1030">
                  <c:v>0.12252326301452859</c:v>
                </c:pt>
                <c:pt idx="1031">
                  <c:v>0.12243639693203079</c:v>
                </c:pt>
                <c:pt idx="1032">
                  <c:v>0.12234236693213063</c:v>
                </c:pt>
                <c:pt idx="1033">
                  <c:v>0.12228077693208686</c:v>
                </c:pt>
                <c:pt idx="1034">
                  <c:v>0.12224206026539269</c:v>
                </c:pt>
                <c:pt idx="1035">
                  <c:v>0.12137349742387471</c:v>
                </c:pt>
                <c:pt idx="1036">
                  <c:v>0.12115593693216919</c:v>
                </c:pt>
                <c:pt idx="1037">
                  <c:v>0.12088668569489845</c:v>
                </c:pt>
                <c:pt idx="1038">
                  <c:v>0.12063745693198784</c:v>
                </c:pt>
                <c:pt idx="1039">
                  <c:v>0.12042553693210341</c:v>
                </c:pt>
                <c:pt idx="1040">
                  <c:v>0.12023653693201224</c:v>
                </c:pt>
                <c:pt idx="1041">
                  <c:v>0.12007237693210022</c:v>
                </c:pt>
                <c:pt idx="1042">
                  <c:v>0.12000015550343351</c:v>
                </c:pt>
                <c:pt idx="1043">
                  <c:v>0.12049779763901818</c:v>
                </c:pt>
                <c:pt idx="1044">
                  <c:v>0.12070984693195926</c:v>
                </c:pt>
                <c:pt idx="1045">
                  <c:v>0.12082798693204211</c:v>
                </c:pt>
                <c:pt idx="1046">
                  <c:v>0.12095821693210952</c:v>
                </c:pt>
                <c:pt idx="1047">
                  <c:v>0.12106046920007428</c:v>
                </c:pt>
                <c:pt idx="1048">
                  <c:v>0.12115308693212512</c:v>
                </c:pt>
                <c:pt idx="1049">
                  <c:v>0.12121700693199973</c:v>
                </c:pt>
                <c:pt idx="1050">
                  <c:v>0.12127535788440016</c:v>
                </c:pt>
                <c:pt idx="1051">
                  <c:v>0.12146050715180955</c:v>
                </c:pt>
                <c:pt idx="1052">
                  <c:v>0.12150859693205973</c:v>
                </c:pt>
                <c:pt idx="1053">
                  <c:v>0.12154063414848792</c:v>
                </c:pt>
                <c:pt idx="1054">
                  <c:v>0.12157372693197069</c:v>
                </c:pt>
                <c:pt idx="1055">
                  <c:v>0.12159898693222716</c:v>
                </c:pt>
                <c:pt idx="1056">
                  <c:v>0.12158089693200225</c:v>
                </c:pt>
                <c:pt idx="1057">
                  <c:v>0.12150282693205842</c:v>
                </c:pt>
                <c:pt idx="1058">
                  <c:v>0.12143755451823779</c:v>
                </c:pt>
                <c:pt idx="1059">
                  <c:v>0.12111997693207854</c:v>
                </c:pt>
                <c:pt idx="1060">
                  <c:v>0.12104894915420061</c:v>
                </c:pt>
                <c:pt idx="1061">
                  <c:v>0.12093464693211364</c:v>
                </c:pt>
                <c:pt idx="1062">
                  <c:v>0.12082404693198645</c:v>
                </c:pt>
                <c:pt idx="1063">
                  <c:v>0.12072808693213258</c:v>
                </c:pt>
                <c:pt idx="1064">
                  <c:v>0.12065901693193842</c:v>
                </c:pt>
                <c:pt idx="1065">
                  <c:v>0.12058093311762264</c:v>
                </c:pt>
                <c:pt idx="1066">
                  <c:v>0.12051482693209439</c:v>
                </c:pt>
                <c:pt idx="1067">
                  <c:v>0.1204562404457052</c:v>
                </c:pt>
                <c:pt idx="1068">
                  <c:v>0.12010548225111999</c:v>
                </c:pt>
                <c:pt idx="1069">
                  <c:v>0.11984861693207448</c:v>
                </c:pt>
                <c:pt idx="1070">
                  <c:v>0.11962586095262419</c:v>
                </c:pt>
                <c:pt idx="1071">
                  <c:v>0.11939020693212413</c:v>
                </c:pt>
                <c:pt idx="1072">
                  <c:v>0.11918888693210761</c:v>
                </c:pt>
                <c:pt idx="1073">
                  <c:v>0.11896935693204114</c:v>
                </c:pt>
                <c:pt idx="1074">
                  <c:v>0.11863828693215356</c:v>
                </c:pt>
                <c:pt idx="1075">
                  <c:v>0.11829066443206672</c:v>
                </c:pt>
                <c:pt idx="1076">
                  <c:v>0.11809439359875284</c:v>
                </c:pt>
                <c:pt idx="1077">
                  <c:v>0.1171954676727438</c:v>
                </c:pt>
                <c:pt idx="1078">
                  <c:v>0.11702181693208052</c:v>
                </c:pt>
                <c:pt idx="1079">
                  <c:v>0.11681232693192102</c:v>
                </c:pt>
                <c:pt idx="1080">
                  <c:v>0.11641729693204184</c:v>
                </c:pt>
                <c:pt idx="1081">
                  <c:v>0.11603202693193311</c:v>
                </c:pt>
                <c:pt idx="1082">
                  <c:v>0.11571474776538113</c:v>
                </c:pt>
                <c:pt idx="1083">
                  <c:v>0.11540735693208148</c:v>
                </c:pt>
                <c:pt idx="1084">
                  <c:v>0.11516539693208472</c:v>
                </c:pt>
                <c:pt idx="1085">
                  <c:v>0.11503101264634097</c:v>
                </c:pt>
                <c:pt idx="1086">
                  <c:v>0.11469879965932248</c:v>
                </c:pt>
                <c:pt idx="1087">
                  <c:v>0.11464850693208462</c:v>
                </c:pt>
                <c:pt idx="1088">
                  <c:v>0.1145757669319922</c:v>
                </c:pt>
                <c:pt idx="1089">
                  <c:v>0.11451130587954585</c:v>
                </c:pt>
                <c:pt idx="1090">
                  <c:v>0.11443522693211627</c:v>
                </c:pt>
                <c:pt idx="1091">
                  <c:v>0.1143594869320735</c:v>
                </c:pt>
                <c:pt idx="1092">
                  <c:v>0.11427335693198888</c:v>
                </c:pt>
                <c:pt idx="1093">
                  <c:v>0.11419847693217379</c:v>
                </c:pt>
                <c:pt idx="1094">
                  <c:v>0.1141612269320548</c:v>
                </c:pt>
                <c:pt idx="1095">
                  <c:v>0.11398346162597747</c:v>
                </c:pt>
                <c:pt idx="1096">
                  <c:v>0.11395824272149468</c:v>
                </c:pt>
                <c:pt idx="1097">
                  <c:v>0.11389685693208662</c:v>
                </c:pt>
                <c:pt idx="1098">
                  <c:v>0.11381250693195002</c:v>
                </c:pt>
                <c:pt idx="1099">
                  <c:v>0.11371919693206663</c:v>
                </c:pt>
                <c:pt idx="1100">
                  <c:v>0.11366324693213445</c:v>
                </c:pt>
                <c:pt idx="1101">
                  <c:v>0.11360832693196699</c:v>
                </c:pt>
                <c:pt idx="1102">
                  <c:v>0.11354951859871652</c:v>
                </c:pt>
                <c:pt idx="1103">
                  <c:v>0.11350622693203172</c:v>
                </c:pt>
                <c:pt idx="1104">
                  <c:v>0.11286086026532857</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0.11067692693218609</c:v>
                </c:pt>
                <c:pt idx="1120">
                  <c:v>0.11061065693212413</c:v>
                </c:pt>
                <c:pt idx="1121">
                  <c:v>0.11037781264639049</c:v>
                </c:pt>
                <c:pt idx="1122">
                  <c:v>0.1103537269320897</c:v>
                </c:pt>
                <c:pt idx="1123">
                  <c:v>0.11031232693204607</c:v>
                </c:pt>
                <c:pt idx="1124">
                  <c:v>0.11025312693203659</c:v>
                </c:pt>
                <c:pt idx="1125">
                  <c:v>0.11022357693195801</c:v>
                </c:pt>
                <c:pt idx="1126">
                  <c:v>0.11020602693194818</c:v>
                </c:pt>
                <c:pt idx="1127">
                  <c:v>0.11018762693217354</c:v>
                </c:pt>
                <c:pt idx="1128">
                  <c:v>0.11016912693204972</c:v>
                </c:pt>
                <c:pt idx="1129">
                  <c:v>0.11009849504807788</c:v>
                </c:pt>
                <c:pt idx="1130">
                  <c:v>0.11004537693190752</c:v>
                </c:pt>
                <c:pt idx="1131">
                  <c:v>0.10993488693210927</c:v>
                </c:pt>
                <c:pt idx="1132">
                  <c:v>0.10975763693186026</c:v>
                </c:pt>
                <c:pt idx="1133">
                  <c:v>0.10965456693197977</c:v>
                </c:pt>
                <c:pt idx="1134">
                  <c:v>0.10958924239611204</c:v>
                </c:pt>
                <c:pt idx="1135">
                  <c:v>0.10950964693205403</c:v>
                </c:pt>
                <c:pt idx="1136">
                  <c:v>0.10943152693202762</c:v>
                </c:pt>
                <c:pt idx="1137">
                  <c:v>0.10908825634381017</c:v>
                </c:pt>
                <c:pt idx="1138">
                  <c:v>0.10902219693197453</c:v>
                </c:pt>
                <c:pt idx="1139">
                  <c:v>0.10885844693210346</c:v>
                </c:pt>
                <c:pt idx="1140">
                  <c:v>0.10856227693209092</c:v>
                </c:pt>
                <c:pt idx="1141">
                  <c:v>0.10817189798471816</c:v>
                </c:pt>
                <c:pt idx="1142">
                  <c:v>0.10769825693203962</c:v>
                </c:pt>
                <c:pt idx="1143">
                  <c:v>0.10726811693200503</c:v>
                </c:pt>
                <c:pt idx="1144">
                  <c:v>0.10681396693209418</c:v>
                </c:pt>
                <c:pt idx="1145">
                  <c:v>0.10635076994279301</c:v>
                </c:pt>
                <c:pt idx="1146">
                  <c:v>0.10536464359874742</c:v>
                </c:pt>
                <c:pt idx="1147">
                  <c:v>0.1055155169321722</c:v>
                </c:pt>
                <c:pt idx="1148">
                  <c:v>0.1056898469321796</c:v>
                </c:pt>
                <c:pt idx="1149">
                  <c:v>0.10579732693209112</c:v>
                </c:pt>
                <c:pt idx="1150">
                  <c:v>0.1058977869319906</c:v>
                </c:pt>
                <c:pt idx="1151">
                  <c:v>0.10597500279408223</c:v>
                </c:pt>
                <c:pt idx="1152">
                  <c:v>0.10629457006930955</c:v>
                </c:pt>
                <c:pt idx="1153">
                  <c:v>0.10629602693198636</c:v>
                </c:pt>
                <c:pt idx="1154">
                  <c:v>0.10631006693209598</c:v>
                </c:pt>
                <c:pt idx="1155">
                  <c:v>0.10631872693207356</c:v>
                </c:pt>
                <c:pt idx="1156">
                  <c:v>0.10631682693211546</c:v>
                </c:pt>
                <c:pt idx="1157">
                  <c:v>0.10632022693202722</c:v>
                </c:pt>
                <c:pt idx="1158">
                  <c:v>0.10632985193203126</c:v>
                </c:pt>
                <c:pt idx="1159">
                  <c:v>0.10633992693209393</c:v>
                </c:pt>
                <c:pt idx="1160">
                  <c:v>0.10636872693203273</c:v>
                </c:pt>
                <c:pt idx="1161">
                  <c:v>0.10636537693187637</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0.10781719915431139</c:v>
                </c:pt>
                <c:pt idx="1172">
                  <c:v>0.10800779693202855</c:v>
                </c:pt>
                <c:pt idx="1173">
                  <c:v>0.10819118693204662</c:v>
                </c:pt>
                <c:pt idx="1174">
                  <c:v>0.10832352693201158</c:v>
                </c:pt>
                <c:pt idx="1175">
                  <c:v>0.10844252003556676</c:v>
                </c:pt>
                <c:pt idx="1176">
                  <c:v>0.10878572693205542</c:v>
                </c:pt>
                <c:pt idx="1177">
                  <c:v>0.10866083331490017</c:v>
                </c:pt>
                <c:pt idx="1178">
                  <c:v>0.10839347693193729</c:v>
                </c:pt>
                <c:pt idx="1179">
                  <c:v>0.10796013693206419</c:v>
                </c:pt>
                <c:pt idx="1180">
                  <c:v>0.10765212693205251</c:v>
                </c:pt>
                <c:pt idx="1181">
                  <c:v>0.10741979693202097</c:v>
                </c:pt>
                <c:pt idx="1182">
                  <c:v>0.10719692693203373</c:v>
                </c:pt>
                <c:pt idx="1183">
                  <c:v>0.10636917137647132</c:v>
                </c:pt>
                <c:pt idx="1184">
                  <c:v>0.10618982693212332</c:v>
                </c:pt>
                <c:pt idx="1185">
                  <c:v>0.10599470693209427</c:v>
                </c:pt>
                <c:pt idx="1186">
                  <c:v>0.10577623693203039</c:v>
                </c:pt>
                <c:pt idx="1187">
                  <c:v>0.10561982693205607</c:v>
                </c:pt>
                <c:pt idx="1188">
                  <c:v>0.10545718526546465</c:v>
                </c:pt>
                <c:pt idx="1189">
                  <c:v>0.10532339359869525</c:v>
                </c:pt>
                <c:pt idx="1190">
                  <c:v>0.10465535958515212</c:v>
                </c:pt>
                <c:pt idx="1191">
                  <c:v>0.10458121693186229</c:v>
                </c:pt>
                <c:pt idx="1192">
                  <c:v>0.10454868693206265</c:v>
                </c:pt>
                <c:pt idx="1193">
                  <c:v>0.10449376859868678</c:v>
                </c:pt>
                <c:pt idx="1194">
                  <c:v>0.10445139359876492</c:v>
                </c:pt>
                <c:pt idx="1195">
                  <c:v>0.10434396502733989</c:v>
                </c:pt>
                <c:pt idx="1196">
                  <c:v>0.10436390693200792</c:v>
                </c:pt>
                <c:pt idx="1197">
                  <c:v>0.10448920693205821</c:v>
                </c:pt>
                <c:pt idx="1198">
                  <c:v>0.104618896932095</c:v>
                </c:pt>
                <c:pt idx="1199">
                  <c:v>0.10474963693204142</c:v>
                </c:pt>
                <c:pt idx="1200">
                  <c:v>0.10485884151530911</c:v>
                </c:pt>
                <c:pt idx="1201">
                  <c:v>0.10497617693201305</c:v>
                </c:pt>
                <c:pt idx="1202">
                  <c:v>0.10504057878385722</c:v>
                </c:pt>
                <c:pt idx="1203">
                  <c:v>0.10530350693206003</c:v>
                </c:pt>
                <c:pt idx="1204">
                  <c:v>0.10534354693199101</c:v>
                </c:pt>
                <c:pt idx="1205">
                  <c:v>0.10538322693201989</c:v>
                </c:pt>
                <c:pt idx="1206">
                  <c:v>0.10539172693209772</c:v>
                </c:pt>
                <c:pt idx="1207">
                  <c:v>0.10539450693212872</c:v>
                </c:pt>
                <c:pt idx="1208">
                  <c:v>0.10537912693212102</c:v>
                </c:pt>
                <c:pt idx="1209">
                  <c:v>0.10537647341088552</c:v>
                </c:pt>
                <c:pt idx="1210">
                  <c:v>0.10488338407488128</c:v>
                </c:pt>
                <c:pt idx="1211">
                  <c:v>0.10445424693205063</c:v>
                </c:pt>
                <c:pt idx="1212">
                  <c:v>0.10404372693207622</c:v>
                </c:pt>
                <c:pt idx="1213">
                  <c:v>0.10370812693206242</c:v>
                </c:pt>
                <c:pt idx="1214">
                  <c:v>0.10338861693212208</c:v>
                </c:pt>
                <c:pt idx="1215">
                  <c:v>0.10317808943202067</c:v>
                </c:pt>
                <c:pt idx="1216">
                  <c:v>0.10253286522994641</c:v>
                </c:pt>
                <c:pt idx="1217">
                  <c:v>0.10234293693203256</c:v>
                </c:pt>
                <c:pt idx="1218">
                  <c:v>0.10210614359878908</c:v>
                </c:pt>
                <c:pt idx="1219">
                  <c:v>0.10190227693202317</c:v>
                </c:pt>
                <c:pt idx="1220">
                  <c:v>0.10169270693204185</c:v>
                </c:pt>
                <c:pt idx="1221">
                  <c:v>0.10151524693216629</c:v>
                </c:pt>
                <c:pt idx="1222">
                  <c:v>0.10133555693200004</c:v>
                </c:pt>
                <c:pt idx="1223">
                  <c:v>0.1011939491542366</c:v>
                </c:pt>
                <c:pt idx="1224">
                  <c:v>0.10109960928497244</c:v>
                </c:pt>
                <c:pt idx="1225">
                  <c:v>0.10075554511388422</c:v>
                </c:pt>
                <c:pt idx="1226">
                  <c:v>0.10068583693205824</c:v>
                </c:pt>
                <c:pt idx="1227">
                  <c:v>0.10062117693200914</c:v>
                </c:pt>
                <c:pt idx="1228">
                  <c:v>0.10055436693218667</c:v>
                </c:pt>
                <c:pt idx="1229">
                  <c:v>0.10051188693209658</c:v>
                </c:pt>
                <c:pt idx="1230">
                  <c:v>0.10046643101367203</c:v>
                </c:pt>
                <c:pt idx="1231">
                  <c:v>0.10044208514109698</c:v>
                </c:pt>
                <c:pt idx="1232">
                  <c:v>0.10039378575554302</c:v>
                </c:pt>
                <c:pt idx="1233">
                  <c:v>0.10040572693205277</c:v>
                </c:pt>
                <c:pt idx="1234">
                  <c:v>0.10044291693196783</c:v>
                </c:pt>
                <c:pt idx="1235">
                  <c:v>0.10061010693212324</c:v>
                </c:pt>
                <c:pt idx="1236">
                  <c:v>0.10085685693211142</c:v>
                </c:pt>
                <c:pt idx="1237">
                  <c:v>0.10112149693208054</c:v>
                </c:pt>
                <c:pt idx="1238">
                  <c:v>0.10131762592189375</c:v>
                </c:pt>
                <c:pt idx="1239">
                  <c:v>0.10151897693201306</c:v>
                </c:pt>
                <c:pt idx="1240">
                  <c:v>0.10165562026531949</c:v>
                </c:pt>
                <c:pt idx="1241">
                  <c:v>0.10213815401547777</c:v>
                </c:pt>
                <c:pt idx="1242">
                  <c:v>0.1022363469320455</c:v>
                </c:pt>
                <c:pt idx="1243">
                  <c:v>0.10230030693202251</c:v>
                </c:pt>
                <c:pt idx="1244">
                  <c:v>0.10238048693193492</c:v>
                </c:pt>
                <c:pt idx="1245">
                  <c:v>0.10245375851098988</c:v>
                </c:pt>
                <c:pt idx="1246">
                  <c:v>0.10251332693218276</c:v>
                </c:pt>
                <c:pt idx="1247">
                  <c:v>0.10255720693204751</c:v>
                </c:pt>
                <c:pt idx="1248">
                  <c:v>0.10245626640572425</c:v>
                </c:pt>
                <c:pt idx="1249">
                  <c:v>0.10189076733611571</c:v>
                </c:pt>
                <c:pt idx="1250">
                  <c:v>0.10176073693200763</c:v>
                </c:pt>
                <c:pt idx="1251">
                  <c:v>0.10161034798468931</c:v>
                </c:pt>
                <c:pt idx="1252">
                  <c:v>0.10151265693195939</c:v>
                </c:pt>
                <c:pt idx="1253">
                  <c:v>0.10141519693208069</c:v>
                </c:pt>
                <c:pt idx="1254">
                  <c:v>0.10132796693199</c:v>
                </c:pt>
                <c:pt idx="1255">
                  <c:v>0.10122017693203166</c:v>
                </c:pt>
                <c:pt idx="1256">
                  <c:v>0.10109767693201398</c:v>
                </c:pt>
                <c:pt idx="1257">
                  <c:v>0.10079088077820614</c:v>
                </c:pt>
                <c:pt idx="1258">
                  <c:v>0.10070823693210698</c:v>
                </c:pt>
                <c:pt idx="1259">
                  <c:v>0.10056703693203417</c:v>
                </c:pt>
                <c:pt idx="1260">
                  <c:v>0.10046697693213988</c:v>
                </c:pt>
                <c:pt idx="1261">
                  <c:v>0.10034135693203439</c:v>
                </c:pt>
                <c:pt idx="1262">
                  <c:v>0.10017402693195294</c:v>
                </c:pt>
                <c:pt idx="1263">
                  <c:v>0.10005363104166069</c:v>
                </c:pt>
                <c:pt idx="1264">
                  <c:v>9.9918786932036596E-2</c:v>
                </c:pt>
                <c:pt idx="1265">
                  <c:v>9.9796565316026958E-2</c:v>
                </c:pt>
                <c:pt idx="1266">
                  <c:v>9.9500042721544738E-2</c:v>
                </c:pt>
                <c:pt idx="1267">
                  <c:v>9.944082693205325E-2</c:v>
                </c:pt>
                <c:pt idx="1268">
                  <c:v>9.9354926932094093E-2</c:v>
                </c:pt>
                <c:pt idx="1269">
                  <c:v>9.9186195682037265E-2</c:v>
                </c:pt>
                <c:pt idx="1270">
                  <c:v>9.8966866931945882E-2</c:v>
                </c:pt>
                <c:pt idx="1271">
                  <c:v>9.8796286932071264E-2</c:v>
                </c:pt>
                <c:pt idx="1272">
                  <c:v>9.8648796932153046E-2</c:v>
                </c:pt>
                <c:pt idx="1273">
                  <c:v>9.8510226931978223E-2</c:v>
                </c:pt>
                <c:pt idx="1274">
                  <c:v>9.7775496162839565E-2</c:v>
                </c:pt>
                <c:pt idx="1275">
                  <c:v>9.7611626932064197E-2</c:v>
                </c:pt>
                <c:pt idx="1276">
                  <c:v>9.7372011142681431E-2</c:v>
                </c:pt>
                <c:pt idx="1277">
                  <c:v>9.7400036931944059E-2</c:v>
                </c:pt>
                <c:pt idx="1278">
                  <c:v>9.7575316931966166E-2</c:v>
                </c:pt>
                <c:pt idx="1279">
                  <c:v>9.7723376932108863E-2</c:v>
                </c:pt>
                <c:pt idx="1280">
                  <c:v>9.7912526932091737E-2</c:v>
                </c:pt>
                <c:pt idx="1281">
                  <c:v>9.8050576932081732E-2</c:v>
                </c:pt>
                <c:pt idx="1282">
                  <c:v>9.8181533383666683E-2</c:v>
                </c:pt>
                <c:pt idx="1283">
                  <c:v>9.8548726932051564E-2</c:v>
                </c:pt>
                <c:pt idx="1284">
                  <c:v>9.8613986931894743E-2</c:v>
                </c:pt>
                <c:pt idx="1285">
                  <c:v>9.8710546931897888E-2</c:v>
                </c:pt>
                <c:pt idx="1286">
                  <c:v>9.8819906932050228E-2</c:v>
                </c:pt>
                <c:pt idx="1287">
                  <c:v>9.8901806932005551E-2</c:v>
                </c:pt>
                <c:pt idx="1288">
                  <c:v>9.8997216931934445E-2</c:v>
                </c:pt>
                <c:pt idx="1289">
                  <c:v>9.9091029015440577E-2</c:v>
                </c:pt>
                <c:pt idx="1290">
                  <c:v>9.9154586932030775E-2</c:v>
                </c:pt>
                <c:pt idx="1291">
                  <c:v>9.9202441217698847E-2</c:v>
                </c:pt>
                <c:pt idx="1292">
                  <c:v>9.9358726932053068E-2</c:v>
                </c:pt>
                <c:pt idx="1293">
                  <c:v>9.9380446932073707E-2</c:v>
                </c:pt>
                <c:pt idx="1294">
                  <c:v>9.9408826931963512E-2</c:v>
                </c:pt>
                <c:pt idx="1295">
                  <c:v>9.9445081098664928E-2</c:v>
                </c:pt>
                <c:pt idx="1296">
                  <c:v>9.948062693210602E-2</c:v>
                </c:pt>
                <c:pt idx="1297">
                  <c:v>9.9509566931999777E-2</c:v>
                </c:pt>
                <c:pt idx="1298">
                  <c:v>9.953836693213737E-2</c:v>
                </c:pt>
                <c:pt idx="1299">
                  <c:v>9.9572726932066868E-2</c:v>
                </c:pt>
                <c:pt idx="1300">
                  <c:v>9.9588726931955307E-2</c:v>
                </c:pt>
                <c:pt idx="1301">
                  <c:v>9.9472976932077045E-2</c:v>
                </c:pt>
                <c:pt idx="1302">
                  <c:v>9.9355652463955862E-2</c:v>
                </c:pt>
                <c:pt idx="1303">
                  <c:v>9.9124496931992614E-2</c:v>
                </c:pt>
                <c:pt idx="1304">
                  <c:v>9.8981436931950398E-2</c:v>
                </c:pt>
                <c:pt idx="1305">
                  <c:v>9.8718096932131544E-2</c:v>
                </c:pt>
                <c:pt idx="1306">
                  <c:v>9.8182186932021423E-2</c:v>
                </c:pt>
                <c:pt idx="1307">
                  <c:v>9.7612586932015688E-2</c:v>
                </c:pt>
                <c:pt idx="1308">
                  <c:v>9.7042779015367689E-2</c:v>
                </c:pt>
                <c:pt idx="1309">
                  <c:v>9.6651120374758745E-2</c:v>
                </c:pt>
                <c:pt idx="1310">
                  <c:v>9.5665090568417488E-2</c:v>
                </c:pt>
                <c:pt idx="1311">
                  <c:v>9.5510706931989528E-2</c:v>
                </c:pt>
                <c:pt idx="1312">
                  <c:v>9.5446526931880368E-2</c:v>
                </c:pt>
                <c:pt idx="1313">
                  <c:v>9.5432946932135124E-2</c:v>
                </c:pt>
                <c:pt idx="1314">
                  <c:v>9.5398646932096764E-2</c:v>
                </c:pt>
                <c:pt idx="1315">
                  <c:v>9.5354305879325973E-2</c:v>
                </c:pt>
                <c:pt idx="1316">
                  <c:v>9.5319026932187953E-2</c:v>
                </c:pt>
                <c:pt idx="1317">
                  <c:v>9.5292846932054212E-2</c:v>
                </c:pt>
                <c:pt idx="1318">
                  <c:v>9.5435042149475513E-2</c:v>
                </c:pt>
                <c:pt idx="1319">
                  <c:v>9.6220159364534666E-2</c:v>
                </c:pt>
                <c:pt idx="1320">
                  <c:v>9.633130693195821E-2</c:v>
                </c:pt>
                <c:pt idx="1321">
                  <c:v>9.6445740820968184E-2</c:v>
                </c:pt>
                <c:pt idx="1322">
                  <c:v>9.6555655503451354E-2</c:v>
                </c:pt>
                <c:pt idx="1323">
                  <c:v>9.6695626932174247E-2</c:v>
                </c:pt>
                <c:pt idx="1324">
                  <c:v>9.6793726932162524E-2</c:v>
                </c:pt>
                <c:pt idx="1325">
                  <c:v>9.6853209690721059E-2</c:v>
                </c:pt>
                <c:pt idx="1326">
                  <c:v>9.6969107884476144E-2</c:v>
                </c:pt>
                <c:pt idx="1327">
                  <c:v>9.6987286932133487E-2</c:v>
                </c:pt>
                <c:pt idx="1328">
                  <c:v>9.701348482683135E-2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9.7310866932062604E-2</c:v>
                </c:pt>
                <c:pt idx="1337">
                  <c:v>9.7281466932088292E-2</c:v>
                </c:pt>
                <c:pt idx="1338">
                  <c:v>9.7275606932114983E-2</c:v>
                </c:pt>
                <c:pt idx="1339">
                  <c:v>9.72063169320877E-2</c:v>
                </c:pt>
                <c:pt idx="1340">
                  <c:v>9.7051976931965128E-2</c:v>
                </c:pt>
                <c:pt idx="1341">
                  <c:v>9.6880474300476763E-2</c:v>
                </c:pt>
                <c:pt idx="1342">
                  <c:v>9.670124693214173E-2</c:v>
                </c:pt>
                <c:pt idx="1343">
                  <c:v>9.6551915611286399E-2</c:v>
                </c:pt>
                <c:pt idx="1344">
                  <c:v>9.6036855137200297E-2</c:v>
                </c:pt>
                <c:pt idx="1345">
                  <c:v>9.5922896931924226E-2</c:v>
                </c:pt>
                <c:pt idx="1346">
                  <c:v>9.5784696932014524E-2</c:v>
                </c:pt>
                <c:pt idx="1347">
                  <c:v>9.5680811439123672E-2</c:v>
                </c:pt>
                <c:pt idx="1348">
                  <c:v>9.5550356932023281E-2</c:v>
                </c:pt>
                <c:pt idx="1349">
                  <c:v>9.5454096931988155E-2</c:v>
                </c:pt>
                <c:pt idx="1350">
                  <c:v>9.5383706932054182E-2</c:v>
                </c:pt>
                <c:pt idx="1351">
                  <c:v>9.5320540491400263E-2</c:v>
                </c:pt>
                <c:pt idx="1352">
                  <c:v>9.5123726932044447E-2</c:v>
                </c:pt>
                <c:pt idx="1353">
                  <c:v>9.5089146932039667E-2</c:v>
                </c:pt>
                <c:pt idx="1354">
                  <c:v>9.5032343953320747E-2</c:v>
                </c:pt>
                <c:pt idx="1355">
                  <c:v>9.4989076931838654E-2</c:v>
                </c:pt>
                <c:pt idx="1356">
                  <c:v>9.4864376932051533E-2</c:v>
                </c:pt>
                <c:pt idx="1357">
                  <c:v>9.4551666932062989E-2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8.9623913372620101E-2</c:v>
                </c:pt>
                <c:pt idx="1371">
                  <c:v>8.9479576931978513E-2</c:v>
                </c:pt>
                <c:pt idx="1372">
                  <c:v>8.9124146932107615E-2</c:v>
                </c:pt>
                <c:pt idx="1373">
                  <c:v>8.8738474300427819E-2</c:v>
                </c:pt>
                <c:pt idx="1374">
                  <c:v>8.8411786932098779E-2</c:v>
                </c:pt>
                <c:pt idx="1375">
                  <c:v>8.7903606932073344E-2</c:v>
                </c:pt>
                <c:pt idx="1376">
                  <c:v>8.7327526931986227E-2</c:v>
                </c:pt>
                <c:pt idx="1377">
                  <c:v>8.5714126932060888E-2</c:v>
                </c:pt>
                <c:pt idx="1378">
                  <c:v>8.5366376932029503E-2</c:v>
                </c:pt>
                <c:pt idx="1379">
                  <c:v>8.4927186932134205E-2</c:v>
                </c:pt>
                <c:pt idx="1380">
                  <c:v>8.4576453247834346E-2</c:v>
                </c:pt>
                <c:pt idx="1381">
                  <c:v>8.4121086932143027E-2</c:v>
                </c:pt>
                <c:pt idx="1382">
                  <c:v>8.3771496932030537E-2</c:v>
                </c:pt>
                <c:pt idx="1383">
                  <c:v>8.348907693192581E-2</c:v>
                </c:pt>
                <c:pt idx="1384">
                  <c:v>8.3176786931943511E-2</c:v>
                </c:pt>
                <c:pt idx="1385">
                  <c:v>8.2936367557039453E-2</c:v>
                </c:pt>
                <c:pt idx="1386">
                  <c:v>8.237929836062105E-2</c:v>
                </c:pt>
                <c:pt idx="1387">
                  <c:v>8.2273556932008565E-2</c:v>
                </c:pt>
                <c:pt idx="1388">
                  <c:v>8.2130326932158965E-2</c:v>
                </c:pt>
                <c:pt idx="1389">
                  <c:v>8.1970936932009464E-2</c:v>
                </c:pt>
                <c:pt idx="1390">
                  <c:v>8.1828906932102596E-2</c:v>
                </c:pt>
                <c:pt idx="1391">
                  <c:v>8.1712046931983223E-2</c:v>
                </c:pt>
                <c:pt idx="1392">
                  <c:v>8.1615453247977227E-2</c:v>
                </c:pt>
                <c:pt idx="1393">
                  <c:v>8.1476936932077165E-2</c:v>
                </c:pt>
                <c:pt idx="1394">
                  <c:v>8.1397393598692636E-2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8.1715426932021454E-2</c:v>
                </c:pt>
                <c:pt idx="1410">
                  <c:v>8.1866316932107025E-2</c:v>
                </c:pt>
                <c:pt idx="1411">
                  <c:v>8.1995146932200724E-2</c:v>
                </c:pt>
                <c:pt idx="1412">
                  <c:v>8.2103616932087634E-2</c:v>
                </c:pt>
                <c:pt idx="1413">
                  <c:v>8.214977956362185E-2</c:v>
                </c:pt>
                <c:pt idx="1414">
                  <c:v>8.3404369789321101E-2</c:v>
                </c:pt>
                <c:pt idx="1415">
                  <c:v>8.3733586932027065E-2</c:v>
                </c:pt>
                <c:pt idx="1416">
                  <c:v>8.4001496932075079E-2</c:v>
                </c:pt>
                <c:pt idx="1417">
                  <c:v>8.4247306932056384E-2</c:v>
                </c:pt>
                <c:pt idx="1418">
                  <c:v>8.4491756932138132E-2</c:v>
                </c:pt>
                <c:pt idx="1419">
                  <c:v>8.4663263163989491E-2</c:v>
                </c:pt>
                <c:pt idx="1420">
                  <c:v>8.5230766932042568E-2</c:v>
                </c:pt>
                <c:pt idx="1421">
                  <c:v>8.5393676932028498E-2</c:v>
                </c:pt>
                <c:pt idx="1422">
                  <c:v>8.5483406932141182E-2</c:v>
                </c:pt>
                <c:pt idx="1423">
                  <c:v>8.5527626932063006E-2</c:v>
                </c:pt>
                <c:pt idx="1424">
                  <c:v>8.5718346932069076E-2</c:v>
                </c:pt>
                <c:pt idx="1425">
                  <c:v>8.6104685265496708E-2</c:v>
                </c:pt>
                <c:pt idx="1426">
                  <c:v>8.6488486932026334E-2</c:v>
                </c:pt>
                <c:pt idx="1427">
                  <c:v>8.6791381477524951E-2</c:v>
                </c:pt>
                <c:pt idx="1428">
                  <c:v>8.780372693205149E-2</c:v>
                </c:pt>
                <c:pt idx="1429">
                  <c:v>8.7979036932125429E-2</c:v>
                </c:pt>
                <c:pt idx="1430">
                  <c:v>8.827532693212016E-2</c:v>
                </c:pt>
                <c:pt idx="1431">
                  <c:v>8.8530676931995567E-2</c:v>
                </c:pt>
                <c:pt idx="1432">
                  <c:v>8.8769705879371968E-2</c:v>
                </c:pt>
                <c:pt idx="1433">
                  <c:v>8.8998116932032412E-2</c:v>
                </c:pt>
                <c:pt idx="1434">
                  <c:v>8.9184416931971128E-2</c:v>
                </c:pt>
                <c:pt idx="1435">
                  <c:v>8.9505336932120663E-2</c:v>
                </c:pt>
                <c:pt idx="1436">
                  <c:v>8.9872895763250304E-2</c:v>
                </c:pt>
                <c:pt idx="1437">
                  <c:v>9.1196105879447528E-2</c:v>
                </c:pt>
                <c:pt idx="1438">
                  <c:v>9.1836014166119667E-2</c:v>
                </c:pt>
                <c:pt idx="1439">
                  <c:v>9.2423336932142733E-2</c:v>
                </c:pt>
                <c:pt idx="1440">
                  <c:v>9.2922826931939567E-2</c:v>
                </c:pt>
                <c:pt idx="1441">
                  <c:v>9.3412536932035509E-2</c:v>
                </c:pt>
                <c:pt idx="1442">
                  <c:v>9.3832366932062858E-2</c:v>
                </c:pt>
                <c:pt idx="1443">
                  <c:v>9.4373937458442497E-2</c:v>
                </c:pt>
                <c:pt idx="1444">
                  <c:v>9.4762898975077295E-2</c:v>
                </c:pt>
                <c:pt idx="1445">
                  <c:v>9.6791963043074525E-2</c:v>
                </c:pt>
                <c:pt idx="1446">
                  <c:v>9.7225406931954708E-2</c:v>
                </c:pt>
                <c:pt idx="1447">
                  <c:v>9.7700306932054726E-2</c:v>
                </c:pt>
                <c:pt idx="1448">
                  <c:v>9.8137566931967748E-2</c:v>
                </c:pt>
                <c:pt idx="1449">
                  <c:v>9.8786126931969656E-2</c:v>
                </c:pt>
                <c:pt idx="1450">
                  <c:v>9.9318969037213545E-2</c:v>
                </c:pt>
                <c:pt idx="1451">
                  <c:v>9.976070693208805E-2</c:v>
                </c:pt>
                <c:pt idx="1452">
                  <c:v>0.10021057878390162</c:v>
                </c:pt>
                <c:pt idx="1453">
                  <c:v>0.10189586978920319</c:v>
                </c:pt>
                <c:pt idx="1454">
                  <c:v>0.10223499693201198</c:v>
                </c:pt>
                <c:pt idx="1455">
                  <c:v>0.1027363769320575</c:v>
                </c:pt>
                <c:pt idx="1456">
                  <c:v>0.10314834548876206</c:v>
                </c:pt>
                <c:pt idx="1457">
                  <c:v>0.10361197945724158</c:v>
                </c:pt>
                <c:pt idx="1458">
                  <c:v>0.10396757693217752</c:v>
                </c:pt>
                <c:pt idx="1459">
                  <c:v>0.10430092693205496</c:v>
                </c:pt>
                <c:pt idx="1460">
                  <c:v>0.10463405693201389</c:v>
                </c:pt>
                <c:pt idx="1461">
                  <c:v>0.10489294693208273</c:v>
                </c:pt>
                <c:pt idx="1462">
                  <c:v>0.10507368345382433</c:v>
                </c:pt>
                <c:pt idx="1463">
                  <c:v>0.10578050051698565</c:v>
                </c:pt>
                <c:pt idx="1464">
                  <c:v>0.10598008693216343</c:v>
                </c:pt>
                <c:pt idx="1465">
                  <c:v>0.10617011693216227</c:v>
                </c:pt>
                <c:pt idx="1466">
                  <c:v>0.10627180693219898</c:v>
                </c:pt>
                <c:pt idx="1467">
                  <c:v>0.10626174693183582</c:v>
                </c:pt>
                <c:pt idx="1468">
                  <c:v>0.10618526693198789</c:v>
                </c:pt>
                <c:pt idx="1469">
                  <c:v>0.1061546848268337</c:v>
                </c:pt>
                <c:pt idx="1470">
                  <c:v>0.10612040084527073</c:v>
                </c:pt>
                <c:pt idx="1471">
                  <c:v>0.10610537753458997</c:v>
                </c:pt>
                <c:pt idx="1472">
                  <c:v>0.10615990693207775</c:v>
                </c:pt>
                <c:pt idx="1473">
                  <c:v>0.10622557693216124</c:v>
                </c:pt>
                <c:pt idx="1474">
                  <c:v>0.10627872693210372</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-0.27071294306789245</c:v>
                </c:pt>
                <c:pt idx="3">
                  <c:v>-0.27038884306802013</c:v>
                </c:pt>
                <c:pt idx="4">
                  <c:v>-0.27003661306800097</c:v>
                </c:pt>
                <c:pt idx="5">
                  <c:v>-0.26968188131535076</c:v>
                </c:pt>
                <c:pt idx="6">
                  <c:v>-0.26943536306795646</c:v>
                </c:pt>
                <c:pt idx="7">
                  <c:v>-0.26920138306792296</c:v>
                </c:pt>
                <c:pt idx="8">
                  <c:v>-0.26906518735370388</c:v>
                </c:pt>
                <c:pt idx="9">
                  <c:v>-0.26830180640129675</c:v>
                </c:pt>
                <c:pt idx="10">
                  <c:v>-0.26815239306780903</c:v>
                </c:pt>
                <c:pt idx="11">
                  <c:v>-0.26793660306802281</c:v>
                </c:pt>
                <c:pt idx="12">
                  <c:v>-0.26769785470058527</c:v>
                </c:pt>
                <c:pt idx="13">
                  <c:v>-0.26746265306800882</c:v>
                </c:pt>
                <c:pt idx="14">
                  <c:v>-0.26716451306801048</c:v>
                </c:pt>
                <c:pt idx="15">
                  <c:v>-0.26696688306807997</c:v>
                </c:pt>
                <c:pt idx="16">
                  <c:v>-0.26695402306803828</c:v>
                </c:pt>
                <c:pt idx="17">
                  <c:v>-0.26637616195688579</c:v>
                </c:pt>
                <c:pt idx="18">
                  <c:v>-0.26564137563201484</c:v>
                </c:pt>
                <c:pt idx="19">
                  <c:v>-0.26541452306789026</c:v>
                </c:pt>
                <c:pt idx="20">
                  <c:v>-0.26511940306784354</c:v>
                </c:pt>
                <c:pt idx="21">
                  <c:v>-0.26488910306798696</c:v>
                </c:pt>
                <c:pt idx="22">
                  <c:v>-0.26461440306785389</c:v>
                </c:pt>
                <c:pt idx="23">
                  <c:v>-0.26436670306802124</c:v>
                </c:pt>
                <c:pt idx="24">
                  <c:v>-0.26416715618489661</c:v>
                </c:pt>
                <c:pt idx="25">
                  <c:v>-0.26351596123993304</c:v>
                </c:pt>
                <c:pt idx="26">
                  <c:v>-0.26330884306803182</c:v>
                </c:pt>
                <c:pt idx="27">
                  <c:v>-0.26300533306792317</c:v>
                </c:pt>
                <c:pt idx="28">
                  <c:v>-0.2627880330680058</c:v>
                </c:pt>
                <c:pt idx="29">
                  <c:v>-0.26253007306787945</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-0.26005659306790185</c:v>
                </c:pt>
                <c:pt idx="39">
                  <c:v>-0.25982666306795626</c:v>
                </c:pt>
                <c:pt idx="40">
                  <c:v>-0.25958605431795045</c:v>
                </c:pt>
                <c:pt idx="41">
                  <c:v>-0.25936392691404897</c:v>
                </c:pt>
                <c:pt idx="42">
                  <c:v>-0.25855147941722134</c:v>
                </c:pt>
                <c:pt idx="43">
                  <c:v>-0.25832779306800613</c:v>
                </c:pt>
                <c:pt idx="44">
                  <c:v>-0.25807627306791492</c:v>
                </c:pt>
                <c:pt idx="45">
                  <c:v>-0.25775568306806917</c:v>
                </c:pt>
                <c:pt idx="46">
                  <c:v>-0.25747908306804906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-0.25148081306805714</c:v>
                </c:pt>
                <c:pt idx="64">
                  <c:v>-0.25107076306788773</c:v>
                </c:pt>
                <c:pt idx="65">
                  <c:v>-0.25084125306796068</c:v>
                </c:pt>
                <c:pt idx="66">
                  <c:v>-0.25064627306797188</c:v>
                </c:pt>
                <c:pt idx="67">
                  <c:v>-0.25042079870888817</c:v>
                </c:pt>
                <c:pt idx="68">
                  <c:v>-0.24806707306801459</c:v>
                </c:pt>
                <c:pt idx="69">
                  <c:v>-0.24782146306789388</c:v>
                </c:pt>
                <c:pt idx="70">
                  <c:v>-0.2474896230680344</c:v>
                </c:pt>
                <c:pt idx="71">
                  <c:v>-0.24710289306797542</c:v>
                </c:pt>
                <c:pt idx="72">
                  <c:v>-0.24678773306786242</c:v>
                </c:pt>
                <c:pt idx="73">
                  <c:v>-0.24643923306787555</c:v>
                </c:pt>
                <c:pt idx="74">
                  <c:v>-0.24606913306793454</c:v>
                </c:pt>
                <c:pt idx="75">
                  <c:v>-0.24591210640127825</c:v>
                </c:pt>
                <c:pt idx="76">
                  <c:v>-0.24473483670426832</c:v>
                </c:pt>
                <c:pt idx="77">
                  <c:v>-0.24443288306810057</c:v>
                </c:pt>
                <c:pt idx="78">
                  <c:v>-0.24382121306797444</c:v>
                </c:pt>
                <c:pt idx="79">
                  <c:v>-0.24306278853181632</c:v>
                </c:pt>
                <c:pt idx="80">
                  <c:v>-0.24235689306790703</c:v>
                </c:pt>
                <c:pt idx="81">
                  <c:v>-0.2419719730680896</c:v>
                </c:pt>
                <c:pt idx="82">
                  <c:v>-0.2415430930679327</c:v>
                </c:pt>
                <c:pt idx="83">
                  <c:v>-0.24119337306784441</c:v>
                </c:pt>
                <c:pt idx="84">
                  <c:v>-0.24093953393753545</c:v>
                </c:pt>
                <c:pt idx="85">
                  <c:v>-0.24013819614486948</c:v>
                </c:pt>
                <c:pt idx="86">
                  <c:v>-0.23993721306784763</c:v>
                </c:pt>
                <c:pt idx="87">
                  <c:v>-0.23958428306801241</c:v>
                </c:pt>
                <c:pt idx="88">
                  <c:v>-0.23927233306797333</c:v>
                </c:pt>
                <c:pt idx="89">
                  <c:v>-0.23902163306789281</c:v>
                </c:pt>
                <c:pt idx="90">
                  <c:v>-0.23880838647002692</c:v>
                </c:pt>
                <c:pt idx="91">
                  <c:v>-0.23856355306800481</c:v>
                </c:pt>
                <c:pt idx="92">
                  <c:v>-0.2383756630678846</c:v>
                </c:pt>
                <c:pt idx="93">
                  <c:v>-0.23821202306798744</c:v>
                </c:pt>
                <c:pt idx="94">
                  <c:v>-0.23737352306795828</c:v>
                </c:pt>
                <c:pt idx="95">
                  <c:v>-0.23720846306791579</c:v>
                </c:pt>
                <c:pt idx="96">
                  <c:v>-0.23697229390134594</c:v>
                </c:pt>
                <c:pt idx="97">
                  <c:v>-0.23658451306791051</c:v>
                </c:pt>
                <c:pt idx="98">
                  <c:v>-0.23624866306796877</c:v>
                </c:pt>
                <c:pt idx="99">
                  <c:v>-0.2358755330679827</c:v>
                </c:pt>
                <c:pt idx="100">
                  <c:v>-0.23545119306808721</c:v>
                </c:pt>
                <c:pt idx="101">
                  <c:v>-0.23505577833101637</c:v>
                </c:pt>
                <c:pt idx="102">
                  <c:v>-0.2348337730679475</c:v>
                </c:pt>
                <c:pt idx="103">
                  <c:v>-0.23404265237833499</c:v>
                </c:pt>
                <c:pt idx="104">
                  <c:v>-0.23370533306795988</c:v>
                </c:pt>
                <c:pt idx="105">
                  <c:v>-0.23326099306798687</c:v>
                </c:pt>
                <c:pt idx="106">
                  <c:v>-0.2328334830679358</c:v>
                </c:pt>
                <c:pt idx="107">
                  <c:v>-0.2323095530679069</c:v>
                </c:pt>
                <c:pt idx="108">
                  <c:v>-0.2319205430679574</c:v>
                </c:pt>
                <c:pt idx="109">
                  <c:v>-0.23160429306781793</c:v>
                </c:pt>
                <c:pt idx="110">
                  <c:v>-0.23131989551704674</c:v>
                </c:pt>
                <c:pt idx="111">
                  <c:v>-0.22994285748355026</c:v>
                </c:pt>
                <c:pt idx="112">
                  <c:v>-0.22968371056795434</c:v>
                </c:pt>
                <c:pt idx="113">
                  <c:v>-0.22945977306800103</c:v>
                </c:pt>
                <c:pt idx="114">
                  <c:v>-0.22916209306799859</c:v>
                </c:pt>
                <c:pt idx="115">
                  <c:v>-0.2288247730681118</c:v>
                </c:pt>
                <c:pt idx="116">
                  <c:v>-0.22839606094674988</c:v>
                </c:pt>
                <c:pt idx="117">
                  <c:v>-0.22782177306801507</c:v>
                </c:pt>
                <c:pt idx="118">
                  <c:v>-0.22750666306805528</c:v>
                </c:pt>
                <c:pt idx="119">
                  <c:v>-0.2272004397346592</c:v>
                </c:pt>
                <c:pt idx="120">
                  <c:v>-0.22650958556791101</c:v>
                </c:pt>
                <c:pt idx="121">
                  <c:v>-0.22627807306800207</c:v>
                </c:pt>
                <c:pt idx="122">
                  <c:v>-0.22599366890140971</c:v>
                </c:pt>
                <c:pt idx="123">
                  <c:v>-0.22560762306785867</c:v>
                </c:pt>
                <c:pt idx="124">
                  <c:v>-0.22531036306796223</c:v>
                </c:pt>
                <c:pt idx="125">
                  <c:v>-0.22489819306798639</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-0.22215944306792357</c:v>
                </c:pt>
                <c:pt idx="134">
                  <c:v>-0.22184189306786128</c:v>
                </c:pt>
                <c:pt idx="135">
                  <c:v>-0.22158246306790391</c:v>
                </c:pt>
                <c:pt idx="136">
                  <c:v>-0.22125422306797304</c:v>
                </c:pt>
                <c:pt idx="137">
                  <c:v>-0.22106997482234222</c:v>
                </c:pt>
                <c:pt idx="138">
                  <c:v>-0.22001127306795354</c:v>
                </c:pt>
                <c:pt idx="139">
                  <c:v>-0.21986568167012924</c:v>
                </c:pt>
                <c:pt idx="140">
                  <c:v>-0.21954653306799865</c:v>
                </c:pt>
                <c:pt idx="141">
                  <c:v>-0.21931302306794048</c:v>
                </c:pt>
                <c:pt idx="142">
                  <c:v>-0.21905099306796713</c:v>
                </c:pt>
                <c:pt idx="143">
                  <c:v>-0.2188651518558237</c:v>
                </c:pt>
                <c:pt idx="144">
                  <c:v>-0.21851002306789319</c:v>
                </c:pt>
                <c:pt idx="145">
                  <c:v>-0.21816955306792399</c:v>
                </c:pt>
                <c:pt idx="146">
                  <c:v>-0.21803824449651232</c:v>
                </c:pt>
                <c:pt idx="147">
                  <c:v>-0.21733074675211156</c:v>
                </c:pt>
                <c:pt idx="148">
                  <c:v>-0.21711776801743146</c:v>
                </c:pt>
                <c:pt idx="149">
                  <c:v>-0.21687334306803074</c:v>
                </c:pt>
                <c:pt idx="150">
                  <c:v>-0.21648602306794407</c:v>
                </c:pt>
                <c:pt idx="151">
                  <c:v>-0.21616606306808706</c:v>
                </c:pt>
                <c:pt idx="152">
                  <c:v>-0.21589892306798247</c:v>
                </c:pt>
                <c:pt idx="153">
                  <c:v>-0.21554073306792595</c:v>
                </c:pt>
                <c:pt idx="154">
                  <c:v>-0.21527240306781473</c:v>
                </c:pt>
                <c:pt idx="155">
                  <c:v>-0.21498364148898474</c:v>
                </c:pt>
                <c:pt idx="156">
                  <c:v>-0.21429798460641841</c:v>
                </c:pt>
                <c:pt idx="157">
                  <c:v>-0.21416127306798671</c:v>
                </c:pt>
                <c:pt idx="158">
                  <c:v>-0.21377426306787611</c:v>
                </c:pt>
                <c:pt idx="159">
                  <c:v>-0.21339843306806525</c:v>
                </c:pt>
                <c:pt idx="160">
                  <c:v>-0.21304947306789823</c:v>
                </c:pt>
                <c:pt idx="161">
                  <c:v>-0.21274288765121743</c:v>
                </c:pt>
                <c:pt idx="162">
                  <c:v>-0.21236195306799788</c:v>
                </c:pt>
                <c:pt idx="163">
                  <c:v>-0.21212965306808937</c:v>
                </c:pt>
                <c:pt idx="164">
                  <c:v>-0.21186913021077233</c:v>
                </c:pt>
                <c:pt idx="165">
                  <c:v>-0.21074127306791057</c:v>
                </c:pt>
                <c:pt idx="166">
                  <c:v>-0.21046457306793831</c:v>
                </c:pt>
                <c:pt idx="167">
                  <c:v>-0.21009502306786526</c:v>
                </c:pt>
                <c:pt idx="168">
                  <c:v>-0.20985859221686098</c:v>
                </c:pt>
                <c:pt idx="169">
                  <c:v>-0.20954773306789384</c:v>
                </c:pt>
                <c:pt idx="170">
                  <c:v>-0.20925442306781888</c:v>
                </c:pt>
                <c:pt idx="171">
                  <c:v>-0.2088782630679023</c:v>
                </c:pt>
                <c:pt idx="172">
                  <c:v>-0.20849445306795694</c:v>
                </c:pt>
                <c:pt idx="173">
                  <c:v>-0.20838427306793536</c:v>
                </c:pt>
                <c:pt idx="174">
                  <c:v>-0.20768275454938134</c:v>
                </c:pt>
                <c:pt idx="175">
                  <c:v>-0.20732839306802503</c:v>
                </c:pt>
                <c:pt idx="176">
                  <c:v>-0.20707559306795531</c:v>
                </c:pt>
                <c:pt idx="177">
                  <c:v>-0.20678497306792598</c:v>
                </c:pt>
                <c:pt idx="178">
                  <c:v>-0.20637005306778633</c:v>
                </c:pt>
                <c:pt idx="179">
                  <c:v>-0.20602235306789438</c:v>
                </c:pt>
                <c:pt idx="180">
                  <c:v>-0.20564501796593504</c:v>
                </c:pt>
                <c:pt idx="181">
                  <c:v>-0.20525296306794871</c:v>
                </c:pt>
                <c:pt idx="182">
                  <c:v>-0.20506114263311304</c:v>
                </c:pt>
                <c:pt idx="183">
                  <c:v>-0.20273014071503356</c:v>
                </c:pt>
                <c:pt idx="184">
                  <c:v>-0.20232981306791942</c:v>
                </c:pt>
                <c:pt idx="185">
                  <c:v>-0.20198167306791959</c:v>
                </c:pt>
                <c:pt idx="186">
                  <c:v>-0.20165248306794609</c:v>
                </c:pt>
                <c:pt idx="187">
                  <c:v>-0.20132549987214124</c:v>
                </c:pt>
                <c:pt idx="188">
                  <c:v>-0.19954784449650759</c:v>
                </c:pt>
                <c:pt idx="189">
                  <c:v>-0.19921032306797351</c:v>
                </c:pt>
                <c:pt idx="190">
                  <c:v>-0.19887787306804217</c:v>
                </c:pt>
                <c:pt idx="191">
                  <c:v>-0.19841600306789137</c:v>
                </c:pt>
                <c:pt idx="192">
                  <c:v>-0.19789786069678428</c:v>
                </c:pt>
                <c:pt idx="193">
                  <c:v>-0.1975710782626976</c:v>
                </c:pt>
                <c:pt idx="194">
                  <c:v>-0.19621927306793949</c:v>
                </c:pt>
                <c:pt idx="195">
                  <c:v>-0.19593013306804621</c:v>
                </c:pt>
                <c:pt idx="196">
                  <c:v>-0.19545507306790474</c:v>
                </c:pt>
                <c:pt idx="197">
                  <c:v>-0.19510690306799489</c:v>
                </c:pt>
                <c:pt idx="198">
                  <c:v>-0.19475052049060082</c:v>
                </c:pt>
                <c:pt idx="199">
                  <c:v>-0.19443361306801418</c:v>
                </c:pt>
                <c:pt idx="200">
                  <c:v>-0.19421980306781028</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-0.19153118306788058</c:v>
                </c:pt>
                <c:pt idx="209">
                  <c:v>-0.19117882306797185</c:v>
                </c:pt>
                <c:pt idx="210">
                  <c:v>-0.19105818215889794</c:v>
                </c:pt>
                <c:pt idx="211">
                  <c:v>-0.19017627306794788</c:v>
                </c:pt>
                <c:pt idx="212">
                  <c:v>-0.19010359938384588</c:v>
                </c:pt>
                <c:pt idx="213">
                  <c:v>-0.18976487306797243</c:v>
                </c:pt>
                <c:pt idx="214">
                  <c:v>-0.18951841306805792</c:v>
                </c:pt>
                <c:pt idx="215">
                  <c:v>-0.18929461306787274</c:v>
                </c:pt>
                <c:pt idx="216">
                  <c:v>-0.18908338306799594</c:v>
                </c:pt>
                <c:pt idx="217">
                  <c:v>-0.18885641306791043</c:v>
                </c:pt>
                <c:pt idx="218">
                  <c:v>-0.18861147508813786</c:v>
                </c:pt>
                <c:pt idx="219">
                  <c:v>-0.18847948518916346</c:v>
                </c:pt>
                <c:pt idx="220">
                  <c:v>-0.18781627306800891</c:v>
                </c:pt>
                <c:pt idx="221">
                  <c:v>-0.18765556306794906</c:v>
                </c:pt>
                <c:pt idx="222">
                  <c:v>-0.18741690306801251</c:v>
                </c:pt>
                <c:pt idx="223">
                  <c:v>-0.18711467306793877</c:v>
                </c:pt>
                <c:pt idx="224">
                  <c:v>-0.18684365604663386</c:v>
                </c:pt>
                <c:pt idx="225">
                  <c:v>-0.18665499306790453</c:v>
                </c:pt>
                <c:pt idx="226">
                  <c:v>-0.18633112306787344</c:v>
                </c:pt>
                <c:pt idx="227">
                  <c:v>-0.18611739950463899</c:v>
                </c:pt>
                <c:pt idx="228">
                  <c:v>-0.18527627306795591</c:v>
                </c:pt>
                <c:pt idx="229">
                  <c:v>-0.18509214306806188</c:v>
                </c:pt>
                <c:pt idx="230">
                  <c:v>-0.18481202306790609</c:v>
                </c:pt>
                <c:pt idx="231">
                  <c:v>-0.18464625306772631</c:v>
                </c:pt>
                <c:pt idx="232">
                  <c:v>-0.18439242306803294</c:v>
                </c:pt>
                <c:pt idx="233">
                  <c:v>-0.18413277306797229</c:v>
                </c:pt>
                <c:pt idx="234">
                  <c:v>-0.1838394530679614</c:v>
                </c:pt>
                <c:pt idx="235">
                  <c:v>-0.18355003306803044</c:v>
                </c:pt>
                <c:pt idx="236">
                  <c:v>-0.18344627306792985</c:v>
                </c:pt>
                <c:pt idx="237">
                  <c:v>-0.18288139806792059</c:v>
                </c:pt>
                <c:pt idx="238">
                  <c:v>-0.18267130532591125</c:v>
                </c:pt>
                <c:pt idx="239">
                  <c:v>-0.18242393306793814</c:v>
                </c:pt>
                <c:pt idx="240">
                  <c:v>-0.18215937306800356</c:v>
                </c:pt>
                <c:pt idx="241">
                  <c:v>-0.18187887306787331</c:v>
                </c:pt>
                <c:pt idx="242">
                  <c:v>-0.18167929306798691</c:v>
                </c:pt>
                <c:pt idx="243">
                  <c:v>-0.18149400425068071</c:v>
                </c:pt>
                <c:pt idx="244">
                  <c:v>-0.18137278443153093</c:v>
                </c:pt>
                <c:pt idx="245">
                  <c:v>-0.18073372250610506</c:v>
                </c:pt>
                <c:pt idx="246">
                  <c:v>-0.18051837306806851</c:v>
                </c:pt>
                <c:pt idx="247">
                  <c:v>-0.18031779306790033</c:v>
                </c:pt>
                <c:pt idx="248">
                  <c:v>-0.18011311306797528</c:v>
                </c:pt>
                <c:pt idx="249">
                  <c:v>-0.17988924115299265</c:v>
                </c:pt>
                <c:pt idx="250">
                  <c:v>-0.17969709306774498</c:v>
                </c:pt>
                <c:pt idx="251">
                  <c:v>-0.17947041306800321</c:v>
                </c:pt>
                <c:pt idx="252">
                  <c:v>-0.17925376306784821</c:v>
                </c:pt>
                <c:pt idx="253">
                  <c:v>-0.17917971751235484</c:v>
                </c:pt>
                <c:pt idx="254">
                  <c:v>-0.17833499349794169</c:v>
                </c:pt>
                <c:pt idx="255">
                  <c:v>-0.17810997833107933</c:v>
                </c:pt>
                <c:pt idx="256">
                  <c:v>-0.17790562306780094</c:v>
                </c:pt>
                <c:pt idx="257">
                  <c:v>-0.17767365306789884</c:v>
                </c:pt>
                <c:pt idx="258">
                  <c:v>-0.17747575306795241</c:v>
                </c:pt>
                <c:pt idx="259">
                  <c:v>-0.17729253306787074</c:v>
                </c:pt>
                <c:pt idx="260">
                  <c:v>-0.17718127306794429</c:v>
                </c:pt>
                <c:pt idx="261">
                  <c:v>-0.17668081473466657</c:v>
                </c:pt>
                <c:pt idx="262">
                  <c:v>-0.17647187723459012</c:v>
                </c:pt>
                <c:pt idx="263">
                  <c:v>-0.17627141306796582</c:v>
                </c:pt>
                <c:pt idx="264">
                  <c:v>-0.17608532306805103</c:v>
                </c:pt>
                <c:pt idx="265">
                  <c:v>-0.17587145306791291</c:v>
                </c:pt>
                <c:pt idx="266">
                  <c:v>-0.1756824630678864</c:v>
                </c:pt>
                <c:pt idx="267">
                  <c:v>-0.17547876242954885</c:v>
                </c:pt>
                <c:pt idx="268">
                  <c:v>-0.17531405511933007</c:v>
                </c:pt>
                <c:pt idx="269">
                  <c:v>-0.17466680640130533</c:v>
                </c:pt>
                <c:pt idx="270">
                  <c:v>-0.1745705430679437</c:v>
                </c:pt>
                <c:pt idx="271">
                  <c:v>-0.17437778306792528</c:v>
                </c:pt>
                <c:pt idx="272">
                  <c:v>-0.17419520306786793</c:v>
                </c:pt>
                <c:pt idx="273">
                  <c:v>-0.17400974306789901</c:v>
                </c:pt>
                <c:pt idx="274">
                  <c:v>-0.1738147030680324</c:v>
                </c:pt>
                <c:pt idx="275">
                  <c:v>-0.17364302306800988</c:v>
                </c:pt>
                <c:pt idx="276">
                  <c:v>-0.1734766630678877</c:v>
                </c:pt>
                <c:pt idx="277">
                  <c:v>-0.17322627306792562</c:v>
                </c:pt>
                <c:pt idx="278">
                  <c:v>-0.17260997098466638</c:v>
                </c:pt>
                <c:pt idx="279">
                  <c:v>-0.17234823266403548</c:v>
                </c:pt>
                <c:pt idx="280">
                  <c:v>-0.17217499306802608</c:v>
                </c:pt>
                <c:pt idx="281">
                  <c:v>-0.17196246306789986</c:v>
                </c:pt>
                <c:pt idx="282">
                  <c:v>-0.17179549306803252</c:v>
                </c:pt>
                <c:pt idx="283">
                  <c:v>-0.17161846306785841</c:v>
                </c:pt>
                <c:pt idx="284">
                  <c:v>-0.17143555355579601</c:v>
                </c:pt>
                <c:pt idx="285">
                  <c:v>-0.17126260306797322</c:v>
                </c:pt>
                <c:pt idx="286">
                  <c:v>-0.17106801306778174</c:v>
                </c:pt>
                <c:pt idx="287">
                  <c:v>-0.17084255306795626</c:v>
                </c:pt>
                <c:pt idx="288">
                  <c:v>-0.17064237306793503</c:v>
                </c:pt>
                <c:pt idx="289">
                  <c:v>-0.17047413165376221</c:v>
                </c:pt>
                <c:pt idx="290">
                  <c:v>-0.17027745306799649</c:v>
                </c:pt>
                <c:pt idx="291">
                  <c:v>-0.17009168306805122</c:v>
                </c:pt>
                <c:pt idx="292">
                  <c:v>-0.16985276306802177</c:v>
                </c:pt>
                <c:pt idx="293">
                  <c:v>-0.16965557306789947</c:v>
                </c:pt>
                <c:pt idx="294">
                  <c:v>-0.16949603306805741</c:v>
                </c:pt>
                <c:pt idx="295">
                  <c:v>-0.16927105801417497</c:v>
                </c:pt>
                <c:pt idx="296">
                  <c:v>-0.16912095306801667</c:v>
                </c:pt>
                <c:pt idx="297">
                  <c:v>-0.16894968306799354</c:v>
                </c:pt>
                <c:pt idx="298">
                  <c:v>-0.16875881306810925</c:v>
                </c:pt>
                <c:pt idx="299">
                  <c:v>-0.16856993306804224</c:v>
                </c:pt>
                <c:pt idx="300">
                  <c:v>-0.16837246498722891</c:v>
                </c:pt>
                <c:pt idx="301">
                  <c:v>-0.16819281306807438</c:v>
                </c:pt>
                <c:pt idx="302">
                  <c:v>-0.16798400306790068</c:v>
                </c:pt>
                <c:pt idx="303">
                  <c:v>-0.16778609306788894</c:v>
                </c:pt>
                <c:pt idx="304">
                  <c:v>-0.16759329306792442</c:v>
                </c:pt>
                <c:pt idx="305">
                  <c:v>-0.1674114776134559</c:v>
                </c:pt>
                <c:pt idx="306">
                  <c:v>-0.16719586306788869</c:v>
                </c:pt>
                <c:pt idx="307">
                  <c:v>-0.16698051306805417</c:v>
                </c:pt>
                <c:pt idx="308">
                  <c:v>-0.1668047230679548</c:v>
                </c:pt>
                <c:pt idx="309">
                  <c:v>-0.16668820306789234</c:v>
                </c:pt>
                <c:pt idx="310">
                  <c:v>-0.16653236881255395</c:v>
                </c:pt>
                <c:pt idx="311">
                  <c:v>-0.16635760306789393</c:v>
                </c:pt>
                <c:pt idx="312">
                  <c:v>-0.16617232306801069</c:v>
                </c:pt>
                <c:pt idx="313">
                  <c:v>-0.16602746306786323</c:v>
                </c:pt>
                <c:pt idx="314">
                  <c:v>-0.16590761715394819</c:v>
                </c:pt>
                <c:pt idx="315">
                  <c:v>-0.16531994494300761</c:v>
                </c:pt>
                <c:pt idx="316">
                  <c:v>-0.16510764306802628</c:v>
                </c:pt>
                <c:pt idx="317">
                  <c:v>-0.16489374306800642</c:v>
                </c:pt>
                <c:pt idx="318">
                  <c:v>-0.16466480306792194</c:v>
                </c:pt>
                <c:pt idx="319">
                  <c:v>-0.16446314306786347</c:v>
                </c:pt>
                <c:pt idx="320">
                  <c:v>-0.16423205306797711</c:v>
                </c:pt>
                <c:pt idx="321">
                  <c:v>-0.16403895727846421</c:v>
                </c:pt>
                <c:pt idx="322">
                  <c:v>-0.16385842306789331</c:v>
                </c:pt>
                <c:pt idx="323">
                  <c:v>-0.16364595306782834</c:v>
                </c:pt>
                <c:pt idx="324">
                  <c:v>-0.16344285306800543</c:v>
                </c:pt>
                <c:pt idx="325">
                  <c:v>-0.1632955830680772</c:v>
                </c:pt>
                <c:pt idx="326">
                  <c:v>-0.16313453973450007</c:v>
                </c:pt>
                <c:pt idx="327">
                  <c:v>-0.16292891306807178</c:v>
                </c:pt>
                <c:pt idx="328">
                  <c:v>-0.16272795306787224</c:v>
                </c:pt>
                <c:pt idx="329">
                  <c:v>-0.16253641306799738</c:v>
                </c:pt>
                <c:pt idx="330">
                  <c:v>-0.16236855589616567</c:v>
                </c:pt>
                <c:pt idx="331">
                  <c:v>-0.16217037306786608</c:v>
                </c:pt>
                <c:pt idx="332">
                  <c:v>-0.16202095306793751</c:v>
                </c:pt>
                <c:pt idx="333">
                  <c:v>-0.16188627306794956</c:v>
                </c:pt>
                <c:pt idx="334">
                  <c:v>-0.16139830383710363</c:v>
                </c:pt>
                <c:pt idx="335">
                  <c:v>-0.16122881306799294</c:v>
                </c:pt>
                <c:pt idx="336">
                  <c:v>-0.16103487306794761</c:v>
                </c:pt>
                <c:pt idx="337">
                  <c:v>-0.16082487306800855</c:v>
                </c:pt>
                <c:pt idx="338">
                  <c:v>-0.16064448306799819</c:v>
                </c:pt>
                <c:pt idx="339">
                  <c:v>-0.16048767306781997</c:v>
                </c:pt>
                <c:pt idx="340">
                  <c:v>-0.16036137306799986</c:v>
                </c:pt>
                <c:pt idx="341">
                  <c:v>-0.16014256520271858</c:v>
                </c:pt>
                <c:pt idx="342">
                  <c:v>-0.16004329229872391</c:v>
                </c:pt>
                <c:pt idx="343">
                  <c:v>-0.15945877306793974</c:v>
                </c:pt>
                <c:pt idx="344">
                  <c:v>-0.1593590383739783</c:v>
                </c:pt>
                <c:pt idx="345">
                  <c:v>-0.15917185306797421</c:v>
                </c:pt>
                <c:pt idx="346">
                  <c:v>-0.15897518306800898</c:v>
                </c:pt>
                <c:pt idx="347">
                  <c:v>-0.15877986306789227</c:v>
                </c:pt>
                <c:pt idx="348">
                  <c:v>-0.15858598013866787</c:v>
                </c:pt>
                <c:pt idx="349">
                  <c:v>-0.15837133306791917</c:v>
                </c:pt>
                <c:pt idx="350">
                  <c:v>-0.15819438215888262</c:v>
                </c:pt>
                <c:pt idx="351">
                  <c:v>-0.15772421424439675</c:v>
                </c:pt>
                <c:pt idx="352">
                  <c:v>-0.15762878306784983</c:v>
                </c:pt>
                <c:pt idx="353">
                  <c:v>-0.15753055589613082</c:v>
                </c:pt>
                <c:pt idx="354">
                  <c:v>-0.15733150306802204</c:v>
                </c:pt>
                <c:pt idx="355">
                  <c:v>-0.15712397306803888</c:v>
                </c:pt>
                <c:pt idx="356">
                  <c:v>-0.15695494306785951</c:v>
                </c:pt>
                <c:pt idx="357">
                  <c:v>-0.15676314306800554</c:v>
                </c:pt>
                <c:pt idx="358">
                  <c:v>-0.15663830603506351</c:v>
                </c:pt>
                <c:pt idx="359">
                  <c:v>-0.15650286628833499</c:v>
                </c:pt>
                <c:pt idx="360">
                  <c:v>-0.15533884096916528</c:v>
                </c:pt>
                <c:pt idx="361">
                  <c:v>-0.15513529306805651</c:v>
                </c:pt>
                <c:pt idx="362">
                  <c:v>-0.15496963306796449</c:v>
                </c:pt>
                <c:pt idx="363">
                  <c:v>-0.15478108306801641</c:v>
                </c:pt>
                <c:pt idx="364">
                  <c:v>-0.15458086881270136</c:v>
                </c:pt>
                <c:pt idx="365">
                  <c:v>-0.15436752306791846</c:v>
                </c:pt>
                <c:pt idx="366">
                  <c:v>-0.15382009124978419</c:v>
                </c:pt>
                <c:pt idx="367">
                  <c:v>-0.1537194630679303</c:v>
                </c:pt>
                <c:pt idx="368">
                  <c:v>-0.15355788306797577</c:v>
                </c:pt>
                <c:pt idx="369">
                  <c:v>-0.15342445306781424</c:v>
                </c:pt>
                <c:pt idx="370">
                  <c:v>-0.1531549498356384</c:v>
                </c:pt>
                <c:pt idx="371">
                  <c:v>-0.15291927306800843</c:v>
                </c:pt>
                <c:pt idx="372">
                  <c:v>-0.15271073306796334</c:v>
                </c:pt>
                <c:pt idx="373">
                  <c:v>-0.15241335306797127</c:v>
                </c:pt>
                <c:pt idx="374">
                  <c:v>-0.15224436306803607</c:v>
                </c:pt>
                <c:pt idx="375">
                  <c:v>-0.15210218973460599</c:v>
                </c:pt>
                <c:pt idx="376">
                  <c:v>-0.15163384449648762</c:v>
                </c:pt>
                <c:pt idx="377">
                  <c:v>-0.15147763176358353</c:v>
                </c:pt>
                <c:pt idx="378">
                  <c:v>-0.15131362306789276</c:v>
                </c:pt>
                <c:pt idx="379">
                  <c:v>-0.15111869306797177</c:v>
                </c:pt>
                <c:pt idx="380">
                  <c:v>-0.15094754306791508</c:v>
                </c:pt>
                <c:pt idx="381">
                  <c:v>-0.15073890306794668</c:v>
                </c:pt>
                <c:pt idx="382">
                  <c:v>-0.15060314119983814</c:v>
                </c:pt>
                <c:pt idx="383">
                  <c:v>-0.15042267605298321</c:v>
                </c:pt>
                <c:pt idx="384">
                  <c:v>-0.14942933492358179</c:v>
                </c:pt>
                <c:pt idx="385">
                  <c:v>-0.14925967306787424</c:v>
                </c:pt>
                <c:pt idx="386">
                  <c:v>-0.14906602306787448</c:v>
                </c:pt>
                <c:pt idx="387">
                  <c:v>-0.14890719306802727</c:v>
                </c:pt>
                <c:pt idx="388">
                  <c:v>-0.14872299071494421</c:v>
                </c:pt>
                <c:pt idx="389">
                  <c:v>-0.14862855878222125</c:v>
                </c:pt>
                <c:pt idx="390">
                  <c:v>-0.14813723973458084</c:v>
                </c:pt>
                <c:pt idx="391">
                  <c:v>-0.14801091306804892</c:v>
                </c:pt>
                <c:pt idx="392">
                  <c:v>-0.14781783306793331</c:v>
                </c:pt>
                <c:pt idx="393">
                  <c:v>-0.14763517306805338</c:v>
                </c:pt>
                <c:pt idx="394">
                  <c:v>-0.14752873306814251</c:v>
                </c:pt>
                <c:pt idx="395">
                  <c:v>-0.14734121930450783</c:v>
                </c:pt>
                <c:pt idx="396">
                  <c:v>-0.14717486306787464</c:v>
                </c:pt>
                <c:pt idx="397">
                  <c:v>-0.14704320565218196</c:v>
                </c:pt>
                <c:pt idx="398">
                  <c:v>-0.14653660640135521</c:v>
                </c:pt>
                <c:pt idx="399">
                  <c:v>-0.14638637306802593</c:v>
                </c:pt>
                <c:pt idx="400">
                  <c:v>-0.14619688417896304</c:v>
                </c:pt>
                <c:pt idx="401">
                  <c:v>-0.14600494306793663</c:v>
                </c:pt>
                <c:pt idx="402">
                  <c:v>-0.14580214306796832</c:v>
                </c:pt>
                <c:pt idx="403">
                  <c:v>-0.14562528306790098</c:v>
                </c:pt>
                <c:pt idx="404">
                  <c:v>-0.14546989306796895</c:v>
                </c:pt>
                <c:pt idx="405">
                  <c:v>-0.14536361830607802</c:v>
                </c:pt>
                <c:pt idx="406">
                  <c:v>-0.14465640640131044</c:v>
                </c:pt>
                <c:pt idx="407">
                  <c:v>-0.1445550430680527</c:v>
                </c:pt>
                <c:pt idx="408">
                  <c:v>-0.14438321306789734</c:v>
                </c:pt>
                <c:pt idx="409">
                  <c:v>-0.14420197306795046</c:v>
                </c:pt>
                <c:pt idx="410">
                  <c:v>-0.14404330306796057</c:v>
                </c:pt>
                <c:pt idx="411">
                  <c:v>-0.14390017205781191</c:v>
                </c:pt>
                <c:pt idx="412">
                  <c:v>-0.14375965306794591</c:v>
                </c:pt>
                <c:pt idx="413">
                  <c:v>-0.14368520855178701</c:v>
                </c:pt>
                <c:pt idx="414">
                  <c:v>-0.14335991409355117</c:v>
                </c:pt>
                <c:pt idx="415">
                  <c:v>-0.14325949306797331</c:v>
                </c:pt>
                <c:pt idx="416">
                  <c:v>-0.14312437306797676</c:v>
                </c:pt>
                <c:pt idx="417">
                  <c:v>-0.14297067306793571</c:v>
                </c:pt>
                <c:pt idx="418">
                  <c:v>-0.14278798013864971</c:v>
                </c:pt>
                <c:pt idx="419">
                  <c:v>-0.14260373306795771</c:v>
                </c:pt>
                <c:pt idx="420">
                  <c:v>-0.14239249306793114</c:v>
                </c:pt>
                <c:pt idx="421">
                  <c:v>-0.14225215914389391</c:v>
                </c:pt>
                <c:pt idx="422">
                  <c:v>-0.14167196123993617</c:v>
                </c:pt>
                <c:pt idx="423">
                  <c:v>-0.14151972761334264</c:v>
                </c:pt>
                <c:pt idx="424">
                  <c:v>-0.14136059306798643</c:v>
                </c:pt>
                <c:pt idx="425">
                  <c:v>-0.14119027306797721</c:v>
                </c:pt>
                <c:pt idx="426">
                  <c:v>-0.14107049306795721</c:v>
                </c:pt>
                <c:pt idx="427">
                  <c:v>-0.14092740306792051</c:v>
                </c:pt>
                <c:pt idx="428">
                  <c:v>-0.14076995163931391</c:v>
                </c:pt>
                <c:pt idx="429">
                  <c:v>-0.14065801725398303</c:v>
                </c:pt>
                <c:pt idx="430">
                  <c:v>-0.13997873374215444</c:v>
                </c:pt>
                <c:pt idx="431">
                  <c:v>-0.13980051306793939</c:v>
                </c:pt>
                <c:pt idx="432">
                  <c:v>-0.13964380306781271</c:v>
                </c:pt>
                <c:pt idx="433">
                  <c:v>-0.13948629306784752</c:v>
                </c:pt>
                <c:pt idx="434">
                  <c:v>-0.13936015185572648</c:v>
                </c:pt>
                <c:pt idx="435">
                  <c:v>-0.1392101330679201</c:v>
                </c:pt>
                <c:pt idx="436">
                  <c:v>-0.13904117306790939</c:v>
                </c:pt>
                <c:pt idx="437">
                  <c:v>-0.13890041306784473</c:v>
                </c:pt>
                <c:pt idx="438">
                  <c:v>-0.13881327306793906</c:v>
                </c:pt>
                <c:pt idx="439">
                  <c:v>-0.13842608008559448</c:v>
                </c:pt>
                <c:pt idx="440">
                  <c:v>-0.13830366632645053</c:v>
                </c:pt>
                <c:pt idx="441">
                  <c:v>-0.13812291306787472</c:v>
                </c:pt>
                <c:pt idx="442">
                  <c:v>-0.13796227306806941</c:v>
                </c:pt>
                <c:pt idx="443">
                  <c:v>-0.13777155306790689</c:v>
                </c:pt>
                <c:pt idx="444">
                  <c:v>-0.13761289306800961</c:v>
                </c:pt>
                <c:pt idx="445">
                  <c:v>-0.13744323266384159</c:v>
                </c:pt>
                <c:pt idx="446">
                  <c:v>-0.13729817306790476</c:v>
                </c:pt>
                <c:pt idx="447">
                  <c:v>-0.13717573973462988</c:v>
                </c:pt>
                <c:pt idx="448">
                  <c:v>-0.13668392931792539</c:v>
                </c:pt>
                <c:pt idx="449">
                  <c:v>-0.13658630306802891</c:v>
                </c:pt>
                <c:pt idx="450">
                  <c:v>-0.13639493306791936</c:v>
                </c:pt>
                <c:pt idx="451">
                  <c:v>-0.13621871306796199</c:v>
                </c:pt>
                <c:pt idx="452">
                  <c:v>-0.13604905084572796</c:v>
                </c:pt>
                <c:pt idx="453">
                  <c:v>-0.1358581130678829</c:v>
                </c:pt>
                <c:pt idx="454">
                  <c:v>-0.13568298306799451</c:v>
                </c:pt>
                <c:pt idx="455">
                  <c:v>-0.13549531306799231</c:v>
                </c:pt>
                <c:pt idx="456">
                  <c:v>-0.13540705685174745</c:v>
                </c:pt>
                <c:pt idx="457">
                  <c:v>-0.13485749181796838</c:v>
                </c:pt>
                <c:pt idx="458">
                  <c:v>-0.13474105801432792</c:v>
                </c:pt>
                <c:pt idx="459">
                  <c:v>-0.1345919730678844</c:v>
                </c:pt>
                <c:pt idx="460">
                  <c:v>-0.13442640306789194</c:v>
                </c:pt>
                <c:pt idx="461">
                  <c:v>-0.13426172306789425</c:v>
                </c:pt>
                <c:pt idx="462">
                  <c:v>-0.13408703306788541</c:v>
                </c:pt>
                <c:pt idx="463">
                  <c:v>-0.13396129480716534</c:v>
                </c:pt>
                <c:pt idx="464">
                  <c:v>-0.13315433276936547</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-0.13158564306796477</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-0.12934541306790978</c:v>
                </c:pt>
                <c:pt idx="486">
                  <c:v>-0.12926855306794494</c:v>
                </c:pt>
                <c:pt idx="487">
                  <c:v>-0.12889766195682739</c:v>
                </c:pt>
                <c:pt idx="488">
                  <c:v>-0.12882052306792957</c:v>
                </c:pt>
                <c:pt idx="489">
                  <c:v>-0.1286393235728554</c:v>
                </c:pt>
                <c:pt idx="490">
                  <c:v>-0.12846707306786731</c:v>
                </c:pt>
                <c:pt idx="491">
                  <c:v>-0.12830426306786091</c:v>
                </c:pt>
                <c:pt idx="492">
                  <c:v>-0.12812780306784077</c:v>
                </c:pt>
                <c:pt idx="493">
                  <c:v>-0.12799674306788261</c:v>
                </c:pt>
                <c:pt idx="494">
                  <c:v>-0.12786966254165577</c:v>
                </c:pt>
                <c:pt idx="495">
                  <c:v>-0.12737516347888769</c:v>
                </c:pt>
                <c:pt idx="496">
                  <c:v>-0.12723062306794475</c:v>
                </c:pt>
                <c:pt idx="497">
                  <c:v>-0.1271023630678485</c:v>
                </c:pt>
                <c:pt idx="498">
                  <c:v>-0.12693927306797581</c:v>
                </c:pt>
                <c:pt idx="499">
                  <c:v>-0.12676525306801523</c:v>
                </c:pt>
                <c:pt idx="500">
                  <c:v>-0.126640373067886</c:v>
                </c:pt>
                <c:pt idx="501">
                  <c:v>-0.12650356898637938</c:v>
                </c:pt>
                <c:pt idx="502">
                  <c:v>-0.12638699071501938</c:v>
                </c:pt>
                <c:pt idx="503">
                  <c:v>-0.12575838076024612</c:v>
                </c:pt>
                <c:pt idx="504">
                  <c:v>-0.12564544306795286</c:v>
                </c:pt>
                <c:pt idx="505">
                  <c:v>-0.12550193306796617</c:v>
                </c:pt>
                <c:pt idx="506">
                  <c:v>-0.12538018306800325</c:v>
                </c:pt>
                <c:pt idx="507">
                  <c:v>-0.12521563176352404</c:v>
                </c:pt>
                <c:pt idx="508">
                  <c:v>-0.12508235306793841</c:v>
                </c:pt>
                <c:pt idx="509">
                  <c:v>-0.12496831104260764</c:v>
                </c:pt>
                <c:pt idx="510">
                  <c:v>-0.12445839263315847</c:v>
                </c:pt>
                <c:pt idx="511">
                  <c:v>-0.12434768306793842</c:v>
                </c:pt>
                <c:pt idx="512">
                  <c:v>-0.12420173306793485</c:v>
                </c:pt>
                <c:pt idx="513">
                  <c:v>-0.12407131388425796</c:v>
                </c:pt>
                <c:pt idx="514">
                  <c:v>-0.12392010306794549</c:v>
                </c:pt>
                <c:pt idx="515">
                  <c:v>-0.12379243306793369</c:v>
                </c:pt>
                <c:pt idx="516">
                  <c:v>-0.12363492306795391</c:v>
                </c:pt>
                <c:pt idx="517">
                  <c:v>-0.12351321672993266</c:v>
                </c:pt>
                <c:pt idx="518">
                  <c:v>-0.12313502306793142</c:v>
                </c:pt>
                <c:pt idx="519">
                  <c:v>-0.12303884007828031</c:v>
                </c:pt>
                <c:pt idx="520">
                  <c:v>-0.12291384306794839</c:v>
                </c:pt>
                <c:pt idx="521">
                  <c:v>-0.1227722030680243</c:v>
                </c:pt>
                <c:pt idx="522">
                  <c:v>-0.12262253306795423</c:v>
                </c:pt>
                <c:pt idx="523">
                  <c:v>-0.12250513306790382</c:v>
                </c:pt>
                <c:pt idx="524">
                  <c:v>-0.12236029306787102</c:v>
                </c:pt>
                <c:pt idx="525">
                  <c:v>-0.12223284283527416</c:v>
                </c:pt>
                <c:pt idx="526">
                  <c:v>-0.12210983367401695</c:v>
                </c:pt>
                <c:pt idx="527">
                  <c:v>-0.12176127306794653</c:v>
                </c:pt>
                <c:pt idx="528">
                  <c:v>-0.12166164306799514</c:v>
                </c:pt>
                <c:pt idx="529">
                  <c:v>-0.12151680306797639</c:v>
                </c:pt>
                <c:pt idx="530">
                  <c:v>-0.12139811306788317</c:v>
                </c:pt>
                <c:pt idx="531">
                  <c:v>-0.12128018306802361</c:v>
                </c:pt>
                <c:pt idx="532">
                  <c:v>-0.12119219938379899</c:v>
                </c:pt>
                <c:pt idx="533">
                  <c:v>-0.12103926306789962</c:v>
                </c:pt>
                <c:pt idx="534">
                  <c:v>-0.12093385306809523</c:v>
                </c:pt>
                <c:pt idx="535">
                  <c:v>-0.12080264806795089</c:v>
                </c:pt>
                <c:pt idx="536">
                  <c:v>-0.1203685556766915</c:v>
                </c:pt>
                <c:pt idx="537">
                  <c:v>-0.12024237306791029</c:v>
                </c:pt>
                <c:pt idx="538">
                  <c:v>-0.12013925109003766</c:v>
                </c:pt>
                <c:pt idx="539">
                  <c:v>-0.12002957306793872</c:v>
                </c:pt>
                <c:pt idx="540">
                  <c:v>-0.11990082306795102</c:v>
                </c:pt>
                <c:pt idx="541">
                  <c:v>-0.11979460306795919</c:v>
                </c:pt>
                <c:pt idx="542">
                  <c:v>-0.11965299306800149</c:v>
                </c:pt>
                <c:pt idx="543">
                  <c:v>-0.11951387306803007</c:v>
                </c:pt>
                <c:pt idx="544">
                  <c:v>-0.11940220163940296</c:v>
                </c:pt>
                <c:pt idx="545">
                  <c:v>-0.11895527306793979</c:v>
                </c:pt>
                <c:pt idx="546">
                  <c:v>-0.11887760306787243</c:v>
                </c:pt>
                <c:pt idx="547">
                  <c:v>-0.11875800306796691</c:v>
                </c:pt>
                <c:pt idx="548">
                  <c:v>-0.11858725306798602</c:v>
                </c:pt>
                <c:pt idx="549">
                  <c:v>-0.11843315306798297</c:v>
                </c:pt>
                <c:pt idx="550">
                  <c:v>-0.11829778370622564</c:v>
                </c:pt>
                <c:pt idx="551">
                  <c:v>-0.11815512306802158</c:v>
                </c:pt>
                <c:pt idx="552">
                  <c:v>-0.11803603306799459</c:v>
                </c:pt>
                <c:pt idx="553">
                  <c:v>-0.11796105084572162</c:v>
                </c:pt>
                <c:pt idx="554">
                  <c:v>-0.11765588845260312</c:v>
                </c:pt>
                <c:pt idx="555">
                  <c:v>-0.11758909306797705</c:v>
                </c:pt>
                <c:pt idx="556">
                  <c:v>-0.11740865306795456</c:v>
                </c:pt>
                <c:pt idx="557">
                  <c:v>-0.11726245674137221</c:v>
                </c:pt>
                <c:pt idx="558">
                  <c:v>-0.11708410306789574</c:v>
                </c:pt>
                <c:pt idx="559">
                  <c:v>-0.11696058306800702</c:v>
                </c:pt>
                <c:pt idx="560">
                  <c:v>-0.1167855830680226</c:v>
                </c:pt>
                <c:pt idx="561">
                  <c:v>-0.11665863306798489</c:v>
                </c:pt>
                <c:pt idx="562">
                  <c:v>-0.11656127306794432</c:v>
                </c:pt>
                <c:pt idx="563">
                  <c:v>-0.11621308157856459</c:v>
                </c:pt>
                <c:pt idx="564">
                  <c:v>-0.11610360306799809</c:v>
                </c:pt>
                <c:pt idx="565">
                  <c:v>-0.11598446306791743</c:v>
                </c:pt>
                <c:pt idx="566">
                  <c:v>-0.11585592306792591</c:v>
                </c:pt>
                <c:pt idx="567">
                  <c:v>-0.11570776306777475</c:v>
                </c:pt>
                <c:pt idx="568">
                  <c:v>-0.11557474306793861</c:v>
                </c:pt>
                <c:pt idx="569">
                  <c:v>-0.11544883429237963</c:v>
                </c:pt>
                <c:pt idx="570">
                  <c:v>-0.11526749306798952</c:v>
                </c:pt>
                <c:pt idx="571">
                  <c:v>-0.11518127306794669</c:v>
                </c:pt>
                <c:pt idx="572">
                  <c:v>-0.11474064449637944</c:v>
                </c:pt>
                <c:pt idx="573">
                  <c:v>-0.11468136306787358</c:v>
                </c:pt>
                <c:pt idx="574">
                  <c:v>-0.11443060306785929</c:v>
                </c:pt>
                <c:pt idx="575">
                  <c:v>-0.11431213306791221</c:v>
                </c:pt>
                <c:pt idx="576">
                  <c:v>-0.11417374925849817</c:v>
                </c:pt>
                <c:pt idx="577">
                  <c:v>-0.11403926306780945</c:v>
                </c:pt>
                <c:pt idx="578">
                  <c:v>-0.11393621306788759</c:v>
                </c:pt>
                <c:pt idx="579">
                  <c:v>-0.11382710306779131</c:v>
                </c:pt>
                <c:pt idx="580">
                  <c:v>-0.11379275034070715</c:v>
                </c:pt>
                <c:pt idx="581">
                  <c:v>-0.11341448735362292</c:v>
                </c:pt>
                <c:pt idx="582">
                  <c:v>-0.11334263306784458</c:v>
                </c:pt>
                <c:pt idx="583">
                  <c:v>-0.11321225265976408</c:v>
                </c:pt>
                <c:pt idx="584">
                  <c:v>-0.1130760430679347</c:v>
                </c:pt>
                <c:pt idx="585">
                  <c:v>-0.11292823306789046</c:v>
                </c:pt>
                <c:pt idx="586">
                  <c:v>-0.11279508306790852</c:v>
                </c:pt>
                <c:pt idx="587">
                  <c:v>-0.11263662306785718</c:v>
                </c:pt>
                <c:pt idx="588">
                  <c:v>-0.11250749306806535</c:v>
                </c:pt>
                <c:pt idx="589">
                  <c:v>-0.11240163021075489</c:v>
                </c:pt>
                <c:pt idx="590">
                  <c:v>-0.11204348359426303</c:v>
                </c:pt>
                <c:pt idx="591">
                  <c:v>-0.11195847306794345</c:v>
                </c:pt>
                <c:pt idx="592">
                  <c:v>-0.11179136306803629</c:v>
                </c:pt>
                <c:pt idx="593">
                  <c:v>-0.11164731306809005</c:v>
                </c:pt>
                <c:pt idx="594">
                  <c:v>-0.11150433306798392</c:v>
                </c:pt>
                <c:pt idx="595">
                  <c:v>-0.1113799972058727</c:v>
                </c:pt>
                <c:pt idx="596">
                  <c:v>-0.11125611306795249</c:v>
                </c:pt>
                <c:pt idx="597">
                  <c:v>-0.11110186517314</c:v>
                </c:pt>
                <c:pt idx="598">
                  <c:v>-0.11066440350258248</c:v>
                </c:pt>
                <c:pt idx="599">
                  <c:v>-0.11055091306778295</c:v>
                </c:pt>
                <c:pt idx="600">
                  <c:v>-0.11043014306802967</c:v>
                </c:pt>
                <c:pt idx="601">
                  <c:v>-0.11030016195678627</c:v>
                </c:pt>
                <c:pt idx="602">
                  <c:v>-0.11019357306796013</c:v>
                </c:pt>
                <c:pt idx="603">
                  <c:v>-0.11005284306803276</c:v>
                </c:pt>
                <c:pt idx="604">
                  <c:v>-0.10992533306787777</c:v>
                </c:pt>
                <c:pt idx="605">
                  <c:v>-0.10978205306798851</c:v>
                </c:pt>
                <c:pt idx="606">
                  <c:v>-0.10973122958968455</c:v>
                </c:pt>
                <c:pt idx="607">
                  <c:v>-0.10934161349352678</c:v>
                </c:pt>
                <c:pt idx="608">
                  <c:v>-0.10924321306799822</c:v>
                </c:pt>
                <c:pt idx="609">
                  <c:v>-0.10906521306796456</c:v>
                </c:pt>
                <c:pt idx="610">
                  <c:v>-0.10895057306804302</c:v>
                </c:pt>
                <c:pt idx="611">
                  <c:v>-0.10880281306796745</c:v>
                </c:pt>
                <c:pt idx="612">
                  <c:v>-0.10869132306794448</c:v>
                </c:pt>
                <c:pt idx="613">
                  <c:v>-0.10854520247959019</c:v>
                </c:pt>
                <c:pt idx="614">
                  <c:v>-0.10842981306787182</c:v>
                </c:pt>
                <c:pt idx="615">
                  <c:v>-0.10837127306788852</c:v>
                </c:pt>
                <c:pt idx="616">
                  <c:v>-0.10800566522486577</c:v>
                </c:pt>
                <c:pt idx="617">
                  <c:v>-0.10789679306802233</c:v>
                </c:pt>
                <c:pt idx="618">
                  <c:v>-0.1077599730678287</c:v>
                </c:pt>
                <c:pt idx="619">
                  <c:v>-0.10765097199269746</c:v>
                </c:pt>
                <c:pt idx="620">
                  <c:v>-0.10747251774893152</c:v>
                </c:pt>
                <c:pt idx="621">
                  <c:v>-0.10735310306792202</c:v>
                </c:pt>
                <c:pt idx="622">
                  <c:v>-0.10724418306789134</c:v>
                </c:pt>
                <c:pt idx="623">
                  <c:v>-0.10708612155283985</c:v>
                </c:pt>
                <c:pt idx="624">
                  <c:v>-0.1066459687201872</c:v>
                </c:pt>
                <c:pt idx="625">
                  <c:v>-0.10650387100602657</c:v>
                </c:pt>
                <c:pt idx="626">
                  <c:v>-0.10639370306793718</c:v>
                </c:pt>
                <c:pt idx="627">
                  <c:v>-0.10625386306793416</c:v>
                </c:pt>
                <c:pt idx="628">
                  <c:v>-0.10613775306795518</c:v>
                </c:pt>
                <c:pt idx="629">
                  <c:v>-0.10599115306794719</c:v>
                </c:pt>
                <c:pt idx="630">
                  <c:v>-0.1058579567414597</c:v>
                </c:pt>
                <c:pt idx="631">
                  <c:v>-0.10574460306786207</c:v>
                </c:pt>
                <c:pt idx="632">
                  <c:v>-0.10565727306796192</c:v>
                </c:pt>
                <c:pt idx="633">
                  <c:v>-0.10528176560524116</c:v>
                </c:pt>
                <c:pt idx="634">
                  <c:v>-0.1051470830679051</c:v>
                </c:pt>
                <c:pt idx="635">
                  <c:v>-0.10503941306801323</c:v>
                </c:pt>
                <c:pt idx="636">
                  <c:v>-0.10490454306787469</c:v>
                </c:pt>
                <c:pt idx="637">
                  <c:v>-0.10480786681777929</c:v>
                </c:pt>
                <c:pt idx="638">
                  <c:v>-0.10463110306778858</c:v>
                </c:pt>
                <c:pt idx="639">
                  <c:v>-0.10451411306796389</c:v>
                </c:pt>
                <c:pt idx="640">
                  <c:v>-0.10437593306784265</c:v>
                </c:pt>
                <c:pt idx="641">
                  <c:v>-0.10428127306794029</c:v>
                </c:pt>
                <c:pt idx="642">
                  <c:v>-0.10384385515753536</c:v>
                </c:pt>
                <c:pt idx="643">
                  <c:v>-0.1037210665462427</c:v>
                </c:pt>
                <c:pt idx="644">
                  <c:v>-0.10357650836201072</c:v>
                </c:pt>
                <c:pt idx="645">
                  <c:v>-0.10343151306788922</c:v>
                </c:pt>
                <c:pt idx="646">
                  <c:v>-0.10328705306787356</c:v>
                </c:pt>
                <c:pt idx="647">
                  <c:v>-0.10314720306784864</c:v>
                </c:pt>
                <c:pt idx="648">
                  <c:v>-0.10299159306784136</c:v>
                </c:pt>
                <c:pt idx="649">
                  <c:v>-0.1028659465375201</c:v>
                </c:pt>
                <c:pt idx="650">
                  <c:v>-0.10275050836213499</c:v>
                </c:pt>
                <c:pt idx="651">
                  <c:v>-0.10240932862345165</c:v>
                </c:pt>
                <c:pt idx="652">
                  <c:v>-0.10227467306799574</c:v>
                </c:pt>
                <c:pt idx="653">
                  <c:v>-0.10212119306800123</c:v>
                </c:pt>
                <c:pt idx="654">
                  <c:v>-0.10199158306798511</c:v>
                </c:pt>
                <c:pt idx="655">
                  <c:v>-0.10182925265985432</c:v>
                </c:pt>
                <c:pt idx="656">
                  <c:v>-0.10166895306795709</c:v>
                </c:pt>
                <c:pt idx="657">
                  <c:v>-0.10152551306794066</c:v>
                </c:pt>
                <c:pt idx="658">
                  <c:v>-0.10137424306788061</c:v>
                </c:pt>
                <c:pt idx="659">
                  <c:v>-0.10130127306794642</c:v>
                </c:pt>
                <c:pt idx="660">
                  <c:v>-0.10090568735364513</c:v>
                </c:pt>
                <c:pt idx="661">
                  <c:v>-0.10076194306786602</c:v>
                </c:pt>
                <c:pt idx="662">
                  <c:v>-0.10060812873790326</c:v>
                </c:pt>
                <c:pt idx="663">
                  <c:v>-0.10040176306797832</c:v>
                </c:pt>
                <c:pt idx="664">
                  <c:v>-0.10021866306797733</c:v>
                </c:pt>
                <c:pt idx="665">
                  <c:v>-0.10006102306797991</c:v>
                </c:pt>
                <c:pt idx="666">
                  <c:v>-9.9910623067984261E-2</c:v>
                </c:pt>
                <c:pt idx="667">
                  <c:v>-9.9786066546258503E-2</c:v>
                </c:pt>
                <c:pt idx="668">
                  <c:v>-9.9690333674004747E-2</c:v>
                </c:pt>
                <c:pt idx="669">
                  <c:v>-9.9336358782182166E-2</c:v>
                </c:pt>
                <c:pt idx="670">
                  <c:v>-9.9239093067922224E-2</c:v>
                </c:pt>
                <c:pt idx="671">
                  <c:v>-9.9075263067959676E-2</c:v>
                </c:pt>
                <c:pt idx="672">
                  <c:v>-9.8919183068019848E-2</c:v>
                </c:pt>
                <c:pt idx="673">
                  <c:v>-9.8720181231229498E-2</c:v>
                </c:pt>
                <c:pt idx="674">
                  <c:v>-9.8558643068003396E-2</c:v>
                </c:pt>
                <c:pt idx="675">
                  <c:v>-9.8403493068005346E-2</c:v>
                </c:pt>
                <c:pt idx="676">
                  <c:v>-9.8218613067942342E-2</c:v>
                </c:pt>
                <c:pt idx="677">
                  <c:v>-9.8110881763545876E-2</c:v>
                </c:pt>
                <c:pt idx="678">
                  <c:v>-9.733408702152245E-2</c:v>
                </c:pt>
                <c:pt idx="679">
                  <c:v>-9.7201398067881181E-2</c:v>
                </c:pt>
                <c:pt idx="680">
                  <c:v>-9.7057873067910846E-2</c:v>
                </c:pt>
                <c:pt idx="681">
                  <c:v>-9.6851113067899258E-2</c:v>
                </c:pt>
                <c:pt idx="682">
                  <c:v>-9.6700779917256507E-2</c:v>
                </c:pt>
                <c:pt idx="683">
                  <c:v>-9.6105273067948332E-2</c:v>
                </c:pt>
                <c:pt idx="684">
                  <c:v>-9.602476306790235E-2</c:v>
                </c:pt>
                <c:pt idx="685">
                  <c:v>-9.5876015336060313E-2</c:v>
                </c:pt>
                <c:pt idx="686">
                  <c:v>-9.573753306797525E-2</c:v>
                </c:pt>
                <c:pt idx="687">
                  <c:v>-9.557561306789375E-2</c:v>
                </c:pt>
                <c:pt idx="688">
                  <c:v>-9.5450213067792347E-2</c:v>
                </c:pt>
                <c:pt idx="689">
                  <c:v>-9.5268283067952084E-2</c:v>
                </c:pt>
                <c:pt idx="690">
                  <c:v>-9.5108386991839503E-2</c:v>
                </c:pt>
                <c:pt idx="691">
                  <c:v>-9.5029660164670265E-2</c:v>
                </c:pt>
                <c:pt idx="692">
                  <c:v>-9.4482273067981681E-2</c:v>
                </c:pt>
                <c:pt idx="693">
                  <c:v>-9.4345793068001213E-2</c:v>
                </c:pt>
                <c:pt idx="694">
                  <c:v>-9.4194123067964708E-2</c:v>
                </c:pt>
                <c:pt idx="695">
                  <c:v>-9.4028863068004745E-2</c:v>
                </c:pt>
                <c:pt idx="696">
                  <c:v>-9.3867213544044245E-2</c:v>
                </c:pt>
                <c:pt idx="697">
                  <c:v>-9.3715253067955501E-2</c:v>
                </c:pt>
                <c:pt idx="698">
                  <c:v>-9.3546654646900165E-2</c:v>
                </c:pt>
                <c:pt idx="699">
                  <c:v>-9.2996313067928313E-2</c:v>
                </c:pt>
                <c:pt idx="700">
                  <c:v>-9.2883353067847466E-2</c:v>
                </c:pt>
                <c:pt idx="701">
                  <c:v>-9.27585405098202E-2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-9.0691446537334963E-2</c:v>
                </c:pt>
                <c:pt idx="714">
                  <c:v>-9.0492823067933201E-2</c:v>
                </c:pt>
                <c:pt idx="715">
                  <c:v>-9.0335903204916704E-2</c:v>
                </c:pt>
                <c:pt idx="716">
                  <c:v>-8.9840395019180855E-2</c:v>
                </c:pt>
                <c:pt idx="717">
                  <c:v>-8.9675493067901166E-2</c:v>
                </c:pt>
                <c:pt idx="718">
                  <c:v>-8.9536813068037041E-2</c:v>
                </c:pt>
                <c:pt idx="719">
                  <c:v>-8.9353385312847713E-2</c:v>
                </c:pt>
                <c:pt idx="720">
                  <c:v>-8.9213393067936506E-2</c:v>
                </c:pt>
                <c:pt idx="721">
                  <c:v>-8.9044923067945245E-2</c:v>
                </c:pt>
                <c:pt idx="722">
                  <c:v>-8.8890813068047983E-2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-8.50019431710652E-2</c:v>
                </c:pt>
                <c:pt idx="740">
                  <c:v>-8.4838403068090734E-2</c:v>
                </c:pt>
                <c:pt idx="741">
                  <c:v>-8.4703243068077208E-2</c:v>
                </c:pt>
                <c:pt idx="742">
                  <c:v>-8.4567373067941154E-2</c:v>
                </c:pt>
                <c:pt idx="743">
                  <c:v>-8.4470693067927996E-2</c:v>
                </c:pt>
                <c:pt idx="744">
                  <c:v>-8.4308007761848144E-2</c:v>
                </c:pt>
                <c:pt idx="745">
                  <c:v>-8.4207155420884347E-2</c:v>
                </c:pt>
                <c:pt idx="746">
                  <c:v>-8.3941273067949865E-2</c:v>
                </c:pt>
                <c:pt idx="747">
                  <c:v>-8.3754233067907247E-2</c:v>
                </c:pt>
                <c:pt idx="748">
                  <c:v>-8.3562193068047755E-2</c:v>
                </c:pt>
                <c:pt idx="749">
                  <c:v>-8.3384593067961546E-2</c:v>
                </c:pt>
                <c:pt idx="750">
                  <c:v>-8.3203093067879999E-2</c:v>
                </c:pt>
                <c:pt idx="751">
                  <c:v>-8.3026829768926169E-2</c:v>
                </c:pt>
                <c:pt idx="752">
                  <c:v>-8.2829633067973446E-2</c:v>
                </c:pt>
                <c:pt idx="753">
                  <c:v>-8.2695153068002278E-2</c:v>
                </c:pt>
                <c:pt idx="754">
                  <c:v>-8.2588243067917219E-2</c:v>
                </c:pt>
                <c:pt idx="755">
                  <c:v>-8.248627306794265E-2</c:v>
                </c:pt>
                <c:pt idx="756">
                  <c:v>-8.2142363977013244E-2</c:v>
                </c:pt>
                <c:pt idx="757">
                  <c:v>-8.2030468470208048E-2</c:v>
                </c:pt>
                <c:pt idx="758">
                  <c:v>-8.1915687961426883E-2</c:v>
                </c:pt>
                <c:pt idx="759">
                  <c:v>-8.1722843067894152E-2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-7.9792013067930392E-2</c:v>
                </c:pt>
                <c:pt idx="772">
                  <c:v>-7.9731273067906894E-2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-7.7413763068008901E-2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-7.5793378950337137E-2</c:v>
                </c:pt>
                <c:pt idx="797">
                  <c:v>-7.5647063067918907E-2</c:v>
                </c:pt>
                <c:pt idx="798">
                  <c:v>-7.5519760247459544E-2</c:v>
                </c:pt>
                <c:pt idx="799">
                  <c:v>-7.5150860696794469E-2</c:v>
                </c:pt>
                <c:pt idx="800">
                  <c:v>-7.5038493068063913E-2</c:v>
                </c:pt>
                <c:pt idx="801">
                  <c:v>-7.4945783067917673E-2</c:v>
                </c:pt>
                <c:pt idx="802">
                  <c:v>-7.4794077191640648E-2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-7.233298306796615E-2</c:v>
                </c:pt>
                <c:pt idx="820">
                  <c:v>-7.2205901933955402E-2</c:v>
                </c:pt>
                <c:pt idx="821">
                  <c:v>-7.2062453067943164E-2</c:v>
                </c:pt>
                <c:pt idx="822">
                  <c:v>-7.1944303067979748E-2</c:v>
                </c:pt>
                <c:pt idx="823">
                  <c:v>-7.1803955607663283E-2</c:v>
                </c:pt>
                <c:pt idx="824">
                  <c:v>-7.1368061956789741E-2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-6.973315306802888E-2</c:v>
                </c:pt>
                <c:pt idx="835">
                  <c:v>-6.963111306794191E-2</c:v>
                </c:pt>
                <c:pt idx="836">
                  <c:v>-6.9470653067966764E-2</c:v>
                </c:pt>
                <c:pt idx="837">
                  <c:v>-6.9302973067962764E-2</c:v>
                </c:pt>
                <c:pt idx="838">
                  <c:v>-6.9182970984727116E-2</c:v>
                </c:pt>
                <c:pt idx="839">
                  <c:v>-6.9058473067897821E-2</c:v>
                </c:pt>
                <c:pt idx="840">
                  <c:v>-6.8653736985496094E-2</c:v>
                </c:pt>
                <c:pt idx="841">
                  <c:v>-6.8533053067980632E-2</c:v>
                </c:pt>
                <c:pt idx="842">
                  <c:v>-6.8400653067939771E-2</c:v>
                </c:pt>
                <c:pt idx="843">
                  <c:v>-6.8265553067888618E-2</c:v>
                </c:pt>
                <c:pt idx="844">
                  <c:v>-6.810359265558931E-2</c:v>
                </c:pt>
                <c:pt idx="845">
                  <c:v>-6.7962203067921431E-2</c:v>
                </c:pt>
                <c:pt idx="846">
                  <c:v>-6.7806383067988932E-2</c:v>
                </c:pt>
                <c:pt idx="847">
                  <c:v>-6.7698043067878189E-2</c:v>
                </c:pt>
                <c:pt idx="848">
                  <c:v>-6.7645606401271152E-2</c:v>
                </c:pt>
                <c:pt idx="849">
                  <c:v>-6.7304091249767051E-2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-6.4862313067948443E-2</c:v>
                </c:pt>
                <c:pt idx="859">
                  <c:v>-6.4695773067953169E-2</c:v>
                </c:pt>
                <c:pt idx="860">
                  <c:v>-6.4541763068049818E-2</c:v>
                </c:pt>
                <c:pt idx="861">
                  <c:v>-6.4426923068012482E-2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-6.2435013067940408E-2</c:v>
                </c:pt>
                <c:pt idx="875">
                  <c:v>-6.2330252449328487E-2</c:v>
                </c:pt>
                <c:pt idx="876">
                  <c:v>-6.2207053068021892E-2</c:v>
                </c:pt>
                <c:pt idx="877">
                  <c:v>-6.2096043067924808E-2</c:v>
                </c:pt>
                <c:pt idx="878">
                  <c:v>-6.1997293068060393E-2</c:v>
                </c:pt>
                <c:pt idx="879">
                  <c:v>-6.1904573068034097E-2</c:v>
                </c:pt>
                <c:pt idx="880">
                  <c:v>-6.1803317024015425E-2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-6.0391273067949794E-2</c:v>
                </c:pt>
                <c:pt idx="889">
                  <c:v>-6.0008622465574035E-2</c:v>
                </c:pt>
                <c:pt idx="890">
                  <c:v>-5.9896573068059004E-2</c:v>
                </c:pt>
                <c:pt idx="891">
                  <c:v>-5.9743373067931441E-2</c:v>
                </c:pt>
                <c:pt idx="892">
                  <c:v>-5.9601499871931383E-2</c:v>
                </c:pt>
                <c:pt idx="893">
                  <c:v>-5.9383233068032996E-2</c:v>
                </c:pt>
                <c:pt idx="894">
                  <c:v>-5.9225223067784327E-2</c:v>
                </c:pt>
                <c:pt idx="895">
                  <c:v>-5.9091939734642739E-2</c:v>
                </c:pt>
                <c:pt idx="896">
                  <c:v>-5.8751273067940785E-2</c:v>
                </c:pt>
                <c:pt idx="897">
                  <c:v>-5.8662003068008083E-2</c:v>
                </c:pt>
                <c:pt idx="898">
                  <c:v>-5.8530833067791832E-2</c:v>
                </c:pt>
                <c:pt idx="899">
                  <c:v>-5.839776791326317E-2</c:v>
                </c:pt>
                <c:pt idx="900">
                  <c:v>-5.8214843068000705E-2</c:v>
                </c:pt>
                <c:pt idx="901">
                  <c:v>-5.8109873067991202E-2</c:v>
                </c:pt>
                <c:pt idx="902">
                  <c:v>-5.8041273067857446E-2</c:v>
                </c:pt>
                <c:pt idx="903">
                  <c:v>-5.7857233067991981E-2</c:v>
                </c:pt>
                <c:pt idx="904">
                  <c:v>-5.7725031688690413E-2</c:v>
                </c:pt>
                <c:pt idx="905">
                  <c:v>-5.7276551756586983E-2</c:v>
                </c:pt>
                <c:pt idx="906">
                  <c:v>-5.7155153067952699E-2</c:v>
                </c:pt>
                <c:pt idx="907">
                  <c:v>-5.7000523067955562E-2</c:v>
                </c:pt>
                <c:pt idx="908">
                  <c:v>-5.6882113067942462E-2</c:v>
                </c:pt>
                <c:pt idx="909">
                  <c:v>-5.6756473068091499E-2</c:v>
                </c:pt>
                <c:pt idx="910">
                  <c:v>-5.6650743068061615E-2</c:v>
                </c:pt>
                <c:pt idx="911">
                  <c:v>-5.6521716366873385E-2</c:v>
                </c:pt>
                <c:pt idx="912">
                  <c:v>-5.6415067588503121E-2</c:v>
                </c:pt>
                <c:pt idx="913">
                  <c:v>-5.6033066882520299E-2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-5.4085683067825241E-2</c:v>
                </c:pt>
                <c:pt idx="927">
                  <c:v>-5.3982233067941539E-2</c:v>
                </c:pt>
                <c:pt idx="928">
                  <c:v>-5.3858813067975575E-2</c:v>
                </c:pt>
                <c:pt idx="929">
                  <c:v>-5.3764753067852673E-2</c:v>
                </c:pt>
                <c:pt idx="930">
                  <c:v>-5.3652856401285476E-2</c:v>
                </c:pt>
                <c:pt idx="931">
                  <c:v>-5.321335306786068E-2</c:v>
                </c:pt>
                <c:pt idx="932">
                  <c:v>-5.3041003067903603E-2</c:v>
                </c:pt>
                <c:pt idx="933">
                  <c:v>-5.2878593068030014E-2</c:v>
                </c:pt>
                <c:pt idx="934">
                  <c:v>-5.2765683068003132E-2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-5.0010918901435435E-2</c:v>
                </c:pt>
                <c:pt idx="955">
                  <c:v>-4.9935873067951782E-2</c:v>
                </c:pt>
                <c:pt idx="956">
                  <c:v>-4.9611319579554447E-2</c:v>
                </c:pt>
                <c:pt idx="957">
                  <c:v>-4.949719306794987E-2</c:v>
                </c:pt>
                <c:pt idx="958">
                  <c:v>-4.9390563068016168E-2</c:v>
                </c:pt>
                <c:pt idx="959">
                  <c:v>-4.9261653067802072E-2</c:v>
                </c:pt>
                <c:pt idx="960">
                  <c:v>-4.9152513068023124E-2</c:v>
                </c:pt>
                <c:pt idx="961">
                  <c:v>-4.9015798841168294E-2</c:v>
                </c:pt>
                <c:pt idx="962">
                  <c:v>-4.8856073067895522E-2</c:v>
                </c:pt>
                <c:pt idx="963">
                  <c:v>-4.8746633067878534E-2</c:v>
                </c:pt>
                <c:pt idx="964">
                  <c:v>-4.7828996752130731E-2</c:v>
                </c:pt>
                <c:pt idx="965">
                  <c:v>-4.7662123067922883E-2</c:v>
                </c:pt>
                <c:pt idx="966">
                  <c:v>-4.7556733068006569E-2</c:v>
                </c:pt>
                <c:pt idx="967">
                  <c:v>-4.740549987207042E-2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-4.5802716367006828E-2</c:v>
                </c:pt>
                <c:pt idx="979">
                  <c:v>-4.5683143067904435E-2</c:v>
                </c:pt>
                <c:pt idx="980">
                  <c:v>-4.5601673068134105E-2</c:v>
                </c:pt>
                <c:pt idx="981">
                  <c:v>-4.5487620894050534E-2</c:v>
                </c:pt>
                <c:pt idx="982">
                  <c:v>-4.5212253460064716E-2</c:v>
                </c:pt>
                <c:pt idx="983">
                  <c:v>-4.5098603067984314E-2</c:v>
                </c:pt>
                <c:pt idx="984">
                  <c:v>-4.4955743067845326E-2</c:v>
                </c:pt>
                <c:pt idx="985">
                  <c:v>-4.4829220984595984E-2</c:v>
                </c:pt>
                <c:pt idx="986">
                  <c:v>-4.4721393067945411E-2</c:v>
                </c:pt>
                <c:pt idx="987">
                  <c:v>-4.4557943067871982E-2</c:v>
                </c:pt>
                <c:pt idx="988">
                  <c:v>-4.4464313067933914E-2</c:v>
                </c:pt>
                <c:pt idx="989">
                  <c:v>-4.4382030643660822E-2</c:v>
                </c:pt>
                <c:pt idx="990">
                  <c:v>-4.408050383717934E-2</c:v>
                </c:pt>
                <c:pt idx="991">
                  <c:v>-4.3988813067983287E-2</c:v>
                </c:pt>
                <c:pt idx="992">
                  <c:v>-4.3881894689476987E-2</c:v>
                </c:pt>
                <c:pt idx="993">
                  <c:v>-4.3756743067874006E-2</c:v>
                </c:pt>
                <c:pt idx="994">
                  <c:v>-4.3584843067989605E-2</c:v>
                </c:pt>
                <c:pt idx="995">
                  <c:v>-4.3474793067900905E-2</c:v>
                </c:pt>
                <c:pt idx="996">
                  <c:v>-4.3366493068106339E-2</c:v>
                </c:pt>
                <c:pt idx="997">
                  <c:v>-4.3282303067982746E-2</c:v>
                </c:pt>
                <c:pt idx="998">
                  <c:v>-4.3186663067956502E-2</c:v>
                </c:pt>
                <c:pt idx="999">
                  <c:v>-4.3126273067940722E-2</c:v>
                </c:pt>
                <c:pt idx="1000">
                  <c:v>-4.2830294807089497E-2</c:v>
                </c:pt>
                <c:pt idx="1001">
                  <c:v>-4.2738853067973516E-2</c:v>
                </c:pt>
                <c:pt idx="1002">
                  <c:v>-4.2621843067948355E-2</c:v>
                </c:pt>
                <c:pt idx="1003">
                  <c:v>-4.2523503067897664E-2</c:v>
                </c:pt>
                <c:pt idx="1004">
                  <c:v>-4.2411773067854576E-2</c:v>
                </c:pt>
                <c:pt idx="1005">
                  <c:v>-4.2279570940195313E-2</c:v>
                </c:pt>
                <c:pt idx="1006">
                  <c:v>-4.2205951639431409E-2</c:v>
                </c:pt>
                <c:pt idx="1007">
                  <c:v>-4.2078103068078555E-2</c:v>
                </c:pt>
                <c:pt idx="1008">
                  <c:v>-4.1987023067932283E-2</c:v>
                </c:pt>
                <c:pt idx="1009">
                  <c:v>-4.1711238585151016E-2</c:v>
                </c:pt>
                <c:pt idx="1010">
                  <c:v>-4.1630123067889685E-2</c:v>
                </c:pt>
                <c:pt idx="1011">
                  <c:v>-4.1506113067882155E-2</c:v>
                </c:pt>
                <c:pt idx="1012">
                  <c:v>-4.142924837664437E-2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-4.0109213067864774E-2</c:v>
                </c:pt>
                <c:pt idx="1023">
                  <c:v>-4.0030393067908704E-2</c:v>
                </c:pt>
                <c:pt idx="1024">
                  <c:v>-3.994904726147306E-2</c:v>
                </c:pt>
                <c:pt idx="1025">
                  <c:v>-3.9652606401290341E-2</c:v>
                </c:pt>
                <c:pt idx="1026">
                  <c:v>-3.9600463067941405E-2</c:v>
                </c:pt>
                <c:pt idx="1027">
                  <c:v>-3.9479553068019896E-2</c:v>
                </c:pt>
                <c:pt idx="1028">
                  <c:v>-3.9371203067986492E-2</c:v>
                </c:pt>
                <c:pt idx="1029">
                  <c:v>-3.926656306803978E-2</c:v>
                </c:pt>
                <c:pt idx="1030">
                  <c:v>-3.9191840078373862E-2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-3.7919653067959372E-2</c:v>
                </c:pt>
                <c:pt idx="1042">
                  <c:v>-3.7835001639365463E-2</c:v>
                </c:pt>
                <c:pt idx="1043">
                  <c:v>-3.7510869027613657E-2</c:v>
                </c:pt>
                <c:pt idx="1044">
                  <c:v>-3.736795306792829E-2</c:v>
                </c:pt>
                <c:pt idx="1045">
                  <c:v>-3.7269323068130696E-2</c:v>
                </c:pt>
                <c:pt idx="1046">
                  <c:v>-3.7138093067852651E-2</c:v>
                </c:pt>
                <c:pt idx="1047">
                  <c:v>-3.7047345232920866E-2</c:v>
                </c:pt>
                <c:pt idx="1048">
                  <c:v>-3.6935973067869686E-2</c:v>
                </c:pt>
                <c:pt idx="1049">
                  <c:v>-3.6845883067982782E-2</c:v>
                </c:pt>
                <c:pt idx="1050">
                  <c:v>-3.6771320686980948E-2</c:v>
                </c:pt>
                <c:pt idx="1051">
                  <c:v>-3.6460306034982182E-2</c:v>
                </c:pt>
                <c:pt idx="1052">
                  <c:v>-3.6351303067860462E-2</c:v>
                </c:pt>
                <c:pt idx="1053">
                  <c:v>-3.6244778222524691E-2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-3.4836962257117035E-2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-3.3793283484655559E-2</c:v>
                </c:pt>
                <c:pt idx="1076">
                  <c:v>-3.3723828623493601E-2</c:v>
                </c:pt>
                <c:pt idx="1077">
                  <c:v>-3.3483421216104155E-2</c:v>
                </c:pt>
                <c:pt idx="1078">
                  <c:v>-3.340290306793748E-2</c:v>
                </c:pt>
                <c:pt idx="1079">
                  <c:v>-3.3305173067958556E-2</c:v>
                </c:pt>
                <c:pt idx="1080">
                  <c:v>-3.3185463067994192E-2</c:v>
                </c:pt>
                <c:pt idx="1081">
                  <c:v>-3.3070833067924431E-2</c:v>
                </c:pt>
                <c:pt idx="1082">
                  <c:v>-3.2985533484648576E-2</c:v>
                </c:pt>
                <c:pt idx="1083">
                  <c:v>-3.2905973067983145E-2</c:v>
                </c:pt>
                <c:pt idx="1084">
                  <c:v>-3.2864223067932144E-2</c:v>
                </c:pt>
                <c:pt idx="1085">
                  <c:v>-3.2770796877457556E-2</c:v>
                </c:pt>
                <c:pt idx="1086">
                  <c:v>-3.2553709431553612E-2</c:v>
                </c:pt>
                <c:pt idx="1087">
                  <c:v>-3.2475963067895582E-2</c:v>
                </c:pt>
                <c:pt idx="1088">
                  <c:v>-3.2360623067916094E-2</c:v>
                </c:pt>
                <c:pt idx="1089">
                  <c:v>-3.2288809910042474E-2</c:v>
                </c:pt>
                <c:pt idx="1090">
                  <c:v>-3.2197133068024263E-2</c:v>
                </c:pt>
                <c:pt idx="1091">
                  <c:v>-3.2099693067976963E-2</c:v>
                </c:pt>
                <c:pt idx="1092">
                  <c:v>-3.2005743067898676E-2</c:v>
                </c:pt>
                <c:pt idx="1093">
                  <c:v>-3.191896306802279E-2</c:v>
                </c:pt>
                <c:pt idx="1094">
                  <c:v>-3.186410640128659E-2</c:v>
                </c:pt>
                <c:pt idx="1095">
                  <c:v>-3.1634946537380484E-2</c:v>
                </c:pt>
                <c:pt idx="1096">
                  <c:v>-3.155440990994407E-2</c:v>
                </c:pt>
                <c:pt idx="1097">
                  <c:v>-3.1458883067884372E-2</c:v>
                </c:pt>
                <c:pt idx="1098">
                  <c:v>-3.1374933067923015E-2</c:v>
                </c:pt>
                <c:pt idx="1099">
                  <c:v>-3.1278893068020001E-2</c:v>
                </c:pt>
                <c:pt idx="1100">
                  <c:v>-3.1179563067922845E-2</c:v>
                </c:pt>
                <c:pt idx="1101">
                  <c:v>-3.1073773068030251E-2</c:v>
                </c:pt>
                <c:pt idx="1102">
                  <c:v>-3.09699189011639E-2</c:v>
                </c:pt>
                <c:pt idx="1103">
                  <c:v>-3.0941273067938417E-2</c:v>
                </c:pt>
                <c:pt idx="1104">
                  <c:v>-3.0576273067950452E-2</c:v>
                </c:pt>
                <c:pt idx="1105">
                  <c:v>-3.051621306786962E-2</c:v>
                </c:pt>
                <c:pt idx="1106">
                  <c:v>-3.0450143068023398E-2</c:v>
                </c:pt>
                <c:pt idx="1107">
                  <c:v>-3.0310353067861232E-2</c:v>
                </c:pt>
                <c:pt idx="1108">
                  <c:v>-3.0210093067921686E-2</c:v>
                </c:pt>
                <c:pt idx="1109">
                  <c:v>-3.0118723068071066E-2</c:v>
                </c:pt>
                <c:pt idx="1110">
                  <c:v>-3.0017840078230107E-2</c:v>
                </c:pt>
                <c:pt idx="1111">
                  <c:v>-2.9941709431597019E-2</c:v>
                </c:pt>
                <c:pt idx="1112">
                  <c:v>-2.9731273067909656E-2</c:v>
                </c:pt>
                <c:pt idx="1113">
                  <c:v>-2.9669013067874148E-2</c:v>
                </c:pt>
                <c:pt idx="1114">
                  <c:v>-2.9576333067822754E-2</c:v>
                </c:pt>
                <c:pt idx="1115">
                  <c:v>-2.9500073067836752E-2</c:v>
                </c:pt>
                <c:pt idx="1116">
                  <c:v>-2.9393939734646331E-2</c:v>
                </c:pt>
                <c:pt idx="1117">
                  <c:v>-2.9298493067898335E-2</c:v>
                </c:pt>
                <c:pt idx="1118">
                  <c:v>-2.9215163067860386E-2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-2.7783562923005486E-2</c:v>
                </c:pt>
                <c:pt idx="1130">
                  <c:v>-2.7707213067870488E-2</c:v>
                </c:pt>
                <c:pt idx="1131">
                  <c:v>-2.7627873067970751E-2</c:v>
                </c:pt>
                <c:pt idx="1132">
                  <c:v>-2.7538493067993396E-2</c:v>
                </c:pt>
                <c:pt idx="1133">
                  <c:v>-2.7440093067951983E-2</c:v>
                </c:pt>
                <c:pt idx="1134">
                  <c:v>-2.7341376160620816E-2</c:v>
                </c:pt>
                <c:pt idx="1135">
                  <c:v>-2.7256963068111921E-2</c:v>
                </c:pt>
                <c:pt idx="1136">
                  <c:v>-2.7175091249660006E-2</c:v>
                </c:pt>
                <c:pt idx="1137">
                  <c:v>-2.6937155420881782E-2</c:v>
                </c:pt>
                <c:pt idx="1138">
                  <c:v>-2.6881173067991499E-2</c:v>
                </c:pt>
                <c:pt idx="1139">
                  <c:v>-2.6817273068005056E-2</c:v>
                </c:pt>
                <c:pt idx="1140">
                  <c:v>-2.6723183068000391E-2</c:v>
                </c:pt>
                <c:pt idx="1141">
                  <c:v>-2.6652167804812225E-2</c:v>
                </c:pt>
                <c:pt idx="1142">
                  <c:v>-2.6554873067993891E-2</c:v>
                </c:pt>
                <c:pt idx="1143">
                  <c:v>-2.6438323068021033E-2</c:v>
                </c:pt>
                <c:pt idx="1144">
                  <c:v>-2.6350463067927876E-2</c:v>
                </c:pt>
                <c:pt idx="1145">
                  <c:v>-2.6260477369007201E-2</c:v>
                </c:pt>
                <c:pt idx="1146">
                  <c:v>-2.5589439734616803E-2</c:v>
                </c:pt>
                <c:pt idx="1147">
                  <c:v>-2.5530163067983842E-2</c:v>
                </c:pt>
                <c:pt idx="1148">
                  <c:v>-2.5438543067949196E-2</c:v>
                </c:pt>
                <c:pt idx="1149">
                  <c:v>-2.5364663067961146E-2</c:v>
                </c:pt>
                <c:pt idx="1150">
                  <c:v>-2.5274993067938591E-2</c:v>
                </c:pt>
                <c:pt idx="1151">
                  <c:v>-2.5189962723132456E-2</c:v>
                </c:pt>
                <c:pt idx="1152">
                  <c:v>-2.4750018165960352E-2</c:v>
                </c:pt>
                <c:pt idx="1153">
                  <c:v>-2.4656693067967694E-2</c:v>
                </c:pt>
                <c:pt idx="1154">
                  <c:v>-2.4568083067833868E-2</c:v>
                </c:pt>
                <c:pt idx="1155">
                  <c:v>-2.4455803067951414E-2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-2.3493753067953142E-2</c:v>
                </c:pt>
                <c:pt idx="1165">
                  <c:v>-2.3388460567858229E-2</c:v>
                </c:pt>
                <c:pt idx="1166">
                  <c:v>-2.3311753068085743E-2</c:v>
                </c:pt>
                <c:pt idx="1167">
                  <c:v>-2.323072761348045E-2</c:v>
                </c:pt>
                <c:pt idx="1168">
                  <c:v>-2.2968128738071407E-2</c:v>
                </c:pt>
                <c:pt idx="1169">
                  <c:v>-2.2891183068026143E-2</c:v>
                </c:pt>
                <c:pt idx="1170">
                  <c:v>-2.2817923067833656E-2</c:v>
                </c:pt>
                <c:pt idx="1171">
                  <c:v>-2.27657452901724E-2</c:v>
                </c:pt>
                <c:pt idx="1172">
                  <c:v>-2.2664213067884079E-2</c:v>
                </c:pt>
                <c:pt idx="1173">
                  <c:v>-2.2578063067911162E-2</c:v>
                </c:pt>
                <c:pt idx="1174">
                  <c:v>-2.2506473067906551E-2</c:v>
                </c:pt>
                <c:pt idx="1175">
                  <c:v>-2.2444893757608539E-2</c:v>
                </c:pt>
                <c:pt idx="1176">
                  <c:v>-2.1960773067846186E-2</c:v>
                </c:pt>
                <c:pt idx="1177">
                  <c:v>-2.1878156046739192E-2</c:v>
                </c:pt>
                <c:pt idx="1178">
                  <c:v>-2.1796923067910281E-2</c:v>
                </c:pt>
                <c:pt idx="1179">
                  <c:v>-2.1699323067906621E-2</c:v>
                </c:pt>
                <c:pt idx="1180">
                  <c:v>-2.1637833067799848E-2</c:v>
                </c:pt>
                <c:pt idx="1181">
                  <c:v>-2.1552093067853672E-2</c:v>
                </c:pt>
                <c:pt idx="1182">
                  <c:v>-2.1495513067961328E-2</c:v>
                </c:pt>
                <c:pt idx="1183">
                  <c:v>-2.1190638147345443E-2</c:v>
                </c:pt>
                <c:pt idx="1184">
                  <c:v>-2.1103333067998192E-2</c:v>
                </c:pt>
                <c:pt idx="1185">
                  <c:v>-2.1023503067979808E-2</c:v>
                </c:pt>
                <c:pt idx="1186">
                  <c:v>-2.0936513067980004E-2</c:v>
                </c:pt>
                <c:pt idx="1187">
                  <c:v>-2.0859593067882546E-2</c:v>
                </c:pt>
                <c:pt idx="1188">
                  <c:v>-2.0788210567971616E-2</c:v>
                </c:pt>
                <c:pt idx="1189">
                  <c:v>-2.0709791586398293E-2</c:v>
                </c:pt>
                <c:pt idx="1190">
                  <c:v>-2.0173415925114645E-2</c:v>
                </c:pt>
                <c:pt idx="1191">
                  <c:v>-2.0058873067924386E-2</c:v>
                </c:pt>
                <c:pt idx="1192">
                  <c:v>-1.9984983067928438E-2</c:v>
                </c:pt>
                <c:pt idx="1193">
                  <c:v>-1.9892189734591212E-2</c:v>
                </c:pt>
                <c:pt idx="1194">
                  <c:v>-1.982310640126176E-2</c:v>
                </c:pt>
                <c:pt idx="1195">
                  <c:v>-1.9541273067929448E-2</c:v>
                </c:pt>
                <c:pt idx="1196">
                  <c:v>-1.9481673067943496E-2</c:v>
                </c:pt>
                <c:pt idx="1197">
                  <c:v>-1.9379093067968291E-2</c:v>
                </c:pt>
                <c:pt idx="1198">
                  <c:v>-1.929194306788418E-2</c:v>
                </c:pt>
                <c:pt idx="1199">
                  <c:v>-1.9186193068009096E-2</c:v>
                </c:pt>
                <c:pt idx="1200">
                  <c:v>-1.9093481401213842E-2</c:v>
                </c:pt>
                <c:pt idx="1201">
                  <c:v>-1.900433306801123E-2</c:v>
                </c:pt>
                <c:pt idx="1202">
                  <c:v>-1.8918847141989662E-2</c:v>
                </c:pt>
                <c:pt idx="1203">
                  <c:v>-1.8612813067804271E-2</c:v>
                </c:pt>
                <c:pt idx="1204">
                  <c:v>-1.8538793067918401E-2</c:v>
                </c:pt>
                <c:pt idx="1205">
                  <c:v>-1.8450763068003105E-2</c:v>
                </c:pt>
                <c:pt idx="1206">
                  <c:v>-1.8379970984682362E-2</c:v>
                </c:pt>
                <c:pt idx="1207">
                  <c:v>-1.8308123067882369E-2</c:v>
                </c:pt>
                <c:pt idx="1208">
                  <c:v>-1.8260353067802316E-2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-1.6805773067929443E-2</c:v>
                </c:pt>
                <c:pt idx="1221">
                  <c:v>-1.6729973067981525E-2</c:v>
                </c:pt>
                <c:pt idx="1222">
                  <c:v>-1.6652973068062286E-2</c:v>
                </c:pt>
                <c:pt idx="1223">
                  <c:v>-1.6611495290177952E-2</c:v>
                </c:pt>
                <c:pt idx="1224">
                  <c:v>-1.6564214244411381E-2</c:v>
                </c:pt>
                <c:pt idx="1225">
                  <c:v>-1.6171273067953965E-2</c:v>
                </c:pt>
                <c:pt idx="1226">
                  <c:v>-1.6119163067884301E-2</c:v>
                </c:pt>
                <c:pt idx="1227">
                  <c:v>-1.6054193068129059E-2</c:v>
                </c:pt>
                <c:pt idx="1228">
                  <c:v>-1.5973233067953181E-2</c:v>
                </c:pt>
                <c:pt idx="1229">
                  <c:v>-1.5916913067997029E-2</c:v>
                </c:pt>
                <c:pt idx="1230">
                  <c:v>-1.583675265973742E-2</c:v>
                </c:pt>
                <c:pt idx="1231">
                  <c:v>-1.5765123814119909E-2</c:v>
                </c:pt>
                <c:pt idx="1232">
                  <c:v>-1.5728763263965145E-2</c:v>
                </c:pt>
                <c:pt idx="1233">
                  <c:v>-1.5416273067941688E-2</c:v>
                </c:pt>
                <c:pt idx="1234">
                  <c:v>-1.5351773067948242E-2</c:v>
                </c:pt>
                <c:pt idx="1235">
                  <c:v>-1.524677306795756E-2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-1.395650991003097E-2</c:v>
                </c:pt>
                <c:pt idx="1249">
                  <c:v>-1.3751424583219323E-2</c:v>
                </c:pt>
                <c:pt idx="1250">
                  <c:v>-1.3694173068046232E-2</c:v>
                </c:pt>
                <c:pt idx="1251">
                  <c:v>-1.3604736225900641E-2</c:v>
                </c:pt>
                <c:pt idx="1252">
                  <c:v>-1.3522113067907113E-2</c:v>
                </c:pt>
                <c:pt idx="1253">
                  <c:v>-1.341873306795094E-2</c:v>
                </c:pt>
                <c:pt idx="1254">
                  <c:v>-1.3325563068036702E-2</c:v>
                </c:pt>
                <c:pt idx="1255">
                  <c:v>-1.3268773067906641E-2</c:v>
                </c:pt>
                <c:pt idx="1256">
                  <c:v>-1.3202723067863117E-2</c:v>
                </c:pt>
                <c:pt idx="1257">
                  <c:v>-1.3042811529487641E-2</c:v>
                </c:pt>
                <c:pt idx="1258">
                  <c:v>-1.3010503067874881E-2</c:v>
                </c:pt>
                <c:pt idx="1259">
                  <c:v>-1.2923013067819521E-2</c:v>
                </c:pt>
                <c:pt idx="1260">
                  <c:v>-1.285385306805154E-2</c:v>
                </c:pt>
                <c:pt idx="1261">
                  <c:v>-1.2755723067925833E-2</c:v>
                </c:pt>
                <c:pt idx="1262">
                  <c:v>-1.2664093067925821E-2</c:v>
                </c:pt>
                <c:pt idx="1263">
                  <c:v>-1.2619286766621914E-2</c:v>
                </c:pt>
                <c:pt idx="1264">
                  <c:v>-1.2524953067853065E-2</c:v>
                </c:pt>
                <c:pt idx="1265">
                  <c:v>-1.2478374078099819E-2</c:v>
                </c:pt>
                <c:pt idx="1266">
                  <c:v>-1.2292444120603818E-2</c:v>
                </c:pt>
                <c:pt idx="1267">
                  <c:v>-1.222465306774724E-2</c:v>
                </c:pt>
                <c:pt idx="1268">
                  <c:v>-1.2136473067968744E-2</c:v>
                </c:pt>
                <c:pt idx="1269">
                  <c:v>-1.2064793901188859E-2</c:v>
                </c:pt>
                <c:pt idx="1270">
                  <c:v>-1.1986933067987629E-2</c:v>
                </c:pt>
                <c:pt idx="1271">
                  <c:v>-1.1923213067888155E-2</c:v>
                </c:pt>
                <c:pt idx="1272">
                  <c:v>-1.1861783068027917E-2</c:v>
                </c:pt>
                <c:pt idx="1273">
                  <c:v>-1.1800466616406912E-2</c:v>
                </c:pt>
                <c:pt idx="1274">
                  <c:v>-1.1621273067916644E-2</c:v>
                </c:pt>
                <c:pt idx="1275">
                  <c:v>-1.1587763067922223E-2</c:v>
                </c:pt>
                <c:pt idx="1276">
                  <c:v>-1.1533946752237513E-2</c:v>
                </c:pt>
                <c:pt idx="1277">
                  <c:v>-1.146945306805949E-2</c:v>
                </c:pt>
                <c:pt idx="1278">
                  <c:v>-1.1392773067996145E-2</c:v>
                </c:pt>
                <c:pt idx="1279">
                  <c:v>-1.1296873067976781E-2</c:v>
                </c:pt>
                <c:pt idx="1280">
                  <c:v>-1.1191193067958264E-2</c:v>
                </c:pt>
                <c:pt idx="1281">
                  <c:v>-1.1104923067861729E-2</c:v>
                </c:pt>
                <c:pt idx="1282">
                  <c:v>-1.1024079519586442E-2</c:v>
                </c:pt>
                <c:pt idx="1283">
                  <c:v>-1.0816273067945302E-2</c:v>
                </c:pt>
                <c:pt idx="1284">
                  <c:v>-1.076783306788801E-2</c:v>
                </c:pt>
                <c:pt idx="1285">
                  <c:v>-1.0704393067925371E-2</c:v>
                </c:pt>
                <c:pt idx="1286">
                  <c:v>-1.0620203067915694E-2</c:v>
                </c:pt>
                <c:pt idx="1287">
                  <c:v>-1.055830306790994E-2</c:v>
                </c:pt>
                <c:pt idx="1288">
                  <c:v>-1.0467213067983041E-2</c:v>
                </c:pt>
                <c:pt idx="1289">
                  <c:v>-1.0380595984727861E-2</c:v>
                </c:pt>
                <c:pt idx="1290">
                  <c:v>-1.0321193067952122E-2</c:v>
                </c:pt>
                <c:pt idx="1291">
                  <c:v>-1.0265165925105181E-2</c:v>
                </c:pt>
                <c:pt idx="1292">
                  <c:v>-1.0061273067947261E-2</c:v>
                </c:pt>
                <c:pt idx="1293">
                  <c:v>-1.0025153068099261E-2</c:v>
                </c:pt>
                <c:pt idx="1294">
                  <c:v>-9.9693930678341758E-3</c:v>
                </c:pt>
                <c:pt idx="1295">
                  <c:v>-9.9071376512683065E-3</c:v>
                </c:pt>
                <c:pt idx="1296">
                  <c:v>-9.8534330680024977E-3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-8.8894042153811453E-3</c:v>
                </c:pt>
                <c:pt idx="1310">
                  <c:v>-8.725273067938133E-3</c:v>
                </c:pt>
                <c:pt idx="1311">
                  <c:v>-8.6873530679127953E-3</c:v>
                </c:pt>
                <c:pt idx="1312">
                  <c:v>-8.627423068077178E-3</c:v>
                </c:pt>
                <c:pt idx="1313">
                  <c:v>-8.5610530678650511E-3</c:v>
                </c:pt>
                <c:pt idx="1314">
                  <c:v>-8.4915030681287605E-3</c:v>
                </c:pt>
                <c:pt idx="1315">
                  <c:v>-8.4150835942012163E-3</c:v>
                </c:pt>
                <c:pt idx="1316">
                  <c:v>-8.3502330679437239E-3</c:v>
                </c:pt>
                <c:pt idx="1317">
                  <c:v>-8.2703630678793161E-3</c:v>
                </c:pt>
                <c:pt idx="1318">
                  <c:v>-8.2032948070889563E-3</c:v>
                </c:pt>
                <c:pt idx="1319">
                  <c:v>-7.866191986835247E-3</c:v>
                </c:pt>
                <c:pt idx="1320">
                  <c:v>-7.796223068012891E-3</c:v>
                </c:pt>
                <c:pt idx="1321">
                  <c:v>-7.7251619567846475E-3</c:v>
                </c:pt>
                <c:pt idx="1322">
                  <c:v>-7.6729057209519169E-3</c:v>
                </c:pt>
                <c:pt idx="1323">
                  <c:v>-7.5926230679499544E-3</c:v>
                </c:pt>
                <c:pt idx="1324">
                  <c:v>-7.528393067872243E-3</c:v>
                </c:pt>
                <c:pt idx="1325">
                  <c:v>-7.479100654194353E-3</c:v>
                </c:pt>
                <c:pt idx="1326">
                  <c:v>-7.3312730679902143E-3</c:v>
                </c:pt>
                <c:pt idx="1327">
                  <c:v>-7.2873730679248383E-3</c:v>
                </c:pt>
                <c:pt idx="1328">
                  <c:v>-7.2347467522462395E-3</c:v>
                </c:pt>
                <c:pt idx="1329">
                  <c:v>-7.1617530678622738E-3</c:v>
                </c:pt>
                <c:pt idx="1330">
                  <c:v>-7.0917530678116436E-3</c:v>
                </c:pt>
                <c:pt idx="1331">
                  <c:v>-7.0387130679847709E-3</c:v>
                </c:pt>
                <c:pt idx="1332">
                  <c:v>-7.0072130681069211E-3</c:v>
                </c:pt>
                <c:pt idx="1333">
                  <c:v>-6.9121130678411191E-3</c:v>
                </c:pt>
                <c:pt idx="1334">
                  <c:v>-6.8456730679855582E-3</c:v>
                </c:pt>
                <c:pt idx="1335">
                  <c:v>-6.6235083620824753E-3</c:v>
                </c:pt>
                <c:pt idx="1336">
                  <c:v>-6.5818030679736456E-3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-5.9089397345673082E-3</c:v>
                </c:pt>
                <c:pt idx="1345">
                  <c:v>-5.8496730679706982E-3</c:v>
                </c:pt>
                <c:pt idx="1346">
                  <c:v>-5.7762230680254E-3</c:v>
                </c:pt>
                <c:pt idx="1347">
                  <c:v>-5.7045406737188404E-3</c:v>
                </c:pt>
                <c:pt idx="1348">
                  <c:v>-5.6593730680418834E-3</c:v>
                </c:pt>
                <c:pt idx="1349">
                  <c:v>-5.5554930679875304E-3</c:v>
                </c:pt>
                <c:pt idx="1350">
                  <c:v>-5.4849930680234138E-3</c:v>
                </c:pt>
                <c:pt idx="1351">
                  <c:v>-5.4311035763561326E-3</c:v>
                </c:pt>
                <c:pt idx="1352">
                  <c:v>-5.282023067977093E-3</c:v>
                </c:pt>
                <c:pt idx="1353">
                  <c:v>-5.2575630680280483E-3</c:v>
                </c:pt>
                <c:pt idx="1354">
                  <c:v>-5.1983368977346414E-3</c:v>
                </c:pt>
                <c:pt idx="1355">
                  <c:v>-5.1398930678772103E-3</c:v>
                </c:pt>
                <c:pt idx="1356">
                  <c:v>-5.0793730678577835E-3</c:v>
                </c:pt>
                <c:pt idx="1357">
                  <c:v>-5.0243930677851293E-3</c:v>
                </c:pt>
                <c:pt idx="1358">
                  <c:v>-4.9747730680138758E-3</c:v>
                </c:pt>
                <c:pt idx="1359">
                  <c:v>-4.9287256994716838E-3</c:v>
                </c:pt>
                <c:pt idx="1360">
                  <c:v>-4.8690130681166011E-3</c:v>
                </c:pt>
                <c:pt idx="1361">
                  <c:v>-4.8523499909976057E-3</c:v>
                </c:pt>
                <c:pt idx="1362">
                  <c:v>-4.6462730679905934E-3</c:v>
                </c:pt>
                <c:pt idx="1363">
                  <c:v>-4.5967030679179314E-3</c:v>
                </c:pt>
                <c:pt idx="1364">
                  <c:v>-4.5055130679827471E-3</c:v>
                </c:pt>
                <c:pt idx="1365">
                  <c:v>-4.397873067929936E-3</c:v>
                </c:pt>
                <c:pt idx="1366">
                  <c:v>-4.3238251511894515E-3</c:v>
                </c:pt>
                <c:pt idx="1367">
                  <c:v>-4.2204930679048498E-3</c:v>
                </c:pt>
                <c:pt idx="1368">
                  <c:v>-4.1310330679635923E-3</c:v>
                </c:pt>
                <c:pt idx="1369">
                  <c:v>-4.0588802107919264E-3</c:v>
                </c:pt>
                <c:pt idx="1370">
                  <c:v>-3.8505612035209043E-3</c:v>
                </c:pt>
                <c:pt idx="1371">
                  <c:v>-3.7995330680189584E-3</c:v>
                </c:pt>
                <c:pt idx="1372">
                  <c:v>-3.7572230680496094E-3</c:v>
                </c:pt>
                <c:pt idx="1373">
                  <c:v>-3.6907888573125686E-3</c:v>
                </c:pt>
                <c:pt idx="1374">
                  <c:v>-3.6494530678368238E-3</c:v>
                </c:pt>
                <c:pt idx="1375">
                  <c:v>-3.5921230678042158E-3</c:v>
                </c:pt>
                <c:pt idx="1376">
                  <c:v>-3.5323016394812608E-3</c:v>
                </c:pt>
                <c:pt idx="1377">
                  <c:v>-3.3712730679411611E-3</c:v>
                </c:pt>
                <c:pt idx="1378">
                  <c:v>-3.3240130680241052E-3</c:v>
                </c:pt>
                <c:pt idx="1379">
                  <c:v>-3.2588830679856143E-3</c:v>
                </c:pt>
                <c:pt idx="1380">
                  <c:v>-3.1973678049013301E-3</c:v>
                </c:pt>
                <c:pt idx="1381">
                  <c:v>-3.0955530680216808E-3</c:v>
                </c:pt>
                <c:pt idx="1382">
                  <c:v>-3.0464430677881182E-3</c:v>
                </c:pt>
                <c:pt idx="1383">
                  <c:v>-2.998573068012446E-3</c:v>
                </c:pt>
                <c:pt idx="1384">
                  <c:v>-2.9209130679248626E-3</c:v>
                </c:pt>
                <c:pt idx="1385">
                  <c:v>-2.8727574429865412E-3</c:v>
                </c:pt>
                <c:pt idx="1386">
                  <c:v>-2.7312730679511835E-3</c:v>
                </c:pt>
                <c:pt idx="1387">
                  <c:v>-2.6980730679611103E-3</c:v>
                </c:pt>
                <c:pt idx="1388">
                  <c:v>-2.6145130680248546E-3</c:v>
                </c:pt>
                <c:pt idx="1389">
                  <c:v>-2.5478630679884929E-3</c:v>
                </c:pt>
                <c:pt idx="1390">
                  <c:v>-2.4786130679501652E-3</c:v>
                </c:pt>
                <c:pt idx="1391">
                  <c:v>-2.4351230681674092E-3</c:v>
                </c:pt>
                <c:pt idx="1392">
                  <c:v>-2.4084941206439251E-3</c:v>
                </c:pt>
                <c:pt idx="1393">
                  <c:v>-2.3113830680188152E-3</c:v>
                </c:pt>
                <c:pt idx="1394">
                  <c:v>-2.2641162052252717E-3</c:v>
                </c:pt>
                <c:pt idx="1395">
                  <c:v>-2.1337730679675915E-3</c:v>
                </c:pt>
                <c:pt idx="1396">
                  <c:v>-2.1034130679140691E-3</c:v>
                </c:pt>
                <c:pt idx="1397">
                  <c:v>-2.0596930679204258E-3</c:v>
                </c:pt>
                <c:pt idx="1398">
                  <c:v>-2.0055330680008943E-3</c:v>
                </c:pt>
                <c:pt idx="1399">
                  <c:v>-1.9541793178916621E-3</c:v>
                </c:pt>
                <c:pt idx="1400">
                  <c:v>-1.9006930679239566E-3</c:v>
                </c:pt>
                <c:pt idx="1401">
                  <c:v>-1.8427230679378681E-3</c:v>
                </c:pt>
                <c:pt idx="1402">
                  <c:v>-1.7903430680092955E-3</c:v>
                </c:pt>
                <c:pt idx="1403">
                  <c:v>-1.7551341791346431E-3</c:v>
                </c:pt>
                <c:pt idx="1404">
                  <c:v>-1.6212730679399101E-3</c:v>
                </c:pt>
                <c:pt idx="1405">
                  <c:v>-1.585793067917508E-3</c:v>
                </c:pt>
                <c:pt idx="1406">
                  <c:v>-1.519253067939986E-3</c:v>
                </c:pt>
                <c:pt idx="1407">
                  <c:v>-1.4398835942159849E-3</c:v>
                </c:pt>
                <c:pt idx="1408">
                  <c:v>-1.3987730680042911E-3</c:v>
                </c:pt>
                <c:pt idx="1409">
                  <c:v>-1.332933067899944E-3</c:v>
                </c:pt>
                <c:pt idx="1410">
                  <c:v>-1.2854230679124612E-3</c:v>
                </c:pt>
                <c:pt idx="1411">
                  <c:v>-1.2275130680023949E-3</c:v>
                </c:pt>
                <c:pt idx="1412">
                  <c:v>-1.1718730679888296E-3</c:v>
                </c:pt>
                <c:pt idx="1413">
                  <c:v>-1.1524309626906905E-3</c:v>
                </c:pt>
                <c:pt idx="1414">
                  <c:v>-9.1714211558269448E-4</c:v>
                </c:pt>
                <c:pt idx="1415">
                  <c:v>-8.4527306793802989E-4</c:v>
                </c:pt>
                <c:pt idx="1416">
                  <c:v>-8.0212306789917507E-4</c:v>
                </c:pt>
                <c:pt idx="1417">
                  <c:v>-7.5524306787144724E-4</c:v>
                </c:pt>
                <c:pt idx="1418">
                  <c:v>-7.0503306770319807E-4</c:v>
                </c:pt>
                <c:pt idx="1419">
                  <c:v>-6.7837451733510285E-4</c:v>
                </c:pt>
                <c:pt idx="1420">
                  <c:v>-5.3425306788312799E-4</c:v>
                </c:pt>
                <c:pt idx="1421">
                  <c:v>-4.8542306788590395E-4</c:v>
                </c:pt>
                <c:pt idx="1422">
                  <c:v>-4.4565306789934311E-4</c:v>
                </c:pt>
                <c:pt idx="1423">
                  <c:v>-4.074230678696722E-4</c:v>
                </c:pt>
                <c:pt idx="1424">
                  <c:v>-3.4027306780615277E-4</c:v>
                </c:pt>
                <c:pt idx="1425">
                  <c:v>-2.8275223455409668E-4</c:v>
                </c:pt>
                <c:pt idx="1426">
                  <c:v>-2.4267306791614441E-4</c:v>
                </c:pt>
                <c:pt idx="1427">
                  <c:v>-1.936367042958415E-4</c:v>
                </c:pt>
                <c:pt idx="1428">
                  <c:v>6.2269320579844134E-6</c:v>
                </c:pt>
                <c:pt idx="1429">
                  <c:v>4.0616932139414713E-5</c:v>
                </c:pt>
                <c:pt idx="1430">
                  <c:v>9.4586932164020742E-5</c:v>
                </c:pt>
                <c:pt idx="1431">
                  <c:v>1.5704693198870245E-4</c:v>
                </c:pt>
                <c:pt idx="1432">
                  <c:v>2.2936903732784252E-4</c:v>
                </c:pt>
                <c:pt idx="1433">
                  <c:v>3.1302693206214437E-4</c:v>
                </c:pt>
                <c:pt idx="1434">
                  <c:v>3.8893693209729571E-4</c:v>
                </c:pt>
                <c:pt idx="1435">
                  <c:v>4.7254693215848144E-4</c:v>
                </c:pt>
                <c:pt idx="1436">
                  <c:v>5.0268797107833204E-4</c:v>
                </c:pt>
                <c:pt idx="1437">
                  <c:v>6.7504272153939989E-4</c:v>
                </c:pt>
                <c:pt idx="1438">
                  <c:v>7.432801235296452E-4</c:v>
                </c:pt>
                <c:pt idx="1439">
                  <c:v>7.9772693187863091E-4</c:v>
                </c:pt>
                <c:pt idx="1440">
                  <c:v>8.7998693207680585E-4</c:v>
                </c:pt>
                <c:pt idx="1441">
                  <c:v>9.4527693201485288E-4</c:v>
                </c:pt>
                <c:pt idx="1442">
                  <c:v>9.9848693197657603E-4</c:v>
                </c:pt>
                <c:pt idx="1443">
                  <c:v>1.0743058792854782E-3</c:v>
                </c:pt>
                <c:pt idx="1444">
                  <c:v>1.1337484375530961E-3</c:v>
                </c:pt>
                <c:pt idx="1445">
                  <c:v>1.3486435987459821E-3</c:v>
                </c:pt>
                <c:pt idx="1446">
                  <c:v>1.4230569320687917E-3</c:v>
                </c:pt>
                <c:pt idx="1447">
                  <c:v>1.5109769319252605E-3</c:v>
                </c:pt>
                <c:pt idx="1448">
                  <c:v>1.5758969320387461E-3</c:v>
                </c:pt>
                <c:pt idx="1449">
                  <c:v>1.6460269319367251E-3</c:v>
                </c:pt>
                <c:pt idx="1450">
                  <c:v>1.7045795635795033E-3</c:v>
                </c:pt>
                <c:pt idx="1451">
                  <c:v>1.7553469321285348E-3</c:v>
                </c:pt>
                <c:pt idx="1452">
                  <c:v>1.8093195246393677E-3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2.7343791059450998E-3</c:v>
                </c:pt>
                <c:pt idx="1463">
                  <c:v>2.9093873094723313E-3</c:v>
                </c:pt>
                <c:pt idx="1464">
                  <c:v>2.9483269321701807E-3</c:v>
                </c:pt>
                <c:pt idx="1465">
                  <c:v>3.0279269321624833E-3</c:v>
                </c:pt>
                <c:pt idx="1466">
                  <c:v>3.1053669321323787E-3</c:v>
                </c:pt>
                <c:pt idx="1467">
                  <c:v>3.1447469320937671E-3</c:v>
                </c:pt>
                <c:pt idx="1468">
                  <c:v>3.2082769320851412E-3</c:v>
                </c:pt>
                <c:pt idx="1469">
                  <c:v>3.2697164058390652E-3</c:v>
                </c:pt>
                <c:pt idx="1470">
                  <c:v>3.3250638885249412E-3</c:v>
                </c:pt>
                <c:pt idx="1471">
                  <c:v>3.5863654863277409E-3</c:v>
                </c:pt>
                <c:pt idx="1472">
                  <c:v>3.6491469320196809E-3</c:v>
                </c:pt>
                <c:pt idx="1473">
                  <c:v>3.7084469320092239E-3</c:v>
                </c:pt>
                <c:pt idx="1474">
                  <c:v>3.761766932143481E-3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9.0556526932062273E-2</c:v>
                </c:pt>
                <c:pt idx="3">
                  <c:v>8.6663746931904498E-2</c:v>
                </c:pt>
                <c:pt idx="4">
                  <c:v>8.5267726932201512E-2</c:v>
                </c:pt>
                <c:pt idx="5">
                  <c:v>8.4088726932208133E-2</c:v>
                </c:pt>
                <c:pt idx="6">
                  <c:v>8.3423226932168873E-2</c:v>
                </c:pt>
                <c:pt idx="7">
                  <c:v>8.3158726932168733E-2</c:v>
                </c:pt>
                <c:pt idx="8">
                  <c:v>8.3158726932097929E-2</c:v>
                </c:pt>
                <c:pt idx="9">
                  <c:v>8.1478726932061679E-2</c:v>
                </c:pt>
                <c:pt idx="10">
                  <c:v>8.1478726932047579E-2</c:v>
                </c:pt>
                <c:pt idx="11">
                  <c:v>8.1985226931962543E-2</c:v>
                </c:pt>
                <c:pt idx="12">
                  <c:v>8.6206461626005634E-2</c:v>
                </c:pt>
                <c:pt idx="13">
                  <c:v>9.0842086932113333E-2</c:v>
                </c:pt>
                <c:pt idx="14">
                  <c:v>9.2388086931961516E-2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9.2277026932052503E-2</c:v>
                </c:pt>
                <c:pt idx="27">
                  <c:v>9.2341726932019683E-2</c:v>
                </c:pt>
                <c:pt idx="28">
                  <c:v>9.5134086932020565E-2</c:v>
                </c:pt>
                <c:pt idx="29">
                  <c:v>9.650375693199463E-2</c:v>
                </c:pt>
                <c:pt idx="30">
                  <c:v>9.6068726931889725E-2</c:v>
                </c:pt>
                <c:pt idx="31">
                  <c:v>0.10007715693203069</c:v>
                </c:pt>
                <c:pt idx="32">
                  <c:v>0.10650442693214759</c:v>
                </c:pt>
                <c:pt idx="33">
                  <c:v>0.10713872693212088</c:v>
                </c:pt>
                <c:pt idx="34">
                  <c:v>0.10714815550355201</c:v>
                </c:pt>
                <c:pt idx="35">
                  <c:v>0.10743552693209329</c:v>
                </c:pt>
                <c:pt idx="36">
                  <c:v>0.10859712693202554</c:v>
                </c:pt>
                <c:pt idx="37">
                  <c:v>0.1120168069320755</c:v>
                </c:pt>
                <c:pt idx="38">
                  <c:v>0.11207872693208301</c:v>
                </c:pt>
                <c:pt idx="39">
                  <c:v>0.11207872693208301</c:v>
                </c:pt>
                <c:pt idx="40">
                  <c:v>0.11232048734855482</c:v>
                </c:pt>
                <c:pt idx="41">
                  <c:v>0.11384039359882056</c:v>
                </c:pt>
                <c:pt idx="42">
                  <c:v>0.11723872693197308</c:v>
                </c:pt>
                <c:pt idx="43">
                  <c:v>0.11800092693206922</c:v>
                </c:pt>
                <c:pt idx="44">
                  <c:v>0.11844872693204421</c:v>
                </c:pt>
                <c:pt idx="45">
                  <c:v>0.11844872693204421</c:v>
                </c:pt>
                <c:pt idx="46">
                  <c:v>0.1187203269320493</c:v>
                </c:pt>
                <c:pt idx="47">
                  <c:v>0.11880872693204482</c:v>
                </c:pt>
                <c:pt idx="48">
                  <c:v>0.11880872693204482</c:v>
                </c:pt>
                <c:pt idx="49">
                  <c:v>0.11880872693204482</c:v>
                </c:pt>
                <c:pt idx="50">
                  <c:v>0.11880872693204482</c:v>
                </c:pt>
                <c:pt idx="51">
                  <c:v>0.11881872693209061</c:v>
                </c:pt>
                <c:pt idx="52">
                  <c:v>0.11941377693193571</c:v>
                </c:pt>
                <c:pt idx="53">
                  <c:v>0.12095177693217365</c:v>
                </c:pt>
                <c:pt idx="54">
                  <c:v>0.12381370693195518</c:v>
                </c:pt>
                <c:pt idx="55">
                  <c:v>0.1248133669321021</c:v>
                </c:pt>
                <c:pt idx="56">
                  <c:v>0.12532852074652112</c:v>
                </c:pt>
                <c:pt idx="57">
                  <c:v>0.12637914693206653</c:v>
                </c:pt>
                <c:pt idx="58">
                  <c:v>0.12786872693217788</c:v>
                </c:pt>
                <c:pt idx="59">
                  <c:v>0.12803737558076053</c:v>
                </c:pt>
                <c:pt idx="60">
                  <c:v>0.1299895377427874</c:v>
                </c:pt>
                <c:pt idx="61">
                  <c:v>0.13051122693210004</c:v>
                </c:pt>
                <c:pt idx="62">
                  <c:v>0.13097508693203971</c:v>
                </c:pt>
                <c:pt idx="63">
                  <c:v>0.13042162693217563</c:v>
                </c:pt>
                <c:pt idx="64">
                  <c:v>0.13038872693218187</c:v>
                </c:pt>
                <c:pt idx="65">
                  <c:v>0.13038872693218187</c:v>
                </c:pt>
                <c:pt idx="66">
                  <c:v>0.13044608693201137</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0.13271902693212248</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0.12812872693208954</c:v>
                </c:pt>
                <c:pt idx="120">
                  <c:v>0.12740072693206628</c:v>
                </c:pt>
                <c:pt idx="121">
                  <c:v>0.12657064693209463</c:v>
                </c:pt>
                <c:pt idx="122">
                  <c:v>0.12659185193199121</c:v>
                </c:pt>
                <c:pt idx="123">
                  <c:v>0.12486432693209792</c:v>
                </c:pt>
                <c:pt idx="124">
                  <c:v>0.12332872693210123</c:v>
                </c:pt>
                <c:pt idx="125">
                  <c:v>0.12288864693208269</c:v>
                </c:pt>
                <c:pt idx="126">
                  <c:v>0.12322882693203513</c:v>
                </c:pt>
                <c:pt idx="127">
                  <c:v>0.12301362693190775</c:v>
                </c:pt>
                <c:pt idx="128">
                  <c:v>0.12284872693204818</c:v>
                </c:pt>
                <c:pt idx="129">
                  <c:v>0.12204554511370702</c:v>
                </c:pt>
                <c:pt idx="130">
                  <c:v>0.12166428693201713</c:v>
                </c:pt>
                <c:pt idx="131">
                  <c:v>0.12369502693196963</c:v>
                </c:pt>
                <c:pt idx="132">
                  <c:v>0.12396954325871008</c:v>
                </c:pt>
                <c:pt idx="133">
                  <c:v>0.12320577693205371</c:v>
                </c:pt>
                <c:pt idx="134">
                  <c:v>0.12358044693199609</c:v>
                </c:pt>
                <c:pt idx="135">
                  <c:v>0.12413272693194728</c:v>
                </c:pt>
                <c:pt idx="136">
                  <c:v>0.12446568693219733</c:v>
                </c:pt>
                <c:pt idx="137">
                  <c:v>0.12231311289684745</c:v>
                </c:pt>
                <c:pt idx="138">
                  <c:v>0.1259487269320374</c:v>
                </c:pt>
                <c:pt idx="139">
                  <c:v>0.1259487269319095</c:v>
                </c:pt>
                <c:pt idx="140">
                  <c:v>0.1259487269319095</c:v>
                </c:pt>
                <c:pt idx="141">
                  <c:v>0.12569412693211737</c:v>
                </c:pt>
                <c:pt idx="142">
                  <c:v>0.12277282693192174</c:v>
                </c:pt>
                <c:pt idx="143">
                  <c:v>0.12106286834604418</c:v>
                </c:pt>
                <c:pt idx="144">
                  <c:v>0.12104522693188392</c:v>
                </c:pt>
                <c:pt idx="145">
                  <c:v>0.12091452693212552</c:v>
                </c:pt>
                <c:pt idx="146">
                  <c:v>0.12091872693204664</c:v>
                </c:pt>
                <c:pt idx="147">
                  <c:v>0.12143872693202699</c:v>
                </c:pt>
                <c:pt idx="148">
                  <c:v>0.11928153501284555</c:v>
                </c:pt>
                <c:pt idx="149">
                  <c:v>0.11801872693199314</c:v>
                </c:pt>
                <c:pt idx="150">
                  <c:v>0.11801872693199314</c:v>
                </c:pt>
                <c:pt idx="151">
                  <c:v>0.11819442693190778</c:v>
                </c:pt>
                <c:pt idx="152">
                  <c:v>0.11860924693209554</c:v>
                </c:pt>
                <c:pt idx="153">
                  <c:v>0.11979138693207859</c:v>
                </c:pt>
                <c:pt idx="154">
                  <c:v>0.11771624693207652</c:v>
                </c:pt>
                <c:pt idx="155">
                  <c:v>0.11779872693206529</c:v>
                </c:pt>
                <c:pt idx="156">
                  <c:v>0.11897372693194114</c:v>
                </c:pt>
                <c:pt idx="157">
                  <c:v>0.11764068693204877</c:v>
                </c:pt>
                <c:pt idx="158">
                  <c:v>0.11704847693209786</c:v>
                </c:pt>
                <c:pt idx="159">
                  <c:v>0.11696634693204552</c:v>
                </c:pt>
                <c:pt idx="160">
                  <c:v>0.11716956693189219</c:v>
                </c:pt>
                <c:pt idx="161">
                  <c:v>0.11717472693189308</c:v>
                </c:pt>
                <c:pt idx="162">
                  <c:v>0.11681917693211119</c:v>
                </c:pt>
                <c:pt idx="163">
                  <c:v>0.11719719693184062</c:v>
                </c:pt>
                <c:pt idx="164">
                  <c:v>0.1180236793130123</c:v>
                </c:pt>
                <c:pt idx="165">
                  <c:v>0.12213872693205038</c:v>
                </c:pt>
                <c:pt idx="166">
                  <c:v>0.12144048693197362</c:v>
                </c:pt>
                <c:pt idx="167">
                  <c:v>0.11962664693201978</c:v>
                </c:pt>
                <c:pt idx="168">
                  <c:v>0.12016697161307401</c:v>
                </c:pt>
                <c:pt idx="169">
                  <c:v>0.12037862693212276</c:v>
                </c:pt>
                <c:pt idx="170">
                  <c:v>0.12030252693205062</c:v>
                </c:pt>
                <c:pt idx="171">
                  <c:v>0.12006432693216602</c:v>
                </c:pt>
                <c:pt idx="172">
                  <c:v>0.11988049693189851</c:v>
                </c:pt>
                <c:pt idx="173">
                  <c:v>0.1197537269320465</c:v>
                </c:pt>
                <c:pt idx="174">
                  <c:v>0.12460687508019003</c:v>
                </c:pt>
                <c:pt idx="175">
                  <c:v>0.12470607693195782</c:v>
                </c:pt>
                <c:pt idx="176">
                  <c:v>0.12377312693217871</c:v>
                </c:pt>
                <c:pt idx="177">
                  <c:v>0.12442532693191342</c:v>
                </c:pt>
                <c:pt idx="178">
                  <c:v>0.124750136932022</c:v>
                </c:pt>
                <c:pt idx="179">
                  <c:v>0.12486442693199275</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0.13241305682899493</c:v>
                </c:pt>
                <c:pt idx="188">
                  <c:v>0.13235435958507941</c:v>
                </c:pt>
                <c:pt idx="189">
                  <c:v>0.13288432693208563</c:v>
                </c:pt>
                <c:pt idx="190">
                  <c:v>0.13350872693192173</c:v>
                </c:pt>
                <c:pt idx="191">
                  <c:v>0.13274544693204898</c:v>
                </c:pt>
                <c:pt idx="192">
                  <c:v>0.13478017023089706</c:v>
                </c:pt>
                <c:pt idx="193">
                  <c:v>0.134435804854036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0.12352872693196579</c:v>
                </c:pt>
                <c:pt idx="203">
                  <c:v>0.12352872693203683</c:v>
                </c:pt>
                <c:pt idx="204">
                  <c:v>0.12352872693205114</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0.13042923693220174</c:v>
                </c:pt>
                <c:pt idx="214">
                  <c:v>0.13017592693208224</c:v>
                </c:pt>
                <c:pt idx="215">
                  <c:v>0.12920342693193734</c:v>
                </c:pt>
                <c:pt idx="216">
                  <c:v>0.12782567693209038</c:v>
                </c:pt>
                <c:pt idx="217">
                  <c:v>0.12801842693191645</c:v>
                </c:pt>
                <c:pt idx="218">
                  <c:v>0.12794913097246835</c:v>
                </c:pt>
                <c:pt idx="219">
                  <c:v>0.12794872693210391</c:v>
                </c:pt>
                <c:pt idx="220">
                  <c:v>0.12724872693208056</c:v>
                </c:pt>
                <c:pt idx="221">
                  <c:v>0.12724872693183897</c:v>
                </c:pt>
                <c:pt idx="222">
                  <c:v>0.12579426693190499</c:v>
                </c:pt>
                <c:pt idx="223">
                  <c:v>0.12530312693210988</c:v>
                </c:pt>
                <c:pt idx="224">
                  <c:v>0.12538372693215613</c:v>
                </c:pt>
                <c:pt idx="225">
                  <c:v>0.1253010769321321</c:v>
                </c:pt>
                <c:pt idx="226">
                  <c:v>0.12516362693212102</c:v>
                </c:pt>
                <c:pt idx="227">
                  <c:v>0.12523872693218152</c:v>
                </c:pt>
                <c:pt idx="228">
                  <c:v>0.12164872693203679</c:v>
                </c:pt>
                <c:pt idx="229">
                  <c:v>0.12133776693200106</c:v>
                </c:pt>
                <c:pt idx="230">
                  <c:v>0.12092442693200672</c:v>
                </c:pt>
                <c:pt idx="231">
                  <c:v>0.12121460693198605</c:v>
                </c:pt>
                <c:pt idx="232">
                  <c:v>0.12115877693210569</c:v>
                </c:pt>
                <c:pt idx="233">
                  <c:v>0.12107872693209742</c:v>
                </c:pt>
                <c:pt idx="234">
                  <c:v>0.12153687693195565</c:v>
                </c:pt>
                <c:pt idx="235">
                  <c:v>0.12268946693200178</c:v>
                </c:pt>
                <c:pt idx="236">
                  <c:v>0.12265872693207316</c:v>
                </c:pt>
                <c:pt idx="237">
                  <c:v>0.12346435193198629</c:v>
                </c:pt>
                <c:pt idx="238">
                  <c:v>0.12360872693193445</c:v>
                </c:pt>
                <c:pt idx="239">
                  <c:v>0.12360872693199126</c:v>
                </c:pt>
                <c:pt idx="240">
                  <c:v>0.12360872693199126</c:v>
                </c:pt>
                <c:pt idx="241">
                  <c:v>0.12360872693199126</c:v>
                </c:pt>
                <c:pt idx="242">
                  <c:v>0.12360872693199126</c:v>
                </c:pt>
                <c:pt idx="243">
                  <c:v>0.1245548559644476</c:v>
                </c:pt>
                <c:pt idx="244">
                  <c:v>0.1270087269321607</c:v>
                </c:pt>
                <c:pt idx="245">
                  <c:v>0.12894973816786207</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0.12869872693205733</c:v>
                </c:pt>
                <c:pt idx="264">
                  <c:v>0.12869872693205733</c:v>
                </c:pt>
                <c:pt idx="265">
                  <c:v>0.12846822693204274</c:v>
                </c:pt>
                <c:pt idx="266">
                  <c:v>0.12662772693202837</c:v>
                </c:pt>
                <c:pt idx="267">
                  <c:v>0.12655872693198914</c:v>
                </c:pt>
                <c:pt idx="268">
                  <c:v>0.12544782949611041</c:v>
                </c:pt>
                <c:pt idx="269">
                  <c:v>0.12367472693208052</c:v>
                </c:pt>
                <c:pt idx="270">
                  <c:v>0.12367472693210885</c:v>
                </c:pt>
                <c:pt idx="271">
                  <c:v>0.12367472693210885</c:v>
                </c:pt>
                <c:pt idx="272">
                  <c:v>0.12367472693210885</c:v>
                </c:pt>
                <c:pt idx="273">
                  <c:v>0.12367472693210885</c:v>
                </c:pt>
                <c:pt idx="274">
                  <c:v>0.12367472693210885</c:v>
                </c:pt>
                <c:pt idx="275">
                  <c:v>0.12367472693210885</c:v>
                </c:pt>
                <c:pt idx="276">
                  <c:v>0.12367472693210885</c:v>
                </c:pt>
                <c:pt idx="277">
                  <c:v>0.12367472693210885</c:v>
                </c:pt>
                <c:pt idx="278">
                  <c:v>0.12367472693213728</c:v>
                </c:pt>
                <c:pt idx="279">
                  <c:v>0.12367472693210885</c:v>
                </c:pt>
                <c:pt idx="280">
                  <c:v>0.12367472693210885</c:v>
                </c:pt>
                <c:pt idx="281">
                  <c:v>0.12367472693210885</c:v>
                </c:pt>
                <c:pt idx="282">
                  <c:v>0.12367472693210885</c:v>
                </c:pt>
                <c:pt idx="283">
                  <c:v>0.12367472693210885</c:v>
                </c:pt>
                <c:pt idx="284">
                  <c:v>0.12367472693217998</c:v>
                </c:pt>
                <c:pt idx="285">
                  <c:v>0.12367472693210885</c:v>
                </c:pt>
                <c:pt idx="286">
                  <c:v>0.12367472693210885</c:v>
                </c:pt>
                <c:pt idx="287">
                  <c:v>0.12367472693210885</c:v>
                </c:pt>
                <c:pt idx="288">
                  <c:v>0.12367472693210885</c:v>
                </c:pt>
                <c:pt idx="289">
                  <c:v>0.12250054511402197</c:v>
                </c:pt>
                <c:pt idx="290">
                  <c:v>0.11848352693215261</c:v>
                </c:pt>
                <c:pt idx="291">
                  <c:v>0.11839872693212797</c:v>
                </c:pt>
                <c:pt idx="292">
                  <c:v>0.11839872693212797</c:v>
                </c:pt>
                <c:pt idx="293">
                  <c:v>0.11839872693212797</c:v>
                </c:pt>
                <c:pt idx="294">
                  <c:v>0.11839872693212797</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0.11856872693198317</c:v>
                </c:pt>
                <c:pt idx="303">
                  <c:v>0.11856872693198317</c:v>
                </c:pt>
                <c:pt idx="304">
                  <c:v>0.11846822693189565</c:v>
                </c:pt>
                <c:pt idx="305">
                  <c:v>0.11727372693228272</c:v>
                </c:pt>
                <c:pt idx="306">
                  <c:v>0.11732822693213067</c:v>
                </c:pt>
                <c:pt idx="307">
                  <c:v>0.11760872693209026</c:v>
                </c:pt>
                <c:pt idx="308">
                  <c:v>0.11780752693212548</c:v>
                </c:pt>
                <c:pt idx="309">
                  <c:v>0.11938162693202514</c:v>
                </c:pt>
                <c:pt idx="310">
                  <c:v>0.11940245033638069</c:v>
                </c:pt>
                <c:pt idx="311">
                  <c:v>0.11865872693212509</c:v>
                </c:pt>
                <c:pt idx="312">
                  <c:v>0.11806287693205776</c:v>
                </c:pt>
                <c:pt idx="313">
                  <c:v>0.11717872693213863</c:v>
                </c:pt>
                <c:pt idx="314">
                  <c:v>0.11614692048036106</c:v>
                </c:pt>
                <c:pt idx="315">
                  <c:v>0.1123765394321623</c:v>
                </c:pt>
                <c:pt idx="316">
                  <c:v>0.11271788693215967</c:v>
                </c:pt>
                <c:pt idx="317">
                  <c:v>0.11305472693217666</c:v>
                </c:pt>
                <c:pt idx="318">
                  <c:v>0.11312200693203082</c:v>
                </c:pt>
                <c:pt idx="319">
                  <c:v>0.11325862693215072</c:v>
                </c:pt>
                <c:pt idx="320">
                  <c:v>0.11346497693215009</c:v>
                </c:pt>
                <c:pt idx="321">
                  <c:v>0.11346317956359557</c:v>
                </c:pt>
                <c:pt idx="322">
                  <c:v>0.11229200693192375</c:v>
                </c:pt>
                <c:pt idx="323">
                  <c:v>0.11226872693191613</c:v>
                </c:pt>
                <c:pt idx="324">
                  <c:v>0.11243077693211512</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0.11113383693188453</c:v>
                </c:pt>
                <c:pt idx="336">
                  <c:v>0.11032372693190978</c:v>
                </c:pt>
                <c:pt idx="337">
                  <c:v>0.11045603693230531</c:v>
                </c:pt>
                <c:pt idx="338">
                  <c:v>0.11042272693229931</c:v>
                </c:pt>
                <c:pt idx="339">
                  <c:v>0.11019560693216604</c:v>
                </c:pt>
                <c:pt idx="340">
                  <c:v>0.11008872693216175</c:v>
                </c:pt>
                <c:pt idx="341">
                  <c:v>0.11008872693216175</c:v>
                </c:pt>
                <c:pt idx="342">
                  <c:v>0.11008872693213342</c:v>
                </c:pt>
                <c:pt idx="343">
                  <c:v>0.11008872693203386</c:v>
                </c:pt>
                <c:pt idx="344">
                  <c:v>0.11008872693216175</c:v>
                </c:pt>
                <c:pt idx="345">
                  <c:v>0.11008872693216175</c:v>
                </c:pt>
                <c:pt idx="346">
                  <c:v>0.10891152693196218</c:v>
                </c:pt>
                <c:pt idx="347">
                  <c:v>0.10783772693208983</c:v>
                </c:pt>
                <c:pt idx="348">
                  <c:v>0.10374244410365949</c:v>
                </c:pt>
                <c:pt idx="349">
                  <c:v>0.1020287269320905</c:v>
                </c:pt>
                <c:pt idx="350">
                  <c:v>0.1020287269320905</c:v>
                </c:pt>
                <c:pt idx="351">
                  <c:v>0.1020287269320905</c:v>
                </c:pt>
                <c:pt idx="352">
                  <c:v>0.1020149269321422</c:v>
                </c:pt>
                <c:pt idx="353">
                  <c:v>0.10221229258867506</c:v>
                </c:pt>
                <c:pt idx="354">
                  <c:v>0.10398283693200483</c:v>
                </c:pt>
                <c:pt idx="355">
                  <c:v>0.10571577693200168</c:v>
                </c:pt>
                <c:pt idx="356">
                  <c:v>0.10482722693208762</c:v>
                </c:pt>
                <c:pt idx="357">
                  <c:v>0.10482272693208497</c:v>
                </c:pt>
                <c:pt idx="358">
                  <c:v>0.10482272693208497</c:v>
                </c:pt>
                <c:pt idx="359">
                  <c:v>0.10491079472866716</c:v>
                </c:pt>
                <c:pt idx="360">
                  <c:v>9.9594998536943993E-2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9.8604726932066844E-2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9.5635066932104232E-2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0.10086272693207846</c:v>
                </c:pt>
                <c:pt idx="397">
                  <c:v>0.10094272693197605</c:v>
                </c:pt>
                <c:pt idx="398">
                  <c:v>0.10121872693187602</c:v>
                </c:pt>
                <c:pt idx="399">
                  <c:v>0.10121872693193294</c:v>
                </c:pt>
                <c:pt idx="400">
                  <c:v>0.10121872693187602</c:v>
                </c:pt>
                <c:pt idx="401">
                  <c:v>0.10122822693219313</c:v>
                </c:pt>
                <c:pt idx="402">
                  <c:v>0.10160732693204011</c:v>
                </c:pt>
                <c:pt idx="403">
                  <c:v>0.10174902693216836</c:v>
                </c:pt>
                <c:pt idx="404">
                  <c:v>0.10161352693201323</c:v>
                </c:pt>
                <c:pt idx="405">
                  <c:v>0.10173272693197115</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9.8898726932049194E-2</c:v>
                </c:pt>
                <c:pt idx="414">
                  <c:v>9.8771291034523756E-2</c:v>
                </c:pt>
                <c:pt idx="415">
                  <c:v>9.8114566931968766E-2</c:v>
                </c:pt>
                <c:pt idx="416">
                  <c:v>9.8146426932004482E-2</c:v>
                </c:pt>
                <c:pt idx="417">
                  <c:v>0.10040038693209397</c:v>
                </c:pt>
                <c:pt idx="418">
                  <c:v>0.10166610066947612</c:v>
                </c:pt>
                <c:pt idx="419">
                  <c:v>0.10166872693209003</c:v>
                </c:pt>
                <c:pt idx="420">
                  <c:v>0.10163372693199367</c:v>
                </c:pt>
                <c:pt idx="421">
                  <c:v>0.10163372693206457</c:v>
                </c:pt>
                <c:pt idx="422">
                  <c:v>0.1011699097277301</c:v>
                </c:pt>
                <c:pt idx="423">
                  <c:v>0.10138872693195822</c:v>
                </c:pt>
                <c:pt idx="424">
                  <c:v>0.101427726932002</c:v>
                </c:pt>
                <c:pt idx="425">
                  <c:v>0.10164872693196988</c:v>
                </c:pt>
                <c:pt idx="426">
                  <c:v>0.10164872693196988</c:v>
                </c:pt>
                <c:pt idx="427">
                  <c:v>0.10142966693203449</c:v>
                </c:pt>
                <c:pt idx="428">
                  <c:v>0.10085872693188966</c:v>
                </c:pt>
                <c:pt idx="429">
                  <c:v>0.10085872693187525</c:v>
                </c:pt>
                <c:pt idx="430">
                  <c:v>0.10085872693187525</c:v>
                </c:pt>
                <c:pt idx="431">
                  <c:v>0.10085872693193212</c:v>
                </c:pt>
                <c:pt idx="432">
                  <c:v>0.10099192693208203</c:v>
                </c:pt>
                <c:pt idx="433">
                  <c:v>0.10122872693213508</c:v>
                </c:pt>
                <c:pt idx="434">
                  <c:v>0.10122872693213508</c:v>
                </c:pt>
                <c:pt idx="435">
                  <c:v>0.1010587669320131</c:v>
                </c:pt>
                <c:pt idx="436">
                  <c:v>0.10067872693184662</c:v>
                </c:pt>
                <c:pt idx="437">
                  <c:v>0.10067872693184662</c:v>
                </c:pt>
                <c:pt idx="438">
                  <c:v>0.10067872693205988</c:v>
                </c:pt>
                <c:pt idx="439">
                  <c:v>0.100678726932003</c:v>
                </c:pt>
                <c:pt idx="440">
                  <c:v>0.10118052468504857</c:v>
                </c:pt>
                <c:pt idx="441">
                  <c:v>0.10125872693217276</c:v>
                </c:pt>
                <c:pt idx="442">
                  <c:v>0.10144432693213919</c:v>
                </c:pt>
                <c:pt idx="443">
                  <c:v>0.10183872693210112</c:v>
                </c:pt>
                <c:pt idx="444">
                  <c:v>0.10183872693210112</c:v>
                </c:pt>
                <c:pt idx="445">
                  <c:v>0.10395219157862812</c:v>
                </c:pt>
                <c:pt idx="446">
                  <c:v>0.10535872693185412</c:v>
                </c:pt>
                <c:pt idx="447">
                  <c:v>0.10535872693209568</c:v>
                </c:pt>
                <c:pt idx="448">
                  <c:v>0.10480872693203494</c:v>
                </c:pt>
                <c:pt idx="449">
                  <c:v>0.10480872693203494</c:v>
                </c:pt>
                <c:pt idx="450">
                  <c:v>0.10480872693203494</c:v>
                </c:pt>
                <c:pt idx="451">
                  <c:v>0.10480872693203494</c:v>
                </c:pt>
                <c:pt idx="452">
                  <c:v>0.10560862592207357</c:v>
                </c:pt>
                <c:pt idx="453">
                  <c:v>0.10590872693214251</c:v>
                </c:pt>
                <c:pt idx="454">
                  <c:v>0.10590872693214251</c:v>
                </c:pt>
                <c:pt idx="455">
                  <c:v>0.10590872693214251</c:v>
                </c:pt>
                <c:pt idx="456">
                  <c:v>0.10590872693200026</c:v>
                </c:pt>
                <c:pt idx="457">
                  <c:v>0.10401872693194056</c:v>
                </c:pt>
                <c:pt idx="458">
                  <c:v>0.10401872693194056</c:v>
                </c:pt>
                <c:pt idx="459">
                  <c:v>0.10401872693199722</c:v>
                </c:pt>
                <c:pt idx="460">
                  <c:v>0.10401872693199722</c:v>
                </c:pt>
                <c:pt idx="461">
                  <c:v>0.10426792693222368</c:v>
                </c:pt>
                <c:pt idx="462">
                  <c:v>0.10455552693198948</c:v>
                </c:pt>
                <c:pt idx="463">
                  <c:v>0.10459872693195421</c:v>
                </c:pt>
                <c:pt idx="464">
                  <c:v>0.10201850305149661</c:v>
                </c:pt>
                <c:pt idx="465">
                  <c:v>0.10004366693196692</c:v>
                </c:pt>
                <c:pt idx="466">
                  <c:v>9.8968926932130552E-2</c:v>
                </c:pt>
                <c:pt idx="467">
                  <c:v>9.8579476932073723E-2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9.7570226932049503E-2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9.3058126932050234E-2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9.5534543258481042E-2</c:v>
                </c:pt>
                <c:pt idx="502">
                  <c:v>9.5528726931917204E-2</c:v>
                </c:pt>
                <c:pt idx="503">
                  <c:v>9.5003726932148411E-2</c:v>
                </c:pt>
                <c:pt idx="504">
                  <c:v>9.5003726932091595E-2</c:v>
                </c:pt>
                <c:pt idx="505">
                  <c:v>9.4902326932200062E-2</c:v>
                </c:pt>
                <c:pt idx="506">
                  <c:v>9.4522726932126683E-2</c:v>
                </c:pt>
                <c:pt idx="507">
                  <c:v>9.4522726932126683E-2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9.0028726932090131E-2</c:v>
                </c:pt>
                <c:pt idx="554">
                  <c:v>9.0028726932090131E-2</c:v>
                </c:pt>
                <c:pt idx="555">
                  <c:v>9.0028726932132527E-2</c:v>
                </c:pt>
                <c:pt idx="556">
                  <c:v>9.0028726932132527E-2</c:v>
                </c:pt>
                <c:pt idx="557">
                  <c:v>8.9922257544373024E-2</c:v>
                </c:pt>
                <c:pt idx="558">
                  <c:v>8.9726926932215442E-2</c:v>
                </c:pt>
                <c:pt idx="559">
                  <c:v>9.0584776932061725E-2</c:v>
                </c:pt>
                <c:pt idx="560">
                  <c:v>9.0913726932001199E-2</c:v>
                </c:pt>
                <c:pt idx="561">
                  <c:v>9.0913726932001199E-2</c:v>
                </c:pt>
                <c:pt idx="562">
                  <c:v>9.0913726932072364E-2</c:v>
                </c:pt>
                <c:pt idx="563">
                  <c:v>9.0913726931972833E-2</c:v>
                </c:pt>
                <c:pt idx="564">
                  <c:v>8.9723916931973263E-2</c:v>
                </c:pt>
                <c:pt idx="565">
                  <c:v>8.702412693189418E-2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8.6658726932043614E-2</c:v>
                </c:pt>
                <c:pt idx="581">
                  <c:v>8.6658726932043614E-2</c:v>
                </c:pt>
                <c:pt idx="582">
                  <c:v>8.6658726932114447E-2</c:v>
                </c:pt>
                <c:pt idx="583">
                  <c:v>8.6658726932100208E-2</c:v>
                </c:pt>
                <c:pt idx="584">
                  <c:v>8.6771826932107526E-2</c:v>
                </c:pt>
                <c:pt idx="585">
                  <c:v>8.6948726932092754E-2</c:v>
                </c:pt>
                <c:pt idx="586">
                  <c:v>8.7018326932082099E-2</c:v>
                </c:pt>
                <c:pt idx="587">
                  <c:v>8.8091326932016392E-2</c:v>
                </c:pt>
                <c:pt idx="588">
                  <c:v>8.8050826932019252E-2</c:v>
                </c:pt>
                <c:pt idx="589">
                  <c:v>8.7973512646314367E-2</c:v>
                </c:pt>
                <c:pt idx="590">
                  <c:v>8.7958726932044026E-2</c:v>
                </c:pt>
                <c:pt idx="591">
                  <c:v>8.7964526931927023E-2</c:v>
                </c:pt>
                <c:pt idx="592">
                  <c:v>8.796872693194753E-2</c:v>
                </c:pt>
                <c:pt idx="593">
                  <c:v>8.8677326932114234E-2</c:v>
                </c:pt>
                <c:pt idx="594">
                  <c:v>8.9138726932120008E-2</c:v>
                </c:pt>
                <c:pt idx="595">
                  <c:v>8.9121255667663712E-2</c:v>
                </c:pt>
                <c:pt idx="596">
                  <c:v>8.9836426932123722E-2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9.209494693215016E-2</c:v>
                </c:pt>
                <c:pt idx="605">
                  <c:v>9.4528726932196841E-2</c:v>
                </c:pt>
                <c:pt idx="606">
                  <c:v>9.4528726931997764E-2</c:v>
                </c:pt>
                <c:pt idx="607">
                  <c:v>9.4528726931983734E-2</c:v>
                </c:pt>
                <c:pt idx="608">
                  <c:v>9.4528726932196841E-2</c:v>
                </c:pt>
                <c:pt idx="609">
                  <c:v>9.4239206931987965E-2</c:v>
                </c:pt>
                <c:pt idx="610">
                  <c:v>9.3912726932018145E-2</c:v>
                </c:pt>
                <c:pt idx="611">
                  <c:v>9.3912726932018145E-2</c:v>
                </c:pt>
                <c:pt idx="612">
                  <c:v>9.3920826932148579E-2</c:v>
                </c:pt>
                <c:pt idx="613">
                  <c:v>9.4056938696880754E-2</c:v>
                </c:pt>
                <c:pt idx="614">
                  <c:v>9.526422693210175E-2</c:v>
                </c:pt>
                <c:pt idx="615">
                  <c:v>9.5288726932039963E-2</c:v>
                </c:pt>
                <c:pt idx="616">
                  <c:v>9.5288726931997289E-2</c:v>
                </c:pt>
                <c:pt idx="617">
                  <c:v>9.5569626931876761E-2</c:v>
                </c:pt>
                <c:pt idx="618">
                  <c:v>9.6095406932065197E-2</c:v>
                </c:pt>
                <c:pt idx="619">
                  <c:v>9.7124189297801464E-2</c:v>
                </c:pt>
                <c:pt idx="620">
                  <c:v>9.8114312038376603E-2</c:v>
                </c:pt>
                <c:pt idx="621">
                  <c:v>9.9757576931949962E-2</c:v>
                </c:pt>
                <c:pt idx="622">
                  <c:v>0.10003872693204142</c:v>
                </c:pt>
                <c:pt idx="623">
                  <c:v>0.10061741380067687</c:v>
                </c:pt>
                <c:pt idx="624">
                  <c:v>0.10389075591741945</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0.11022372693206266</c:v>
                </c:pt>
                <c:pt idx="633">
                  <c:v>0.10986077170811405</c:v>
                </c:pt>
                <c:pt idx="634">
                  <c:v>0.10964472693208945</c:v>
                </c:pt>
                <c:pt idx="635">
                  <c:v>0.10964472693208945</c:v>
                </c:pt>
                <c:pt idx="636">
                  <c:v>0.10995216693218879</c:v>
                </c:pt>
                <c:pt idx="637">
                  <c:v>0.11029872693220025</c:v>
                </c:pt>
                <c:pt idx="638">
                  <c:v>0.1106003269321576</c:v>
                </c:pt>
                <c:pt idx="639">
                  <c:v>0.11106822693217566</c:v>
                </c:pt>
                <c:pt idx="640">
                  <c:v>0.11166872693215184</c:v>
                </c:pt>
                <c:pt idx="641">
                  <c:v>0.11166872693205222</c:v>
                </c:pt>
                <c:pt idx="642">
                  <c:v>0.11238372693215126</c:v>
                </c:pt>
                <c:pt idx="643">
                  <c:v>0.11324227041033938</c:v>
                </c:pt>
                <c:pt idx="644">
                  <c:v>0.11373784457897798</c:v>
                </c:pt>
                <c:pt idx="645">
                  <c:v>0.11373872693201313</c:v>
                </c:pt>
                <c:pt idx="646">
                  <c:v>0.11373872693201313</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c:v>
                </c:pt>
                <c:pt idx="655">
                  <c:v>0.1191995228504652</c:v>
                </c:pt>
                <c:pt idx="656">
                  <c:v>0.12041872693214373</c:v>
                </c:pt>
                <c:pt idx="657">
                  <c:v>0.12041872693214373</c:v>
                </c:pt>
                <c:pt idx="658">
                  <c:v>0.12041872693214373</c:v>
                </c:pt>
                <c:pt idx="659">
                  <c:v>0.12053592693206397</c:v>
                </c:pt>
                <c:pt idx="660">
                  <c:v>0.12322572693217675</c:v>
                </c:pt>
                <c:pt idx="661">
                  <c:v>0.12322872693209797</c:v>
                </c:pt>
                <c:pt idx="662">
                  <c:v>0.12322872693211231</c:v>
                </c:pt>
                <c:pt idx="663">
                  <c:v>0.12322872693209797</c:v>
                </c:pt>
                <c:pt idx="664">
                  <c:v>0.12322872693209797</c:v>
                </c:pt>
                <c:pt idx="665">
                  <c:v>0.12322872693209797</c:v>
                </c:pt>
                <c:pt idx="666">
                  <c:v>0.12322872693209797</c:v>
                </c:pt>
                <c:pt idx="667">
                  <c:v>0.12322872693215489</c:v>
                </c:pt>
                <c:pt idx="668">
                  <c:v>0.1242737269320887</c:v>
                </c:pt>
                <c:pt idx="669">
                  <c:v>0.12526215550350628</c:v>
                </c:pt>
                <c:pt idx="670">
                  <c:v>0.1275938369320074</c:v>
                </c:pt>
                <c:pt idx="671">
                  <c:v>0.12900376693195867</c:v>
                </c:pt>
                <c:pt idx="672">
                  <c:v>0.12902272693194983</c:v>
                </c:pt>
                <c:pt idx="673">
                  <c:v>0.12902272693194983</c:v>
                </c:pt>
                <c:pt idx="674">
                  <c:v>0.12902272693194983</c:v>
                </c:pt>
                <c:pt idx="675">
                  <c:v>0.12902272693194983</c:v>
                </c:pt>
                <c:pt idx="676">
                  <c:v>0.12902272693194983</c:v>
                </c:pt>
                <c:pt idx="677">
                  <c:v>0.13009672693199548</c:v>
                </c:pt>
                <c:pt idx="678">
                  <c:v>0.13658291297865302</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0.13856679144817036</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0.13454883693206948</c:v>
                </c:pt>
                <c:pt idx="727">
                  <c:v>0.1299827469320434</c:v>
                </c:pt>
                <c:pt idx="728">
                  <c:v>0.12981872693214314</c:v>
                </c:pt>
                <c:pt idx="729">
                  <c:v>0.12981872693214314</c:v>
                </c:pt>
                <c:pt idx="730">
                  <c:v>0.12981872693214314</c:v>
                </c:pt>
                <c:pt idx="731">
                  <c:v>0.12981872693204366</c:v>
                </c:pt>
                <c:pt idx="732">
                  <c:v>0.12913872693208334</c:v>
                </c:pt>
                <c:pt idx="733">
                  <c:v>0.12725951693204252</c:v>
                </c:pt>
                <c:pt idx="734">
                  <c:v>0.12470472693196685</c:v>
                </c:pt>
                <c:pt idx="735">
                  <c:v>0.12470472693196685</c:v>
                </c:pt>
                <c:pt idx="736">
                  <c:v>0.12470472693196685</c:v>
                </c:pt>
                <c:pt idx="737">
                  <c:v>0.12470472693205219</c:v>
                </c:pt>
                <c:pt idx="738">
                  <c:v>0.12470472693198124</c:v>
                </c:pt>
                <c:pt idx="739">
                  <c:v>0.12470472693195278</c:v>
                </c:pt>
                <c:pt idx="740">
                  <c:v>0.12470472693196685</c:v>
                </c:pt>
                <c:pt idx="741">
                  <c:v>0.12503586693198088</c:v>
                </c:pt>
                <c:pt idx="742">
                  <c:v>0.12649752693184269</c:v>
                </c:pt>
                <c:pt idx="743">
                  <c:v>0.12652872693183767</c:v>
                </c:pt>
                <c:pt idx="744">
                  <c:v>0.1266638289728661</c:v>
                </c:pt>
                <c:pt idx="745">
                  <c:v>0.12672872693205731</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0.13073755046137622</c:v>
                </c:pt>
                <c:pt idx="816">
                  <c:v>0.12974432693202723</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0.12767872693193255</c:v>
                </c:pt>
                <c:pt idx="852">
                  <c:v>0.12767872693189017</c:v>
                </c:pt>
                <c:pt idx="853">
                  <c:v>0.12671021693211071</c:v>
                </c:pt>
                <c:pt idx="854">
                  <c:v>0.12587332693222208</c:v>
                </c:pt>
                <c:pt idx="855">
                  <c:v>0.12611712693217214</c:v>
                </c:pt>
                <c:pt idx="856">
                  <c:v>0.12609872693215607</c:v>
                </c:pt>
                <c:pt idx="857">
                  <c:v>0.12033208693189579</c:v>
                </c:pt>
                <c:pt idx="858">
                  <c:v>0.11889564693210306</c:v>
                </c:pt>
                <c:pt idx="859">
                  <c:v>0.11560410693199709</c:v>
                </c:pt>
                <c:pt idx="860">
                  <c:v>0.11487040693205586</c:v>
                </c:pt>
                <c:pt idx="861">
                  <c:v>0.11600376693198226</c:v>
                </c:pt>
                <c:pt idx="862">
                  <c:v>0.1146693248703059</c:v>
                </c:pt>
                <c:pt idx="863">
                  <c:v>0.11427797693194466</c:v>
                </c:pt>
                <c:pt idx="864">
                  <c:v>0.1146087269320617</c:v>
                </c:pt>
                <c:pt idx="865">
                  <c:v>0.11438872693189239</c:v>
                </c:pt>
                <c:pt idx="866">
                  <c:v>0.11437132693197327</c:v>
                </c:pt>
                <c:pt idx="867">
                  <c:v>0.11373310693217338</c:v>
                </c:pt>
                <c:pt idx="868">
                  <c:v>0.1129613869320707</c:v>
                </c:pt>
                <c:pt idx="869">
                  <c:v>0.11264272693200914</c:v>
                </c:pt>
                <c:pt idx="870">
                  <c:v>0.11297656693193417</c:v>
                </c:pt>
                <c:pt idx="871">
                  <c:v>0.11333392693197211</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0.11459512693217304</c:v>
                </c:pt>
                <c:pt idx="895">
                  <c:v>0.11640049965947676</c:v>
                </c:pt>
                <c:pt idx="896">
                  <c:v>0.11843872693205526</c:v>
                </c:pt>
                <c:pt idx="897">
                  <c:v>0.11971902693218808</c:v>
                </c:pt>
                <c:pt idx="898">
                  <c:v>0.12184362693216158</c:v>
                </c:pt>
                <c:pt idx="899">
                  <c:v>0.12232872693218179</c:v>
                </c:pt>
                <c:pt idx="900">
                  <c:v>0.12232872693218179</c:v>
                </c:pt>
                <c:pt idx="901">
                  <c:v>0.12232872693218179</c:v>
                </c:pt>
                <c:pt idx="902">
                  <c:v>0.12232872693218179</c:v>
                </c:pt>
                <c:pt idx="903">
                  <c:v>0.12232872693218179</c:v>
                </c:pt>
                <c:pt idx="904">
                  <c:v>0.12212596831147972</c:v>
                </c:pt>
                <c:pt idx="905">
                  <c:v>0.12196872693215273</c:v>
                </c:pt>
                <c:pt idx="906">
                  <c:v>0.12196872693218123</c:v>
                </c:pt>
                <c:pt idx="907">
                  <c:v>0.12196872693218123</c:v>
                </c:pt>
                <c:pt idx="908">
                  <c:v>0.12131832693195577</c:v>
                </c:pt>
                <c:pt idx="909">
                  <c:v>0.12100972693205859</c:v>
                </c:pt>
                <c:pt idx="910">
                  <c:v>0.12100872693206099</c:v>
                </c:pt>
                <c:pt idx="911">
                  <c:v>0.12090212899394714</c:v>
                </c:pt>
                <c:pt idx="912">
                  <c:v>0.11993722008278973</c:v>
                </c:pt>
                <c:pt idx="913">
                  <c:v>0.1197227269321675</c:v>
                </c:pt>
                <c:pt idx="914">
                  <c:v>0.1197227269321675</c:v>
                </c:pt>
                <c:pt idx="915">
                  <c:v>0.11896266693217697</c:v>
                </c:pt>
                <c:pt idx="916">
                  <c:v>0.11843062693205311</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0.12299872693188295</c:v>
                </c:pt>
                <c:pt idx="927">
                  <c:v>0.12299872693188295</c:v>
                </c:pt>
                <c:pt idx="928">
                  <c:v>0.12299872693188295</c:v>
                </c:pt>
                <c:pt idx="929">
                  <c:v>0.12299872693188295</c:v>
                </c:pt>
                <c:pt idx="930">
                  <c:v>0.12299872693208183</c:v>
                </c:pt>
                <c:pt idx="931">
                  <c:v>0.12188872693218412</c:v>
                </c:pt>
                <c:pt idx="932">
                  <c:v>0.12194420693209926</c:v>
                </c:pt>
                <c:pt idx="933">
                  <c:v>0.1221007469320627</c:v>
                </c:pt>
                <c:pt idx="934">
                  <c:v>0.12215872693209932</c:v>
                </c:pt>
                <c:pt idx="935">
                  <c:v>0.12215872693209932</c:v>
                </c:pt>
                <c:pt idx="936">
                  <c:v>0.12186700193194612</c:v>
                </c:pt>
                <c:pt idx="937">
                  <c:v>0.12166372693181457</c:v>
                </c:pt>
                <c:pt idx="938">
                  <c:v>0.12079872693198054</c:v>
                </c:pt>
                <c:pt idx="939">
                  <c:v>0.12035022693204667</c:v>
                </c:pt>
                <c:pt idx="940">
                  <c:v>0.12191322693205123</c:v>
                </c:pt>
                <c:pt idx="941">
                  <c:v>0.12322872693209797</c:v>
                </c:pt>
                <c:pt idx="942">
                  <c:v>0.12320377847852662</c:v>
                </c:pt>
                <c:pt idx="943">
                  <c:v>0.12300872693208496</c:v>
                </c:pt>
                <c:pt idx="944">
                  <c:v>0.12273152693204305</c:v>
                </c:pt>
                <c:pt idx="945">
                  <c:v>0.12239272693206274</c:v>
                </c:pt>
                <c:pt idx="946">
                  <c:v>0.12239272693206274</c:v>
                </c:pt>
                <c:pt idx="947">
                  <c:v>0.12239272693206274</c:v>
                </c:pt>
                <c:pt idx="948">
                  <c:v>0.12239272693206274</c:v>
                </c:pt>
                <c:pt idx="949">
                  <c:v>0.12321381026522719</c:v>
                </c:pt>
                <c:pt idx="950">
                  <c:v>0.1240947269318443</c:v>
                </c:pt>
                <c:pt idx="951">
                  <c:v>0.1240947269318443</c:v>
                </c:pt>
                <c:pt idx="952">
                  <c:v>0.1240947269318443</c:v>
                </c:pt>
                <c:pt idx="953">
                  <c:v>0.1241531969318858</c:v>
                </c:pt>
                <c:pt idx="954">
                  <c:v>0.12429466443215664</c:v>
                </c:pt>
                <c:pt idx="955">
                  <c:v>0.12424872693200968</c:v>
                </c:pt>
                <c:pt idx="956">
                  <c:v>0.12424872693196699</c:v>
                </c:pt>
                <c:pt idx="957">
                  <c:v>0.12483072693218868</c:v>
                </c:pt>
                <c:pt idx="958">
                  <c:v>0.12484872693218572</c:v>
                </c:pt>
                <c:pt idx="959">
                  <c:v>0.12484872693218572</c:v>
                </c:pt>
                <c:pt idx="960">
                  <c:v>0.12517092693215612</c:v>
                </c:pt>
                <c:pt idx="961">
                  <c:v>0.12492666507640168</c:v>
                </c:pt>
                <c:pt idx="962">
                  <c:v>0.12525066693203257</c:v>
                </c:pt>
                <c:pt idx="963">
                  <c:v>0.12577436693219121</c:v>
                </c:pt>
                <c:pt idx="964">
                  <c:v>0.12431306903718564</c:v>
                </c:pt>
                <c:pt idx="965">
                  <c:v>0.12413636693192159</c:v>
                </c:pt>
                <c:pt idx="966">
                  <c:v>0.1241487269319068</c:v>
                </c:pt>
                <c:pt idx="967">
                  <c:v>0.1241487269319068</c:v>
                </c:pt>
                <c:pt idx="968">
                  <c:v>0.12412158693202023</c:v>
                </c:pt>
                <c:pt idx="969">
                  <c:v>0.12379737693204619</c:v>
                </c:pt>
                <c:pt idx="970">
                  <c:v>0.12369872693213359</c:v>
                </c:pt>
                <c:pt idx="971">
                  <c:v>0.12326952693213426</c:v>
                </c:pt>
                <c:pt idx="972">
                  <c:v>0.12311872693204862</c:v>
                </c:pt>
                <c:pt idx="973">
                  <c:v>0.12301872693207372</c:v>
                </c:pt>
                <c:pt idx="974">
                  <c:v>0.12301582693200444</c:v>
                </c:pt>
                <c:pt idx="975">
                  <c:v>0.12238092693209524</c:v>
                </c:pt>
                <c:pt idx="976">
                  <c:v>0.12235872693212002</c:v>
                </c:pt>
                <c:pt idx="977">
                  <c:v>0.12235872693212002</c:v>
                </c:pt>
                <c:pt idx="978">
                  <c:v>0.12235880940639261</c:v>
                </c:pt>
                <c:pt idx="979">
                  <c:v>0.12237002693197513</c:v>
                </c:pt>
                <c:pt idx="980">
                  <c:v>0.12250872693209659</c:v>
                </c:pt>
                <c:pt idx="981">
                  <c:v>0.12250872693202552</c:v>
                </c:pt>
                <c:pt idx="982">
                  <c:v>0.12250872693212514</c:v>
                </c:pt>
                <c:pt idx="983">
                  <c:v>0.12250872693209659</c:v>
                </c:pt>
                <c:pt idx="984">
                  <c:v>0.12223872693209628</c:v>
                </c:pt>
                <c:pt idx="985">
                  <c:v>0.12214872693212457</c:v>
                </c:pt>
                <c:pt idx="986">
                  <c:v>0.12229952693206769</c:v>
                </c:pt>
                <c:pt idx="987">
                  <c:v>0.12272872693202456</c:v>
                </c:pt>
                <c:pt idx="988">
                  <c:v>0.12272872693202456</c:v>
                </c:pt>
                <c:pt idx="989">
                  <c:v>0.12272872693210994</c:v>
                </c:pt>
                <c:pt idx="990">
                  <c:v>0.12281872693205292</c:v>
                </c:pt>
                <c:pt idx="991">
                  <c:v>0.12281872693195359</c:v>
                </c:pt>
                <c:pt idx="992">
                  <c:v>0.12281872693193949</c:v>
                </c:pt>
                <c:pt idx="993">
                  <c:v>0.12281872693195359</c:v>
                </c:pt>
                <c:pt idx="994">
                  <c:v>0.12281872693195359</c:v>
                </c:pt>
                <c:pt idx="995">
                  <c:v>0.1235245769322834</c:v>
                </c:pt>
                <c:pt idx="996">
                  <c:v>0.12390372693226967</c:v>
                </c:pt>
                <c:pt idx="997">
                  <c:v>0.12390372693226967</c:v>
                </c:pt>
                <c:pt idx="998">
                  <c:v>0.12388307693220227</c:v>
                </c:pt>
                <c:pt idx="999">
                  <c:v>0.12374372693206249</c:v>
                </c:pt>
                <c:pt idx="1000">
                  <c:v>0.12337872693207444</c:v>
                </c:pt>
                <c:pt idx="1001">
                  <c:v>0.12337872693200326</c:v>
                </c:pt>
                <c:pt idx="1002">
                  <c:v>0.12337872693200326</c:v>
                </c:pt>
                <c:pt idx="1003">
                  <c:v>0.12337872693200326</c:v>
                </c:pt>
                <c:pt idx="1004">
                  <c:v>0.12337872693200326</c:v>
                </c:pt>
                <c:pt idx="1005">
                  <c:v>0.12337872693204589</c:v>
                </c:pt>
                <c:pt idx="1006">
                  <c:v>0.12337872693207444</c:v>
                </c:pt>
                <c:pt idx="1007">
                  <c:v>0.12337872693200326</c:v>
                </c:pt>
                <c:pt idx="1008">
                  <c:v>0.12337872693207444</c:v>
                </c:pt>
                <c:pt idx="1009">
                  <c:v>0.12366872693205289</c:v>
                </c:pt>
                <c:pt idx="1010">
                  <c:v>0.12366872693212394</c:v>
                </c:pt>
                <c:pt idx="1011">
                  <c:v>0.12366872693212394</c:v>
                </c:pt>
                <c:pt idx="1012">
                  <c:v>0.12366872693205289</c:v>
                </c:pt>
                <c:pt idx="1013">
                  <c:v>0.12366872693212394</c:v>
                </c:pt>
                <c:pt idx="1014">
                  <c:v>0.12366872693212394</c:v>
                </c:pt>
                <c:pt idx="1015">
                  <c:v>0.12366872693212394</c:v>
                </c:pt>
                <c:pt idx="1016">
                  <c:v>0.12375552693202989</c:v>
                </c:pt>
                <c:pt idx="1017">
                  <c:v>0.12239872693221822</c:v>
                </c:pt>
                <c:pt idx="1018">
                  <c:v>0.12239872693223244</c:v>
                </c:pt>
                <c:pt idx="1019">
                  <c:v>0.12239872693223244</c:v>
                </c:pt>
                <c:pt idx="1020">
                  <c:v>0.12239872693223244</c:v>
                </c:pt>
                <c:pt idx="1021">
                  <c:v>0.12239872693223244</c:v>
                </c:pt>
                <c:pt idx="1022">
                  <c:v>0.12239872693223244</c:v>
                </c:pt>
                <c:pt idx="1023">
                  <c:v>0.12239872693223244</c:v>
                </c:pt>
                <c:pt idx="1024">
                  <c:v>0.122334372093448</c:v>
                </c:pt>
                <c:pt idx="1025">
                  <c:v>0.12232872693202523</c:v>
                </c:pt>
                <c:pt idx="1026">
                  <c:v>0.12232872693218179</c:v>
                </c:pt>
                <c:pt idx="1027">
                  <c:v>0.12175452693217914</c:v>
                </c:pt>
                <c:pt idx="1028">
                  <c:v>0.12174872693216802</c:v>
                </c:pt>
                <c:pt idx="1029">
                  <c:v>0.12174872693216802</c:v>
                </c:pt>
                <c:pt idx="1030">
                  <c:v>0.12174872693216802</c:v>
                </c:pt>
                <c:pt idx="1031">
                  <c:v>0.12161852693219546</c:v>
                </c:pt>
                <c:pt idx="1032">
                  <c:v>0.12160872693218067</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0.12242372693185676</c:v>
                </c:pt>
                <c:pt idx="1044">
                  <c:v>0.12226267693196775</c:v>
                </c:pt>
                <c:pt idx="1045">
                  <c:v>0.1220787269320598</c:v>
                </c:pt>
                <c:pt idx="1046">
                  <c:v>0.1220787269320598</c:v>
                </c:pt>
                <c:pt idx="1047">
                  <c:v>0.12207872693208813</c:v>
                </c:pt>
                <c:pt idx="1048">
                  <c:v>0.12200592693200472</c:v>
                </c:pt>
                <c:pt idx="1049">
                  <c:v>0.12193872693200107</c:v>
                </c:pt>
                <c:pt idx="1050">
                  <c:v>0.12193872693207211</c:v>
                </c:pt>
                <c:pt idx="1051">
                  <c:v>0.12193872693207211</c:v>
                </c:pt>
                <c:pt idx="1052">
                  <c:v>0.12193872693200107</c:v>
                </c:pt>
                <c:pt idx="1053">
                  <c:v>0.12193872693201527</c:v>
                </c:pt>
                <c:pt idx="1054">
                  <c:v>0.12193872693200107</c:v>
                </c:pt>
                <c:pt idx="1055">
                  <c:v>0.12193872693200107</c:v>
                </c:pt>
                <c:pt idx="1056">
                  <c:v>0.12088920693183526</c:v>
                </c:pt>
                <c:pt idx="1057">
                  <c:v>0.12076872693182872</c:v>
                </c:pt>
                <c:pt idx="1058">
                  <c:v>0.12066596831138562</c:v>
                </c:pt>
                <c:pt idx="1059">
                  <c:v>0.11984472693204402</c:v>
                </c:pt>
                <c:pt idx="1060">
                  <c:v>0.11984472693188783</c:v>
                </c:pt>
                <c:pt idx="1061">
                  <c:v>0.11984472693188783</c:v>
                </c:pt>
                <c:pt idx="1062">
                  <c:v>0.11984472693188783</c:v>
                </c:pt>
                <c:pt idx="1063">
                  <c:v>0.11984472693188783</c:v>
                </c:pt>
                <c:pt idx="1064">
                  <c:v>0.11984472693188783</c:v>
                </c:pt>
                <c:pt idx="1065">
                  <c:v>0.11984472693190214</c:v>
                </c:pt>
                <c:pt idx="1066">
                  <c:v>0.11984472693188783</c:v>
                </c:pt>
                <c:pt idx="1067">
                  <c:v>0.11984472693194469</c:v>
                </c:pt>
                <c:pt idx="1068">
                  <c:v>0.1182075035277137</c:v>
                </c:pt>
                <c:pt idx="1069">
                  <c:v>0.1174387269320647</c:v>
                </c:pt>
                <c:pt idx="1070">
                  <c:v>0.1174387269320647</c:v>
                </c:pt>
                <c:pt idx="1071">
                  <c:v>0.1174387269320647</c:v>
                </c:pt>
                <c:pt idx="1072">
                  <c:v>0.11707104693215362</c:v>
                </c:pt>
                <c:pt idx="1073">
                  <c:v>0.11647866693201082</c:v>
                </c:pt>
                <c:pt idx="1074">
                  <c:v>0.11500628693215753</c:v>
                </c:pt>
                <c:pt idx="1075">
                  <c:v>0.11447872693221967</c:v>
                </c:pt>
                <c:pt idx="1076">
                  <c:v>0.11447872693214833</c:v>
                </c:pt>
                <c:pt idx="1077">
                  <c:v>0.11447872693207728</c:v>
                </c:pt>
                <c:pt idx="1078">
                  <c:v>0.11447872693221967</c:v>
                </c:pt>
                <c:pt idx="1079">
                  <c:v>0.11400392693221323</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0.11383608693203959</c:v>
                </c:pt>
                <c:pt idx="1091">
                  <c:v>0.11348872693199052</c:v>
                </c:pt>
                <c:pt idx="1092">
                  <c:v>0.11348872693199052</c:v>
                </c:pt>
                <c:pt idx="1093">
                  <c:v>0.11348872693199052</c:v>
                </c:pt>
                <c:pt idx="1094">
                  <c:v>0.11348872693206147</c:v>
                </c:pt>
                <c:pt idx="1095">
                  <c:v>0.11348872693213252</c:v>
                </c:pt>
                <c:pt idx="1096">
                  <c:v>0.11348872693199052</c:v>
                </c:pt>
                <c:pt idx="1097">
                  <c:v>0.11319796693221933</c:v>
                </c:pt>
                <c:pt idx="1098">
                  <c:v>0.11309272693219463</c:v>
                </c:pt>
                <c:pt idx="1099">
                  <c:v>0.11309272693219463</c:v>
                </c:pt>
                <c:pt idx="1100">
                  <c:v>0.11309272693219463</c:v>
                </c:pt>
                <c:pt idx="1101">
                  <c:v>0.11309272693219463</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c:v>
                </c:pt>
                <c:pt idx="1111">
                  <c:v>0.10999872693206222</c:v>
                </c:pt>
                <c:pt idx="1112">
                  <c:v>0.10999872693204807</c:v>
                </c:pt>
                <c:pt idx="1113">
                  <c:v>0.10999872693201984</c:v>
                </c:pt>
                <c:pt idx="1114">
                  <c:v>0.10999872693201984</c:v>
                </c:pt>
                <c:pt idx="1115">
                  <c:v>0.10999872693201984</c:v>
                </c:pt>
                <c:pt idx="1116">
                  <c:v>0.10999872693199139</c:v>
                </c:pt>
                <c:pt idx="1117">
                  <c:v>0.10999872693201984</c:v>
                </c:pt>
                <c:pt idx="1118">
                  <c:v>0.10999872693201984</c:v>
                </c:pt>
                <c:pt idx="1119">
                  <c:v>0.10999872693201984</c:v>
                </c:pt>
                <c:pt idx="1120">
                  <c:v>0.10999872693201984</c:v>
                </c:pt>
                <c:pt idx="1121">
                  <c:v>0.10999872693210502</c:v>
                </c:pt>
                <c:pt idx="1122">
                  <c:v>0.10999872693197718</c:v>
                </c:pt>
                <c:pt idx="1123">
                  <c:v>0.10998392693197467</c:v>
                </c:pt>
                <c:pt idx="1124">
                  <c:v>0.1099587269319217</c:v>
                </c:pt>
                <c:pt idx="1125">
                  <c:v>0.1099587269319217</c:v>
                </c:pt>
                <c:pt idx="1126">
                  <c:v>0.1099587269319217</c:v>
                </c:pt>
                <c:pt idx="1127">
                  <c:v>0.1099587269319217</c:v>
                </c:pt>
                <c:pt idx="1128">
                  <c:v>0.10995872693206366</c:v>
                </c:pt>
                <c:pt idx="1129">
                  <c:v>0.10939272693212868</c:v>
                </c:pt>
                <c:pt idx="1130">
                  <c:v>0.1093927269320433</c:v>
                </c:pt>
                <c:pt idx="1131">
                  <c:v>0.10823835693194916</c:v>
                </c:pt>
                <c:pt idx="1132">
                  <c:v>0.10801962693199153</c:v>
                </c:pt>
                <c:pt idx="1133">
                  <c:v>0.10896872693207629</c:v>
                </c:pt>
                <c:pt idx="1134">
                  <c:v>0.10896872693210485</c:v>
                </c:pt>
                <c:pt idx="1135">
                  <c:v>0.10880482693224296</c:v>
                </c:pt>
                <c:pt idx="1136">
                  <c:v>0.10863872693209969</c:v>
                </c:pt>
                <c:pt idx="1137">
                  <c:v>0.1079087269320526</c:v>
                </c:pt>
                <c:pt idx="1138">
                  <c:v>0.10779352693207075</c:v>
                </c:pt>
                <c:pt idx="1139">
                  <c:v>0.10677432693209712</c:v>
                </c:pt>
                <c:pt idx="1140">
                  <c:v>0.10460408693195714</c:v>
                </c:pt>
                <c:pt idx="1141">
                  <c:v>0.10375472693188249</c:v>
                </c:pt>
                <c:pt idx="1142">
                  <c:v>0.103512726931868</c:v>
                </c:pt>
                <c:pt idx="1143">
                  <c:v>0.10292872693202072</c:v>
                </c:pt>
                <c:pt idx="1144">
                  <c:v>0.10231252693215256</c:v>
                </c:pt>
                <c:pt idx="1145">
                  <c:v>0.10183872693215792</c:v>
                </c:pt>
                <c:pt idx="1146">
                  <c:v>0.10738872693204371</c:v>
                </c:pt>
                <c:pt idx="1147">
                  <c:v>0.10738872693208648</c:v>
                </c:pt>
                <c:pt idx="1148">
                  <c:v>0.1070755269320928</c:v>
                </c:pt>
                <c:pt idx="1149">
                  <c:v>0.107028726932086</c:v>
                </c:pt>
                <c:pt idx="1150">
                  <c:v>0.107028726932086</c:v>
                </c:pt>
                <c:pt idx="1151">
                  <c:v>0.10702872693212859</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0.10950102693222183</c:v>
                </c:pt>
                <c:pt idx="1170">
                  <c:v>0.10980472693228227</c:v>
                </c:pt>
                <c:pt idx="1171">
                  <c:v>0.10980472693219683</c:v>
                </c:pt>
                <c:pt idx="1172">
                  <c:v>0.10980472693228227</c:v>
                </c:pt>
                <c:pt idx="1173">
                  <c:v>0.10980472693228227</c:v>
                </c:pt>
                <c:pt idx="1174">
                  <c:v>0.10980472693228227</c:v>
                </c:pt>
                <c:pt idx="1175">
                  <c:v>0.10980472693214013</c:v>
                </c:pt>
                <c:pt idx="1176">
                  <c:v>0.10858872693195586</c:v>
                </c:pt>
                <c:pt idx="1177">
                  <c:v>0.10624517374064654</c:v>
                </c:pt>
                <c:pt idx="1178">
                  <c:v>0.10453752693206297</c:v>
                </c:pt>
                <c:pt idx="1179">
                  <c:v>0.10447872693205799</c:v>
                </c:pt>
                <c:pt idx="1180">
                  <c:v>0.10447872693205799</c:v>
                </c:pt>
                <c:pt idx="1181">
                  <c:v>0.10447872693205799</c:v>
                </c:pt>
                <c:pt idx="1182">
                  <c:v>0.10447872693205799</c:v>
                </c:pt>
                <c:pt idx="1183">
                  <c:v>0.10447872693205799</c:v>
                </c:pt>
                <c:pt idx="1184">
                  <c:v>0.10427482693197052</c:v>
                </c:pt>
                <c:pt idx="1185">
                  <c:v>0.10395767693211162</c:v>
                </c:pt>
                <c:pt idx="1186">
                  <c:v>0.1038687269320917</c:v>
                </c:pt>
                <c:pt idx="1187">
                  <c:v>0.1038687269320917</c:v>
                </c:pt>
                <c:pt idx="1188">
                  <c:v>0.10386872693206328</c:v>
                </c:pt>
                <c:pt idx="1189">
                  <c:v>0.10386872693202066</c:v>
                </c:pt>
                <c:pt idx="1190">
                  <c:v>0.10384505346262093</c:v>
                </c:pt>
                <c:pt idx="1191">
                  <c:v>0.1041129769319158</c:v>
                </c:pt>
                <c:pt idx="1192">
                  <c:v>0.10412542693225674</c:v>
                </c:pt>
                <c:pt idx="1193">
                  <c:v>0.10395872693224817</c:v>
                </c:pt>
                <c:pt idx="1194">
                  <c:v>0.10395872693213452</c:v>
                </c:pt>
                <c:pt idx="1195">
                  <c:v>0.10488372693205862</c:v>
                </c:pt>
                <c:pt idx="1196">
                  <c:v>0.10497352693194294</c:v>
                </c:pt>
                <c:pt idx="1197">
                  <c:v>0.10582872693230172</c:v>
                </c:pt>
                <c:pt idx="1198">
                  <c:v>0.10582872693230172</c:v>
                </c:pt>
                <c:pt idx="1199">
                  <c:v>0.10582872693230172</c:v>
                </c:pt>
                <c:pt idx="1200">
                  <c:v>0.10582872693228773</c:v>
                </c:pt>
                <c:pt idx="1201">
                  <c:v>0.10582872693230172</c:v>
                </c:pt>
                <c:pt idx="1202">
                  <c:v>0.10582872693211719</c:v>
                </c:pt>
                <c:pt idx="1203">
                  <c:v>0.10582872693230172</c:v>
                </c:pt>
                <c:pt idx="1204">
                  <c:v>0.10582872693230172</c:v>
                </c:pt>
                <c:pt idx="1205">
                  <c:v>0.1055802269321761</c:v>
                </c:pt>
                <c:pt idx="1206">
                  <c:v>0.10547872693220503</c:v>
                </c:pt>
                <c:pt idx="1207">
                  <c:v>0.10547872693220503</c:v>
                </c:pt>
                <c:pt idx="1208">
                  <c:v>0.10547872693220503</c:v>
                </c:pt>
                <c:pt idx="1209">
                  <c:v>0.10547872693219069</c:v>
                </c:pt>
                <c:pt idx="1210">
                  <c:v>0.10019872693197866</c:v>
                </c:pt>
                <c:pt idx="1211">
                  <c:v>0.10019872693206366</c:v>
                </c:pt>
                <c:pt idx="1212">
                  <c:v>0.10019872693202118</c:v>
                </c:pt>
                <c:pt idx="1213">
                  <c:v>0.10016932693196169</c:v>
                </c:pt>
                <c:pt idx="1214">
                  <c:v>0.10078536693198722</c:v>
                </c:pt>
                <c:pt idx="1215">
                  <c:v>0.10082472693198991</c:v>
                </c:pt>
                <c:pt idx="1216">
                  <c:v>0.10082472693197561</c:v>
                </c:pt>
                <c:pt idx="1217">
                  <c:v>0.10035478693211544</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0.10016722693198714</c:v>
                </c:pt>
                <c:pt idx="1229">
                  <c:v>0.10020872693196753</c:v>
                </c:pt>
                <c:pt idx="1230">
                  <c:v>0.10004291060559455</c:v>
                </c:pt>
                <c:pt idx="1231">
                  <c:v>9.9908726932014247E-2</c:v>
                </c:pt>
                <c:pt idx="1232">
                  <c:v>9.9908726932014247E-2</c:v>
                </c:pt>
                <c:pt idx="1233">
                  <c:v>0.10092872693205379</c:v>
                </c:pt>
                <c:pt idx="1234">
                  <c:v>0.10111112693211077</c:v>
                </c:pt>
                <c:pt idx="1235">
                  <c:v>0.10289702693231106</c:v>
                </c:pt>
                <c:pt idx="1236">
                  <c:v>0.10330872693229766</c:v>
                </c:pt>
                <c:pt idx="1237">
                  <c:v>0.10330872693229766</c:v>
                </c:pt>
                <c:pt idx="1238">
                  <c:v>0.10330872693228361</c:v>
                </c:pt>
                <c:pt idx="1239">
                  <c:v>0.10330872693228361</c:v>
                </c:pt>
                <c:pt idx="1240">
                  <c:v>0.10293592693210503</c:v>
                </c:pt>
                <c:pt idx="1241">
                  <c:v>0.10305272693213416</c:v>
                </c:pt>
                <c:pt idx="1242">
                  <c:v>0.10305272693210568</c:v>
                </c:pt>
                <c:pt idx="1243">
                  <c:v>0.10305272693210568</c:v>
                </c:pt>
                <c:pt idx="1244">
                  <c:v>0.10305272693210568</c:v>
                </c:pt>
                <c:pt idx="1245">
                  <c:v>0.10305272693214819</c:v>
                </c:pt>
                <c:pt idx="1246">
                  <c:v>0.10305272693210568</c:v>
                </c:pt>
                <c:pt idx="1247">
                  <c:v>0.10254616693211474</c:v>
                </c:pt>
                <c:pt idx="1248">
                  <c:v>0.10039306903721019</c:v>
                </c:pt>
                <c:pt idx="1249">
                  <c:v>0.1003887269318966</c:v>
                </c:pt>
                <c:pt idx="1250">
                  <c:v>0.1003887269318966</c:v>
                </c:pt>
                <c:pt idx="1251">
                  <c:v>0.10038872693191103</c:v>
                </c:pt>
                <c:pt idx="1252">
                  <c:v>0.1003887269318966</c:v>
                </c:pt>
                <c:pt idx="1253">
                  <c:v>0.1003887269318966</c:v>
                </c:pt>
                <c:pt idx="1254">
                  <c:v>0.10032512693196362</c:v>
                </c:pt>
                <c:pt idx="1255">
                  <c:v>9.9858726932183228E-2</c:v>
                </c:pt>
                <c:pt idx="1256">
                  <c:v>9.9858726932083905E-2</c:v>
                </c:pt>
                <c:pt idx="1257">
                  <c:v>9.928372693208587E-2</c:v>
                </c:pt>
                <c:pt idx="1258">
                  <c:v>9.9283726932156924E-2</c:v>
                </c:pt>
                <c:pt idx="1259">
                  <c:v>9.9283726932156924E-2</c:v>
                </c:pt>
                <c:pt idx="1260">
                  <c:v>9.9283726932156924E-2</c:v>
                </c:pt>
                <c:pt idx="1261">
                  <c:v>9.9091126932052312E-2</c:v>
                </c:pt>
                <c:pt idx="1262">
                  <c:v>9.874872693207272E-2</c:v>
                </c:pt>
                <c:pt idx="1263">
                  <c:v>9.8748726932143524E-2</c:v>
                </c:pt>
                <c:pt idx="1264">
                  <c:v>9.874872693207272E-2</c:v>
                </c:pt>
                <c:pt idx="1265">
                  <c:v>9.8748726932086819E-2</c:v>
                </c:pt>
                <c:pt idx="1266">
                  <c:v>9.8748726932143524E-2</c:v>
                </c:pt>
                <c:pt idx="1267">
                  <c:v>9.8745726932094421E-2</c:v>
                </c:pt>
                <c:pt idx="1268">
                  <c:v>9.8274906931991077E-2</c:v>
                </c:pt>
                <c:pt idx="1269">
                  <c:v>9.7224060265517706E-2</c:v>
                </c:pt>
                <c:pt idx="1270">
                  <c:v>9.7198726932191434E-2</c:v>
                </c:pt>
                <c:pt idx="1271">
                  <c:v>9.7198726932191434E-2</c:v>
                </c:pt>
                <c:pt idx="1272">
                  <c:v>9.7198726932191434E-2</c:v>
                </c:pt>
                <c:pt idx="1273">
                  <c:v>9.7198726932163013E-2</c:v>
                </c:pt>
                <c:pt idx="1274">
                  <c:v>9.4774726932030526E-2</c:v>
                </c:pt>
                <c:pt idx="1275">
                  <c:v>9.4774726932016315E-2</c:v>
                </c:pt>
                <c:pt idx="1276">
                  <c:v>9.526443219510862E-2</c:v>
                </c:pt>
                <c:pt idx="1277">
                  <c:v>9.8809426932007449E-2</c:v>
                </c:pt>
                <c:pt idx="1278">
                  <c:v>9.9558726932002975E-2</c:v>
                </c:pt>
                <c:pt idx="1279">
                  <c:v>9.9558726932002975E-2</c:v>
                </c:pt>
                <c:pt idx="1280">
                  <c:v>9.9558726932002975E-2</c:v>
                </c:pt>
                <c:pt idx="1281">
                  <c:v>9.9558726932002975E-2</c:v>
                </c:pt>
                <c:pt idx="1282">
                  <c:v>9.9558726932017172E-2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9.9922126932043234E-2</c:v>
                </c:pt>
                <c:pt idx="1299">
                  <c:v>9.9988726932039668E-2</c:v>
                </c:pt>
                <c:pt idx="1300">
                  <c:v>9.9988726932053865E-2</c:v>
                </c:pt>
                <c:pt idx="1301">
                  <c:v>9.7218726932069927E-2</c:v>
                </c:pt>
                <c:pt idx="1302">
                  <c:v>9.7218726931913482E-2</c:v>
                </c:pt>
                <c:pt idx="1303">
                  <c:v>9.7218726931913482E-2</c:v>
                </c:pt>
                <c:pt idx="1304">
                  <c:v>9.7218726931913482E-2</c:v>
                </c:pt>
                <c:pt idx="1305">
                  <c:v>9.5432376932009955E-2</c:v>
                </c:pt>
                <c:pt idx="1306">
                  <c:v>9.2187826932090045E-2</c:v>
                </c:pt>
                <c:pt idx="1307">
                  <c:v>9.1832926932127648E-2</c:v>
                </c:pt>
                <c:pt idx="1308">
                  <c:v>9.1947372765432411E-2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9.76683799932377E-2</c:v>
                </c:pt>
                <c:pt idx="1323">
                  <c:v>9.7828726932036245E-2</c:v>
                </c:pt>
                <c:pt idx="1324">
                  <c:v>9.7775926932058707E-2</c:v>
                </c:pt>
                <c:pt idx="1325">
                  <c:v>9.7388726932010131E-2</c:v>
                </c:pt>
                <c:pt idx="1326">
                  <c:v>9.7388726932024217E-2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9.4768726932088251E-2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8.873872693209281E-2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8.4843926931853483E-2</c:v>
                </c:pt>
                <c:pt idx="1375">
                  <c:v>8.2267486932281045E-2</c:v>
                </c:pt>
                <c:pt idx="1376">
                  <c:v>8.0130155503411543E-2</c:v>
                </c:pt>
                <c:pt idx="1377">
                  <c:v>7.9938726932056378E-2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8.0890393598693752E-2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8.662452693211295E-2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9.3593526932253104E-2</c:v>
                </c:pt>
                <c:pt idx="1436">
                  <c:v>9.4598726932190666E-2</c:v>
                </c:pt>
                <c:pt idx="1437">
                  <c:v>9.6703147984627008E-2</c:v>
                </c:pt>
                <c:pt idx="1438">
                  <c:v>9.7846492889488212E-2</c:v>
                </c:pt>
                <c:pt idx="1439">
                  <c:v>9.796372693210742E-2</c:v>
                </c:pt>
                <c:pt idx="1440">
                  <c:v>9.796372693210742E-2</c:v>
                </c:pt>
                <c:pt idx="1441">
                  <c:v>9.796372693210742E-2</c:v>
                </c:pt>
                <c:pt idx="1442">
                  <c:v>9.8359116932030727E-2</c:v>
                </c:pt>
                <c:pt idx="1443">
                  <c:v>0.10060159009007918</c:v>
                </c:pt>
                <c:pt idx="1444">
                  <c:v>0.10112808177083822</c:v>
                </c:pt>
                <c:pt idx="1445">
                  <c:v>0.10187872693218496</c:v>
                </c:pt>
                <c:pt idx="1446">
                  <c:v>0.10187872693219915</c:v>
                </c:pt>
                <c:pt idx="1447">
                  <c:v>0.10201632693214439</c:v>
                </c:pt>
                <c:pt idx="1448">
                  <c:v>0.10336344693209309</c:v>
                </c:pt>
                <c:pt idx="1449">
                  <c:v>0.10451348693214868</c:v>
                </c:pt>
                <c:pt idx="1450">
                  <c:v>0.1041737269322741</c:v>
                </c:pt>
                <c:pt idx="1451">
                  <c:v>0.10446767693223107</c:v>
                </c:pt>
                <c:pt idx="1452">
                  <c:v>0.10677872693213458</c:v>
                </c:pt>
                <c:pt idx="1453">
                  <c:v>0.10742872693204222</c:v>
                </c:pt>
                <c:pt idx="1454">
                  <c:v>0.10742872693209927</c:v>
                </c:pt>
                <c:pt idx="1455">
                  <c:v>0.10742872693209927</c:v>
                </c:pt>
                <c:pt idx="1456">
                  <c:v>0.10742872693209927</c:v>
                </c:pt>
                <c:pt idx="1457">
                  <c:v>0.10742872693209927</c:v>
                </c:pt>
                <c:pt idx="1458">
                  <c:v>0.10742872693209927</c:v>
                </c:pt>
                <c:pt idx="1459">
                  <c:v>0.10742872693209927</c:v>
                </c:pt>
                <c:pt idx="1460">
                  <c:v>0.10742872693209927</c:v>
                </c:pt>
                <c:pt idx="1461">
                  <c:v>0.1079507269320176</c:v>
                </c:pt>
                <c:pt idx="1462">
                  <c:v>0.10782298780159749</c:v>
                </c:pt>
                <c:pt idx="1463">
                  <c:v>0.1087287269320287</c:v>
                </c:pt>
                <c:pt idx="1464">
                  <c:v>0.1087287269320287</c:v>
                </c:pt>
                <c:pt idx="1465">
                  <c:v>0.10801306693211657</c:v>
                </c:pt>
                <c:pt idx="1466">
                  <c:v>0.10654292693220672</c:v>
                </c:pt>
                <c:pt idx="1467">
                  <c:v>0.10610760693208476</c:v>
                </c:pt>
                <c:pt idx="1468">
                  <c:v>0.10574892693195208</c:v>
                </c:pt>
                <c:pt idx="1469">
                  <c:v>0.10592872693197838</c:v>
                </c:pt>
                <c:pt idx="1470">
                  <c:v>0.10592872693199266</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-0.12029016178554765</c:v>
                </c:pt>
                <c:pt idx="1">
                  <c:v>-0.1189918376880712</c:v>
                </c:pt>
                <c:pt idx="2">
                  <c:v>-0.11946387965070926</c:v>
                </c:pt>
                <c:pt idx="3">
                  <c:v>-0.12001168928125618</c:v>
                </c:pt>
                <c:pt idx="4">
                  <c:v>-0.11921757544014612</c:v>
                </c:pt>
                <c:pt idx="5">
                  <c:v>-0.11871965464965228</c:v>
                </c:pt>
                <c:pt idx="6">
                  <c:v>-0.11878181885747097</c:v>
                </c:pt>
                <c:pt idx="7">
                  <c:v>-0.11725264385242452</c:v>
                </c:pt>
                <c:pt idx="8">
                  <c:v>-0.11661565282132359</c:v>
                </c:pt>
                <c:pt idx="9">
                  <c:v>-0.11722571203708324</c:v>
                </c:pt>
                <c:pt idx="10">
                  <c:v>-0.11735445161654923</c:v>
                </c:pt>
                <c:pt idx="11">
                  <c:v>-0.11469677757862982</c:v>
                </c:pt>
                <c:pt idx="12">
                  <c:v>-0.11336528911817823</c:v>
                </c:pt>
                <c:pt idx="13">
                  <c:v>-0.11212216623010819</c:v>
                </c:pt>
                <c:pt idx="14">
                  <c:v>-0.11314190398681512</c:v>
                </c:pt>
                <c:pt idx="15">
                  <c:v>-0.11411749215963585</c:v>
                </c:pt>
                <c:pt idx="16">
                  <c:v>-0.11290095957747318</c:v>
                </c:pt>
                <c:pt idx="17">
                  <c:v>-0.11328188491931711</c:v>
                </c:pt>
                <c:pt idx="18">
                  <c:v>-0.11264475159261172</c:v>
                </c:pt>
                <c:pt idx="19">
                  <c:v>-0.11517894150216534</c:v>
                </c:pt>
                <c:pt idx="20">
                  <c:v>-0.11692598056897935</c:v>
                </c:pt>
                <c:pt idx="21">
                  <c:v>-0.11728926125546478</c:v>
                </c:pt>
                <c:pt idx="22">
                  <c:v>-0.11926845086308928</c:v>
                </c:pt>
                <c:pt idx="23">
                  <c:v>-0.11971328590553323</c:v>
                </c:pt>
                <c:pt idx="24">
                  <c:v>-0.11902112212413854</c:v>
                </c:pt>
                <c:pt idx="25">
                  <c:v>-0.11775233859481198</c:v>
                </c:pt>
                <c:pt idx="26">
                  <c:v>-0.11604165131257106</c:v>
                </c:pt>
                <c:pt idx="27">
                  <c:v>-0.11546346631295989</c:v>
                </c:pt>
                <c:pt idx="28">
                  <c:v>-0.11646883221328609</c:v>
                </c:pt>
                <c:pt idx="29">
                  <c:v>-0.11680716373655289</c:v>
                </c:pt>
                <c:pt idx="30">
                  <c:v>-0.11875599694785421</c:v>
                </c:pt>
                <c:pt idx="31">
                  <c:v>-0.11972696525661812</c:v>
                </c:pt>
                <c:pt idx="32">
                  <c:v>-0.12135803340316895</c:v>
                </c:pt>
                <c:pt idx="33">
                  <c:v>-0.12080697943275709</c:v>
                </c:pt>
                <c:pt idx="34">
                  <c:v>-0.12175656545485961</c:v>
                </c:pt>
                <c:pt idx="35">
                  <c:v>-0.12236465150483866</c:v>
                </c:pt>
                <c:pt idx="36">
                  <c:v>-0.12208117968154411</c:v>
                </c:pt>
                <c:pt idx="37">
                  <c:v>-0.1212350899981092</c:v>
                </c:pt>
                <c:pt idx="38">
                  <c:v>-0.12074454960647094</c:v>
                </c:pt>
                <c:pt idx="39">
                  <c:v>-0.1226244073935165</c:v>
                </c:pt>
                <c:pt idx="40">
                  <c:v>-0.12309203819232548</c:v>
                </c:pt>
                <c:pt idx="41">
                  <c:v>-0.12293519048714097</c:v>
                </c:pt>
                <c:pt idx="42">
                  <c:v>-0.12328187950576815</c:v>
                </c:pt>
                <c:pt idx="43">
                  <c:v>-0.12343648842673376</c:v>
                </c:pt>
                <c:pt idx="44">
                  <c:v>-0.12366917969082182</c:v>
                </c:pt>
                <c:pt idx="45">
                  <c:v>-0.12467182300186162</c:v>
                </c:pt>
                <c:pt idx="46">
                  <c:v>-0.12573825269065253</c:v>
                </c:pt>
                <c:pt idx="47">
                  <c:v>-0.12528844678830384</c:v>
                </c:pt>
                <c:pt idx="48">
                  <c:v>-0.12610559354513384</c:v>
                </c:pt>
                <c:pt idx="49">
                  <c:v>-0.12587137497483517</c:v>
                </c:pt>
                <c:pt idx="50">
                  <c:v>-0.12479543045309105</c:v>
                </c:pt>
                <c:pt idx="51">
                  <c:v>-0.12566072055717825</c:v>
                </c:pt>
                <c:pt idx="52">
                  <c:v>-0.12567082354534867</c:v>
                </c:pt>
                <c:pt idx="53">
                  <c:v>-0.12547301367787611</c:v>
                </c:pt>
                <c:pt idx="54">
                  <c:v>-0.12607504742133821</c:v>
                </c:pt>
                <c:pt idx="55">
                  <c:v>-0.12682670973950363</c:v>
                </c:pt>
                <c:pt idx="56">
                  <c:v>-0.12614567347463887</c:v>
                </c:pt>
                <c:pt idx="57">
                  <c:v>-0.12700916116770627</c:v>
                </c:pt>
                <c:pt idx="58">
                  <c:v>-0.12842120791486877</c:v>
                </c:pt>
                <c:pt idx="59">
                  <c:v>-0.12905063830601188</c:v>
                </c:pt>
                <c:pt idx="60">
                  <c:v>-0.12984634585794247</c:v>
                </c:pt>
                <c:pt idx="61">
                  <c:v>-0.12886666905799871</c:v>
                </c:pt>
                <c:pt idx="62">
                  <c:v>-0.12966651266890467</c:v>
                </c:pt>
                <c:pt idx="63">
                  <c:v>-0.12955040893940861</c:v>
                </c:pt>
                <c:pt idx="64">
                  <c:v>-0.12909582190462737</c:v>
                </c:pt>
                <c:pt idx="65">
                  <c:v>-0.13050563935394166</c:v>
                </c:pt>
                <c:pt idx="66">
                  <c:v>-0.1321608123764407</c:v>
                </c:pt>
                <c:pt idx="67">
                  <c:v>-0.13344939396797942</c:v>
                </c:pt>
                <c:pt idx="68">
                  <c:v>-0.13324460212935221</c:v>
                </c:pt>
                <c:pt idx="69">
                  <c:v>-0.13251960600808838</c:v>
                </c:pt>
                <c:pt idx="70">
                  <c:v>-0.13322936701297294</c:v>
                </c:pt>
                <c:pt idx="71">
                  <c:v>-0.13257576534127222</c:v>
                </c:pt>
                <c:pt idx="72">
                  <c:v>-0.13425994769498573</c:v>
                </c:pt>
                <c:pt idx="73">
                  <c:v>-0.13462584662065039</c:v>
                </c:pt>
                <c:pt idx="74">
                  <c:v>-0.13537734767044191</c:v>
                </c:pt>
                <c:pt idx="75">
                  <c:v>-0.1354965913897104</c:v>
                </c:pt>
                <c:pt idx="76">
                  <c:v>-0.13457249525411888</c:v>
                </c:pt>
                <c:pt idx="77">
                  <c:v>-0.13477172807768037</c:v>
                </c:pt>
                <c:pt idx="78">
                  <c:v>-0.13441154943544151</c:v>
                </c:pt>
                <c:pt idx="79">
                  <c:v>-0.13520096752151289</c:v>
                </c:pt>
                <c:pt idx="80">
                  <c:v>-0.13677564866191005</c:v>
                </c:pt>
                <c:pt idx="81">
                  <c:v>-0.1366323949304305</c:v>
                </c:pt>
                <c:pt idx="82">
                  <c:v>-0.13646072002292473</c:v>
                </c:pt>
                <c:pt idx="83">
                  <c:v>-0.13558447315702482</c:v>
                </c:pt>
                <c:pt idx="84">
                  <c:v>-0.13496017489413281</c:v>
                </c:pt>
                <c:pt idx="85">
                  <c:v>-0.13525093225257478</c:v>
                </c:pt>
                <c:pt idx="86">
                  <c:v>-0.13557585004321027</c:v>
                </c:pt>
                <c:pt idx="87">
                  <c:v>-0.13597836637191571</c:v>
                </c:pt>
                <c:pt idx="88">
                  <c:v>-0.13682115479724644</c:v>
                </c:pt>
                <c:pt idx="89">
                  <c:v>-0.13683951093065583</c:v>
                </c:pt>
                <c:pt idx="90">
                  <c:v>-0.1354625353075963</c:v>
                </c:pt>
                <c:pt idx="91">
                  <c:v>-0.13547623363143702</c:v>
                </c:pt>
                <c:pt idx="92">
                  <c:v>-0.13512339744256971</c:v>
                </c:pt>
                <c:pt idx="93">
                  <c:v>-0.13492170764818917</c:v>
                </c:pt>
                <c:pt idx="94">
                  <c:v>-0.13577121242620649</c:v>
                </c:pt>
                <c:pt idx="95">
                  <c:v>-0.13467041360497917</c:v>
                </c:pt>
                <c:pt idx="96">
                  <c:v>-0.13506370917831134</c:v>
                </c:pt>
                <c:pt idx="97">
                  <c:v>-0.13556513992713837</c:v>
                </c:pt>
                <c:pt idx="98">
                  <c:v>-0.13650149245771145</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-0.13886534503846837</c:v>
                </c:pt>
                <c:pt idx="109">
                  <c:v>-0.13906052718037643</c:v>
                </c:pt>
                <c:pt idx="110">
                  <c:v>-0.13943898606501681</c:v>
                </c:pt>
                <c:pt idx="111">
                  <c:v>-0.14080873307118241</c:v>
                </c:pt>
                <c:pt idx="112">
                  <c:v>-0.14324730033236299</c:v>
                </c:pt>
                <c:pt idx="113">
                  <c:v>-0.1441296184775212</c:v>
                </c:pt>
                <c:pt idx="114">
                  <c:v>-0.14316360205592121</c:v>
                </c:pt>
                <c:pt idx="115">
                  <c:v>-0.14483826009028206</c:v>
                </c:pt>
                <c:pt idx="116">
                  <c:v>-0.14469420001704264</c:v>
                </c:pt>
                <c:pt idx="117">
                  <c:v>-0.14374452861756026</c:v>
                </c:pt>
                <c:pt idx="118">
                  <c:v>-0.14269938635169452</c:v>
                </c:pt>
                <c:pt idx="119">
                  <c:v>-0.14159979229992845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-0.14284223216910213</c:v>
                </c:pt>
                <c:pt idx="128">
                  <c:v>-0.14389964980271941</c:v>
                </c:pt>
                <c:pt idx="129">
                  <c:v>-0.14375481184681871</c:v>
                </c:pt>
                <c:pt idx="130">
                  <c:v>-0.14450374208931294</c:v>
                </c:pt>
                <c:pt idx="131">
                  <c:v>-0.14388141699218693</c:v>
                </c:pt>
                <c:pt idx="132">
                  <c:v>-0.14292040937596123</c:v>
                </c:pt>
                <c:pt idx="133">
                  <c:v>-0.14233148580115124</c:v>
                </c:pt>
                <c:pt idx="134">
                  <c:v>-0.14056423127165374</c:v>
                </c:pt>
                <c:pt idx="135">
                  <c:v>-0.1416480210245652</c:v>
                </c:pt>
                <c:pt idx="136">
                  <c:v>-0.14227805854363851</c:v>
                </c:pt>
                <c:pt idx="137">
                  <c:v>-0.14280894448324943</c:v>
                </c:pt>
                <c:pt idx="138">
                  <c:v>-0.14477664609215424</c:v>
                </c:pt>
                <c:pt idx="139">
                  <c:v>-0.14496401146200852</c:v>
                </c:pt>
                <c:pt idx="140">
                  <c:v>-0.14273683855564942</c:v>
                </c:pt>
                <c:pt idx="141">
                  <c:v>-0.14188888005655542</c:v>
                </c:pt>
                <c:pt idx="142">
                  <c:v>-0.14274513913275708</c:v>
                </c:pt>
                <c:pt idx="143">
                  <c:v>-0.14265937282681321</c:v>
                </c:pt>
                <c:pt idx="144">
                  <c:v>-0.14211251183363061</c:v>
                </c:pt>
                <c:pt idx="145">
                  <c:v>-0.14270281093264714</c:v>
                </c:pt>
                <c:pt idx="146">
                  <c:v>-0.1427614936412743</c:v>
                </c:pt>
                <c:pt idx="147">
                  <c:v>-0.14186032607128141</c:v>
                </c:pt>
                <c:pt idx="148">
                  <c:v>-0.14328110028238</c:v>
                </c:pt>
                <c:pt idx="149">
                  <c:v>-0.14134518751225808</c:v>
                </c:pt>
                <c:pt idx="150">
                  <c:v>-0.14002268264783879</c:v>
                </c:pt>
                <c:pt idx="151">
                  <c:v>-0.14118502906259778</c:v>
                </c:pt>
                <c:pt idx="152">
                  <c:v>-0.14112467675218437</c:v>
                </c:pt>
                <c:pt idx="153">
                  <c:v>-0.1412169507105859</c:v>
                </c:pt>
                <c:pt idx="154">
                  <c:v>-0.14127725558913123</c:v>
                </c:pt>
                <c:pt idx="155">
                  <c:v>-0.14009401069279226</c:v>
                </c:pt>
                <c:pt idx="156">
                  <c:v>-0.13902878577349079</c:v>
                </c:pt>
                <c:pt idx="157">
                  <c:v>-0.13770259070963675</c:v>
                </c:pt>
                <c:pt idx="158">
                  <c:v>-0.13788759397240824</c:v>
                </c:pt>
                <c:pt idx="159">
                  <c:v>-0.13862618406741944</c:v>
                </c:pt>
                <c:pt idx="160">
                  <c:v>-0.13885618120133389</c:v>
                </c:pt>
                <c:pt idx="161">
                  <c:v>-0.13995263526335577</c:v>
                </c:pt>
                <c:pt idx="162">
                  <c:v>-0.140930927052722</c:v>
                </c:pt>
                <c:pt idx="163">
                  <c:v>-0.14216541734057839</c:v>
                </c:pt>
                <c:pt idx="164">
                  <c:v>-0.14060543059328304</c:v>
                </c:pt>
                <c:pt idx="165">
                  <c:v>-0.14012381687942371</c:v>
                </c:pt>
                <c:pt idx="166">
                  <c:v>-0.1397929226732515</c:v>
                </c:pt>
                <c:pt idx="167">
                  <c:v>-0.13858858008147518</c:v>
                </c:pt>
                <c:pt idx="168">
                  <c:v>-0.13851273652258586</c:v>
                </c:pt>
                <c:pt idx="169">
                  <c:v>-0.13905109772477431</c:v>
                </c:pt>
                <c:pt idx="170">
                  <c:v>-0.13722036038149146</c:v>
                </c:pt>
                <c:pt idx="171">
                  <c:v>-0.13617076900628405</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-0.13094626244640101</c:v>
                </c:pt>
                <c:pt idx="180">
                  <c:v>-0.12931551683657005</c:v>
                </c:pt>
                <c:pt idx="181">
                  <c:v>-0.12764501383394133</c:v>
                </c:pt>
                <c:pt idx="182">
                  <c:v>-0.12830277053738826</c:v>
                </c:pt>
                <c:pt idx="183">
                  <c:v>-0.12855324875243954</c:v>
                </c:pt>
                <c:pt idx="184">
                  <c:v>-0.12755040622757008</c:v>
                </c:pt>
                <c:pt idx="185">
                  <c:v>-0.12852186782775732</c:v>
                </c:pt>
                <c:pt idx="186">
                  <c:v>-0.12861568806511059</c:v>
                </c:pt>
                <c:pt idx="187">
                  <c:v>-0.13070257647501637</c:v>
                </c:pt>
                <c:pt idx="188">
                  <c:v>-0.13147459655145621</c:v>
                </c:pt>
                <c:pt idx="189">
                  <c:v>-0.13343848463806338</c:v>
                </c:pt>
                <c:pt idx="190">
                  <c:v>-0.13305865971558717</c:v>
                </c:pt>
                <c:pt idx="191">
                  <c:v>-0.13425097358532448</c:v>
                </c:pt>
                <c:pt idx="192">
                  <c:v>-0.13277235146651378</c:v>
                </c:pt>
                <c:pt idx="193">
                  <c:v>-0.13310619593494266</c:v>
                </c:pt>
                <c:pt idx="194">
                  <c:v>-0.1325372601498174</c:v>
                </c:pt>
                <c:pt idx="195">
                  <c:v>-0.13144137527022826</c:v>
                </c:pt>
                <c:pt idx="196">
                  <c:v>-0.13278950283043431</c:v>
                </c:pt>
                <c:pt idx="197">
                  <c:v>-0.1316317478206202</c:v>
                </c:pt>
                <c:pt idx="198">
                  <c:v>-0.13115960150784645</c:v>
                </c:pt>
                <c:pt idx="199">
                  <c:v>-0.1299714236971142</c:v>
                </c:pt>
                <c:pt idx="200">
                  <c:v>-0.12880900139137474</c:v>
                </c:pt>
                <c:pt idx="201">
                  <c:v>-0.12910896053242074</c:v>
                </c:pt>
                <c:pt idx="202">
                  <c:v>-0.1281974812740572</c:v>
                </c:pt>
                <c:pt idx="203">
                  <c:v>-0.1289557271356756</c:v>
                </c:pt>
                <c:pt idx="204">
                  <c:v>-0.13003270567216421</c:v>
                </c:pt>
                <c:pt idx="205">
                  <c:v>-0.13025925925238371</c:v>
                </c:pt>
                <c:pt idx="206">
                  <c:v>-0.13046386136352339</c:v>
                </c:pt>
                <c:pt idx="207">
                  <c:v>-0.13000204571189075</c:v>
                </c:pt>
                <c:pt idx="208">
                  <c:v>-0.12933141599913256</c:v>
                </c:pt>
                <c:pt idx="209">
                  <c:v>-0.12804029205941025</c:v>
                </c:pt>
                <c:pt idx="210">
                  <c:v>-0.12819833504769951</c:v>
                </c:pt>
                <c:pt idx="211">
                  <c:v>-0.12703519177753744</c:v>
                </c:pt>
                <c:pt idx="212">
                  <c:v>-0.12712760803157122</c:v>
                </c:pt>
                <c:pt idx="213">
                  <c:v>-0.12660145579251036</c:v>
                </c:pt>
                <c:pt idx="214">
                  <c:v>-0.12521724206619975</c:v>
                </c:pt>
                <c:pt idx="215">
                  <c:v>-0.12564665226477673</c:v>
                </c:pt>
                <c:pt idx="216">
                  <c:v>-0.12646220531080141</c:v>
                </c:pt>
                <c:pt idx="217">
                  <c:v>-0.12663090149692391</c:v>
                </c:pt>
                <c:pt idx="218">
                  <c:v>-0.12650145992579098</c:v>
                </c:pt>
                <c:pt idx="219">
                  <c:v>-0.12618586724063585</c:v>
                </c:pt>
                <c:pt idx="220">
                  <c:v>-0.12673823033063089</c:v>
                </c:pt>
                <c:pt idx="221">
                  <c:v>-0.12408669397657981</c:v>
                </c:pt>
                <c:pt idx="222">
                  <c:v>-0.12316864066114896</c:v>
                </c:pt>
                <c:pt idx="223">
                  <c:v>-0.12195311363460348</c:v>
                </c:pt>
                <c:pt idx="224">
                  <c:v>-0.12164223567725703</c:v>
                </c:pt>
                <c:pt idx="225">
                  <c:v>-0.12131711867276325</c:v>
                </c:pt>
                <c:pt idx="226">
                  <c:v>-0.12019011848696017</c:v>
                </c:pt>
                <c:pt idx="227">
                  <c:v>-0.12005845710434902</c:v>
                </c:pt>
                <c:pt idx="228">
                  <c:v>-0.12092610931551949</c:v>
                </c:pt>
                <c:pt idx="229">
                  <c:v>-0.12263557285552938</c:v>
                </c:pt>
                <c:pt idx="230">
                  <c:v>-0.12418188025176846</c:v>
                </c:pt>
                <c:pt idx="231">
                  <c:v>-0.12407310000286045</c:v>
                </c:pt>
                <c:pt idx="232">
                  <c:v>-0.12395457724801433</c:v>
                </c:pt>
                <c:pt idx="233">
                  <c:v>-0.12368875956644849</c:v>
                </c:pt>
                <c:pt idx="234">
                  <c:v>-0.12346923538925129</c:v>
                </c:pt>
                <c:pt idx="235">
                  <c:v>-0.12305118986654406</c:v>
                </c:pt>
                <c:pt idx="236">
                  <c:v>-0.12283912197919747</c:v>
                </c:pt>
                <c:pt idx="237">
                  <c:v>-0.12249396026675211</c:v>
                </c:pt>
                <c:pt idx="238">
                  <c:v>-0.12614066466923637</c:v>
                </c:pt>
                <c:pt idx="239">
                  <c:v>-0.12617026215565347</c:v>
                </c:pt>
                <c:pt idx="240">
                  <c:v>-0.12732783692436556</c:v>
                </c:pt>
                <c:pt idx="241">
                  <c:v>-0.12786210001306131</c:v>
                </c:pt>
                <c:pt idx="242">
                  <c:v>-0.12719251380143248</c:v>
                </c:pt>
                <c:pt idx="243">
                  <c:v>-0.12777051855994137</c:v>
                </c:pt>
                <c:pt idx="244">
                  <c:v>-0.12556321960678918</c:v>
                </c:pt>
                <c:pt idx="245">
                  <c:v>-0.1257476347143725</c:v>
                </c:pt>
                <c:pt idx="246">
                  <c:v>-0.12614871860063187</c:v>
                </c:pt>
                <c:pt idx="247">
                  <c:v>-0.12445023079516204</c:v>
                </c:pt>
                <c:pt idx="248">
                  <c:v>-0.12354199587666416</c:v>
                </c:pt>
                <c:pt idx="249">
                  <c:v>-0.1237223508162376</c:v>
                </c:pt>
                <c:pt idx="250">
                  <c:v>-0.12515393949351475</c:v>
                </c:pt>
                <c:pt idx="251">
                  <c:v>-0.12551384303091595</c:v>
                </c:pt>
                <c:pt idx="252">
                  <c:v>-0.12463170512685935</c:v>
                </c:pt>
                <c:pt idx="253">
                  <c:v>-0.12538812960470117</c:v>
                </c:pt>
                <c:pt idx="254">
                  <c:v>-0.12435269189927553</c:v>
                </c:pt>
                <c:pt idx="255">
                  <c:v>-0.12419434534700727</c:v>
                </c:pt>
                <c:pt idx="256">
                  <c:v>-0.12334400576807526</c:v>
                </c:pt>
                <c:pt idx="257">
                  <c:v>-0.1224868075408807</c:v>
                </c:pt>
                <c:pt idx="258">
                  <c:v>-0.12392871739290001</c:v>
                </c:pt>
                <c:pt idx="259">
                  <c:v>-0.12546800487248833</c:v>
                </c:pt>
                <c:pt idx="260">
                  <c:v>-0.12603215003881019</c:v>
                </c:pt>
                <c:pt idx="261">
                  <c:v>-0.1259609737758467</c:v>
                </c:pt>
                <c:pt idx="262">
                  <c:v>-0.12745325627298598</c:v>
                </c:pt>
                <c:pt idx="263">
                  <c:v>-0.1271917833506393</c:v>
                </c:pt>
                <c:pt idx="264">
                  <c:v>-0.12661967911665767</c:v>
                </c:pt>
                <c:pt idx="265">
                  <c:v>-0.1258244363970534</c:v>
                </c:pt>
                <c:pt idx="266">
                  <c:v>-0.1247748734809595</c:v>
                </c:pt>
                <c:pt idx="267">
                  <c:v>-0.12642209692216971</c:v>
                </c:pt>
                <c:pt idx="268">
                  <c:v>-0.12555371426019235</c:v>
                </c:pt>
                <c:pt idx="269">
                  <c:v>-0.12572397569800817</c:v>
                </c:pt>
                <c:pt idx="270">
                  <c:v>-0.12594021758985721</c:v>
                </c:pt>
                <c:pt idx="271">
                  <c:v>-0.12282891464093382</c:v>
                </c:pt>
                <c:pt idx="272">
                  <c:v>-0.12199461652018354</c:v>
                </c:pt>
                <c:pt idx="273">
                  <c:v>-0.12107976959910605</c:v>
                </c:pt>
                <c:pt idx="274">
                  <c:v>-0.12127790200327129</c:v>
                </c:pt>
                <c:pt idx="275">
                  <c:v>-0.11977212039613527</c:v>
                </c:pt>
                <c:pt idx="276">
                  <c:v>-0.11795010103043069</c:v>
                </c:pt>
                <c:pt idx="277">
                  <c:v>-0.11777664268461792</c:v>
                </c:pt>
                <c:pt idx="278">
                  <c:v>-0.11919444766071777</c:v>
                </c:pt>
                <c:pt idx="279">
                  <c:v>-0.11865431250659242</c:v>
                </c:pt>
                <c:pt idx="280">
                  <c:v>-0.11847623429673609</c:v>
                </c:pt>
                <c:pt idx="281">
                  <c:v>-0.11973032343297522</c:v>
                </c:pt>
                <c:pt idx="282">
                  <c:v>-0.11979271531376412</c:v>
                </c:pt>
                <c:pt idx="283">
                  <c:v>-0.11846340871929328</c:v>
                </c:pt>
                <c:pt idx="284">
                  <c:v>-0.11873924401165005</c:v>
                </c:pt>
                <c:pt idx="285">
                  <c:v>-0.11894948102883518</c:v>
                </c:pt>
                <c:pt idx="286">
                  <c:v>-0.11841979985871375</c:v>
                </c:pt>
                <c:pt idx="287">
                  <c:v>-0.11815907635990186</c:v>
                </c:pt>
                <c:pt idx="288">
                  <c:v>-0.11783982193443875</c:v>
                </c:pt>
                <c:pt idx="289">
                  <c:v>-0.11830833496600236</c:v>
                </c:pt>
                <c:pt idx="290">
                  <c:v>-0.11899176179707639</c:v>
                </c:pt>
                <c:pt idx="291">
                  <c:v>-0.12077501035290103</c:v>
                </c:pt>
                <c:pt idx="292">
                  <c:v>-0.12152528766046104</c:v>
                </c:pt>
                <c:pt idx="293">
                  <c:v>-0.12040044088152527</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c:v>
                </c:pt>
                <c:pt idx="302">
                  <c:v>-0.11567530652735059</c:v>
                </c:pt>
                <c:pt idx="303">
                  <c:v>-0.11594410293029989</c:v>
                </c:pt>
                <c:pt idx="304">
                  <c:v>-0.11499116821823949</c:v>
                </c:pt>
                <c:pt idx="305">
                  <c:v>-0.11517107729824262</c:v>
                </c:pt>
                <c:pt idx="306">
                  <c:v>-0.1155151670504182</c:v>
                </c:pt>
                <c:pt idx="307">
                  <c:v>-0.11520224952269607</c:v>
                </c:pt>
                <c:pt idx="308">
                  <c:v>-0.11491556181866258</c:v>
                </c:pt>
                <c:pt idx="309">
                  <c:v>-0.11457146258010199</c:v>
                </c:pt>
                <c:pt idx="310">
                  <c:v>-0.11165191719211962</c:v>
                </c:pt>
                <c:pt idx="311">
                  <c:v>-0.11131989410748103</c:v>
                </c:pt>
                <c:pt idx="312">
                  <c:v>-0.109601133921075</c:v>
                </c:pt>
                <c:pt idx="313">
                  <c:v>-0.10852274191488255</c:v>
                </c:pt>
                <c:pt idx="314">
                  <c:v>-0.10931753877491701</c:v>
                </c:pt>
                <c:pt idx="315">
                  <c:v>-0.10917031025280721</c:v>
                </c:pt>
                <c:pt idx="316">
                  <c:v>-0.10830302801021235</c:v>
                </c:pt>
                <c:pt idx="317">
                  <c:v>-0.10967286039374358</c:v>
                </c:pt>
                <c:pt idx="318">
                  <c:v>-0.11042197087734</c:v>
                </c:pt>
                <c:pt idx="319">
                  <c:v>-0.11001395245179424</c:v>
                </c:pt>
                <c:pt idx="320">
                  <c:v>-0.1109722564514756</c:v>
                </c:pt>
                <c:pt idx="321">
                  <c:v>-0.11056166721861872</c:v>
                </c:pt>
                <c:pt idx="322">
                  <c:v>-0.10858226891076583</c:v>
                </c:pt>
                <c:pt idx="323">
                  <c:v>-0.10877260351564665</c:v>
                </c:pt>
                <c:pt idx="324">
                  <c:v>-0.11015332625636631</c:v>
                </c:pt>
                <c:pt idx="325">
                  <c:v>-0.10915415495814811</c:v>
                </c:pt>
                <c:pt idx="326">
                  <c:v>-0.10872612977016197</c:v>
                </c:pt>
                <c:pt idx="327">
                  <c:v>-0.11056240715576834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-0.11090888747416702</c:v>
                </c:pt>
                <c:pt idx="337">
                  <c:v>-0.11203858179013082</c:v>
                </c:pt>
                <c:pt idx="338">
                  <c:v>-0.11352486889903445</c:v>
                </c:pt>
                <c:pt idx="339">
                  <c:v>-0.11443385324108157</c:v>
                </c:pt>
                <c:pt idx="340">
                  <c:v>-0.11424846103699339</c:v>
                </c:pt>
                <c:pt idx="341">
                  <c:v>-0.11424592817516556</c:v>
                </c:pt>
                <c:pt idx="342">
                  <c:v>-0.11508936167390971</c:v>
                </c:pt>
                <c:pt idx="343">
                  <c:v>-0.11570803451711242</c:v>
                </c:pt>
                <c:pt idx="344">
                  <c:v>-0.11717403975872299</c:v>
                </c:pt>
                <c:pt idx="345">
                  <c:v>-0.11706105704620055</c:v>
                </c:pt>
                <c:pt idx="346">
                  <c:v>-0.11482053681184815</c:v>
                </c:pt>
                <c:pt idx="347">
                  <c:v>-0.11476192050783157</c:v>
                </c:pt>
                <c:pt idx="348">
                  <c:v>-0.11630969829201357</c:v>
                </c:pt>
                <c:pt idx="349">
                  <c:v>-0.11627308088895949</c:v>
                </c:pt>
                <c:pt idx="350">
                  <c:v>-0.11629329635162858</c:v>
                </c:pt>
                <c:pt idx="351">
                  <c:v>-0.11515349904749411</c:v>
                </c:pt>
                <c:pt idx="352">
                  <c:v>-0.11434570585529984</c:v>
                </c:pt>
                <c:pt idx="353">
                  <c:v>-0.11761775540905717</c:v>
                </c:pt>
                <c:pt idx="354">
                  <c:v>-0.11832276374063627</c:v>
                </c:pt>
                <c:pt idx="355">
                  <c:v>-0.11797916727988421</c:v>
                </c:pt>
                <c:pt idx="356">
                  <c:v>-0.11576166098848295</c:v>
                </c:pt>
                <c:pt idx="357">
                  <c:v>-0.11638602565597012</c:v>
                </c:pt>
                <c:pt idx="358">
                  <c:v>-0.11670474884448383</c:v>
                </c:pt>
                <c:pt idx="359">
                  <c:v>-0.11719075474943023</c:v>
                </c:pt>
                <c:pt idx="360">
                  <c:v>-0.11783144546632229</c:v>
                </c:pt>
                <c:pt idx="361">
                  <c:v>-0.11922660646806126</c:v>
                </c:pt>
                <c:pt idx="362">
                  <c:v>-0.1195738077508679</c:v>
                </c:pt>
                <c:pt idx="363">
                  <c:v>-0.1185684323641425</c:v>
                </c:pt>
                <c:pt idx="364">
                  <c:v>-0.1182058726420793</c:v>
                </c:pt>
                <c:pt idx="365">
                  <c:v>-0.11697314681975969</c:v>
                </c:pt>
                <c:pt idx="366">
                  <c:v>-0.11681604298247809</c:v>
                </c:pt>
                <c:pt idx="367">
                  <c:v>-0.11437762750327352</c:v>
                </c:pt>
                <c:pt idx="368">
                  <c:v>-0.11381928799775644</c:v>
                </c:pt>
                <c:pt idx="369">
                  <c:v>-0.11466358475652808</c:v>
                </c:pt>
                <c:pt idx="370">
                  <c:v>-0.11419458791989712</c:v>
                </c:pt>
                <c:pt idx="371">
                  <c:v>-0.11236137463303919</c:v>
                </c:pt>
                <c:pt idx="372">
                  <c:v>-0.11256563523471642</c:v>
                </c:pt>
                <c:pt idx="373">
                  <c:v>-0.11187166904230138</c:v>
                </c:pt>
                <c:pt idx="374">
                  <c:v>-0.11193491469673231</c:v>
                </c:pt>
                <c:pt idx="375">
                  <c:v>-0.1099728859394135</c:v>
                </c:pt>
                <c:pt idx="376">
                  <c:v>-0.10786256618609984</c:v>
                </c:pt>
                <c:pt idx="377">
                  <c:v>-0.1032968313716653</c:v>
                </c:pt>
                <c:pt idx="378">
                  <c:v>-0.10423776582084089</c:v>
                </c:pt>
                <c:pt idx="379">
                  <c:v>-0.10591231001870939</c:v>
                </c:pt>
                <c:pt idx="380">
                  <c:v>-0.10479581124876361</c:v>
                </c:pt>
                <c:pt idx="381">
                  <c:v>-0.10336070312679624</c:v>
                </c:pt>
                <c:pt idx="382">
                  <c:v>-0.10067483558577806</c:v>
                </c:pt>
                <c:pt idx="383">
                  <c:v>-9.6604820723101267E-2</c:v>
                </c:pt>
                <c:pt idx="384">
                  <c:v>-9.8095092109020274E-2</c:v>
                </c:pt>
                <c:pt idx="385">
                  <c:v>-9.8218215755181873E-2</c:v>
                </c:pt>
                <c:pt idx="386">
                  <c:v>-9.8354961834190013E-2</c:v>
                </c:pt>
                <c:pt idx="387">
                  <c:v>-9.9720269217414267E-2</c:v>
                </c:pt>
                <c:pt idx="388">
                  <c:v>-9.9607779796329732E-2</c:v>
                </c:pt>
                <c:pt idx="389">
                  <c:v>-9.8553682393543632E-2</c:v>
                </c:pt>
                <c:pt idx="390">
                  <c:v>-9.827173787643062E-2</c:v>
                </c:pt>
                <c:pt idx="391">
                  <c:v>-9.6052637874208688E-2</c:v>
                </c:pt>
                <c:pt idx="392">
                  <c:v>-9.5809321871399983E-2</c:v>
                </c:pt>
                <c:pt idx="393">
                  <c:v>-9.5935082729511165E-2</c:v>
                </c:pt>
                <c:pt idx="394">
                  <c:v>-9.6357093556477758E-2</c:v>
                </c:pt>
                <c:pt idx="395">
                  <c:v>-9.7192122127992997E-2</c:v>
                </c:pt>
                <c:pt idx="396">
                  <c:v>-9.6709464913018947E-2</c:v>
                </c:pt>
                <c:pt idx="397">
                  <c:v>-9.6971174994720813E-2</c:v>
                </c:pt>
                <c:pt idx="398">
                  <c:v>-9.7510352025082889E-2</c:v>
                </c:pt>
                <c:pt idx="399">
                  <c:v>-9.9541185451911943E-2</c:v>
                </c:pt>
                <c:pt idx="400">
                  <c:v>-0.10155370069087155</c:v>
                </c:pt>
                <c:pt idx="401">
                  <c:v>-0.10166731899043654</c:v>
                </c:pt>
                <c:pt idx="402">
                  <c:v>-0.10131266141777928</c:v>
                </c:pt>
                <c:pt idx="403">
                  <c:v>-0.10084825598607969</c:v>
                </c:pt>
                <c:pt idx="404">
                  <c:v>-9.9839323209195668E-2</c:v>
                </c:pt>
                <c:pt idx="405">
                  <c:v>-9.9846694121666482E-2</c:v>
                </c:pt>
                <c:pt idx="406">
                  <c:v>-9.9982045703711733E-2</c:v>
                </c:pt>
                <c:pt idx="407">
                  <c:v>-9.7890850480098546E-2</c:v>
                </c:pt>
                <c:pt idx="408">
                  <c:v>-9.8850492058474917E-2</c:v>
                </c:pt>
                <c:pt idx="409">
                  <c:v>-9.8642655093854725E-2</c:v>
                </c:pt>
                <c:pt idx="410">
                  <c:v>-9.7929716153728918E-2</c:v>
                </c:pt>
                <c:pt idx="411">
                  <c:v>-9.8248249614783845E-2</c:v>
                </c:pt>
                <c:pt idx="412">
                  <c:v>-9.7864914733989505E-2</c:v>
                </c:pt>
                <c:pt idx="413">
                  <c:v>-9.8977837141007052E-2</c:v>
                </c:pt>
                <c:pt idx="414">
                  <c:v>-0.10003703821291765</c:v>
                </c:pt>
                <c:pt idx="415">
                  <c:v>-9.8161487239579528E-2</c:v>
                </c:pt>
                <c:pt idx="416">
                  <c:v>-9.9366759495993065E-2</c:v>
                </c:pt>
                <c:pt idx="417">
                  <c:v>-9.9907919178491747E-2</c:v>
                </c:pt>
                <c:pt idx="418">
                  <c:v>-9.8447283224473395E-2</c:v>
                </c:pt>
                <c:pt idx="419">
                  <c:v>-9.8039179421562067E-2</c:v>
                </c:pt>
                <c:pt idx="420">
                  <c:v>-9.9323966463572597E-2</c:v>
                </c:pt>
                <c:pt idx="421">
                  <c:v>-9.9219208437176576E-2</c:v>
                </c:pt>
                <c:pt idx="422">
                  <c:v>-9.9364890680334619E-2</c:v>
                </c:pt>
                <c:pt idx="423">
                  <c:v>-0.10075262385133513</c:v>
                </c:pt>
                <c:pt idx="424">
                  <c:v>-0.10268518793149917</c:v>
                </c:pt>
                <c:pt idx="425">
                  <c:v>-0.10279109380911677</c:v>
                </c:pt>
                <c:pt idx="426">
                  <c:v>-0.10209295361221409</c:v>
                </c:pt>
                <c:pt idx="427">
                  <c:v>-0.10306586662761674</c:v>
                </c:pt>
                <c:pt idx="428">
                  <c:v>-0.10221864806568721</c:v>
                </c:pt>
                <c:pt idx="429">
                  <c:v>-0.10346187530387851</c:v>
                </c:pt>
                <c:pt idx="430">
                  <c:v>-0.10322876663931878</c:v>
                </c:pt>
                <c:pt idx="431">
                  <c:v>-0.10392309331393799</c:v>
                </c:pt>
                <c:pt idx="432">
                  <c:v>-0.10728825162701129</c:v>
                </c:pt>
                <c:pt idx="433">
                  <c:v>-0.10810424104624911</c:v>
                </c:pt>
                <c:pt idx="434">
                  <c:v>-0.10871288679227575</c:v>
                </c:pt>
                <c:pt idx="435">
                  <c:v>-0.1079606078598232</c:v>
                </c:pt>
                <c:pt idx="436">
                  <c:v>-0.10920990637725961</c:v>
                </c:pt>
                <c:pt idx="437">
                  <c:v>-0.10991091145906751</c:v>
                </c:pt>
                <c:pt idx="438">
                  <c:v>-0.11102907983081423</c:v>
                </c:pt>
                <c:pt idx="439">
                  <c:v>-0.11167072867147013</c:v>
                </c:pt>
                <c:pt idx="440">
                  <c:v>-0.11048445762187953</c:v>
                </c:pt>
                <c:pt idx="441">
                  <c:v>-0.11044455793347652</c:v>
                </c:pt>
                <c:pt idx="442">
                  <c:v>-0.1107520302825975</c:v>
                </c:pt>
                <c:pt idx="443">
                  <c:v>-0.10992139390216962</c:v>
                </c:pt>
                <c:pt idx="444">
                  <c:v>-0.10895734115995025</c:v>
                </c:pt>
                <c:pt idx="445">
                  <c:v>-0.11019214449815723</c:v>
                </c:pt>
                <c:pt idx="446">
                  <c:v>-0.10901079687657514</c:v>
                </c:pt>
                <c:pt idx="447">
                  <c:v>-0.10902026427766059</c:v>
                </c:pt>
                <c:pt idx="448">
                  <c:v>-0.10904482449957699</c:v>
                </c:pt>
                <c:pt idx="449">
                  <c:v>-0.10803610990926422</c:v>
                </c:pt>
                <c:pt idx="450">
                  <c:v>-0.10678285557392556</c:v>
                </c:pt>
                <c:pt idx="451">
                  <c:v>-0.10847678991996204</c:v>
                </c:pt>
                <c:pt idx="452">
                  <c:v>-0.10824381406465022</c:v>
                </c:pt>
                <c:pt idx="453">
                  <c:v>-0.10747903209146158</c:v>
                </c:pt>
                <c:pt idx="454">
                  <c:v>-0.10699643179472668</c:v>
                </c:pt>
                <c:pt idx="455">
                  <c:v>-0.10755673497963888</c:v>
                </c:pt>
                <c:pt idx="456">
                  <c:v>-0.10863488982650454</c:v>
                </c:pt>
                <c:pt idx="457">
                  <c:v>-0.10748561563491421</c:v>
                </c:pt>
                <c:pt idx="458">
                  <c:v>-0.11011687012165799</c:v>
                </c:pt>
                <c:pt idx="459">
                  <c:v>-0.11147875292392956</c:v>
                </c:pt>
                <c:pt idx="460">
                  <c:v>-0.11279606874184372</c:v>
                </c:pt>
                <c:pt idx="461">
                  <c:v>-0.11326867988691473</c:v>
                </c:pt>
                <c:pt idx="462">
                  <c:v>-0.11369735014832813</c:v>
                </c:pt>
                <c:pt idx="463">
                  <c:v>-0.10933704275956302</c:v>
                </c:pt>
                <c:pt idx="464">
                  <c:v>-0.10829458513748613</c:v>
                </c:pt>
                <c:pt idx="465">
                  <c:v>-0.10901032255787868</c:v>
                </c:pt>
                <c:pt idx="466">
                  <c:v>-0.10913276318513027</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-0.10536854158343113</c:v>
                </c:pt>
                <c:pt idx="475">
                  <c:v>-0.10554080464611112</c:v>
                </c:pt>
                <c:pt idx="476">
                  <c:v>-0.10478966407850999</c:v>
                </c:pt>
                <c:pt idx="477">
                  <c:v>-0.10530039147369052</c:v>
                </c:pt>
                <c:pt idx="478">
                  <c:v>-0.10543577151486262</c:v>
                </c:pt>
                <c:pt idx="479">
                  <c:v>-0.10667514728527332</c:v>
                </c:pt>
                <c:pt idx="480">
                  <c:v>-0.10688133362083355</c:v>
                </c:pt>
                <c:pt idx="481">
                  <c:v>-0.10748685834988692</c:v>
                </c:pt>
                <c:pt idx="482">
                  <c:v>-0.10932425512760367</c:v>
                </c:pt>
                <c:pt idx="483">
                  <c:v>-0.11005553122838307</c:v>
                </c:pt>
                <c:pt idx="484">
                  <c:v>-0.10905868409176363</c:v>
                </c:pt>
                <c:pt idx="485">
                  <c:v>-0.10706800648540607</c:v>
                </c:pt>
                <c:pt idx="486">
                  <c:v>-0.10540964604129514</c:v>
                </c:pt>
                <c:pt idx="487">
                  <c:v>-0.10496836838905205</c:v>
                </c:pt>
                <c:pt idx="488">
                  <c:v>-0.1053624797905286</c:v>
                </c:pt>
                <c:pt idx="489">
                  <c:v>-0.10611453105002512</c:v>
                </c:pt>
                <c:pt idx="490">
                  <c:v>-0.10685522712000761</c:v>
                </c:pt>
                <c:pt idx="491">
                  <c:v>-0.10627222304248138</c:v>
                </c:pt>
                <c:pt idx="492">
                  <c:v>-0.10716413191158872</c:v>
                </c:pt>
                <c:pt idx="493">
                  <c:v>-0.10790635528778129</c:v>
                </c:pt>
                <c:pt idx="494">
                  <c:v>-0.10746635829599427</c:v>
                </c:pt>
                <c:pt idx="495">
                  <c:v>-0.10660280419831736</c:v>
                </c:pt>
                <c:pt idx="496">
                  <c:v>-0.10784102263109219</c:v>
                </c:pt>
                <c:pt idx="497">
                  <c:v>-0.10888816652185086</c:v>
                </c:pt>
                <c:pt idx="498">
                  <c:v>-0.1087146038259308</c:v>
                </c:pt>
                <c:pt idx="499">
                  <c:v>-0.10948207992930747</c:v>
                </c:pt>
                <c:pt idx="500">
                  <c:v>-0.10938391493272093</c:v>
                </c:pt>
                <c:pt idx="501">
                  <c:v>-0.10972264488370374</c:v>
                </c:pt>
                <c:pt idx="502">
                  <c:v>-0.11139409652369636</c:v>
                </c:pt>
                <c:pt idx="503">
                  <c:v>-0.11231468270096912</c:v>
                </c:pt>
                <c:pt idx="504">
                  <c:v>-0.11367482001043072</c:v>
                </c:pt>
                <c:pt idx="505">
                  <c:v>-0.11471318900537142</c:v>
                </c:pt>
                <c:pt idx="506">
                  <c:v>-0.11428179615467116</c:v>
                </c:pt>
                <c:pt idx="507">
                  <c:v>-0.11554752507161964</c:v>
                </c:pt>
                <c:pt idx="508">
                  <c:v>-0.11656988106750532</c:v>
                </c:pt>
                <c:pt idx="509">
                  <c:v>-0.11730067336320374</c:v>
                </c:pt>
                <c:pt idx="510">
                  <c:v>-0.11825665320128595</c:v>
                </c:pt>
                <c:pt idx="511">
                  <c:v>-0.11777134928802029</c:v>
                </c:pt>
                <c:pt idx="512">
                  <c:v>-0.11835674393174163</c:v>
                </c:pt>
                <c:pt idx="513">
                  <c:v>-0.11750944947883127</c:v>
                </c:pt>
                <c:pt idx="514">
                  <c:v>-0.11887497504865521</c:v>
                </c:pt>
                <c:pt idx="515">
                  <c:v>-0.11913966385174039</c:v>
                </c:pt>
                <c:pt idx="516">
                  <c:v>-0.12034047751242838</c:v>
                </c:pt>
                <c:pt idx="517">
                  <c:v>-0.11990079357099152</c:v>
                </c:pt>
                <c:pt idx="518">
                  <c:v>-0.11973611960738142</c:v>
                </c:pt>
                <c:pt idx="519">
                  <c:v>-0.1193021559493701</c:v>
                </c:pt>
                <c:pt idx="520">
                  <c:v>-0.12049389115030351</c:v>
                </c:pt>
                <c:pt idx="521">
                  <c:v>-0.12112258160428285</c:v>
                </c:pt>
                <c:pt idx="522">
                  <c:v>-0.12088604835877002</c:v>
                </c:pt>
                <c:pt idx="523">
                  <c:v>-0.12225726575289286</c:v>
                </c:pt>
                <c:pt idx="524">
                  <c:v>-0.12238134752280415</c:v>
                </c:pt>
                <c:pt idx="525">
                  <c:v>-0.12112683149976533</c:v>
                </c:pt>
                <c:pt idx="526">
                  <c:v>-0.121976943405713</c:v>
                </c:pt>
                <c:pt idx="527">
                  <c:v>-0.12250279208080897</c:v>
                </c:pt>
                <c:pt idx="528">
                  <c:v>-0.12188354056881703</c:v>
                </c:pt>
                <c:pt idx="529">
                  <c:v>-0.12244983914200684</c:v>
                </c:pt>
                <c:pt idx="530">
                  <c:v>-0.1238060775518052</c:v>
                </c:pt>
                <c:pt idx="531">
                  <c:v>-0.12414500671663155</c:v>
                </c:pt>
                <c:pt idx="532">
                  <c:v>-0.12383938421039885</c:v>
                </c:pt>
                <c:pt idx="533">
                  <c:v>-0.12301339615314075</c:v>
                </c:pt>
                <c:pt idx="534">
                  <c:v>-0.12304510910090016</c:v>
                </c:pt>
                <c:pt idx="535">
                  <c:v>-0.12338409518396531</c:v>
                </c:pt>
                <c:pt idx="536">
                  <c:v>-0.12460705004123467</c:v>
                </c:pt>
                <c:pt idx="537">
                  <c:v>-0.12552072065194833</c:v>
                </c:pt>
                <c:pt idx="538">
                  <c:v>-0.12853839309100609</c:v>
                </c:pt>
                <c:pt idx="539">
                  <c:v>-0.13172996024904637</c:v>
                </c:pt>
                <c:pt idx="540">
                  <c:v>-0.13299260609447591</c:v>
                </c:pt>
                <c:pt idx="541">
                  <c:v>-0.13403106046679641</c:v>
                </c:pt>
                <c:pt idx="542">
                  <c:v>-0.13413248877597544</c:v>
                </c:pt>
                <c:pt idx="543">
                  <c:v>-0.13361620236571525</c:v>
                </c:pt>
                <c:pt idx="544">
                  <c:v>-0.13301229980659499</c:v>
                </c:pt>
                <c:pt idx="545">
                  <c:v>-0.13432020514166254</c:v>
                </c:pt>
                <c:pt idx="546">
                  <c:v>-0.13546614961603645</c:v>
                </c:pt>
                <c:pt idx="547">
                  <c:v>-0.13505120613758947</c:v>
                </c:pt>
                <c:pt idx="548">
                  <c:v>-0.13595571291116926</c:v>
                </c:pt>
                <c:pt idx="549">
                  <c:v>-0.13764694364066091</c:v>
                </c:pt>
                <c:pt idx="550">
                  <c:v>-0.13769578897959889</c:v>
                </c:pt>
                <c:pt idx="551">
                  <c:v>-0.13837459594661511</c:v>
                </c:pt>
                <c:pt idx="552">
                  <c:v>-0.13875700116277334</c:v>
                </c:pt>
                <c:pt idx="553">
                  <c:v>-0.13863604040983546</c:v>
                </c:pt>
                <c:pt idx="554">
                  <c:v>-0.13799871735565716</c:v>
                </c:pt>
                <c:pt idx="555">
                  <c:v>-0.13774154176066161</c:v>
                </c:pt>
                <c:pt idx="556">
                  <c:v>-0.13846935533497659</c:v>
                </c:pt>
                <c:pt idx="557">
                  <c:v>-0.14073385712242781</c:v>
                </c:pt>
                <c:pt idx="558">
                  <c:v>-0.13945195393807808</c:v>
                </c:pt>
                <c:pt idx="559">
                  <c:v>-0.13823862775025475</c:v>
                </c:pt>
                <c:pt idx="560">
                  <c:v>-0.13720078999223551</c:v>
                </c:pt>
                <c:pt idx="561">
                  <c:v>-0.13539601685417324</c:v>
                </c:pt>
                <c:pt idx="562">
                  <c:v>-0.13628621817601091</c:v>
                </c:pt>
                <c:pt idx="563">
                  <c:v>-0.13695176319238586</c:v>
                </c:pt>
                <c:pt idx="564">
                  <c:v>-0.13780729181780804</c:v>
                </c:pt>
                <c:pt idx="565">
                  <c:v>-0.13822960620872488</c:v>
                </c:pt>
                <c:pt idx="566">
                  <c:v>-0.13768511680902409</c:v>
                </c:pt>
                <c:pt idx="567">
                  <c:v>-0.13702283510525604</c:v>
                </c:pt>
                <c:pt idx="568">
                  <c:v>-0.13808061322109211</c:v>
                </c:pt>
                <c:pt idx="569">
                  <c:v>-0.13819012392076502</c:v>
                </c:pt>
                <c:pt idx="570">
                  <c:v>-0.13876386929743523</c:v>
                </c:pt>
                <c:pt idx="571">
                  <c:v>-0.13706319962595614</c:v>
                </c:pt>
                <c:pt idx="572">
                  <c:v>-0.13721285665977234</c:v>
                </c:pt>
                <c:pt idx="573">
                  <c:v>-0.13884595489032903</c:v>
                </c:pt>
                <c:pt idx="574">
                  <c:v>-0.1378403423442765</c:v>
                </c:pt>
                <c:pt idx="575">
                  <c:v>-0.13846771419230264</c:v>
                </c:pt>
                <c:pt idx="576">
                  <c:v>-0.13790525760052241</c:v>
                </c:pt>
                <c:pt idx="577">
                  <c:v>-0.13682602130703003</c:v>
                </c:pt>
                <c:pt idx="578">
                  <c:v>-0.13686449803935841</c:v>
                </c:pt>
                <c:pt idx="579">
                  <c:v>-0.13661216049501945</c:v>
                </c:pt>
                <c:pt idx="580">
                  <c:v>-0.13672971563974537</c:v>
                </c:pt>
                <c:pt idx="581">
                  <c:v>-0.13616791360776404</c:v>
                </c:pt>
                <c:pt idx="582">
                  <c:v>-0.13459771952219102</c:v>
                </c:pt>
                <c:pt idx="583">
                  <c:v>-0.13326773939517991</c:v>
                </c:pt>
                <c:pt idx="584">
                  <c:v>-0.13264725465458582</c:v>
                </c:pt>
                <c:pt idx="585">
                  <c:v>-0.13268255345165839</c:v>
                </c:pt>
                <c:pt idx="586">
                  <c:v>-0.13250011150984164</c:v>
                </c:pt>
                <c:pt idx="587">
                  <c:v>-0.13098930212454721</c:v>
                </c:pt>
                <c:pt idx="588">
                  <c:v>-0.13132401933937388</c:v>
                </c:pt>
                <c:pt idx="589">
                  <c:v>-0.13002314340732857</c:v>
                </c:pt>
                <c:pt idx="590">
                  <c:v>-0.12941775148752346</c:v>
                </c:pt>
                <c:pt idx="591">
                  <c:v>-0.12652655138460017</c:v>
                </c:pt>
                <c:pt idx="592">
                  <c:v>-0.12722321170718942</c:v>
                </c:pt>
                <c:pt idx="593">
                  <c:v>-0.12807357974523367</c:v>
                </c:pt>
                <c:pt idx="594">
                  <c:v>-0.12715217773981605</c:v>
                </c:pt>
                <c:pt idx="595">
                  <c:v>-0.12630283423015937</c:v>
                </c:pt>
                <c:pt idx="596">
                  <c:v>-0.12398779852922805</c:v>
                </c:pt>
                <c:pt idx="597">
                  <c:v>-0.12383612089777786</c:v>
                </c:pt>
                <c:pt idx="598">
                  <c:v>-0.12467222142956323</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c:v>
                </c:pt>
                <c:pt idx="610">
                  <c:v>-0.13320201779716043</c:v>
                </c:pt>
                <c:pt idx="611">
                  <c:v>-0.13373748565534574</c:v>
                </c:pt>
                <c:pt idx="612">
                  <c:v>-0.13408606246235891</c:v>
                </c:pt>
                <c:pt idx="613">
                  <c:v>-0.13400030564278609</c:v>
                </c:pt>
                <c:pt idx="614">
                  <c:v>-0.13234293178155099</c:v>
                </c:pt>
                <c:pt idx="615">
                  <c:v>-0.13212712626290113</c:v>
                </c:pt>
                <c:pt idx="616">
                  <c:v>-0.1328349615339022</c:v>
                </c:pt>
                <c:pt idx="617">
                  <c:v>-0.13498390031512059</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c:v>
                </c:pt>
                <c:pt idx="631">
                  <c:v>-0.13402318677650271</c:v>
                </c:pt>
                <c:pt idx="632">
                  <c:v>-0.13463982004931552</c:v>
                </c:pt>
                <c:pt idx="633">
                  <c:v>-0.13474935920814346</c:v>
                </c:pt>
                <c:pt idx="634">
                  <c:v>-0.13455336123807618</c:v>
                </c:pt>
                <c:pt idx="635">
                  <c:v>-0.13518805656670471</c:v>
                </c:pt>
                <c:pt idx="636">
                  <c:v>-0.13579529832941298</c:v>
                </c:pt>
                <c:pt idx="637">
                  <c:v>-0.13805426956091091</c:v>
                </c:pt>
                <c:pt idx="638">
                  <c:v>-0.14059614343327131</c:v>
                </c:pt>
                <c:pt idx="639">
                  <c:v>-0.14180710751399794</c:v>
                </c:pt>
                <c:pt idx="640">
                  <c:v>-0.14404471543159078</c:v>
                </c:pt>
                <c:pt idx="641">
                  <c:v>-0.1445235591242664</c:v>
                </c:pt>
                <c:pt idx="642">
                  <c:v>-0.14541314383180351</c:v>
                </c:pt>
                <c:pt idx="643">
                  <c:v>-0.14530108129753241</c:v>
                </c:pt>
                <c:pt idx="644">
                  <c:v>-0.1464343424900823</c:v>
                </c:pt>
                <c:pt idx="645">
                  <c:v>-0.14650826031510206</c:v>
                </c:pt>
                <c:pt idx="646">
                  <c:v>-0.14600166897889719</c:v>
                </c:pt>
                <c:pt idx="647">
                  <c:v>-0.14740738831471875</c:v>
                </c:pt>
                <c:pt idx="648">
                  <c:v>-0.14736758349005191</c:v>
                </c:pt>
                <c:pt idx="649">
                  <c:v>-0.14769691244453043</c:v>
                </c:pt>
                <c:pt idx="650">
                  <c:v>-0.14752071253670351</c:v>
                </c:pt>
                <c:pt idx="651">
                  <c:v>-0.14727751037037251</c:v>
                </c:pt>
                <c:pt idx="652">
                  <c:v>-0.14722450051331748</c:v>
                </c:pt>
                <c:pt idx="653">
                  <c:v>-0.14696965856629235</c:v>
                </c:pt>
                <c:pt idx="654">
                  <c:v>-0.14608038690909128</c:v>
                </c:pt>
                <c:pt idx="655">
                  <c:v>-0.14609487260196374</c:v>
                </c:pt>
                <c:pt idx="656">
                  <c:v>-0.14701599001615798</c:v>
                </c:pt>
                <c:pt idx="657">
                  <c:v>-0.14643675202904671</c:v>
                </c:pt>
                <c:pt idx="658">
                  <c:v>-0.14661334087820463</c:v>
                </c:pt>
                <c:pt idx="659">
                  <c:v>-0.14627861417700674</c:v>
                </c:pt>
                <c:pt idx="660">
                  <c:v>-0.14677699979982636</c:v>
                </c:pt>
                <c:pt idx="661">
                  <c:v>-0.14818233019430282</c:v>
                </c:pt>
                <c:pt idx="662">
                  <c:v>-0.14863273373818231</c:v>
                </c:pt>
                <c:pt idx="663">
                  <c:v>-0.14906794011118099</c:v>
                </c:pt>
                <c:pt idx="664">
                  <c:v>-0.14934567267830801</c:v>
                </c:pt>
                <c:pt idx="665">
                  <c:v>-0.14895370519730081</c:v>
                </c:pt>
                <c:pt idx="666">
                  <c:v>-0.14979555447163798</c:v>
                </c:pt>
                <c:pt idx="667">
                  <c:v>-0.14917667292822037</c:v>
                </c:pt>
                <c:pt idx="668">
                  <c:v>-0.14886591829373685</c:v>
                </c:pt>
                <c:pt idx="669">
                  <c:v>-0.14999270977929813</c:v>
                </c:pt>
                <c:pt idx="670">
                  <c:v>-0.15039146001760204</c:v>
                </c:pt>
                <c:pt idx="671">
                  <c:v>-0.15105758370278038</c:v>
                </c:pt>
                <c:pt idx="672">
                  <c:v>-0.15182302972212391</c:v>
                </c:pt>
                <c:pt idx="673">
                  <c:v>-0.15195423575882269</c:v>
                </c:pt>
                <c:pt idx="674">
                  <c:v>-0.1502854782489749</c:v>
                </c:pt>
                <c:pt idx="675">
                  <c:v>-0.14858257927966168</c:v>
                </c:pt>
                <c:pt idx="676">
                  <c:v>-0.14945907279127413</c:v>
                </c:pt>
                <c:pt idx="677">
                  <c:v>-0.15130606977933794</c:v>
                </c:pt>
                <c:pt idx="678">
                  <c:v>-0.1514125543257592</c:v>
                </c:pt>
                <c:pt idx="679">
                  <c:v>-0.15095915308774063</c:v>
                </c:pt>
                <c:pt idx="680">
                  <c:v>-0.15210641616808121</c:v>
                </c:pt>
                <c:pt idx="681">
                  <c:v>-0.15111163706094999</c:v>
                </c:pt>
                <c:pt idx="682">
                  <c:v>-0.15121052302194471</c:v>
                </c:pt>
                <c:pt idx="683">
                  <c:v>-0.15086572179171753</c:v>
                </c:pt>
                <c:pt idx="684">
                  <c:v>-0.14972828659469486</c:v>
                </c:pt>
                <c:pt idx="685">
                  <c:v>-0.14590649219010807</c:v>
                </c:pt>
                <c:pt idx="686">
                  <c:v>-0.14666022253774721</c:v>
                </c:pt>
                <c:pt idx="687">
                  <c:v>-0.1483360379097434</c:v>
                </c:pt>
                <c:pt idx="688">
                  <c:v>-0.14889141766661851</c:v>
                </c:pt>
                <c:pt idx="689">
                  <c:v>-0.14968134801689845</c:v>
                </c:pt>
                <c:pt idx="690">
                  <c:v>-0.15063695788640574</c:v>
                </c:pt>
                <c:pt idx="691">
                  <c:v>-0.14985616291414772</c:v>
                </c:pt>
                <c:pt idx="692">
                  <c:v>-0.15168491760530856</c:v>
                </c:pt>
                <c:pt idx="693">
                  <c:v>-0.15211756265733842</c:v>
                </c:pt>
                <c:pt idx="694">
                  <c:v>-0.15212134772050945</c:v>
                </c:pt>
                <c:pt idx="695">
                  <c:v>-0.15311853636659153</c:v>
                </c:pt>
                <c:pt idx="696">
                  <c:v>-0.15373090077118018</c:v>
                </c:pt>
                <c:pt idx="697">
                  <c:v>-0.15328111384158671</c:v>
                </c:pt>
                <c:pt idx="698">
                  <c:v>-0.15347840195848081</c:v>
                </c:pt>
                <c:pt idx="699">
                  <c:v>-0.15338379435209545</c:v>
                </c:pt>
                <c:pt idx="700">
                  <c:v>-0.15323535157413976</c:v>
                </c:pt>
                <c:pt idx="701">
                  <c:v>-0.15231799076400454</c:v>
                </c:pt>
                <c:pt idx="702">
                  <c:v>-0.15359201077167511</c:v>
                </c:pt>
                <c:pt idx="703">
                  <c:v>-0.15422497958024936</c:v>
                </c:pt>
                <c:pt idx="704">
                  <c:v>-0.15401729439761924</c:v>
                </c:pt>
                <c:pt idx="705">
                  <c:v>-0.15579827571008345</c:v>
                </c:pt>
                <c:pt idx="706">
                  <c:v>-0.15603238044387568</c:v>
                </c:pt>
                <c:pt idx="707">
                  <c:v>-0.1566751486766407</c:v>
                </c:pt>
                <c:pt idx="708">
                  <c:v>-0.15646924693228981</c:v>
                </c:pt>
                <c:pt idx="709">
                  <c:v>-0.15494533686472858</c:v>
                </c:pt>
                <c:pt idx="710">
                  <c:v>-0.15374653431527507</c:v>
                </c:pt>
                <c:pt idx="711">
                  <c:v>-0.15335338103756202</c:v>
                </c:pt>
                <c:pt idx="712">
                  <c:v>-0.15301727881212976</c:v>
                </c:pt>
                <c:pt idx="713">
                  <c:v>-0.15449474359334714</c:v>
                </c:pt>
                <c:pt idx="714">
                  <c:v>-0.15599560177247504</c:v>
                </c:pt>
                <c:pt idx="715">
                  <c:v>-0.15659108991798154</c:v>
                </c:pt>
                <c:pt idx="716">
                  <c:v>-0.15524989689709012</c:v>
                </c:pt>
                <c:pt idx="717">
                  <c:v>-0.15500313734057189</c:v>
                </c:pt>
                <c:pt idx="718">
                  <c:v>-0.15584729180375267</c:v>
                </c:pt>
                <c:pt idx="719">
                  <c:v>-0.15649256443921924</c:v>
                </c:pt>
                <c:pt idx="720">
                  <c:v>-0.15673045423616874</c:v>
                </c:pt>
                <c:pt idx="721">
                  <c:v>-0.15662641717419526</c:v>
                </c:pt>
                <c:pt idx="722">
                  <c:v>-0.15544062992967156</c:v>
                </c:pt>
                <c:pt idx="723">
                  <c:v>-0.15604956975329326</c:v>
                </c:pt>
                <c:pt idx="724">
                  <c:v>-0.15626282343737377</c:v>
                </c:pt>
                <c:pt idx="725">
                  <c:v>-0.15608887180013684</c:v>
                </c:pt>
                <c:pt idx="726">
                  <c:v>-0.15608416655871341</c:v>
                </c:pt>
                <c:pt idx="727">
                  <c:v>-0.15507857298541688</c:v>
                </c:pt>
                <c:pt idx="728">
                  <c:v>-0.15476902312039501</c:v>
                </c:pt>
                <c:pt idx="729">
                  <c:v>-0.15432555411578619</c:v>
                </c:pt>
                <c:pt idx="730">
                  <c:v>-0.15351631899474691</c:v>
                </c:pt>
                <c:pt idx="731">
                  <c:v>-0.1525124804006032</c:v>
                </c:pt>
                <c:pt idx="732">
                  <c:v>-0.1528389254974348</c:v>
                </c:pt>
                <c:pt idx="733">
                  <c:v>-0.15188137092130224</c:v>
                </c:pt>
                <c:pt idx="734">
                  <c:v>-0.1525352192387146</c:v>
                </c:pt>
                <c:pt idx="735">
                  <c:v>-0.15113814198949213</c:v>
                </c:pt>
                <c:pt idx="736">
                  <c:v>-0.15007506099067314</c:v>
                </c:pt>
                <c:pt idx="737">
                  <c:v>-0.14879259811027654</c:v>
                </c:pt>
                <c:pt idx="738">
                  <c:v>-0.1499837641287769</c:v>
                </c:pt>
                <c:pt idx="739">
                  <c:v>-0.15120337978243076</c:v>
                </c:pt>
                <c:pt idx="740">
                  <c:v>-0.15208108754990277</c:v>
                </c:pt>
                <c:pt idx="741">
                  <c:v>-0.15124956893669181</c:v>
                </c:pt>
                <c:pt idx="742">
                  <c:v>-0.15125976678857</c:v>
                </c:pt>
                <c:pt idx="743">
                  <c:v>-0.1497264936700165</c:v>
                </c:pt>
                <c:pt idx="744">
                  <c:v>-0.14880012080473648</c:v>
                </c:pt>
                <c:pt idx="745">
                  <c:v>-0.14853423671853277</c:v>
                </c:pt>
                <c:pt idx="746">
                  <c:v>-0.14820457574097645</c:v>
                </c:pt>
                <c:pt idx="747">
                  <c:v>-0.14834405389564187</c:v>
                </c:pt>
                <c:pt idx="748">
                  <c:v>-0.14755860111384322</c:v>
                </c:pt>
                <c:pt idx="749">
                  <c:v>-0.14772185212137892</c:v>
                </c:pt>
                <c:pt idx="750">
                  <c:v>-0.14901696982450124</c:v>
                </c:pt>
                <c:pt idx="751">
                  <c:v>-0.15066172680850787</c:v>
                </c:pt>
                <c:pt idx="752">
                  <c:v>-0.14946538122988817</c:v>
                </c:pt>
                <c:pt idx="753">
                  <c:v>-0.14993513697642497</c:v>
                </c:pt>
                <c:pt idx="754">
                  <c:v>-0.14914857428888667</c:v>
                </c:pt>
                <c:pt idx="755">
                  <c:v>-0.14882292604745828</c:v>
                </c:pt>
                <c:pt idx="756">
                  <c:v>-0.1488027200711457</c:v>
                </c:pt>
                <c:pt idx="757">
                  <c:v>-0.15090012886966547</c:v>
                </c:pt>
                <c:pt idx="758">
                  <c:v>-0.15091137970904386</c:v>
                </c:pt>
                <c:pt idx="759">
                  <c:v>-0.15136462916510141</c:v>
                </c:pt>
                <c:pt idx="760">
                  <c:v>-0.15132888450843082</c:v>
                </c:pt>
                <c:pt idx="761">
                  <c:v>-0.15126759304700996</c:v>
                </c:pt>
                <c:pt idx="762">
                  <c:v>-0.14999788933941757</c:v>
                </c:pt>
                <c:pt idx="763">
                  <c:v>-0.14993955762662409</c:v>
                </c:pt>
                <c:pt idx="764">
                  <c:v>-0.15032139366036326</c:v>
                </c:pt>
                <c:pt idx="765">
                  <c:v>-0.15102636404644479</c:v>
                </c:pt>
                <c:pt idx="766">
                  <c:v>-0.15084814354098391</c:v>
                </c:pt>
                <c:pt idx="767">
                  <c:v>-0.15086469726334428</c:v>
                </c:pt>
                <c:pt idx="768">
                  <c:v>-0.14949177232193744</c:v>
                </c:pt>
                <c:pt idx="769">
                  <c:v>-0.14731564559323859</c:v>
                </c:pt>
                <c:pt idx="770">
                  <c:v>-0.14739078716048973</c:v>
                </c:pt>
                <c:pt idx="771">
                  <c:v>-0.14743794392487103</c:v>
                </c:pt>
                <c:pt idx="772">
                  <c:v>-0.14820963197823317</c:v>
                </c:pt>
                <c:pt idx="773">
                  <c:v>-0.14859106009788578</c:v>
                </c:pt>
                <c:pt idx="774">
                  <c:v>-0.14801700167089438</c:v>
                </c:pt>
                <c:pt idx="775">
                  <c:v>-0.14843190720384314</c:v>
                </c:pt>
                <c:pt idx="776">
                  <c:v>-0.14968875687486621</c:v>
                </c:pt>
                <c:pt idx="777">
                  <c:v>-0.14929432293666894</c:v>
                </c:pt>
                <c:pt idx="778">
                  <c:v>-0.14884286640527494</c:v>
                </c:pt>
                <c:pt idx="779">
                  <c:v>-0.14973343769568748</c:v>
                </c:pt>
                <c:pt idx="780">
                  <c:v>-0.14802993159844433</c:v>
                </c:pt>
                <c:pt idx="781">
                  <c:v>-0.14767956186676656</c:v>
                </c:pt>
                <c:pt idx="782">
                  <c:v>-0.14809967541896191</c:v>
                </c:pt>
                <c:pt idx="783">
                  <c:v>-0.14795220025114048</c:v>
                </c:pt>
                <c:pt idx="784">
                  <c:v>-0.14731599658908609</c:v>
                </c:pt>
                <c:pt idx="785">
                  <c:v>-0.14756513722541376</c:v>
                </c:pt>
                <c:pt idx="786">
                  <c:v>-0.14728241482565371</c:v>
                </c:pt>
                <c:pt idx="787">
                  <c:v>-0.14793117844669754</c:v>
                </c:pt>
                <c:pt idx="788">
                  <c:v>-0.14951851440979191</c:v>
                </c:pt>
                <c:pt idx="789">
                  <c:v>-0.14933537996269339</c:v>
                </c:pt>
                <c:pt idx="790">
                  <c:v>-0.14795396471667743</c:v>
                </c:pt>
                <c:pt idx="791">
                  <c:v>-0.14863067519507922</c:v>
                </c:pt>
                <c:pt idx="792">
                  <c:v>-0.15130276852123395</c:v>
                </c:pt>
                <c:pt idx="793">
                  <c:v>-0.1514451400199312</c:v>
                </c:pt>
                <c:pt idx="794">
                  <c:v>-0.14939096062704493</c:v>
                </c:pt>
                <c:pt idx="795">
                  <c:v>-0.14904409136733043</c:v>
                </c:pt>
                <c:pt idx="796">
                  <c:v>-0.14885700110230049</c:v>
                </c:pt>
                <c:pt idx="797">
                  <c:v>-0.14783407592398135</c:v>
                </c:pt>
                <c:pt idx="798">
                  <c:v>-0.14772600715312509</c:v>
                </c:pt>
                <c:pt idx="799">
                  <c:v>-0.14618888256677598</c:v>
                </c:pt>
                <c:pt idx="800">
                  <c:v>-0.14533490022030549</c:v>
                </c:pt>
                <c:pt idx="801">
                  <c:v>-0.14622266354406591</c:v>
                </c:pt>
                <c:pt idx="802">
                  <c:v>-0.14621012255781848</c:v>
                </c:pt>
                <c:pt idx="803">
                  <c:v>-0.14643446581293129</c:v>
                </c:pt>
                <c:pt idx="804">
                  <c:v>-0.14700307906133533</c:v>
                </c:pt>
                <c:pt idx="805">
                  <c:v>-0.14790834474484923</c:v>
                </c:pt>
                <c:pt idx="806">
                  <c:v>-0.14794168934892624</c:v>
                </c:pt>
                <c:pt idx="807">
                  <c:v>-0.14634050327998688</c:v>
                </c:pt>
                <c:pt idx="808">
                  <c:v>-0.14628982707090191</c:v>
                </c:pt>
                <c:pt idx="809">
                  <c:v>-0.14728818254096226</c:v>
                </c:pt>
                <c:pt idx="810">
                  <c:v>-0.14725834789520381</c:v>
                </c:pt>
                <c:pt idx="811">
                  <c:v>-0.14718785465113626</c:v>
                </c:pt>
                <c:pt idx="812">
                  <c:v>-0.14768778655289391</c:v>
                </c:pt>
                <c:pt idx="813">
                  <c:v>-0.14819871316194624</c:v>
                </c:pt>
                <c:pt idx="814">
                  <c:v>-0.14832416096967888</c:v>
                </c:pt>
                <c:pt idx="815">
                  <c:v>-0.14813358920545738</c:v>
                </c:pt>
                <c:pt idx="816">
                  <c:v>-0.14891458339157324</c:v>
                </c:pt>
                <c:pt idx="817">
                  <c:v>-0.14436901660792534</c:v>
                </c:pt>
                <c:pt idx="818">
                  <c:v>-0.14376563579938342</c:v>
                </c:pt>
                <c:pt idx="819">
                  <c:v>-0.14320873822266841</c:v>
                </c:pt>
                <c:pt idx="820">
                  <c:v>-0.14113433388075691</c:v>
                </c:pt>
                <c:pt idx="821">
                  <c:v>-0.14132552225927922</c:v>
                </c:pt>
                <c:pt idx="822">
                  <c:v>-0.13953375493974818</c:v>
                </c:pt>
                <c:pt idx="823">
                  <c:v>-0.13956780153549231</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-0.13320508189590943</c:v>
                </c:pt>
                <c:pt idx="838">
                  <c:v>-0.13335285114132517</c:v>
                </c:pt>
                <c:pt idx="839">
                  <c:v>-0.13445207522451563</c:v>
                </c:pt>
                <c:pt idx="840">
                  <c:v>-0.13498539916221877</c:v>
                </c:pt>
                <c:pt idx="841">
                  <c:v>-0.13449953555286301</c:v>
                </c:pt>
                <c:pt idx="842">
                  <c:v>-0.13401133829557921</c:v>
                </c:pt>
                <c:pt idx="843">
                  <c:v>-0.13316763917833896</c:v>
                </c:pt>
                <c:pt idx="844">
                  <c:v>-0.13298910562255628</c:v>
                </c:pt>
                <c:pt idx="845">
                  <c:v>-0.13501940781245081</c:v>
                </c:pt>
                <c:pt idx="846">
                  <c:v>-0.13502796452166876</c:v>
                </c:pt>
                <c:pt idx="847">
                  <c:v>-0.13418507174620231</c:v>
                </c:pt>
                <c:pt idx="848">
                  <c:v>-0.13330339867447094</c:v>
                </c:pt>
                <c:pt idx="849">
                  <c:v>-0.13170609253245452</c:v>
                </c:pt>
                <c:pt idx="850">
                  <c:v>-0.13158700059517545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c:v>
                </c:pt>
                <c:pt idx="860">
                  <c:v>-0.13061661095522936</c:v>
                </c:pt>
                <c:pt idx="861">
                  <c:v>-0.13100843614060445</c:v>
                </c:pt>
                <c:pt idx="862">
                  <c:v>-0.13064381787540924</c:v>
                </c:pt>
                <c:pt idx="863">
                  <c:v>-0.13250072812412839</c:v>
                </c:pt>
                <c:pt idx="864">
                  <c:v>-0.13247187057488927</c:v>
                </c:pt>
                <c:pt idx="865">
                  <c:v>-0.13386638650318641</c:v>
                </c:pt>
                <c:pt idx="866">
                  <c:v>-0.13325376596651467</c:v>
                </c:pt>
                <c:pt idx="867">
                  <c:v>-0.1307943950874923</c:v>
                </c:pt>
                <c:pt idx="868">
                  <c:v>-0.13286551714405437</c:v>
                </c:pt>
                <c:pt idx="869">
                  <c:v>-0.13277712311254675</c:v>
                </c:pt>
                <c:pt idx="870">
                  <c:v>-0.13201785272255506</c:v>
                </c:pt>
                <c:pt idx="871">
                  <c:v>-0.13199328301431057</c:v>
                </c:pt>
                <c:pt idx="872">
                  <c:v>-0.13289753365579321</c:v>
                </c:pt>
                <c:pt idx="873">
                  <c:v>-0.13365059047089289</c:v>
                </c:pt>
                <c:pt idx="874">
                  <c:v>-0.13584604094310748</c:v>
                </c:pt>
                <c:pt idx="875">
                  <c:v>-0.13678875883056221</c:v>
                </c:pt>
                <c:pt idx="876">
                  <c:v>-0.13594336165242354</c:v>
                </c:pt>
                <c:pt idx="877">
                  <c:v>-0.13664900557104462</c:v>
                </c:pt>
                <c:pt idx="878">
                  <c:v>-0.13593050761585337</c:v>
                </c:pt>
                <c:pt idx="879">
                  <c:v>-0.13487752011880583</c:v>
                </c:pt>
                <c:pt idx="880">
                  <c:v>-0.1330527117591771</c:v>
                </c:pt>
                <c:pt idx="881">
                  <c:v>-0.13389309064555732</c:v>
                </c:pt>
                <c:pt idx="882">
                  <c:v>-0.13567848312186501</c:v>
                </c:pt>
                <c:pt idx="883">
                  <c:v>-0.13695580438763971</c:v>
                </c:pt>
                <c:pt idx="884">
                  <c:v>-0.13688899185663694</c:v>
                </c:pt>
                <c:pt idx="885">
                  <c:v>-0.13847393725353638</c:v>
                </c:pt>
                <c:pt idx="886">
                  <c:v>-0.13779292944779828</c:v>
                </c:pt>
                <c:pt idx="887">
                  <c:v>-0.13923951608212837</c:v>
                </c:pt>
                <c:pt idx="888">
                  <c:v>-0.14072390591624639</c:v>
                </c:pt>
                <c:pt idx="889">
                  <c:v>-0.13969313550676124</c:v>
                </c:pt>
                <c:pt idx="890">
                  <c:v>-0.13982894243474675</c:v>
                </c:pt>
                <c:pt idx="891">
                  <c:v>-0.14004431158019831</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-0.14230413658535251</c:v>
                </c:pt>
                <c:pt idx="901">
                  <c:v>-0.14247381935435038</c:v>
                </c:pt>
                <c:pt idx="902">
                  <c:v>-0.14314358580708159</c:v>
                </c:pt>
                <c:pt idx="903">
                  <c:v>-0.14346774468782597</c:v>
                </c:pt>
                <c:pt idx="904">
                  <c:v>-0.14370451509267923</c:v>
                </c:pt>
                <c:pt idx="905">
                  <c:v>-0.14439629941911394</c:v>
                </c:pt>
                <c:pt idx="906">
                  <c:v>-0.1437630365329319</c:v>
                </c:pt>
                <c:pt idx="907">
                  <c:v>-0.14179807648608317</c:v>
                </c:pt>
                <c:pt idx="908">
                  <c:v>-0.1403875475587455</c:v>
                </c:pt>
                <c:pt idx="909">
                  <c:v>-0.14017951138028187</c:v>
                </c:pt>
                <c:pt idx="910">
                  <c:v>-0.14096583690847836</c:v>
                </c:pt>
                <c:pt idx="911">
                  <c:v>-0.14115176034951518</c:v>
                </c:pt>
                <c:pt idx="912">
                  <c:v>-0.14050970359478754</c:v>
                </c:pt>
                <c:pt idx="913">
                  <c:v>-0.14069686026441275</c:v>
                </c:pt>
                <c:pt idx="914">
                  <c:v>-0.14082615953995514</c:v>
                </c:pt>
                <c:pt idx="915">
                  <c:v>-0.14212418955983724</c:v>
                </c:pt>
                <c:pt idx="916">
                  <c:v>-0.14178738534276697</c:v>
                </c:pt>
                <c:pt idx="917">
                  <c:v>-0.14244647962493703</c:v>
                </c:pt>
                <c:pt idx="918">
                  <c:v>-0.14430324757803734</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-0.13655993800699698</c:v>
                </c:pt>
                <c:pt idx="928">
                  <c:v>-0.13686338813361942</c:v>
                </c:pt>
                <c:pt idx="929">
                  <c:v>-0.1361580193198503</c:v>
                </c:pt>
                <c:pt idx="930">
                  <c:v>-0.13540805506258391</c:v>
                </c:pt>
                <c:pt idx="931">
                  <c:v>-0.13489871267799486</c:v>
                </c:pt>
                <c:pt idx="932">
                  <c:v>-0.13262328258785774</c:v>
                </c:pt>
                <c:pt idx="933">
                  <c:v>-0.13126179821331618</c:v>
                </c:pt>
                <c:pt idx="934">
                  <c:v>-0.13155502202893388</c:v>
                </c:pt>
                <c:pt idx="935">
                  <c:v>-0.13231248052150629</c:v>
                </c:pt>
                <c:pt idx="936">
                  <c:v>-0.13276736163386721</c:v>
                </c:pt>
                <c:pt idx="937">
                  <c:v>-0.13234488597457528</c:v>
                </c:pt>
                <c:pt idx="938">
                  <c:v>-0.13380452585933256</c:v>
                </c:pt>
                <c:pt idx="939">
                  <c:v>-0.13493908668508001</c:v>
                </c:pt>
                <c:pt idx="940">
                  <c:v>-0.1341337694364455</c:v>
                </c:pt>
                <c:pt idx="941">
                  <c:v>-0.13407674684324888</c:v>
                </c:pt>
                <c:pt idx="942">
                  <c:v>-0.13529914200447068</c:v>
                </c:pt>
                <c:pt idx="943">
                  <c:v>-0.13717995791526505</c:v>
                </c:pt>
                <c:pt idx="944">
                  <c:v>-0.13777600575684801</c:v>
                </c:pt>
                <c:pt idx="945">
                  <c:v>-0.13700443153999295</c:v>
                </c:pt>
                <c:pt idx="946">
                  <c:v>-0.13586898848144857</c:v>
                </c:pt>
                <c:pt idx="947">
                  <c:v>-0.13608331412579844</c:v>
                </c:pt>
                <c:pt idx="948">
                  <c:v>-0.13551951995529521</c:v>
                </c:pt>
                <c:pt idx="949">
                  <c:v>-0.13354987363977955</c:v>
                </c:pt>
                <c:pt idx="950">
                  <c:v>-0.1338213546865461</c:v>
                </c:pt>
                <c:pt idx="951">
                  <c:v>-0.13377442559510674</c:v>
                </c:pt>
                <c:pt idx="952">
                  <c:v>-0.13413156859770936</c:v>
                </c:pt>
                <c:pt idx="953">
                  <c:v>-0.13523305043786182</c:v>
                </c:pt>
                <c:pt idx="954">
                  <c:v>-0.1358907881685667</c:v>
                </c:pt>
                <c:pt idx="955">
                  <c:v>-0.1344920792630262</c:v>
                </c:pt>
                <c:pt idx="956">
                  <c:v>-0.13275269569989234</c:v>
                </c:pt>
                <c:pt idx="957">
                  <c:v>-0.1318063729903827</c:v>
                </c:pt>
                <c:pt idx="958">
                  <c:v>-0.13307520395157718</c:v>
                </c:pt>
                <c:pt idx="959">
                  <c:v>-0.13481433138262894</c:v>
                </c:pt>
                <c:pt idx="960">
                  <c:v>-0.13573068663714594</c:v>
                </c:pt>
                <c:pt idx="961">
                  <c:v>-0.13634223521356148</c:v>
                </c:pt>
                <c:pt idx="962">
                  <c:v>-0.1366720954050038</c:v>
                </c:pt>
                <c:pt idx="963">
                  <c:v>-0.13601517350244352</c:v>
                </c:pt>
                <c:pt idx="964">
                  <c:v>-0.13768427252175286</c:v>
                </c:pt>
                <c:pt idx="965">
                  <c:v>-0.13872260357119648</c:v>
                </c:pt>
                <c:pt idx="966">
                  <c:v>-0.13712019376004039</c:v>
                </c:pt>
                <c:pt idx="967">
                  <c:v>-0.13528764451935171</c:v>
                </c:pt>
                <c:pt idx="968">
                  <c:v>-0.13532076145045835</c:v>
                </c:pt>
                <c:pt idx="969">
                  <c:v>-0.13589695431156201</c:v>
                </c:pt>
                <c:pt idx="970">
                  <c:v>-0.13660456190957812</c:v>
                </c:pt>
                <c:pt idx="971">
                  <c:v>-0.13546547608349657</c:v>
                </c:pt>
                <c:pt idx="972">
                  <c:v>-0.13376544199907445</c:v>
                </c:pt>
                <c:pt idx="973">
                  <c:v>-0.1348028433838806</c:v>
                </c:pt>
                <c:pt idx="974">
                  <c:v>-0.13500732217217187</c:v>
                </c:pt>
                <c:pt idx="975">
                  <c:v>-0.13536597350821469</c:v>
                </c:pt>
                <c:pt idx="976">
                  <c:v>-0.13612613561733186</c:v>
                </c:pt>
                <c:pt idx="977">
                  <c:v>-0.13712336220891067</c:v>
                </c:pt>
                <c:pt idx="978">
                  <c:v>-0.13695396403112201</c:v>
                </c:pt>
                <c:pt idx="979">
                  <c:v>-0.13689365915256246</c:v>
                </c:pt>
                <c:pt idx="980">
                  <c:v>-0.13685037282870383</c:v>
                </c:pt>
                <c:pt idx="981">
                  <c:v>-0.13754995495445144</c:v>
                </c:pt>
                <c:pt idx="982">
                  <c:v>-0.13800960771283144</c:v>
                </c:pt>
                <c:pt idx="983">
                  <c:v>-0.13709302478534371</c:v>
                </c:pt>
                <c:pt idx="984">
                  <c:v>-0.13549837482800373</c:v>
                </c:pt>
                <c:pt idx="985">
                  <c:v>-0.1338450611347782</c:v>
                </c:pt>
                <c:pt idx="986">
                  <c:v>-0.13480950281832804</c:v>
                </c:pt>
                <c:pt idx="987">
                  <c:v>-0.13470912749666328</c:v>
                </c:pt>
                <c:pt idx="988">
                  <c:v>-0.13371742197466574</c:v>
                </c:pt>
                <c:pt idx="989">
                  <c:v>-0.13474884694394973</c:v>
                </c:pt>
                <c:pt idx="990">
                  <c:v>-0.13603928786476213</c:v>
                </c:pt>
                <c:pt idx="991">
                  <c:v>-0.13884352637862207</c:v>
                </c:pt>
                <c:pt idx="992">
                  <c:v>-0.13910861360940885</c:v>
                </c:pt>
                <c:pt idx="993">
                  <c:v>-0.13838657723677267</c:v>
                </c:pt>
                <c:pt idx="994">
                  <c:v>-0.13875806363662946</c:v>
                </c:pt>
                <c:pt idx="995">
                  <c:v>-0.13917851869828685</c:v>
                </c:pt>
                <c:pt idx="996">
                  <c:v>-0.13907906355487398</c:v>
                </c:pt>
                <c:pt idx="997">
                  <c:v>-0.13966194430955167</c:v>
                </c:pt>
                <c:pt idx="998">
                  <c:v>-0.13831708006196713</c:v>
                </c:pt>
                <c:pt idx="999">
                  <c:v>-0.14014470587463279</c:v>
                </c:pt>
                <c:pt idx="1000">
                  <c:v>-0.14148297709239488</c:v>
                </c:pt>
                <c:pt idx="1001">
                  <c:v>-0.14200199557831211</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-0.14054449012768142</c:v>
                </c:pt>
                <c:pt idx="1011">
                  <c:v>-0.14086241646080574</c:v>
                </c:pt>
                <c:pt idx="1012">
                  <c:v>-0.14191802219701846</c:v>
                </c:pt>
                <c:pt idx="1013">
                  <c:v>-0.14190733105368741</c:v>
                </c:pt>
                <c:pt idx="1014">
                  <c:v>-0.14130407356800845</c:v>
                </c:pt>
                <c:pt idx="1015">
                  <c:v>-0.14293347211274501</c:v>
                </c:pt>
                <c:pt idx="1016">
                  <c:v>-0.14413604075261341</c:v>
                </c:pt>
                <c:pt idx="1017">
                  <c:v>-0.14422046947986217</c:v>
                </c:pt>
                <c:pt idx="1018">
                  <c:v>-0.14375990602957245</c:v>
                </c:pt>
                <c:pt idx="1019">
                  <c:v>-0.14409239394653667</c:v>
                </c:pt>
                <c:pt idx="1020">
                  <c:v>-0.14319611185908343</c:v>
                </c:pt>
                <c:pt idx="1021">
                  <c:v>-0.14402314341745673</c:v>
                </c:pt>
                <c:pt idx="1022">
                  <c:v>-0.14352828672572604</c:v>
                </c:pt>
                <c:pt idx="1023">
                  <c:v>-0.14294784396912569</c:v>
                </c:pt>
                <c:pt idx="1024">
                  <c:v>-0.14211861157203073</c:v>
                </c:pt>
                <c:pt idx="1025">
                  <c:v>-0.1408535751603637</c:v>
                </c:pt>
                <c:pt idx="1026">
                  <c:v>-0.14012588490892597</c:v>
                </c:pt>
                <c:pt idx="1027">
                  <c:v>-0.13942550592778957</c:v>
                </c:pt>
                <c:pt idx="1028">
                  <c:v>-0.13629399700256811</c:v>
                </c:pt>
                <c:pt idx="1029">
                  <c:v>-0.13645677369140691</c:v>
                </c:pt>
                <c:pt idx="1030">
                  <c:v>-0.13521656312011041</c:v>
                </c:pt>
                <c:pt idx="1031">
                  <c:v>-0.13562267478451373</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-0.13461449143113713</c:v>
                </c:pt>
                <c:pt idx="1043">
                  <c:v>-0.13453769923485467</c:v>
                </c:pt>
                <c:pt idx="1044">
                  <c:v>-0.13130484737781956</c:v>
                </c:pt>
                <c:pt idx="1045">
                  <c:v>-0.13195054690011432</c:v>
                </c:pt>
                <c:pt idx="1046">
                  <c:v>-0.13212161467970382</c:v>
                </c:pt>
                <c:pt idx="1047">
                  <c:v>-0.13238127570464517</c:v>
                </c:pt>
                <c:pt idx="1048">
                  <c:v>-0.13228386961799291</c:v>
                </c:pt>
                <c:pt idx="1049">
                  <c:v>-0.13148316274703151</c:v>
                </c:pt>
                <c:pt idx="1050">
                  <c:v>-0.13186478059417117</c:v>
                </c:pt>
                <c:pt idx="1051">
                  <c:v>-0.12994040325463629</c:v>
                </c:pt>
                <c:pt idx="1052">
                  <c:v>-0.12721672302748743</c:v>
                </c:pt>
                <c:pt idx="1053">
                  <c:v>-0.12757647478289871</c:v>
                </c:pt>
                <c:pt idx="1054">
                  <c:v>-0.12679750119443192</c:v>
                </c:pt>
                <c:pt idx="1055">
                  <c:v>-0.12587967555195687</c:v>
                </c:pt>
                <c:pt idx="1056">
                  <c:v>-0.12666327849086656</c:v>
                </c:pt>
                <c:pt idx="1057">
                  <c:v>-0.12815272456225557</c:v>
                </c:pt>
                <c:pt idx="1058">
                  <c:v>-0.12608230449734525</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-0.12538845214139413</c:v>
                </c:pt>
                <c:pt idx="1067">
                  <c:v>-0.12526414269849828</c:v>
                </c:pt>
                <c:pt idx="1068">
                  <c:v>-0.12449069966599778</c:v>
                </c:pt>
                <c:pt idx="1069">
                  <c:v>-0.12224840547972349</c:v>
                </c:pt>
                <c:pt idx="1070">
                  <c:v>-0.12079660133977668</c:v>
                </c:pt>
                <c:pt idx="1071">
                  <c:v>-0.11954922855622407</c:v>
                </c:pt>
                <c:pt idx="1072">
                  <c:v>-0.11795280464696134</c:v>
                </c:pt>
                <c:pt idx="1073">
                  <c:v>-0.11874813274393167</c:v>
                </c:pt>
                <c:pt idx="1074">
                  <c:v>-0.11905016940086455</c:v>
                </c:pt>
                <c:pt idx="1075">
                  <c:v>-0.11905821384590354</c:v>
                </c:pt>
                <c:pt idx="1076">
                  <c:v>-0.12075349525700574</c:v>
                </c:pt>
                <c:pt idx="1077">
                  <c:v>-0.11977623748236992</c:v>
                </c:pt>
                <c:pt idx="1078">
                  <c:v>-0.11855356721633825</c:v>
                </c:pt>
                <c:pt idx="1079">
                  <c:v>-0.11805623458103322</c:v>
                </c:pt>
                <c:pt idx="1080">
                  <c:v>-0.11719540307262853</c:v>
                </c:pt>
                <c:pt idx="1081">
                  <c:v>-0.11769949949248815</c:v>
                </c:pt>
                <c:pt idx="1082">
                  <c:v>-0.11924565510673812</c:v>
                </c:pt>
                <c:pt idx="1083">
                  <c:v>-0.11791879599671518</c:v>
                </c:pt>
                <c:pt idx="1084">
                  <c:v>-0.11895540052611869</c:v>
                </c:pt>
                <c:pt idx="1085">
                  <c:v>-0.12009242780908394</c:v>
                </c:pt>
                <c:pt idx="1086">
                  <c:v>-0.11985629299130096</c:v>
                </c:pt>
                <c:pt idx="1087">
                  <c:v>-0.11845348597225326</c:v>
                </c:pt>
                <c:pt idx="1088">
                  <c:v>-0.11772509372913496</c:v>
                </c:pt>
                <c:pt idx="1089">
                  <c:v>-0.11799167980697704</c:v>
                </c:pt>
                <c:pt idx="1090">
                  <c:v>-0.11725746293033978</c:v>
                </c:pt>
                <c:pt idx="1091">
                  <c:v>-0.11533026813776789</c:v>
                </c:pt>
                <c:pt idx="1092">
                  <c:v>-0.11421933786925806</c:v>
                </c:pt>
                <c:pt idx="1093">
                  <c:v>-0.11591434417553614</c:v>
                </c:pt>
                <c:pt idx="1094">
                  <c:v>-0.11653642262695055</c:v>
                </c:pt>
                <c:pt idx="1095">
                  <c:v>-0.11797451895668613</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-0.11718578388953944</c:v>
                </c:pt>
                <c:pt idx="1105">
                  <c:v>-0.11584147933801603</c:v>
                </c:pt>
                <c:pt idx="1106">
                  <c:v>-0.11525904444292223</c:v>
                </c:pt>
                <c:pt idx="1107">
                  <c:v>-0.11525214784913373</c:v>
                </c:pt>
                <c:pt idx="1108">
                  <c:v>-0.11462027945991368</c:v>
                </c:pt>
                <c:pt idx="1109">
                  <c:v>-0.11564073818104249</c:v>
                </c:pt>
                <c:pt idx="1110">
                  <c:v>-0.11551676076123867</c:v>
                </c:pt>
                <c:pt idx="1111">
                  <c:v>-0.1156465248690921</c:v>
                </c:pt>
                <c:pt idx="1112">
                  <c:v>-0.11518178741431492</c:v>
                </c:pt>
                <c:pt idx="1113">
                  <c:v>-0.11468275671806796</c:v>
                </c:pt>
                <c:pt idx="1114">
                  <c:v>-0.11231118222902112</c:v>
                </c:pt>
                <c:pt idx="1115">
                  <c:v>-0.11181199026441391</c:v>
                </c:pt>
                <c:pt idx="1116">
                  <c:v>-0.11135747912066998</c:v>
                </c:pt>
                <c:pt idx="1117">
                  <c:v>-0.11219255512405368</c:v>
                </c:pt>
                <c:pt idx="1118">
                  <c:v>-0.11079315371323195</c:v>
                </c:pt>
                <c:pt idx="1119">
                  <c:v>-0.11035387768585281</c:v>
                </c:pt>
                <c:pt idx="1120">
                  <c:v>-0.1108068520370864</c:v>
                </c:pt>
                <c:pt idx="1121">
                  <c:v>-0.11112119252086927</c:v>
                </c:pt>
                <c:pt idx="1122">
                  <c:v>-0.11213987729009034</c:v>
                </c:pt>
                <c:pt idx="1123">
                  <c:v>-0.11076079569204453</c:v>
                </c:pt>
                <c:pt idx="1124">
                  <c:v>-0.10894913544656509</c:v>
                </c:pt>
                <c:pt idx="1125">
                  <c:v>-0.10819338450127723</c:v>
                </c:pt>
                <c:pt idx="1126">
                  <c:v>-0.10816732543231941</c:v>
                </c:pt>
                <c:pt idx="1127">
                  <c:v>-0.10719878563526219</c:v>
                </c:pt>
                <c:pt idx="1128">
                  <c:v>-0.10794172997586322</c:v>
                </c:pt>
                <c:pt idx="1129">
                  <c:v>-0.10837258210327159</c:v>
                </c:pt>
                <c:pt idx="1130">
                  <c:v>-0.10884348570101569</c:v>
                </c:pt>
                <c:pt idx="1131">
                  <c:v>-0.1073403507921995</c:v>
                </c:pt>
                <c:pt idx="1132">
                  <c:v>-0.10742273046267345</c:v>
                </c:pt>
                <c:pt idx="1133">
                  <c:v>-0.10744087789583999</c:v>
                </c:pt>
                <c:pt idx="1134">
                  <c:v>-0.10757431323037282</c:v>
                </c:pt>
                <c:pt idx="1135">
                  <c:v>-0.10777640145245497</c:v>
                </c:pt>
                <c:pt idx="1136">
                  <c:v>-0.10917972073566794</c:v>
                </c:pt>
                <c:pt idx="1137">
                  <c:v>-0.10871664339632067</c:v>
                </c:pt>
                <c:pt idx="1138">
                  <c:v>-0.10810530352010519</c:v>
                </c:pt>
                <c:pt idx="1139">
                  <c:v>-0.11153468458411467</c:v>
                </c:pt>
                <c:pt idx="1140">
                  <c:v>-0.11017906278860323</c:v>
                </c:pt>
                <c:pt idx="1141">
                  <c:v>-0.10997950742834919</c:v>
                </c:pt>
                <c:pt idx="1142">
                  <c:v>-0.10947660629157978</c:v>
                </c:pt>
                <c:pt idx="1143">
                  <c:v>-0.10828008995824261</c:v>
                </c:pt>
                <c:pt idx="1144">
                  <c:v>-0.10651817625722516</c:v>
                </c:pt>
                <c:pt idx="1145">
                  <c:v>-0.101513345656514</c:v>
                </c:pt>
                <c:pt idx="1146">
                  <c:v>-0.10073198150183772</c:v>
                </c:pt>
                <c:pt idx="1147">
                  <c:v>-0.10122893468221164</c:v>
                </c:pt>
                <c:pt idx="1148">
                  <c:v>-0.10418932839596085</c:v>
                </c:pt>
                <c:pt idx="1149">
                  <c:v>-0.10484655386247256</c:v>
                </c:pt>
                <c:pt idx="1150">
                  <c:v>-0.10529582852788641</c:v>
                </c:pt>
                <c:pt idx="1151">
                  <c:v>-0.10625416098668025</c:v>
                </c:pt>
                <c:pt idx="1152">
                  <c:v>-0.10738950918145919</c:v>
                </c:pt>
                <c:pt idx="1153">
                  <c:v>-0.10836947057262605</c:v>
                </c:pt>
                <c:pt idx="1154">
                  <c:v>-0.10907565521456776</c:v>
                </c:pt>
                <c:pt idx="1155">
                  <c:v>-0.10984920259718949</c:v>
                </c:pt>
                <c:pt idx="1156">
                  <c:v>-0.10863361865241951</c:v>
                </c:pt>
                <c:pt idx="1157">
                  <c:v>-0.10974439713892536</c:v>
                </c:pt>
                <c:pt idx="1158">
                  <c:v>-0.10805849775154286</c:v>
                </c:pt>
                <c:pt idx="1159">
                  <c:v>-0.10778869579294791</c:v>
                </c:pt>
                <c:pt idx="1160">
                  <c:v>-0.10816031500203849</c:v>
                </c:pt>
                <c:pt idx="1161">
                  <c:v>-0.10744252852489922</c:v>
                </c:pt>
                <c:pt idx="1162">
                  <c:v>-0.10770333740107679</c:v>
                </c:pt>
                <c:pt idx="1163">
                  <c:v>-0.10718301928193365</c:v>
                </c:pt>
                <c:pt idx="1164">
                  <c:v>-0.10697328504254258</c:v>
                </c:pt>
                <c:pt idx="1165">
                  <c:v>-0.10643962908176263</c:v>
                </c:pt>
                <c:pt idx="1166">
                  <c:v>-0.10563820124640719</c:v>
                </c:pt>
                <c:pt idx="1167">
                  <c:v>-0.10482305611445497</c:v>
                </c:pt>
                <c:pt idx="1168">
                  <c:v>-0.10530373067729216</c:v>
                </c:pt>
                <c:pt idx="1169">
                  <c:v>-0.10475235417017359</c:v>
                </c:pt>
                <c:pt idx="1170">
                  <c:v>-0.10528701568658506</c:v>
                </c:pt>
                <c:pt idx="1171">
                  <c:v>-0.1046137108163947</c:v>
                </c:pt>
                <c:pt idx="1172">
                  <c:v>-0.1035908805018126</c:v>
                </c:pt>
                <c:pt idx="1173">
                  <c:v>-0.10322003917536909</c:v>
                </c:pt>
                <c:pt idx="1174">
                  <c:v>-0.10332796565063518</c:v>
                </c:pt>
                <c:pt idx="1175">
                  <c:v>-0.10543304892559061</c:v>
                </c:pt>
                <c:pt idx="1176">
                  <c:v>-0.1040103489805945</c:v>
                </c:pt>
                <c:pt idx="1177">
                  <c:v>-0.10366784345282556</c:v>
                </c:pt>
                <c:pt idx="1178">
                  <c:v>-0.10438196818967065</c:v>
                </c:pt>
                <c:pt idx="1179">
                  <c:v>-0.10424673044411774</c:v>
                </c:pt>
                <c:pt idx="1180">
                  <c:v>-0.10323552093750295</c:v>
                </c:pt>
                <c:pt idx="1181">
                  <c:v>-0.10181487004925316</c:v>
                </c:pt>
                <c:pt idx="1182">
                  <c:v>-0.10149888842276747</c:v>
                </c:pt>
                <c:pt idx="1183">
                  <c:v>-9.8590309282968983E-2</c:v>
                </c:pt>
                <c:pt idx="1184">
                  <c:v>-9.6950447267858064E-2</c:v>
                </c:pt>
                <c:pt idx="1185">
                  <c:v>-9.7583264294470964E-2</c:v>
                </c:pt>
                <c:pt idx="1186">
                  <c:v>-9.6717386035180666E-2</c:v>
                </c:pt>
                <c:pt idx="1187">
                  <c:v>-9.6099775665863002E-2</c:v>
                </c:pt>
                <c:pt idx="1188">
                  <c:v>-9.4249989683888188E-2</c:v>
                </c:pt>
                <c:pt idx="1189">
                  <c:v>-9.4867960535424734E-2</c:v>
                </c:pt>
                <c:pt idx="1190">
                  <c:v>-9.514118707497228E-2</c:v>
                </c:pt>
                <c:pt idx="1191">
                  <c:v>-9.5395782376286611E-2</c:v>
                </c:pt>
                <c:pt idx="1192">
                  <c:v>-9.6124867124700877E-2</c:v>
                </c:pt>
                <c:pt idx="1193">
                  <c:v>-9.5805062489546733E-2</c:v>
                </c:pt>
                <c:pt idx="1194">
                  <c:v>-9.6258368863843563E-2</c:v>
                </c:pt>
                <c:pt idx="1195">
                  <c:v>-9.6201384216143979E-2</c:v>
                </c:pt>
                <c:pt idx="1196">
                  <c:v>-9.8247263031908005E-2</c:v>
                </c:pt>
                <c:pt idx="1197">
                  <c:v>-9.8620988215998531E-2</c:v>
                </c:pt>
                <c:pt idx="1198">
                  <c:v>-0.10021580892806997</c:v>
                </c:pt>
                <c:pt idx="1199">
                  <c:v>-9.9371275009943361E-2</c:v>
                </c:pt>
                <c:pt idx="1200">
                  <c:v>-9.793227747468336E-2</c:v>
                </c:pt>
                <c:pt idx="1201">
                  <c:v>-9.9225431498411065E-2</c:v>
                </c:pt>
                <c:pt idx="1202">
                  <c:v>-9.9030315761126766E-2</c:v>
                </c:pt>
                <c:pt idx="1203">
                  <c:v>-9.8465762680717744E-2</c:v>
                </c:pt>
                <c:pt idx="1204">
                  <c:v>-9.9437935758970766E-2</c:v>
                </c:pt>
                <c:pt idx="1205">
                  <c:v>-0.10187168394223553</c:v>
                </c:pt>
                <c:pt idx="1206">
                  <c:v>-0.10188593247573863</c:v>
                </c:pt>
                <c:pt idx="1207">
                  <c:v>-0.10124599118236688</c:v>
                </c:pt>
                <c:pt idx="1208">
                  <c:v>-0.10142498008411863</c:v>
                </c:pt>
                <c:pt idx="1209">
                  <c:v>-0.10175132083084293</c:v>
                </c:pt>
                <c:pt idx="1210">
                  <c:v>-0.10048693897900307</c:v>
                </c:pt>
                <c:pt idx="1211">
                  <c:v>-0.10037052219914235</c:v>
                </c:pt>
                <c:pt idx="1212">
                  <c:v>-9.9673947253918996E-2</c:v>
                </c:pt>
                <c:pt idx="1213">
                  <c:v>-9.8837362917081409E-2</c:v>
                </c:pt>
                <c:pt idx="1214">
                  <c:v>-0.10112007854229453</c:v>
                </c:pt>
                <c:pt idx="1215">
                  <c:v>-0.10345502614194402</c:v>
                </c:pt>
                <c:pt idx="1216">
                  <c:v>-0.10408272052666261</c:v>
                </c:pt>
                <c:pt idx="1217">
                  <c:v>-0.10466825746601705</c:v>
                </c:pt>
                <c:pt idx="1218">
                  <c:v>-0.10265934704912638</c:v>
                </c:pt>
                <c:pt idx="1219">
                  <c:v>-0.10376962275783817</c:v>
                </c:pt>
                <c:pt idx="1220">
                  <c:v>-0.1056766115741115</c:v>
                </c:pt>
                <c:pt idx="1221">
                  <c:v>-0.10477117513588065</c:v>
                </c:pt>
                <c:pt idx="1222">
                  <c:v>-0.10357818773360362</c:v>
                </c:pt>
                <c:pt idx="1223">
                  <c:v>-0.102922375736796</c:v>
                </c:pt>
                <c:pt idx="1224">
                  <c:v>-0.10244266878407871</c:v>
                </c:pt>
                <c:pt idx="1225">
                  <c:v>-0.10249290861997906</c:v>
                </c:pt>
                <c:pt idx="1226">
                  <c:v>-0.10076409287731297</c:v>
                </c:pt>
                <c:pt idx="1227">
                  <c:v>-0.10014531568400287</c:v>
                </c:pt>
                <c:pt idx="1228">
                  <c:v>-9.9098484843594292E-2</c:v>
                </c:pt>
                <c:pt idx="1229">
                  <c:v>-0.1000212339140775</c:v>
                </c:pt>
                <c:pt idx="1230">
                  <c:v>-0.10088558486717147</c:v>
                </c:pt>
                <c:pt idx="1231">
                  <c:v>-0.1001584637981523</c:v>
                </c:pt>
                <c:pt idx="1232">
                  <c:v>-9.9455305309490871E-2</c:v>
                </c:pt>
                <c:pt idx="1233">
                  <c:v>-9.8095054163536879E-2</c:v>
                </c:pt>
                <c:pt idx="1234">
                  <c:v>-9.3950381538675978E-2</c:v>
                </c:pt>
                <c:pt idx="1235">
                  <c:v>-9.4369726694594633E-2</c:v>
                </c:pt>
                <c:pt idx="1236">
                  <c:v>-9.4188887949940195E-2</c:v>
                </c:pt>
                <c:pt idx="1237">
                  <c:v>-9.2305577122814966E-2</c:v>
                </c:pt>
                <c:pt idx="1238">
                  <c:v>-9.3436618503858468E-2</c:v>
                </c:pt>
                <c:pt idx="1239">
                  <c:v>-9.4273999696099703E-2</c:v>
                </c:pt>
                <c:pt idx="1240">
                  <c:v>-9.3098742326532466E-2</c:v>
                </c:pt>
                <c:pt idx="1241">
                  <c:v>-9.3411033753582715E-2</c:v>
                </c:pt>
                <c:pt idx="1242">
                  <c:v>-9.376560594888915E-2</c:v>
                </c:pt>
                <c:pt idx="1243">
                  <c:v>-9.3674840323913988E-2</c:v>
                </c:pt>
                <c:pt idx="1244">
                  <c:v>-9.280726400369585E-2</c:v>
                </c:pt>
                <c:pt idx="1245">
                  <c:v>-9.3597697131784494E-2</c:v>
                </c:pt>
                <c:pt idx="1246">
                  <c:v>-9.5286651131544831E-2</c:v>
                </c:pt>
                <c:pt idx="1247">
                  <c:v>-9.7088976785158779E-2</c:v>
                </c:pt>
                <c:pt idx="1248">
                  <c:v>-9.6588902587797273E-2</c:v>
                </c:pt>
                <c:pt idx="1249">
                  <c:v>-9.5579580869582528E-2</c:v>
                </c:pt>
                <c:pt idx="1250">
                  <c:v>-9.5596817610854243E-2</c:v>
                </c:pt>
                <c:pt idx="1251">
                  <c:v>-9.5407962880301525E-2</c:v>
                </c:pt>
                <c:pt idx="1252">
                  <c:v>-9.5582237054259153E-2</c:v>
                </c:pt>
                <c:pt idx="1253">
                  <c:v>-9.5732975534687861E-2</c:v>
                </c:pt>
                <c:pt idx="1254">
                  <c:v>-9.4920268400813079E-2</c:v>
                </c:pt>
                <c:pt idx="1255">
                  <c:v>-9.5523744073105349E-2</c:v>
                </c:pt>
                <c:pt idx="1256">
                  <c:v>-9.720673114372845E-2</c:v>
                </c:pt>
                <c:pt idx="1257">
                  <c:v>-9.768396215287134E-2</c:v>
                </c:pt>
                <c:pt idx="1258">
                  <c:v>-9.6051357213738683E-2</c:v>
                </c:pt>
                <c:pt idx="1259">
                  <c:v>-9.742256512149107E-2</c:v>
                </c:pt>
                <c:pt idx="1260">
                  <c:v>-9.8649722442360227E-2</c:v>
                </c:pt>
                <c:pt idx="1261">
                  <c:v>-9.9054392177948203E-2</c:v>
                </c:pt>
                <c:pt idx="1262">
                  <c:v>-9.8942481425680753E-2</c:v>
                </c:pt>
                <c:pt idx="1263">
                  <c:v>-9.8851061240907298E-2</c:v>
                </c:pt>
                <c:pt idx="1264">
                  <c:v>-9.9310846808549527E-2</c:v>
                </c:pt>
                <c:pt idx="1265">
                  <c:v>-9.9272787476650137E-2</c:v>
                </c:pt>
                <c:pt idx="1266">
                  <c:v>-0.1004685354137395</c:v>
                </c:pt>
                <c:pt idx="1267">
                  <c:v>-0.10082949193861172</c:v>
                </c:pt>
                <c:pt idx="1268">
                  <c:v>-9.9858542602604239E-2</c:v>
                </c:pt>
                <c:pt idx="1269">
                  <c:v>-0.10147432820087952</c:v>
                </c:pt>
                <c:pt idx="1270">
                  <c:v>-9.9820122788529281E-2</c:v>
                </c:pt>
                <c:pt idx="1271">
                  <c:v>-9.9660950921745026E-2</c:v>
                </c:pt>
                <c:pt idx="1272">
                  <c:v>-9.7677710632495973E-2</c:v>
                </c:pt>
                <c:pt idx="1273">
                  <c:v>-9.6836041599275099E-2</c:v>
                </c:pt>
                <c:pt idx="1274">
                  <c:v>-9.6873503289586466E-2</c:v>
                </c:pt>
                <c:pt idx="1275">
                  <c:v>-9.7329352012067744E-2</c:v>
                </c:pt>
                <c:pt idx="1276">
                  <c:v>-9.8038420511656801E-2</c:v>
                </c:pt>
                <c:pt idx="1277">
                  <c:v>-9.9671556687710008E-2</c:v>
                </c:pt>
                <c:pt idx="1278">
                  <c:v>-9.9894173422768545E-2</c:v>
                </c:pt>
                <c:pt idx="1279">
                  <c:v>-0.10068932127865103</c:v>
                </c:pt>
                <c:pt idx="1280">
                  <c:v>-9.8259471995050141E-2</c:v>
                </c:pt>
                <c:pt idx="1281">
                  <c:v>-9.9548689173630744E-2</c:v>
                </c:pt>
                <c:pt idx="1282">
                  <c:v>-0.10026199808231696</c:v>
                </c:pt>
                <c:pt idx="1283">
                  <c:v>-0.10177211496233007</c:v>
                </c:pt>
                <c:pt idx="1284">
                  <c:v>-0.10390111338574565</c:v>
                </c:pt>
                <c:pt idx="1285">
                  <c:v>-0.10376064864817661</c:v>
                </c:pt>
                <c:pt idx="1286">
                  <c:v>-0.10497455350478915</c:v>
                </c:pt>
                <c:pt idx="1287">
                  <c:v>-0.10602039776233596</c:v>
                </c:pt>
                <c:pt idx="1288">
                  <c:v>-0.10581854669960933</c:v>
                </c:pt>
                <c:pt idx="1289">
                  <c:v>-0.1068969292194312</c:v>
                </c:pt>
                <c:pt idx="1290">
                  <c:v>-0.10590211216683103</c:v>
                </c:pt>
                <c:pt idx="1291">
                  <c:v>-0.10820444561318281</c:v>
                </c:pt>
                <c:pt idx="1292">
                  <c:v>-0.10934391089421068</c:v>
                </c:pt>
                <c:pt idx="1293">
                  <c:v>-0.109173526133546</c:v>
                </c:pt>
                <c:pt idx="1294">
                  <c:v>-0.10876793621970648</c:v>
                </c:pt>
                <c:pt idx="1295">
                  <c:v>-0.10810181253452811</c:v>
                </c:pt>
                <c:pt idx="1296">
                  <c:v>-0.10601301736348048</c:v>
                </c:pt>
                <c:pt idx="1297">
                  <c:v>-0.10430636179012254</c:v>
                </c:pt>
                <c:pt idx="1298">
                  <c:v>-0.10571589464821329</c:v>
                </c:pt>
                <c:pt idx="1299">
                  <c:v>-0.10619990841465222</c:v>
                </c:pt>
                <c:pt idx="1300">
                  <c:v>-0.10484266444919399</c:v>
                </c:pt>
                <c:pt idx="1301">
                  <c:v>-0.10610872538921999</c:v>
                </c:pt>
                <c:pt idx="1302">
                  <c:v>-0.10696620820765217</c:v>
                </c:pt>
                <c:pt idx="1303">
                  <c:v>-0.108664345017303</c:v>
                </c:pt>
                <c:pt idx="1304">
                  <c:v>-0.10761278047633062</c:v>
                </c:pt>
                <c:pt idx="1305">
                  <c:v>-0.10686555778113449</c:v>
                </c:pt>
                <c:pt idx="1306">
                  <c:v>-0.10715814600970942</c:v>
                </c:pt>
                <c:pt idx="1307">
                  <c:v>-0.10887001908866979</c:v>
                </c:pt>
                <c:pt idx="1308">
                  <c:v>-0.10895703759598505</c:v>
                </c:pt>
                <c:pt idx="1309">
                  <c:v>-0.10704936576078694</c:v>
                </c:pt>
                <c:pt idx="1310">
                  <c:v>-0.10819465567537657</c:v>
                </c:pt>
                <c:pt idx="1311">
                  <c:v>-0.10809554204141179</c:v>
                </c:pt>
                <c:pt idx="1312">
                  <c:v>-0.11166038852397264</c:v>
                </c:pt>
                <c:pt idx="1313">
                  <c:v>-0.11330119917647608</c:v>
                </c:pt>
                <c:pt idx="1314">
                  <c:v>-0.11282060050461969</c:v>
                </c:pt>
                <c:pt idx="1315">
                  <c:v>-0.11244702710251885</c:v>
                </c:pt>
                <c:pt idx="1316">
                  <c:v>-0.11305534082546841</c:v>
                </c:pt>
                <c:pt idx="1317">
                  <c:v>-0.11337236595306861</c:v>
                </c:pt>
                <c:pt idx="1318">
                  <c:v>-0.11435582781618336</c:v>
                </c:pt>
                <c:pt idx="1319">
                  <c:v>-0.11456759213956484</c:v>
                </c:pt>
                <c:pt idx="1320">
                  <c:v>-0.11727987923173103</c:v>
                </c:pt>
                <c:pt idx="1321">
                  <c:v>-0.11616794340760364</c:v>
                </c:pt>
                <c:pt idx="1322">
                  <c:v>-0.1164221687403284</c:v>
                </c:pt>
                <c:pt idx="1323">
                  <c:v>-0.11661911534777389</c:v>
                </c:pt>
                <c:pt idx="1324">
                  <c:v>-0.11748150262147306</c:v>
                </c:pt>
                <c:pt idx="1325">
                  <c:v>-0.11884208579053278</c:v>
                </c:pt>
                <c:pt idx="1326">
                  <c:v>-0.11882186084147861</c:v>
                </c:pt>
                <c:pt idx="1327">
                  <c:v>-0.11771400415811703</c:v>
                </c:pt>
                <c:pt idx="1328">
                  <c:v>-0.1174743498956019</c:v>
                </c:pt>
                <c:pt idx="1329">
                  <c:v>-0.11713309656919089</c:v>
                </c:pt>
                <c:pt idx="1330">
                  <c:v>-0.11741789648483787</c:v>
                </c:pt>
                <c:pt idx="1331">
                  <c:v>-0.11700854048058344</c:v>
                </c:pt>
                <c:pt idx="1332">
                  <c:v>-0.11586104972727201</c:v>
                </c:pt>
                <c:pt idx="1333">
                  <c:v>-0.1152914593823624</c:v>
                </c:pt>
                <c:pt idx="1334">
                  <c:v>-0.11412447413079009</c:v>
                </c:pt>
                <c:pt idx="1335">
                  <c:v>-0.11498614044009522</c:v>
                </c:pt>
                <c:pt idx="1336">
                  <c:v>-0.11599849779794599</c:v>
                </c:pt>
                <c:pt idx="1337">
                  <c:v>-0.11480356568903005</c:v>
                </c:pt>
                <c:pt idx="1338">
                  <c:v>-0.11531535555808149</c:v>
                </c:pt>
                <c:pt idx="1339">
                  <c:v>-0.11612918208406597</c:v>
                </c:pt>
                <c:pt idx="1340">
                  <c:v>-0.11701615803878003</c:v>
                </c:pt>
                <c:pt idx="1341">
                  <c:v>-0.11676966410072964</c:v>
                </c:pt>
                <c:pt idx="1342">
                  <c:v>-0.11565615353853807</c:v>
                </c:pt>
                <c:pt idx="1343">
                  <c:v>-0.11571715092239289</c:v>
                </c:pt>
                <c:pt idx="1344">
                  <c:v>-0.11769364639982882</c:v>
                </c:pt>
                <c:pt idx="1345">
                  <c:v>-0.11858879012243051</c:v>
                </c:pt>
                <c:pt idx="1346">
                  <c:v>-0.11959949685123662</c:v>
                </c:pt>
                <c:pt idx="1347">
                  <c:v>-0.12073577471065319</c:v>
                </c:pt>
                <c:pt idx="1348">
                  <c:v>-0.12096502242104661</c:v>
                </c:pt>
                <c:pt idx="1349">
                  <c:v>-0.12338510073959696</c:v>
                </c:pt>
                <c:pt idx="1350">
                  <c:v>-0.12285154912893859</c:v>
                </c:pt>
                <c:pt idx="1351">
                  <c:v>-0.12152886402341778</c:v>
                </c:pt>
                <c:pt idx="1352">
                  <c:v>-0.12224181244988599</c:v>
                </c:pt>
                <c:pt idx="1353">
                  <c:v>-0.12345317495831429</c:v>
                </c:pt>
                <c:pt idx="1354">
                  <c:v>-0.12383557068810119</c:v>
                </c:pt>
                <c:pt idx="1355">
                  <c:v>-0.12448309159417191</c:v>
                </c:pt>
                <c:pt idx="1356">
                  <c:v>-0.12334673784374671</c:v>
                </c:pt>
                <c:pt idx="1357">
                  <c:v>-0.12279134860048671</c:v>
                </c:pt>
                <c:pt idx="1358">
                  <c:v>-0.12107035911624564</c:v>
                </c:pt>
                <c:pt idx="1359">
                  <c:v>-0.12010271103834216</c:v>
                </c:pt>
                <c:pt idx="1360">
                  <c:v>-0.11947724595145828</c:v>
                </c:pt>
                <c:pt idx="1361">
                  <c:v>-0.1192557675812512</c:v>
                </c:pt>
                <c:pt idx="1362">
                  <c:v>-0.11890422153922504</c:v>
                </c:pt>
                <c:pt idx="1363">
                  <c:v>-0.11902777207220111</c:v>
                </c:pt>
                <c:pt idx="1364">
                  <c:v>-0.11714943210496623</c:v>
                </c:pt>
                <c:pt idx="1365">
                  <c:v>-0.11692566751864319</c:v>
                </c:pt>
                <c:pt idx="1366">
                  <c:v>-0.1173956224790518</c:v>
                </c:pt>
                <c:pt idx="1367">
                  <c:v>-0.11863331916126189</c:v>
                </c:pt>
                <c:pt idx="1368">
                  <c:v>-0.11911258025439508</c:v>
                </c:pt>
                <c:pt idx="1369">
                  <c:v>-0.12032344947138567</c:v>
                </c:pt>
                <c:pt idx="1370">
                  <c:v>-0.12197067291258205</c:v>
                </c:pt>
                <c:pt idx="1371">
                  <c:v>-0.12133942113769082</c:v>
                </c:pt>
                <c:pt idx="1372">
                  <c:v>-0.12172028007489664</c:v>
                </c:pt>
                <c:pt idx="1373">
                  <c:v>-0.12326439611875628</c:v>
                </c:pt>
                <c:pt idx="1374">
                  <c:v>-0.12296209384338402</c:v>
                </c:pt>
                <c:pt idx="1375">
                  <c:v>-0.12324881949291465</c:v>
                </c:pt>
                <c:pt idx="1376">
                  <c:v>-0.12260921970899119</c:v>
                </c:pt>
                <c:pt idx="1377">
                  <c:v>-0.12283248151749149</c:v>
                </c:pt>
                <c:pt idx="1378">
                  <c:v>-0.12182917416029695</c:v>
                </c:pt>
                <c:pt idx="1379">
                  <c:v>-0.12303049059880775</c:v>
                </c:pt>
                <c:pt idx="1380">
                  <c:v>-0.12311466319395961</c:v>
                </c:pt>
                <c:pt idx="1381">
                  <c:v>-0.1242228424140423</c:v>
                </c:pt>
                <c:pt idx="1382">
                  <c:v>-0.12534455868960487</c:v>
                </c:pt>
                <c:pt idx="1383">
                  <c:v>-0.12481253438514273</c:v>
                </c:pt>
                <c:pt idx="1384">
                  <c:v>-0.12516015306839279</c:v>
                </c:pt>
                <c:pt idx="1385">
                  <c:v>-0.12555320199601283</c:v>
                </c:pt>
                <c:pt idx="1386">
                  <c:v>-0.12449089887985565</c:v>
                </c:pt>
                <c:pt idx="1387">
                  <c:v>-0.12411507720713665</c:v>
                </c:pt>
                <c:pt idx="1388">
                  <c:v>-0.12068785903636581</c:v>
                </c:pt>
                <c:pt idx="1389">
                  <c:v>-0.12073066155514325</c:v>
                </c:pt>
                <c:pt idx="1390">
                  <c:v>-0.11984684456294303</c:v>
                </c:pt>
                <c:pt idx="1391">
                  <c:v>-0.11916941312011886</c:v>
                </c:pt>
                <c:pt idx="1392">
                  <c:v>-0.12014070396557511</c:v>
                </c:pt>
                <c:pt idx="1393">
                  <c:v>-0.12022050334240957</c:v>
                </c:pt>
                <c:pt idx="1394">
                  <c:v>-0.12006696638167139</c:v>
                </c:pt>
                <c:pt idx="1395">
                  <c:v>-0.11978342815375242</c:v>
                </c:pt>
                <c:pt idx="1396">
                  <c:v>-0.12005738514409334</c:v>
                </c:pt>
                <c:pt idx="1397">
                  <c:v>-0.11910208832493652</c:v>
                </c:pt>
                <c:pt idx="1398">
                  <c:v>-0.11929788708113186</c:v>
                </c:pt>
                <c:pt idx="1399">
                  <c:v>-0.11994665070217551</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-0.11809568840985221</c:v>
                </c:pt>
                <c:pt idx="1408">
                  <c:v>-0.1177675642248488</c:v>
                </c:pt>
                <c:pt idx="1409">
                  <c:v>-0.11731899155111591</c:v>
                </c:pt>
                <c:pt idx="1410">
                  <c:v>-0.11767571715326156</c:v>
                </c:pt>
                <c:pt idx="1411">
                  <c:v>-0.11747970969682341</c:v>
                </c:pt>
                <c:pt idx="1412">
                  <c:v>-0.11973241043520513</c:v>
                </c:pt>
                <c:pt idx="1413">
                  <c:v>-0.11820785529421586</c:v>
                </c:pt>
                <c:pt idx="1414">
                  <c:v>-0.11860679525997862</c:v>
                </c:pt>
                <c:pt idx="1415">
                  <c:v>-0.11852472863984076</c:v>
                </c:pt>
                <c:pt idx="1416">
                  <c:v>-0.11813895576096912</c:v>
                </c:pt>
                <c:pt idx="1417">
                  <c:v>-0.11757986683190325</c:v>
                </c:pt>
                <c:pt idx="1418">
                  <c:v>-0.1185203554215096</c:v>
                </c:pt>
                <c:pt idx="1419">
                  <c:v>-0.11828932427280847</c:v>
                </c:pt>
                <c:pt idx="1420">
                  <c:v>-0.11950660627852044</c:v>
                </c:pt>
                <c:pt idx="1421">
                  <c:v>-0.11917717297393467</c:v>
                </c:pt>
                <c:pt idx="1422">
                  <c:v>-0.12000041946913599</c:v>
                </c:pt>
                <c:pt idx="1423">
                  <c:v>-0.12050265655973649</c:v>
                </c:pt>
                <c:pt idx="1424">
                  <c:v>-0.12151123834080124</c:v>
                </c:pt>
                <c:pt idx="1425">
                  <c:v>-0.12228911150988608</c:v>
                </c:pt>
                <c:pt idx="1426">
                  <c:v>-0.12346754681469463</c:v>
                </c:pt>
                <c:pt idx="1427">
                  <c:v>-0.12410348485829573</c:v>
                </c:pt>
                <c:pt idx="1428">
                  <c:v>-0.12513644662016091</c:v>
                </c:pt>
                <c:pt idx="1429">
                  <c:v>-0.12592580778797924</c:v>
                </c:pt>
                <c:pt idx="1430">
                  <c:v>-0.12656428817976498</c:v>
                </c:pt>
                <c:pt idx="1431">
                  <c:v>-0.12528577163087107</c:v>
                </c:pt>
                <c:pt idx="1432">
                  <c:v>-0.12418751515784252</c:v>
                </c:pt>
                <c:pt idx="1433">
                  <c:v>-0.12387763326972845</c:v>
                </c:pt>
                <c:pt idx="1434">
                  <c:v>-0.12356573078400877</c:v>
                </c:pt>
                <c:pt idx="1435">
                  <c:v>-0.12425775226979852</c:v>
                </c:pt>
                <c:pt idx="1436">
                  <c:v>-0.12570393099005628</c:v>
                </c:pt>
                <c:pt idx="1437">
                  <c:v>-0.12590070684277074</c:v>
                </c:pt>
                <c:pt idx="1438">
                  <c:v>-0.12483440996321377</c:v>
                </c:pt>
                <c:pt idx="1439">
                  <c:v>-0.124119545289233</c:v>
                </c:pt>
                <c:pt idx="1440">
                  <c:v>-0.12398116755390742</c:v>
                </c:pt>
                <c:pt idx="1441">
                  <c:v>-0.12456512026881271</c:v>
                </c:pt>
                <c:pt idx="1442">
                  <c:v>-0.12441452408400266</c:v>
                </c:pt>
                <c:pt idx="1443">
                  <c:v>-0.12532865952704242</c:v>
                </c:pt>
                <c:pt idx="1444">
                  <c:v>-0.1255772689264632</c:v>
                </c:pt>
                <c:pt idx="1445">
                  <c:v>-0.12623415288351225</c:v>
                </c:pt>
                <c:pt idx="1446">
                  <c:v>-0.12785948177388209</c:v>
                </c:pt>
                <c:pt idx="1447">
                  <c:v>-0.12751765926503822</c:v>
                </c:pt>
                <c:pt idx="1448">
                  <c:v>-0.12757687321059982</c:v>
                </c:pt>
                <c:pt idx="1449">
                  <c:v>-0.12807186271157867</c:v>
                </c:pt>
                <c:pt idx="1450">
                  <c:v>-0.12830721964672875</c:v>
                </c:pt>
                <c:pt idx="1451">
                  <c:v>-0.12834440623220217</c:v>
                </c:pt>
                <c:pt idx="1452">
                  <c:v>-0.12770979628093926</c:v>
                </c:pt>
                <c:pt idx="1453">
                  <c:v>-0.1275289954817822</c:v>
                </c:pt>
                <c:pt idx="1454">
                  <c:v>-0.12867076595166757</c:v>
                </c:pt>
                <c:pt idx="1455">
                  <c:v>-0.13018335877524123</c:v>
                </c:pt>
                <c:pt idx="1456">
                  <c:v>-0.13069237862313787</c:v>
                </c:pt>
                <c:pt idx="1457">
                  <c:v>-0.13210267987750512</c:v>
                </c:pt>
                <c:pt idx="1458">
                  <c:v>-0.13229123104407878</c:v>
                </c:pt>
                <c:pt idx="1459">
                  <c:v>-0.13148119906765041</c:v>
                </c:pt>
                <c:pt idx="1460">
                  <c:v>-0.13060918312449177</c:v>
                </c:pt>
                <c:pt idx="1461">
                  <c:v>-0.13063875215176779</c:v>
                </c:pt>
                <c:pt idx="1462">
                  <c:v>-0.1292370550384874</c:v>
                </c:pt>
                <c:pt idx="1463">
                  <c:v>-0.12788615745714091</c:v>
                </c:pt>
                <c:pt idx="1464">
                  <c:v>-0.1255113006827174</c:v>
                </c:pt>
                <c:pt idx="1465">
                  <c:v>-0.12422283292767161</c:v>
                </c:pt>
                <c:pt idx="1466">
                  <c:v>-0.12405051294673802</c:v>
                </c:pt>
                <c:pt idx="1467">
                  <c:v>-0.12466351293836933</c:v>
                </c:pt>
                <c:pt idx="1468">
                  <c:v>-0.12397278159943426</c:v>
                </c:pt>
                <c:pt idx="1469">
                  <c:v>-0.12455244647335945</c:v>
                </c:pt>
                <c:pt idx="1470">
                  <c:v>-0.12350605200614977</c:v>
                </c:pt>
                <c:pt idx="1471">
                  <c:v>-0.12375409222312329</c:v>
                </c:pt>
                <c:pt idx="1472">
                  <c:v>-0.12284097182208599</c:v>
                </c:pt>
                <c:pt idx="1473">
                  <c:v>-0.11961725534307277</c:v>
                </c:pt>
                <c:pt idx="1474">
                  <c:v>-0.11726555480721874</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43596288"/>
        <c:axId val="245695232"/>
        <c:extLst/>
      </c:lineChart>
      <c:catAx>
        <c:axId val="243596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5695232"/>
        <c:crosses val="autoZero"/>
        <c:auto val="1"/>
        <c:lblAlgn val="ctr"/>
        <c:lblOffset val="100"/>
        <c:noMultiLvlLbl val="0"/>
      </c:catAx>
      <c:valAx>
        <c:axId val="24569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35962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1.4340468685857268</c:v>
                </c:pt>
                <c:pt idx="3">
                  <c:v>1.4393285685856796</c:v>
                </c:pt>
                <c:pt idx="4">
                  <c:v>1.4435196567208779</c:v>
                </c:pt>
                <c:pt idx="5">
                  <c:v>1.4571783685854172</c:v>
                </c:pt>
                <c:pt idx="6">
                  <c:v>1.4588282685855478</c:v>
                </c:pt>
                <c:pt idx="7">
                  <c:v>1.4591410554538817</c:v>
                </c:pt>
                <c:pt idx="8">
                  <c:v>1.4538099727518699</c:v>
                </c:pt>
                <c:pt idx="9">
                  <c:v>1.4295610685851554</c:v>
                </c:pt>
                <c:pt idx="10">
                  <c:v>1.4139169685851838</c:v>
                </c:pt>
                <c:pt idx="11">
                  <c:v>1.4095621685854238</c:v>
                </c:pt>
                <c:pt idx="12">
                  <c:v>1.3876587322218521</c:v>
                </c:pt>
                <c:pt idx="13">
                  <c:v>0.82749147572845061</c:v>
                </c:pt>
                <c:pt idx="14">
                  <c:v>0.56664696858537533</c:v>
                </c:pt>
                <c:pt idx="15">
                  <c:v>0.28764356858535228</c:v>
                </c:pt>
                <c:pt idx="16">
                  <c:v>0.13233766858469664</c:v>
                </c:pt>
                <c:pt idx="17">
                  <c:v>0.22933086858553509</c:v>
                </c:pt>
                <c:pt idx="18">
                  <c:v>0.32562634817738062</c:v>
                </c:pt>
                <c:pt idx="19">
                  <c:v>0.39519226757501336</c:v>
                </c:pt>
                <c:pt idx="20">
                  <c:v>0.43179313781611428</c:v>
                </c:pt>
                <c:pt idx="21">
                  <c:v>-0.41722663141443717</c:v>
                </c:pt>
                <c:pt idx="22">
                  <c:v>-0.53956903141470069</c:v>
                </c:pt>
                <c:pt idx="23">
                  <c:v>-0.69430243141486869</c:v>
                </c:pt>
                <c:pt idx="24">
                  <c:v>-0.2807726314147635</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2.2298240685859358</c:v>
                </c:pt>
                <c:pt idx="33">
                  <c:v>2.6967946685860147</c:v>
                </c:pt>
                <c:pt idx="34">
                  <c:v>3.5553125685854212</c:v>
                </c:pt>
                <c:pt idx="35">
                  <c:v>4.4356155393173395</c:v>
                </c:pt>
                <c:pt idx="36">
                  <c:v>6.1560623685854345</c:v>
                </c:pt>
                <c:pt idx="37">
                  <c:v>6.2267206685853695</c:v>
                </c:pt>
                <c:pt idx="38">
                  <c:v>6.6151339685854325</c:v>
                </c:pt>
                <c:pt idx="39">
                  <c:v>7.241438286953179</c:v>
                </c:pt>
                <c:pt idx="40">
                  <c:v>8.437902968585334</c:v>
                </c:pt>
                <c:pt idx="41">
                  <c:v>9.3307079568207527</c:v>
                </c:pt>
                <c:pt idx="42">
                  <c:v>14.526254427409086</c:v>
                </c:pt>
                <c:pt idx="43">
                  <c:v>15.675442768585285</c:v>
                </c:pt>
                <c:pt idx="44">
                  <c:v>17.6994889685853</c:v>
                </c:pt>
                <c:pt idx="45">
                  <c:v>19.274878668585831</c:v>
                </c:pt>
                <c:pt idx="46">
                  <c:v>20.16303656858533</c:v>
                </c:pt>
                <c:pt idx="47">
                  <c:v>21.37094156858543</c:v>
                </c:pt>
                <c:pt idx="48">
                  <c:v>21.62154096858508</c:v>
                </c:pt>
                <c:pt idx="49">
                  <c:v>21.564375268585721</c:v>
                </c:pt>
                <c:pt idx="50">
                  <c:v>21.043525526480053</c:v>
                </c:pt>
                <c:pt idx="51">
                  <c:v>11.689191431085375</c:v>
                </c:pt>
                <c:pt idx="52">
                  <c:v>10.20824896858505</c:v>
                </c:pt>
                <c:pt idx="53">
                  <c:v>8.9584130977515457</c:v>
                </c:pt>
                <c:pt idx="54">
                  <c:v>7.4053316685850765</c:v>
                </c:pt>
                <c:pt idx="55">
                  <c:v>5.6738209685855265</c:v>
                </c:pt>
                <c:pt idx="56">
                  <c:v>4.2218927795443824</c:v>
                </c:pt>
                <c:pt idx="57">
                  <c:v>1.3666050958580769</c:v>
                </c:pt>
                <c:pt idx="58">
                  <c:v>1.523240368585576</c:v>
                </c:pt>
                <c:pt idx="59">
                  <c:v>2.0245043685854629</c:v>
                </c:pt>
                <c:pt idx="60">
                  <c:v>3.2899811685856757</c:v>
                </c:pt>
                <c:pt idx="61">
                  <c:v>4.8066833685852686</c:v>
                </c:pt>
                <c:pt idx="62">
                  <c:v>6.2334670685853126</c:v>
                </c:pt>
                <c:pt idx="63">
                  <c:v>7.4489840685852196</c:v>
                </c:pt>
                <c:pt idx="64">
                  <c:v>8.4700358112088825</c:v>
                </c:pt>
                <c:pt idx="65">
                  <c:v>10.358460368585456</c:v>
                </c:pt>
                <c:pt idx="66">
                  <c:v>10.650212068585654</c:v>
                </c:pt>
                <c:pt idx="67">
                  <c:v>11.120923968585098</c:v>
                </c:pt>
                <c:pt idx="68">
                  <c:v>11.917491568585296</c:v>
                </c:pt>
                <c:pt idx="69">
                  <c:v>12.979793268585622</c:v>
                </c:pt>
                <c:pt idx="70">
                  <c:v>14.014795768585444</c:v>
                </c:pt>
                <c:pt idx="71">
                  <c:v>15.039916468585673</c:v>
                </c:pt>
                <c:pt idx="72">
                  <c:v>16.118733368585552</c:v>
                </c:pt>
                <c:pt idx="73">
                  <c:v>16.878940263322189</c:v>
                </c:pt>
                <c:pt idx="74">
                  <c:v>20.382551868585509</c:v>
                </c:pt>
                <c:pt idx="75">
                  <c:v>21.428556268585357</c:v>
                </c:pt>
                <c:pt idx="76">
                  <c:v>22.664880268585378</c:v>
                </c:pt>
                <c:pt idx="77">
                  <c:v>23.874717568584927</c:v>
                </c:pt>
                <c:pt idx="78">
                  <c:v>24.841723968585612</c:v>
                </c:pt>
                <c:pt idx="79">
                  <c:v>25.789137268585502</c:v>
                </c:pt>
                <c:pt idx="80">
                  <c:v>27.163502668585316</c:v>
                </c:pt>
                <c:pt idx="81">
                  <c:v>28.182963268585709</c:v>
                </c:pt>
                <c:pt idx="82">
                  <c:v>28.711862368585514</c:v>
                </c:pt>
                <c:pt idx="83">
                  <c:v>27.201381192114731</c:v>
                </c:pt>
                <c:pt idx="84">
                  <c:v>26.282349668585244</c:v>
                </c:pt>
                <c:pt idx="85">
                  <c:v>24.578523968585699</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-1.0134797963631117</c:v>
                </c:pt>
                <c:pt idx="95">
                  <c:v>-1.5007826314141397</c:v>
                </c:pt>
                <c:pt idx="96">
                  <c:v>-1.8685459314145763</c:v>
                </c:pt>
                <c:pt idx="97">
                  <c:v>-1.7162028314145781</c:v>
                </c:pt>
                <c:pt idx="98">
                  <c:v>-1.2270344314143649</c:v>
                </c:pt>
                <c:pt idx="99">
                  <c:v>-0.57944286218365471</c:v>
                </c:pt>
                <c:pt idx="100">
                  <c:v>1.8334374629251471</c:v>
                </c:pt>
                <c:pt idx="101">
                  <c:v>2.5713535685852236</c:v>
                </c:pt>
                <c:pt idx="102">
                  <c:v>3.5485268685849509</c:v>
                </c:pt>
                <c:pt idx="103">
                  <c:v>4.716245768585523</c:v>
                </c:pt>
                <c:pt idx="104">
                  <c:v>6.114896068585205</c:v>
                </c:pt>
                <c:pt idx="105">
                  <c:v>8.3292718583813006</c:v>
                </c:pt>
                <c:pt idx="106">
                  <c:v>10.832565412063976</c:v>
                </c:pt>
                <c:pt idx="107">
                  <c:v>23.708769368585322</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15.664482668585467</c:v>
                </c:pt>
                <c:pt idx="119">
                  <c:v>12.691312168585299</c:v>
                </c:pt>
                <c:pt idx="120">
                  <c:v>9.759028768585793</c:v>
                </c:pt>
                <c:pt idx="121">
                  <c:v>6.5371099685854697</c:v>
                </c:pt>
                <c:pt idx="122">
                  <c:v>4.3803219631802364</c:v>
                </c:pt>
                <c:pt idx="123">
                  <c:v>-3.7392776314143674</c:v>
                </c:pt>
                <c:pt idx="124">
                  <c:v>-4.5434229314143373</c:v>
                </c:pt>
                <c:pt idx="125">
                  <c:v>-5.1395015314149495</c:v>
                </c:pt>
                <c:pt idx="126">
                  <c:v>-5.2791160314148904</c:v>
                </c:pt>
                <c:pt idx="127">
                  <c:v>-4.9648758314144468</c:v>
                </c:pt>
                <c:pt idx="128">
                  <c:v>-4.6099577314151219</c:v>
                </c:pt>
                <c:pt idx="129">
                  <c:v>-3.9044081633295327</c:v>
                </c:pt>
                <c:pt idx="130">
                  <c:v>-0.42780763141455297</c:v>
                </c:pt>
                <c:pt idx="131">
                  <c:v>0.71520906858525279</c:v>
                </c:pt>
                <c:pt idx="132">
                  <c:v>2.2288700685859548</c:v>
                </c:pt>
                <c:pt idx="133">
                  <c:v>4.0493521623999564</c:v>
                </c:pt>
                <c:pt idx="134">
                  <c:v>6.0477423685851619</c:v>
                </c:pt>
                <c:pt idx="135">
                  <c:v>7.8397206685852545</c:v>
                </c:pt>
                <c:pt idx="136">
                  <c:v>10.180174068585657</c:v>
                </c:pt>
                <c:pt idx="137">
                  <c:v>12.925780347308864</c:v>
                </c:pt>
                <c:pt idx="138">
                  <c:v>14.719742368585472</c:v>
                </c:pt>
                <c:pt idx="139">
                  <c:v>24.910507982620729</c:v>
                </c:pt>
                <c:pt idx="140">
                  <c:v>24.989186668585003</c:v>
                </c:pt>
                <c:pt idx="141">
                  <c:v>24.251781168585495</c:v>
                </c:pt>
                <c:pt idx="142">
                  <c:v>22.751213568585413</c:v>
                </c:pt>
                <c:pt idx="143">
                  <c:v>20.539878052795814</c:v>
                </c:pt>
                <c:pt idx="144">
                  <c:v>17.599864768585331</c:v>
                </c:pt>
                <c:pt idx="145">
                  <c:v>14.684412257474452</c:v>
                </c:pt>
                <c:pt idx="146">
                  <c:v>5.5785223685854355</c:v>
                </c:pt>
                <c:pt idx="147">
                  <c:v>4.2944092685855821</c:v>
                </c:pt>
                <c:pt idx="148">
                  <c:v>1.8579592685853328</c:v>
                </c:pt>
                <c:pt idx="149">
                  <c:v>-0.34697573141458832</c:v>
                </c:pt>
                <c:pt idx="150">
                  <c:v>-1.9894639314145905</c:v>
                </c:pt>
                <c:pt idx="151">
                  <c:v>-3.3487790107248387</c:v>
                </c:pt>
                <c:pt idx="152">
                  <c:v>-5.1809512577881121</c:v>
                </c:pt>
                <c:pt idx="153">
                  <c:v>-4.9356092443179493</c:v>
                </c:pt>
                <c:pt idx="154">
                  <c:v>-4.4205744314144653</c:v>
                </c:pt>
                <c:pt idx="155">
                  <c:v>-3.7106000314146144</c:v>
                </c:pt>
                <c:pt idx="156">
                  <c:v>-3.15731703141482</c:v>
                </c:pt>
                <c:pt idx="157">
                  <c:v>-2.9184917130468597</c:v>
                </c:pt>
                <c:pt idx="158">
                  <c:v>0.28755836858540884</c:v>
                </c:pt>
                <c:pt idx="159">
                  <c:v>1.9721831685852371</c:v>
                </c:pt>
                <c:pt idx="160">
                  <c:v>4.4892250685854975</c:v>
                </c:pt>
                <c:pt idx="161">
                  <c:v>6.0375303685854034</c:v>
                </c:pt>
                <c:pt idx="162">
                  <c:v>8.2825217685854682</c:v>
                </c:pt>
                <c:pt idx="163">
                  <c:v>10.440426168585956</c:v>
                </c:pt>
                <c:pt idx="164">
                  <c:v>12.970738068585241</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24.719375701918697</c:v>
                </c:pt>
                <c:pt idx="174">
                  <c:v>23.747285868585223</c:v>
                </c:pt>
                <c:pt idx="175">
                  <c:v>16.217493097752154</c:v>
                </c:pt>
                <c:pt idx="176">
                  <c:v>13.768072668585617</c:v>
                </c:pt>
                <c:pt idx="177">
                  <c:v>10.860614768585172</c:v>
                </c:pt>
                <c:pt idx="178">
                  <c:v>8.0039050685852704</c:v>
                </c:pt>
                <c:pt idx="179">
                  <c:v>5.294981968585426</c:v>
                </c:pt>
                <c:pt idx="180">
                  <c:v>2.4929555685853444</c:v>
                </c:pt>
                <c:pt idx="181">
                  <c:v>0.41640266858526404</c:v>
                </c:pt>
                <c:pt idx="182">
                  <c:v>-0.82256942245958198</c:v>
                </c:pt>
                <c:pt idx="183">
                  <c:v>-3.0094162028431555</c:v>
                </c:pt>
                <c:pt idx="184">
                  <c:v>-2.8395053314149377</c:v>
                </c:pt>
                <c:pt idx="185">
                  <c:v>-2.1870783314143836</c:v>
                </c:pt>
                <c:pt idx="186">
                  <c:v>-1.6041064314143085</c:v>
                </c:pt>
                <c:pt idx="187">
                  <c:v>-0.88672593141465961</c:v>
                </c:pt>
                <c:pt idx="188">
                  <c:v>0.20248646858523559</c:v>
                </c:pt>
                <c:pt idx="189">
                  <c:v>1.7775800685852943</c:v>
                </c:pt>
                <c:pt idx="190">
                  <c:v>3.2342841685853818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38.276832968585815</c:v>
                </c:pt>
                <c:pt idx="203">
                  <c:v>38.552474168585277</c:v>
                </c:pt>
                <c:pt idx="204">
                  <c:v>38.143099268585516</c:v>
                </c:pt>
                <c:pt idx="205">
                  <c:v>37.326336943053562</c:v>
                </c:pt>
                <c:pt idx="206">
                  <c:v>36.199691968585213</c:v>
                </c:pt>
                <c:pt idx="207">
                  <c:v>35.081938320966302</c:v>
                </c:pt>
                <c:pt idx="208">
                  <c:v>28.973673883736929</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-5.3144749314145407</c:v>
                </c:pt>
                <c:pt idx="230">
                  <c:v>-3.9078076314141157</c:v>
                </c:pt>
                <c:pt idx="231">
                  <c:v>-2.0204772147480838</c:v>
                </c:pt>
                <c:pt idx="232">
                  <c:v>8.5716267019190688</c:v>
                </c:pt>
                <c:pt idx="233">
                  <c:v>10.902692568585332</c:v>
                </c:pt>
                <c:pt idx="234">
                  <c:v>13.270476668585651</c:v>
                </c:pt>
                <c:pt idx="235">
                  <c:v>15.746448263322193</c:v>
                </c:pt>
                <c:pt idx="236">
                  <c:v>17.657895668585866</c:v>
                </c:pt>
                <c:pt idx="237">
                  <c:v>19.351199268585329</c:v>
                </c:pt>
                <c:pt idx="238">
                  <c:v>20.981007968585189</c:v>
                </c:pt>
                <c:pt idx="239">
                  <c:v>21.942049690013896</c:v>
                </c:pt>
                <c:pt idx="240">
                  <c:v>22.871974035252109</c:v>
                </c:pt>
                <c:pt idx="241">
                  <c:v>22.634466506516535</c:v>
                </c:pt>
                <c:pt idx="242">
                  <c:v>21.591203914977235</c:v>
                </c:pt>
                <c:pt idx="243">
                  <c:v>20.169629068585696</c:v>
                </c:pt>
                <c:pt idx="244">
                  <c:v>18.554939268585272</c:v>
                </c:pt>
                <c:pt idx="245">
                  <c:v>16.589138568585486</c:v>
                </c:pt>
                <c:pt idx="246">
                  <c:v>14.864799338282738</c:v>
                </c:pt>
                <c:pt idx="247">
                  <c:v>12.325356413529324</c:v>
                </c:pt>
                <c:pt idx="248">
                  <c:v>3.0405435224318609</c:v>
                </c:pt>
                <c:pt idx="249">
                  <c:v>0.31692976858529753</c:v>
                </c:pt>
                <c:pt idx="250">
                  <c:v>-2.7812874314145546</c:v>
                </c:pt>
                <c:pt idx="251">
                  <c:v>-5.4409704314141933</c:v>
                </c:pt>
                <c:pt idx="252">
                  <c:v>-7.4156746011113199</c:v>
                </c:pt>
                <c:pt idx="253">
                  <c:v>-8.9291844314146704</c:v>
                </c:pt>
                <c:pt idx="254">
                  <c:v>-9.2976206314150289</c:v>
                </c:pt>
                <c:pt idx="255">
                  <c:v>-9.082022685178158</c:v>
                </c:pt>
                <c:pt idx="256">
                  <c:v>-4.5898714119023802</c:v>
                </c:pt>
                <c:pt idx="257">
                  <c:v>-2.2062038679737141</c:v>
                </c:pt>
                <c:pt idx="258">
                  <c:v>0.37371556858552435</c:v>
                </c:pt>
                <c:pt idx="259">
                  <c:v>3.063550168585401</c:v>
                </c:pt>
                <c:pt idx="260">
                  <c:v>5.3880906685854484</c:v>
                </c:pt>
                <c:pt idx="261">
                  <c:v>7.8531275685854727</c:v>
                </c:pt>
                <c:pt idx="262">
                  <c:v>9.9700442786976122</c:v>
                </c:pt>
                <c:pt idx="263">
                  <c:v>12.749189243585832</c:v>
                </c:pt>
                <c:pt idx="264">
                  <c:v>21.236224977280926</c:v>
                </c:pt>
                <c:pt idx="265">
                  <c:v>23.123476868585229</c:v>
                </c:pt>
                <c:pt idx="266">
                  <c:v>24.888021368585193</c:v>
                </c:pt>
                <c:pt idx="267">
                  <c:v>26.21530970901064</c:v>
                </c:pt>
                <c:pt idx="268">
                  <c:v>27.344492668585712</c:v>
                </c:pt>
                <c:pt idx="269">
                  <c:v>27.705402168585046</c:v>
                </c:pt>
                <c:pt idx="270">
                  <c:v>27.093829168585685</c:v>
                </c:pt>
                <c:pt idx="271">
                  <c:v>26.204787968585052</c:v>
                </c:pt>
                <c:pt idx="272">
                  <c:v>25.445359590807499</c:v>
                </c:pt>
                <c:pt idx="273">
                  <c:v>20.447272368585313</c:v>
                </c:pt>
                <c:pt idx="274">
                  <c:v>18.724713168585382</c:v>
                </c:pt>
                <c:pt idx="275">
                  <c:v>15.640697468585316</c:v>
                </c:pt>
                <c:pt idx="276">
                  <c:v>12.548126668585621</c:v>
                </c:pt>
                <c:pt idx="277">
                  <c:v>8.7372099685852689</c:v>
                </c:pt>
                <c:pt idx="278">
                  <c:v>5.0606577221208937</c:v>
                </c:pt>
                <c:pt idx="279">
                  <c:v>1.4073266685852674</c:v>
                </c:pt>
                <c:pt idx="280">
                  <c:v>-1.7801670314143365</c:v>
                </c:pt>
                <c:pt idx="281">
                  <c:v>-3.5902636314145724</c:v>
                </c:pt>
                <c:pt idx="282">
                  <c:v>-11.044848412664448</c:v>
                </c:pt>
                <c:pt idx="283">
                  <c:v>-12.888401431414568</c:v>
                </c:pt>
                <c:pt idx="284">
                  <c:v>-14.040782984949702</c:v>
                </c:pt>
                <c:pt idx="285">
                  <c:v>-14.127275331414319</c:v>
                </c:pt>
                <c:pt idx="286">
                  <c:v>-13.410641231414772</c:v>
                </c:pt>
                <c:pt idx="287">
                  <c:v>-11.986978231414682</c:v>
                </c:pt>
                <c:pt idx="288">
                  <c:v>-10.605823995051351</c:v>
                </c:pt>
                <c:pt idx="289">
                  <c:v>-8.8319834268692006</c:v>
                </c:pt>
                <c:pt idx="290">
                  <c:v>-2.9637377596197236</c:v>
                </c:pt>
                <c:pt idx="291">
                  <c:v>1.6024068585366542E-2</c:v>
                </c:pt>
                <c:pt idx="292">
                  <c:v>2.9960531685859024</c:v>
                </c:pt>
                <c:pt idx="293">
                  <c:v>6.4653645424983353</c:v>
                </c:pt>
                <c:pt idx="294">
                  <c:v>9.9451179685853077</c:v>
                </c:pt>
                <c:pt idx="295">
                  <c:v>13.59015866858546</c:v>
                </c:pt>
                <c:pt idx="296">
                  <c:v>17.197071168585541</c:v>
                </c:pt>
                <c:pt idx="297">
                  <c:v>20.445185947532529</c:v>
                </c:pt>
                <c:pt idx="298">
                  <c:v>25.953335035252227</c:v>
                </c:pt>
                <c:pt idx="299">
                  <c:v>26.14863186858528</c:v>
                </c:pt>
                <c:pt idx="300">
                  <c:v>25.885160868585089</c:v>
                </c:pt>
                <c:pt idx="301">
                  <c:v>25.013256768585507</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-14.389486731414777</c:v>
                </c:pt>
                <c:pt idx="318">
                  <c:v>-11.563139131415022</c:v>
                </c:pt>
                <c:pt idx="319">
                  <c:v>-8.4259381314146147</c:v>
                </c:pt>
                <c:pt idx="320">
                  <c:v>-6.2895713156250324</c:v>
                </c:pt>
                <c:pt idx="321">
                  <c:v>4.4842785950007409</c:v>
                </c:pt>
                <c:pt idx="322">
                  <c:v>8.0423116685851639</c:v>
                </c:pt>
                <c:pt idx="323">
                  <c:v>12.010001055454168</c:v>
                </c:pt>
                <c:pt idx="324">
                  <c:v>15.24044766858556</c:v>
                </c:pt>
                <c:pt idx="325">
                  <c:v>17.747789068585689</c:v>
                </c:pt>
                <c:pt idx="326">
                  <c:v>20.19661116858596</c:v>
                </c:pt>
                <c:pt idx="327">
                  <c:v>22.820868868585471</c:v>
                </c:pt>
                <c:pt idx="328">
                  <c:v>24.982497533420755</c:v>
                </c:pt>
                <c:pt idx="329">
                  <c:v>26.436294186767249</c:v>
                </c:pt>
                <c:pt idx="330">
                  <c:v>30.977936535251931</c:v>
                </c:pt>
                <c:pt idx="331">
                  <c:v>31.475853368585106</c:v>
                </c:pt>
                <c:pt idx="332">
                  <c:v>31.483450568585599</c:v>
                </c:pt>
                <c:pt idx="333">
                  <c:v>30.737205468585618</c:v>
                </c:pt>
                <c:pt idx="334">
                  <c:v>29.45456536858525</c:v>
                </c:pt>
                <c:pt idx="335">
                  <c:v>27.738183013746962</c:v>
                </c:pt>
                <c:pt idx="336">
                  <c:v>24.872714368585356</c:v>
                </c:pt>
                <c:pt idx="337">
                  <c:v>20.604823768585991</c:v>
                </c:pt>
                <c:pt idx="338">
                  <c:v>16.925586506516506</c:v>
                </c:pt>
                <c:pt idx="339">
                  <c:v>1.4036802257283654</c:v>
                </c:pt>
                <c:pt idx="340">
                  <c:v>-1.4848077324246418</c:v>
                </c:pt>
                <c:pt idx="341">
                  <c:v>-5.2655040314148067</c:v>
                </c:pt>
                <c:pt idx="342">
                  <c:v>-7.5449423122658317</c:v>
                </c:pt>
                <c:pt idx="343">
                  <c:v>-9.3507438314147748</c:v>
                </c:pt>
                <c:pt idx="344">
                  <c:v>-9.969353631414819</c:v>
                </c:pt>
                <c:pt idx="345">
                  <c:v>-9.6441037314141411</c:v>
                </c:pt>
                <c:pt idx="346">
                  <c:v>-8.8978081314145179</c:v>
                </c:pt>
                <c:pt idx="347">
                  <c:v>-7.911260572590832</c:v>
                </c:pt>
                <c:pt idx="348">
                  <c:v>-3.0968776314145803</c:v>
                </c:pt>
                <c:pt idx="349">
                  <c:v>-2.036594331414662</c:v>
                </c:pt>
                <c:pt idx="350">
                  <c:v>0.10060766858534008</c:v>
                </c:pt>
                <c:pt idx="351">
                  <c:v>1.7984398685855609</c:v>
                </c:pt>
                <c:pt idx="352">
                  <c:v>2.4265865685855652</c:v>
                </c:pt>
                <c:pt idx="353">
                  <c:v>2.9957705685857992</c:v>
                </c:pt>
                <c:pt idx="354">
                  <c:v>3.3610561059588324</c:v>
                </c:pt>
                <c:pt idx="355">
                  <c:v>3.9947836685856402</c:v>
                </c:pt>
                <c:pt idx="356">
                  <c:v>4.9070604042999122</c:v>
                </c:pt>
                <c:pt idx="357">
                  <c:v>6.7997123685855865</c:v>
                </c:pt>
                <c:pt idx="358">
                  <c:v>6.5223059685854938</c:v>
                </c:pt>
                <c:pt idx="359">
                  <c:v>6.2333509685852375</c:v>
                </c:pt>
                <c:pt idx="360">
                  <c:v>6.0563036451809094</c:v>
                </c:pt>
                <c:pt idx="361">
                  <c:v>5.8457705685855776</c:v>
                </c:pt>
                <c:pt idx="362">
                  <c:v>5.2924211685853635</c:v>
                </c:pt>
                <c:pt idx="363">
                  <c:v>4.923937968584994</c:v>
                </c:pt>
                <c:pt idx="364">
                  <c:v>4.8277223685853956</c:v>
                </c:pt>
                <c:pt idx="365">
                  <c:v>4.1532135550260847</c:v>
                </c:pt>
                <c:pt idx="366">
                  <c:v>4.063263443854372</c:v>
                </c:pt>
                <c:pt idx="367">
                  <c:v>3.9032607685852181</c:v>
                </c:pt>
                <c:pt idx="368">
                  <c:v>3.8547777685851252</c:v>
                </c:pt>
                <c:pt idx="369">
                  <c:v>3.754200768585426</c:v>
                </c:pt>
                <c:pt idx="370">
                  <c:v>3.7006065685851786</c:v>
                </c:pt>
                <c:pt idx="371">
                  <c:v>3.7360354868652177</c:v>
                </c:pt>
                <c:pt idx="372">
                  <c:v>3.8569008301234446</c:v>
                </c:pt>
                <c:pt idx="373">
                  <c:v>4.1972514935854548</c:v>
                </c:pt>
                <c:pt idx="374">
                  <c:v>4.2863162685856775</c:v>
                </c:pt>
                <c:pt idx="375">
                  <c:v>4.3605344685855068</c:v>
                </c:pt>
                <c:pt idx="376">
                  <c:v>4.4357299443427918</c:v>
                </c:pt>
                <c:pt idx="377">
                  <c:v>4.4760305685856085</c:v>
                </c:pt>
                <c:pt idx="378">
                  <c:v>4.4970429685852285</c:v>
                </c:pt>
                <c:pt idx="379">
                  <c:v>4.6170919685851626</c:v>
                </c:pt>
                <c:pt idx="380">
                  <c:v>4.8715107685857273</c:v>
                </c:pt>
                <c:pt idx="381">
                  <c:v>5.0689323685854202</c:v>
                </c:pt>
                <c:pt idx="382">
                  <c:v>7.1008025325200625</c:v>
                </c:pt>
                <c:pt idx="383">
                  <c:v>7.524083968585618</c:v>
                </c:pt>
                <c:pt idx="384">
                  <c:v>7.9820408685851145</c:v>
                </c:pt>
                <c:pt idx="385">
                  <c:v>8.4214393685858528</c:v>
                </c:pt>
                <c:pt idx="386">
                  <c:v>8.6356223685853735</c:v>
                </c:pt>
                <c:pt idx="387">
                  <c:v>8.8338062069690722</c:v>
                </c:pt>
                <c:pt idx="388">
                  <c:v>8.4360043685853494</c:v>
                </c:pt>
                <c:pt idx="389">
                  <c:v>7.7184434685852485</c:v>
                </c:pt>
                <c:pt idx="390">
                  <c:v>7.4558368968872681</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7.0248208685853202</c:v>
                </c:pt>
                <c:pt idx="399">
                  <c:v>7.0174601463630895</c:v>
                </c:pt>
                <c:pt idx="400">
                  <c:v>7.0024011921148865</c:v>
                </c:pt>
                <c:pt idx="401">
                  <c:v>7.0039281685853965</c:v>
                </c:pt>
                <c:pt idx="402">
                  <c:v>7.0618053685853415</c:v>
                </c:pt>
                <c:pt idx="403">
                  <c:v>7.1746842877772696</c:v>
                </c:pt>
                <c:pt idx="404">
                  <c:v>7.1437487685855805</c:v>
                </c:pt>
                <c:pt idx="405">
                  <c:v>7.0791927685852016</c:v>
                </c:pt>
                <c:pt idx="406">
                  <c:v>6.9761273685858916</c:v>
                </c:pt>
                <c:pt idx="407">
                  <c:v>6.7964707685855643</c:v>
                </c:pt>
                <c:pt idx="408">
                  <c:v>6.5255553231306855</c:v>
                </c:pt>
                <c:pt idx="409">
                  <c:v>6.3259399685854243</c:v>
                </c:pt>
                <c:pt idx="410">
                  <c:v>6.4284988685854501</c:v>
                </c:pt>
                <c:pt idx="411">
                  <c:v>6.6106073685856046</c:v>
                </c:pt>
                <c:pt idx="412">
                  <c:v>6.6846262685854718</c:v>
                </c:pt>
                <c:pt idx="413">
                  <c:v>6.7242132685859133</c:v>
                </c:pt>
                <c:pt idx="414">
                  <c:v>6.7531525859768804</c:v>
                </c:pt>
                <c:pt idx="415">
                  <c:v>6.7703452685853005</c:v>
                </c:pt>
                <c:pt idx="416">
                  <c:v>6.7884494140397145</c:v>
                </c:pt>
                <c:pt idx="417">
                  <c:v>6.8322489568211182</c:v>
                </c:pt>
                <c:pt idx="418">
                  <c:v>6.8415777685852435</c:v>
                </c:pt>
                <c:pt idx="419">
                  <c:v>6.8533346026279727</c:v>
                </c:pt>
                <c:pt idx="420">
                  <c:v>6.8628630685853986</c:v>
                </c:pt>
                <c:pt idx="421">
                  <c:v>6.8709171685854944</c:v>
                </c:pt>
                <c:pt idx="422">
                  <c:v>6.8794309685854396</c:v>
                </c:pt>
                <c:pt idx="423">
                  <c:v>6.8859331849117424</c:v>
                </c:pt>
                <c:pt idx="424">
                  <c:v>6.8910608632089208</c:v>
                </c:pt>
                <c:pt idx="425">
                  <c:v>6.8959740352520456</c:v>
                </c:pt>
                <c:pt idx="426">
                  <c:v>6.9091773685854747</c:v>
                </c:pt>
                <c:pt idx="427">
                  <c:v>6.9120956685854962</c:v>
                </c:pt>
                <c:pt idx="428">
                  <c:v>6.9161889685852902</c:v>
                </c:pt>
                <c:pt idx="429">
                  <c:v>6.9194107524238184</c:v>
                </c:pt>
                <c:pt idx="430">
                  <c:v>6.9233802685851682</c:v>
                </c:pt>
                <c:pt idx="431">
                  <c:v>6.9288719685856766</c:v>
                </c:pt>
                <c:pt idx="432">
                  <c:v>6.9386347685850875</c:v>
                </c:pt>
                <c:pt idx="433">
                  <c:v>6.9509801685851516</c:v>
                </c:pt>
                <c:pt idx="434">
                  <c:v>6.9666406294552559</c:v>
                </c:pt>
                <c:pt idx="435">
                  <c:v>7.028303479696504</c:v>
                </c:pt>
                <c:pt idx="436">
                  <c:v>7.0415748685852568</c:v>
                </c:pt>
                <c:pt idx="437">
                  <c:v>7.0721772685856275</c:v>
                </c:pt>
                <c:pt idx="438">
                  <c:v>7.0989817685854719</c:v>
                </c:pt>
                <c:pt idx="439">
                  <c:v>7.1309629685849956</c:v>
                </c:pt>
                <c:pt idx="440">
                  <c:v>7.1588074772810781</c:v>
                </c:pt>
                <c:pt idx="441">
                  <c:v>7.1872787685852062</c:v>
                </c:pt>
                <c:pt idx="442">
                  <c:v>7.212845668585544</c:v>
                </c:pt>
                <c:pt idx="443">
                  <c:v>7.2305727607422483</c:v>
                </c:pt>
                <c:pt idx="444">
                  <c:v>7.2907399685855268</c:v>
                </c:pt>
                <c:pt idx="445">
                  <c:v>7.3006372072947086</c:v>
                </c:pt>
                <c:pt idx="446">
                  <c:v>7.3179324685857505</c:v>
                </c:pt>
                <c:pt idx="447">
                  <c:v>7.3373000685854253</c:v>
                </c:pt>
                <c:pt idx="448">
                  <c:v>7.3515886685855776</c:v>
                </c:pt>
                <c:pt idx="449">
                  <c:v>7.3663694685850629</c:v>
                </c:pt>
                <c:pt idx="450">
                  <c:v>7.3796593382824804</c:v>
                </c:pt>
                <c:pt idx="451">
                  <c:v>7.3905243898619375</c:v>
                </c:pt>
                <c:pt idx="452">
                  <c:v>7.4219907019185793</c:v>
                </c:pt>
                <c:pt idx="453">
                  <c:v>7.4295087685854408</c:v>
                </c:pt>
                <c:pt idx="454">
                  <c:v>7.4374301685854345</c:v>
                </c:pt>
                <c:pt idx="455">
                  <c:v>7.447154815394029</c:v>
                </c:pt>
                <c:pt idx="456">
                  <c:v>7.4558424685855158</c:v>
                </c:pt>
                <c:pt idx="457">
                  <c:v>7.4627817685854438</c:v>
                </c:pt>
                <c:pt idx="458">
                  <c:v>7.4705532685856175</c:v>
                </c:pt>
                <c:pt idx="459">
                  <c:v>7.4764589277251794</c:v>
                </c:pt>
                <c:pt idx="460">
                  <c:v>7.4805062574743744</c:v>
                </c:pt>
                <c:pt idx="461">
                  <c:v>7.4967712147391392</c:v>
                </c:pt>
                <c:pt idx="462">
                  <c:v>7.4990548685854632</c:v>
                </c:pt>
                <c:pt idx="463">
                  <c:v>7.5051034685853466</c:v>
                </c:pt>
                <c:pt idx="464">
                  <c:v>7.5091317685857506</c:v>
                </c:pt>
                <c:pt idx="465">
                  <c:v>7.5109758029291385</c:v>
                </c:pt>
                <c:pt idx="466">
                  <c:v>7.5164584685857765</c:v>
                </c:pt>
                <c:pt idx="467">
                  <c:v>7.5205861685852238</c:v>
                </c:pt>
                <c:pt idx="468">
                  <c:v>7.5236300685853745</c:v>
                </c:pt>
                <c:pt idx="469">
                  <c:v>7.525833899197214</c:v>
                </c:pt>
                <c:pt idx="470">
                  <c:v>7.5281400608931364</c:v>
                </c:pt>
                <c:pt idx="471">
                  <c:v>7.5355609400143297</c:v>
                </c:pt>
                <c:pt idx="472">
                  <c:v>7.538417868585042</c:v>
                </c:pt>
                <c:pt idx="473">
                  <c:v>7.5417287685853154</c:v>
                </c:pt>
                <c:pt idx="474">
                  <c:v>7.5445657685851906</c:v>
                </c:pt>
                <c:pt idx="475">
                  <c:v>7.54746806858555</c:v>
                </c:pt>
                <c:pt idx="476">
                  <c:v>7.5496977221207802</c:v>
                </c:pt>
                <c:pt idx="477">
                  <c:v>7.5516450191879727</c:v>
                </c:pt>
                <c:pt idx="478">
                  <c:v>7.5576857393718964</c:v>
                </c:pt>
                <c:pt idx="479">
                  <c:v>7.5592708685856085</c:v>
                </c:pt>
                <c:pt idx="480">
                  <c:v>7.5613475685850755</c:v>
                </c:pt>
                <c:pt idx="481">
                  <c:v>7.5648303685855396</c:v>
                </c:pt>
                <c:pt idx="482">
                  <c:v>7.5687148938379254</c:v>
                </c:pt>
                <c:pt idx="483">
                  <c:v>7.5731952685852697</c:v>
                </c:pt>
                <c:pt idx="484">
                  <c:v>7.5773684685853624</c:v>
                </c:pt>
                <c:pt idx="485">
                  <c:v>7.58153436858567</c:v>
                </c:pt>
                <c:pt idx="486">
                  <c:v>7.5849990352522383</c:v>
                </c:pt>
                <c:pt idx="487">
                  <c:v>7.5997768998351631</c:v>
                </c:pt>
                <c:pt idx="488">
                  <c:v>7.6025250859764864</c:v>
                </c:pt>
                <c:pt idx="489">
                  <c:v>7.6060661685857065</c:v>
                </c:pt>
                <c:pt idx="490">
                  <c:v>7.6087528685848298</c:v>
                </c:pt>
                <c:pt idx="491">
                  <c:v>7.6116141685851106</c:v>
                </c:pt>
                <c:pt idx="492">
                  <c:v>7.6141540685851936</c:v>
                </c:pt>
                <c:pt idx="493">
                  <c:v>7.6159776559416201</c:v>
                </c:pt>
                <c:pt idx="494">
                  <c:v>7.6196705264804381</c:v>
                </c:pt>
                <c:pt idx="495">
                  <c:v>7.6206490685851946</c:v>
                </c:pt>
                <c:pt idx="496">
                  <c:v>7.6219087685851266</c:v>
                </c:pt>
                <c:pt idx="497">
                  <c:v>7.6232630685855867</c:v>
                </c:pt>
                <c:pt idx="498">
                  <c:v>7.6249340685852021</c:v>
                </c:pt>
                <c:pt idx="499">
                  <c:v>7.6261879685854312</c:v>
                </c:pt>
                <c:pt idx="500">
                  <c:v>7.6274506481553797</c:v>
                </c:pt>
                <c:pt idx="501">
                  <c:v>7.6283368685853841</c:v>
                </c:pt>
                <c:pt idx="502">
                  <c:v>7.6289737322216684</c:v>
                </c:pt>
                <c:pt idx="503">
                  <c:v>7.6308737478958761</c:v>
                </c:pt>
                <c:pt idx="504">
                  <c:v>7.6312201685854717</c:v>
                </c:pt>
                <c:pt idx="505">
                  <c:v>7.6318682685852215</c:v>
                </c:pt>
                <c:pt idx="506">
                  <c:v>7.6321806685851348</c:v>
                </c:pt>
                <c:pt idx="507">
                  <c:v>7.6319440169369859</c:v>
                </c:pt>
                <c:pt idx="508">
                  <c:v>7.6307150685858032</c:v>
                </c:pt>
                <c:pt idx="509">
                  <c:v>7.6283658685855427</c:v>
                </c:pt>
                <c:pt idx="510">
                  <c:v>7.6252588332323086</c:v>
                </c:pt>
                <c:pt idx="511">
                  <c:v>7.6163599492306986</c:v>
                </c:pt>
                <c:pt idx="512">
                  <c:v>7.615005837973456</c:v>
                </c:pt>
                <c:pt idx="513">
                  <c:v>7.612199568585309</c:v>
                </c:pt>
                <c:pt idx="514">
                  <c:v>7.6101115685853458</c:v>
                </c:pt>
                <c:pt idx="515">
                  <c:v>7.6086119685849765</c:v>
                </c:pt>
                <c:pt idx="516">
                  <c:v>7.6070586685854051</c:v>
                </c:pt>
                <c:pt idx="517">
                  <c:v>7.6051487322216804</c:v>
                </c:pt>
                <c:pt idx="518">
                  <c:v>7.6036771463638724</c:v>
                </c:pt>
                <c:pt idx="519">
                  <c:v>7.6027036893401174</c:v>
                </c:pt>
                <c:pt idx="520">
                  <c:v>7.5976823685852581</c:v>
                </c:pt>
                <c:pt idx="521">
                  <c:v>7.5967592685854042</c:v>
                </c:pt>
                <c:pt idx="522">
                  <c:v>7.5955406685852731</c:v>
                </c:pt>
                <c:pt idx="523">
                  <c:v>7.5943595685853866</c:v>
                </c:pt>
                <c:pt idx="524">
                  <c:v>7.5933686729332734</c:v>
                </c:pt>
                <c:pt idx="525">
                  <c:v>7.5922890685855675</c:v>
                </c:pt>
                <c:pt idx="526">
                  <c:v>7.5914822685852545</c:v>
                </c:pt>
                <c:pt idx="527">
                  <c:v>7.5912423685854407</c:v>
                </c:pt>
                <c:pt idx="528">
                  <c:v>7.5903223685854275</c:v>
                </c:pt>
                <c:pt idx="529">
                  <c:v>7.5902324685857945</c:v>
                </c:pt>
                <c:pt idx="530">
                  <c:v>7.5899940685856775</c:v>
                </c:pt>
                <c:pt idx="531">
                  <c:v>7.5901098685852739</c:v>
                </c:pt>
                <c:pt idx="532">
                  <c:v>7.5912416394189304</c:v>
                </c:pt>
                <c:pt idx="533">
                  <c:v>7.592713568585058</c:v>
                </c:pt>
                <c:pt idx="534">
                  <c:v>7.5942943685852784</c:v>
                </c:pt>
                <c:pt idx="535">
                  <c:v>7.5957680675102885</c:v>
                </c:pt>
                <c:pt idx="536">
                  <c:v>7.6000778402834088</c:v>
                </c:pt>
                <c:pt idx="537">
                  <c:v>7.6010132869525506</c:v>
                </c:pt>
                <c:pt idx="538">
                  <c:v>7.6018287685854045</c:v>
                </c:pt>
                <c:pt idx="539">
                  <c:v>7.6023765685854938</c:v>
                </c:pt>
                <c:pt idx="540">
                  <c:v>7.602359268585305</c:v>
                </c:pt>
                <c:pt idx="541">
                  <c:v>7.6021955685850378</c:v>
                </c:pt>
                <c:pt idx="542">
                  <c:v>7.6016291685855464</c:v>
                </c:pt>
                <c:pt idx="543">
                  <c:v>7.6011359400141165</c:v>
                </c:pt>
                <c:pt idx="544">
                  <c:v>7.5993429091259515</c:v>
                </c:pt>
                <c:pt idx="545">
                  <c:v>7.5985744685852366</c:v>
                </c:pt>
                <c:pt idx="546">
                  <c:v>7.5979467685859277</c:v>
                </c:pt>
                <c:pt idx="547">
                  <c:v>7.5980610685854844</c:v>
                </c:pt>
                <c:pt idx="548">
                  <c:v>7.5984820114423002</c:v>
                </c:pt>
                <c:pt idx="549">
                  <c:v>7.6002767685853456</c:v>
                </c:pt>
                <c:pt idx="550">
                  <c:v>7.6028977685851959</c:v>
                </c:pt>
                <c:pt idx="551">
                  <c:v>7.6063200029941802</c:v>
                </c:pt>
                <c:pt idx="552">
                  <c:v>7.6316365065166707</c:v>
                </c:pt>
                <c:pt idx="553">
                  <c:v>7.6358422665447945</c:v>
                </c:pt>
                <c:pt idx="554">
                  <c:v>7.6436755685855964</c:v>
                </c:pt>
                <c:pt idx="555">
                  <c:v>7.6514186685853387</c:v>
                </c:pt>
                <c:pt idx="556">
                  <c:v>7.6581649685857034</c:v>
                </c:pt>
                <c:pt idx="557">
                  <c:v>7.6651807685855653</c:v>
                </c:pt>
                <c:pt idx="558">
                  <c:v>7.6712385302020181</c:v>
                </c:pt>
                <c:pt idx="559">
                  <c:v>7.674785811208328</c:v>
                </c:pt>
                <c:pt idx="560">
                  <c:v>7.6912302473733805</c:v>
                </c:pt>
                <c:pt idx="561">
                  <c:v>7.6966558685850268</c:v>
                </c:pt>
                <c:pt idx="562">
                  <c:v>7.7009981685856843</c:v>
                </c:pt>
                <c:pt idx="563">
                  <c:v>7.7052227767484975</c:v>
                </c:pt>
                <c:pt idx="564">
                  <c:v>7.7087393685849435</c:v>
                </c:pt>
                <c:pt idx="565">
                  <c:v>7.7119394685858085</c:v>
                </c:pt>
                <c:pt idx="566">
                  <c:v>7.7144684555426259</c:v>
                </c:pt>
                <c:pt idx="567">
                  <c:v>7.7248377110509665</c:v>
                </c:pt>
                <c:pt idx="568">
                  <c:v>7.726595940014036</c:v>
                </c:pt>
                <c:pt idx="569">
                  <c:v>7.7280935685853969</c:v>
                </c:pt>
                <c:pt idx="570">
                  <c:v>7.7299980685851946</c:v>
                </c:pt>
                <c:pt idx="571">
                  <c:v>7.7315832685856236</c:v>
                </c:pt>
                <c:pt idx="572">
                  <c:v>7.7330500685851717</c:v>
                </c:pt>
                <c:pt idx="573">
                  <c:v>7.7347631212731232</c:v>
                </c:pt>
                <c:pt idx="574">
                  <c:v>7.7355223685854115</c:v>
                </c:pt>
                <c:pt idx="575">
                  <c:v>7.7406297456345543</c:v>
                </c:pt>
                <c:pt idx="576">
                  <c:v>7.7422487685853554</c:v>
                </c:pt>
                <c:pt idx="577">
                  <c:v>7.7439163685851371</c:v>
                </c:pt>
                <c:pt idx="578">
                  <c:v>7.7458824685856058</c:v>
                </c:pt>
                <c:pt idx="579">
                  <c:v>7.7473971413124474</c:v>
                </c:pt>
                <c:pt idx="580">
                  <c:v>7.7489395685852838</c:v>
                </c:pt>
                <c:pt idx="581">
                  <c:v>7.7503563685853685</c:v>
                </c:pt>
                <c:pt idx="582">
                  <c:v>7.751031568585975</c:v>
                </c:pt>
                <c:pt idx="583">
                  <c:v>7.7512998685854875</c:v>
                </c:pt>
                <c:pt idx="584">
                  <c:v>7.7503201810853515</c:v>
                </c:pt>
                <c:pt idx="585">
                  <c:v>7.7489661463632302</c:v>
                </c:pt>
                <c:pt idx="586">
                  <c:v>7.7465399685853065</c:v>
                </c:pt>
                <c:pt idx="587">
                  <c:v>7.7440180685854321</c:v>
                </c:pt>
                <c:pt idx="588">
                  <c:v>7.7416641685856193</c:v>
                </c:pt>
                <c:pt idx="589">
                  <c:v>7.7393714685853894</c:v>
                </c:pt>
                <c:pt idx="590">
                  <c:v>7.7368918583819237</c:v>
                </c:pt>
                <c:pt idx="591">
                  <c:v>7.7347597549491134</c:v>
                </c:pt>
                <c:pt idx="592">
                  <c:v>7.7296416439478683</c:v>
                </c:pt>
                <c:pt idx="593">
                  <c:v>7.7289258685856854</c:v>
                </c:pt>
                <c:pt idx="594">
                  <c:v>7.7279921685854438</c:v>
                </c:pt>
                <c:pt idx="595">
                  <c:v>7.7271181849119017</c:v>
                </c:pt>
                <c:pt idx="596">
                  <c:v>7.7264334685851965</c:v>
                </c:pt>
                <c:pt idx="597">
                  <c:v>7.7256894685851449</c:v>
                </c:pt>
                <c:pt idx="598">
                  <c:v>7.7253092685856046</c:v>
                </c:pt>
                <c:pt idx="599">
                  <c:v>7.7249269519185768</c:v>
                </c:pt>
                <c:pt idx="600">
                  <c:v>7.7240523685860003</c:v>
                </c:pt>
                <c:pt idx="601">
                  <c:v>7.724338668585399</c:v>
                </c:pt>
                <c:pt idx="602">
                  <c:v>7.7257648685856033</c:v>
                </c:pt>
                <c:pt idx="603">
                  <c:v>7.7279447685857567</c:v>
                </c:pt>
                <c:pt idx="604">
                  <c:v>7.7306894094019913</c:v>
                </c:pt>
                <c:pt idx="605">
                  <c:v>7.7335338685858375</c:v>
                </c:pt>
                <c:pt idx="606">
                  <c:v>7.7365451685852378</c:v>
                </c:pt>
                <c:pt idx="607">
                  <c:v>7.7389089685851875</c:v>
                </c:pt>
                <c:pt idx="608">
                  <c:v>7.7403928814058762</c:v>
                </c:pt>
                <c:pt idx="609">
                  <c:v>7.7457823685857115</c:v>
                </c:pt>
                <c:pt idx="610">
                  <c:v>7.7469847685853797</c:v>
                </c:pt>
                <c:pt idx="611">
                  <c:v>7.7486809685854059</c:v>
                </c:pt>
                <c:pt idx="612">
                  <c:v>7.7500183685858755</c:v>
                </c:pt>
                <c:pt idx="613">
                  <c:v>7.7515030685855875</c:v>
                </c:pt>
                <c:pt idx="614">
                  <c:v>7.7529678787893808</c:v>
                </c:pt>
                <c:pt idx="615">
                  <c:v>7.7548278685852647</c:v>
                </c:pt>
                <c:pt idx="616">
                  <c:v>7.7569256685853345</c:v>
                </c:pt>
                <c:pt idx="617">
                  <c:v>7.7584551810853304</c:v>
                </c:pt>
                <c:pt idx="618">
                  <c:v>7.7642829241409705</c:v>
                </c:pt>
                <c:pt idx="619">
                  <c:v>7.7655985685853457</c:v>
                </c:pt>
                <c:pt idx="620">
                  <c:v>7.7675996685857207</c:v>
                </c:pt>
                <c:pt idx="621">
                  <c:v>7.7689304685852676</c:v>
                </c:pt>
                <c:pt idx="622">
                  <c:v>7.7701446266500085</c:v>
                </c:pt>
                <c:pt idx="623">
                  <c:v>7.7705301685854291</c:v>
                </c:pt>
                <c:pt idx="624">
                  <c:v>7.7696586685856488</c:v>
                </c:pt>
                <c:pt idx="625">
                  <c:v>7.7686660685849489</c:v>
                </c:pt>
                <c:pt idx="626">
                  <c:v>7.7680479618057445</c:v>
                </c:pt>
                <c:pt idx="627">
                  <c:v>7.7642373685854977</c:v>
                </c:pt>
                <c:pt idx="628">
                  <c:v>7.7633443685858845</c:v>
                </c:pt>
                <c:pt idx="629">
                  <c:v>7.7608861685852739</c:v>
                </c:pt>
                <c:pt idx="630">
                  <c:v>7.759035268585424</c:v>
                </c:pt>
                <c:pt idx="631">
                  <c:v>7.7574118685853337</c:v>
                </c:pt>
                <c:pt idx="632">
                  <c:v>7.7555239685854689</c:v>
                </c:pt>
                <c:pt idx="633">
                  <c:v>7.7540433685857266</c:v>
                </c:pt>
                <c:pt idx="634">
                  <c:v>7.7526468004036424</c:v>
                </c:pt>
                <c:pt idx="635">
                  <c:v>7.7489970521298943</c:v>
                </c:pt>
                <c:pt idx="636">
                  <c:v>7.749311268585477</c:v>
                </c:pt>
                <c:pt idx="637">
                  <c:v>7.7509742685851908</c:v>
                </c:pt>
                <c:pt idx="638">
                  <c:v>7.7538271685853175</c:v>
                </c:pt>
                <c:pt idx="639">
                  <c:v>7.75701976858557</c:v>
                </c:pt>
                <c:pt idx="640">
                  <c:v>7.7602087971570404</c:v>
                </c:pt>
                <c:pt idx="641">
                  <c:v>7.7638517685854831</c:v>
                </c:pt>
                <c:pt idx="642">
                  <c:v>7.7670053685855578</c:v>
                </c:pt>
                <c:pt idx="643">
                  <c:v>7.7687103685853467</c:v>
                </c:pt>
                <c:pt idx="644">
                  <c:v>7.7780967164114401</c:v>
                </c:pt>
                <c:pt idx="645">
                  <c:v>7.7806030685855632</c:v>
                </c:pt>
                <c:pt idx="646">
                  <c:v>7.7837513685856976</c:v>
                </c:pt>
                <c:pt idx="647">
                  <c:v>7.7862701066809024</c:v>
                </c:pt>
                <c:pt idx="648">
                  <c:v>7.7893164685854765</c:v>
                </c:pt>
                <c:pt idx="649">
                  <c:v>7.791915868585364</c:v>
                </c:pt>
                <c:pt idx="650">
                  <c:v>7.7945074685848805</c:v>
                </c:pt>
                <c:pt idx="651">
                  <c:v>7.7973445560854717</c:v>
                </c:pt>
                <c:pt idx="652">
                  <c:v>7.8076844812615178</c:v>
                </c:pt>
                <c:pt idx="653">
                  <c:v>7.8108505129153656</c:v>
                </c:pt>
                <c:pt idx="654">
                  <c:v>7.8142271685857265</c:v>
                </c:pt>
                <c:pt idx="655">
                  <c:v>7.8171524685853369</c:v>
                </c:pt>
                <c:pt idx="656">
                  <c:v>7.8198692685848101</c:v>
                </c:pt>
                <c:pt idx="657">
                  <c:v>7.8220342685850017</c:v>
                </c:pt>
                <c:pt idx="658">
                  <c:v>7.8249633786863884</c:v>
                </c:pt>
                <c:pt idx="659">
                  <c:v>7.8268785685854665</c:v>
                </c:pt>
                <c:pt idx="660">
                  <c:v>7.8280453685854905</c:v>
                </c:pt>
                <c:pt idx="661">
                  <c:v>7.8318641185856714</c:v>
                </c:pt>
                <c:pt idx="662">
                  <c:v>7.8325897685854251</c:v>
                </c:pt>
                <c:pt idx="663">
                  <c:v>7.8335602685855887</c:v>
                </c:pt>
                <c:pt idx="664">
                  <c:v>7.8339550685855119</c:v>
                </c:pt>
                <c:pt idx="665">
                  <c:v>7.8343462057947164</c:v>
                </c:pt>
                <c:pt idx="666">
                  <c:v>7.8346578685855102</c:v>
                </c:pt>
                <c:pt idx="667">
                  <c:v>7.8349242685856062</c:v>
                </c:pt>
                <c:pt idx="668">
                  <c:v>7.8350618422694085</c:v>
                </c:pt>
                <c:pt idx="669">
                  <c:v>7.8321780828713514</c:v>
                </c:pt>
                <c:pt idx="670">
                  <c:v>7.8317408209664015</c:v>
                </c:pt>
                <c:pt idx="671">
                  <c:v>7.8305974685855055</c:v>
                </c:pt>
                <c:pt idx="672">
                  <c:v>7.8296466685855055</c:v>
                </c:pt>
                <c:pt idx="673">
                  <c:v>7.8280119685855958</c:v>
                </c:pt>
                <c:pt idx="674">
                  <c:v>7.826505868585901</c:v>
                </c:pt>
                <c:pt idx="675">
                  <c:v>7.8250999685853388</c:v>
                </c:pt>
                <c:pt idx="676">
                  <c:v>7.8243016542996457</c:v>
                </c:pt>
                <c:pt idx="677">
                  <c:v>7.8183142290506034</c:v>
                </c:pt>
                <c:pt idx="678">
                  <c:v>7.8165883685856645</c:v>
                </c:pt>
                <c:pt idx="679">
                  <c:v>7.8125014685855376</c:v>
                </c:pt>
                <c:pt idx="680">
                  <c:v>7.8090897685859346</c:v>
                </c:pt>
                <c:pt idx="681">
                  <c:v>7.8060705685858345</c:v>
                </c:pt>
                <c:pt idx="682">
                  <c:v>7.8026280828709824</c:v>
                </c:pt>
                <c:pt idx="683">
                  <c:v>7.7995748404954366</c:v>
                </c:pt>
                <c:pt idx="684">
                  <c:v>7.7966362685850275</c:v>
                </c:pt>
                <c:pt idx="685">
                  <c:v>7.7875318923953643</c:v>
                </c:pt>
                <c:pt idx="686">
                  <c:v>7.7843662685853685</c:v>
                </c:pt>
                <c:pt idx="687">
                  <c:v>7.7799380685853095</c:v>
                </c:pt>
                <c:pt idx="688">
                  <c:v>7.7745876747074485</c:v>
                </c:pt>
                <c:pt idx="689">
                  <c:v>7.7688470685853446</c:v>
                </c:pt>
                <c:pt idx="690">
                  <c:v>7.7631762685853696</c:v>
                </c:pt>
                <c:pt idx="691">
                  <c:v>7.7572447685854655</c:v>
                </c:pt>
                <c:pt idx="692">
                  <c:v>7.7528213685855043</c:v>
                </c:pt>
                <c:pt idx="693">
                  <c:v>7.7501498685854289</c:v>
                </c:pt>
                <c:pt idx="694">
                  <c:v>7.7407242733473955</c:v>
                </c:pt>
                <c:pt idx="695">
                  <c:v>7.7385589665233425</c:v>
                </c:pt>
                <c:pt idx="696">
                  <c:v>7.7359035685855275</c:v>
                </c:pt>
                <c:pt idx="697">
                  <c:v>7.7335815685852962</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c:v>
                </c:pt>
                <c:pt idx="706">
                  <c:v>7.7418490012385339</c:v>
                </c:pt>
                <c:pt idx="707">
                  <c:v>7.7437856685854749</c:v>
                </c:pt>
                <c:pt idx="708">
                  <c:v>7.7449157685849759</c:v>
                </c:pt>
                <c:pt idx="709">
                  <c:v>7.7458858130301707</c:v>
                </c:pt>
                <c:pt idx="710">
                  <c:v>7.748441027122297</c:v>
                </c:pt>
                <c:pt idx="711">
                  <c:v>7.7479877685854603</c:v>
                </c:pt>
                <c:pt idx="712">
                  <c:v>7.7470618531214797</c:v>
                </c:pt>
                <c:pt idx="713">
                  <c:v>7.7446002685852031</c:v>
                </c:pt>
                <c:pt idx="714">
                  <c:v>7.7414993685853943</c:v>
                </c:pt>
                <c:pt idx="715">
                  <c:v>7.7372636685854701</c:v>
                </c:pt>
                <c:pt idx="716">
                  <c:v>7.7329150281599377</c:v>
                </c:pt>
                <c:pt idx="717">
                  <c:v>7.7243551083115065</c:v>
                </c:pt>
                <c:pt idx="718">
                  <c:v>7.7217953582761085</c:v>
                </c:pt>
                <c:pt idx="719">
                  <c:v>7.7175246685856118</c:v>
                </c:pt>
                <c:pt idx="720">
                  <c:v>7.7125111685855945</c:v>
                </c:pt>
                <c:pt idx="721">
                  <c:v>7.7061014685858851</c:v>
                </c:pt>
                <c:pt idx="722">
                  <c:v>7.700932868584748</c:v>
                </c:pt>
                <c:pt idx="723">
                  <c:v>7.6955669685855765</c:v>
                </c:pt>
                <c:pt idx="724">
                  <c:v>7.6908015522592459</c:v>
                </c:pt>
                <c:pt idx="725">
                  <c:v>7.6882935450560304</c:v>
                </c:pt>
                <c:pt idx="726">
                  <c:v>7.6773292435854099</c:v>
                </c:pt>
                <c:pt idx="727">
                  <c:v>7.6748721685855834</c:v>
                </c:pt>
                <c:pt idx="728">
                  <c:v>7.6714714685851515</c:v>
                </c:pt>
                <c:pt idx="729">
                  <c:v>7.668798868585494</c:v>
                </c:pt>
                <c:pt idx="730">
                  <c:v>7.6655808743328748</c:v>
                </c:pt>
                <c:pt idx="731">
                  <c:v>7.6628180685853478</c:v>
                </c:pt>
                <c:pt idx="732">
                  <c:v>7.6599572685854511</c:v>
                </c:pt>
                <c:pt idx="733">
                  <c:v>7.6578300685849818</c:v>
                </c:pt>
                <c:pt idx="734">
                  <c:v>7.6567112574742868</c:v>
                </c:pt>
                <c:pt idx="735">
                  <c:v>7.6517294056225991</c:v>
                </c:pt>
                <c:pt idx="736">
                  <c:v>7.6505367685855337</c:v>
                </c:pt>
                <c:pt idx="737">
                  <c:v>7.6491592053199753</c:v>
                </c:pt>
                <c:pt idx="738">
                  <c:v>7.6479149685855399</c:v>
                </c:pt>
                <c:pt idx="739">
                  <c:v>7.6470106685854855</c:v>
                </c:pt>
                <c:pt idx="740">
                  <c:v>7.6463067685854265</c:v>
                </c:pt>
                <c:pt idx="741">
                  <c:v>7.6459473685859489</c:v>
                </c:pt>
                <c:pt idx="742">
                  <c:v>7.6459686951159966</c:v>
                </c:pt>
                <c:pt idx="743">
                  <c:v>7.6460611490729917</c:v>
                </c:pt>
                <c:pt idx="744">
                  <c:v>7.6462499547924523</c:v>
                </c:pt>
                <c:pt idx="745">
                  <c:v>7.6462623685855684</c:v>
                </c:pt>
                <c:pt idx="746">
                  <c:v>7.6462938685853175</c:v>
                </c:pt>
                <c:pt idx="747">
                  <c:v>7.6464157685851459</c:v>
                </c:pt>
                <c:pt idx="748">
                  <c:v>7.6464950685859776</c:v>
                </c:pt>
                <c:pt idx="749">
                  <c:v>7.6465896134827886</c:v>
                </c:pt>
                <c:pt idx="750">
                  <c:v>7.6467091685850175</c:v>
                </c:pt>
                <c:pt idx="751">
                  <c:v>7.6467849685860196</c:v>
                </c:pt>
                <c:pt idx="752">
                  <c:v>7.646822368585509</c:v>
                </c:pt>
                <c:pt idx="753">
                  <c:v>7.6468223685853944</c:v>
                </c:pt>
                <c:pt idx="754">
                  <c:v>7.6468305685855809</c:v>
                </c:pt>
                <c:pt idx="755">
                  <c:v>7.6468223685857915</c:v>
                </c:pt>
                <c:pt idx="756">
                  <c:v>7.6468318531216966</c:v>
                </c:pt>
                <c:pt idx="757">
                  <c:v>7.6468531685852241</c:v>
                </c:pt>
                <c:pt idx="758">
                  <c:v>7.6468957685849075</c:v>
                </c:pt>
                <c:pt idx="759">
                  <c:v>7.6469159102529751</c:v>
                </c:pt>
                <c:pt idx="760">
                  <c:v>7.6469391587096567</c:v>
                </c:pt>
                <c:pt idx="761">
                  <c:v>7.6469223685862255</c:v>
                </c:pt>
                <c:pt idx="762">
                  <c:v>7.6469125685850932</c:v>
                </c:pt>
                <c:pt idx="763">
                  <c:v>7.6468798685849748</c:v>
                </c:pt>
                <c:pt idx="764">
                  <c:v>7.6468501685854449</c:v>
                </c:pt>
                <c:pt idx="765">
                  <c:v>7.6468043685862321</c:v>
                </c:pt>
                <c:pt idx="766">
                  <c:v>7.6467883685861695</c:v>
                </c:pt>
                <c:pt idx="767">
                  <c:v>7.6467823685861305</c:v>
                </c:pt>
                <c:pt idx="768">
                  <c:v>7.6467823685854359</c:v>
                </c:pt>
                <c:pt idx="769">
                  <c:v>7.646775701918969</c:v>
                </c:pt>
                <c:pt idx="770">
                  <c:v>7.6467855685860968</c:v>
                </c:pt>
                <c:pt idx="771">
                  <c:v>7.6468299685856351</c:v>
                </c:pt>
                <c:pt idx="772">
                  <c:v>7.6468684685849704</c:v>
                </c:pt>
                <c:pt idx="773">
                  <c:v>7.6468951520906927</c:v>
                </c:pt>
                <c:pt idx="774">
                  <c:v>7.6467819685855245</c:v>
                </c:pt>
                <c:pt idx="775">
                  <c:v>7.6466482685848574</c:v>
                </c:pt>
                <c:pt idx="776">
                  <c:v>7.6465166843753565</c:v>
                </c:pt>
                <c:pt idx="777">
                  <c:v>7.6461423685854051</c:v>
                </c:pt>
                <c:pt idx="778">
                  <c:v>7.6460803685847099</c:v>
                </c:pt>
                <c:pt idx="779">
                  <c:v>7.6460065953896414</c:v>
                </c:pt>
                <c:pt idx="780">
                  <c:v>7.6459077685847348</c:v>
                </c:pt>
                <c:pt idx="781">
                  <c:v>7.645796368586109</c:v>
                </c:pt>
                <c:pt idx="782">
                  <c:v>7.6457078685854718</c:v>
                </c:pt>
                <c:pt idx="783">
                  <c:v>7.6456067685850355</c:v>
                </c:pt>
                <c:pt idx="784">
                  <c:v>7.6455071511943684</c:v>
                </c:pt>
                <c:pt idx="785">
                  <c:v>7.6454423685847956</c:v>
                </c:pt>
                <c:pt idx="786">
                  <c:v>7.6454423685847388</c:v>
                </c:pt>
                <c:pt idx="787">
                  <c:v>7.6454245685851578</c:v>
                </c:pt>
                <c:pt idx="788">
                  <c:v>7.6453457685859716</c:v>
                </c:pt>
                <c:pt idx="789">
                  <c:v>7.6453047685852233</c:v>
                </c:pt>
                <c:pt idx="790">
                  <c:v>7.6452318583817531</c:v>
                </c:pt>
                <c:pt idx="791">
                  <c:v>7.6452145685859056</c:v>
                </c:pt>
                <c:pt idx="792">
                  <c:v>7.6451750001638885</c:v>
                </c:pt>
                <c:pt idx="793">
                  <c:v>7.6450700309231507</c:v>
                </c:pt>
                <c:pt idx="794">
                  <c:v>7.645042368584555</c:v>
                </c:pt>
                <c:pt idx="795">
                  <c:v>7.6450262861107046</c:v>
                </c:pt>
                <c:pt idx="796">
                  <c:v>7.6450277685847965</c:v>
                </c:pt>
                <c:pt idx="797">
                  <c:v>7.645054368585698</c:v>
                </c:pt>
                <c:pt idx="798">
                  <c:v>7.64508946858553</c:v>
                </c:pt>
                <c:pt idx="799">
                  <c:v>7.6451029685857206</c:v>
                </c:pt>
                <c:pt idx="800">
                  <c:v>7.6451223685853673</c:v>
                </c:pt>
                <c:pt idx="801">
                  <c:v>7.6451269839700018</c:v>
                </c:pt>
                <c:pt idx="802">
                  <c:v>7.6451786451807067</c:v>
                </c:pt>
                <c:pt idx="803">
                  <c:v>7.6451499685853275</c:v>
                </c:pt>
                <c:pt idx="804">
                  <c:v>7.6451223685853673</c:v>
                </c:pt>
                <c:pt idx="805">
                  <c:v>7.6451004685858406</c:v>
                </c:pt>
                <c:pt idx="806">
                  <c:v>7.6450732964209607</c:v>
                </c:pt>
                <c:pt idx="807">
                  <c:v>7.6450723685858355</c:v>
                </c:pt>
                <c:pt idx="808">
                  <c:v>7.6451023685856967</c:v>
                </c:pt>
                <c:pt idx="809">
                  <c:v>7.6451191685853841</c:v>
                </c:pt>
                <c:pt idx="810">
                  <c:v>7.6451607685850265</c:v>
                </c:pt>
                <c:pt idx="811">
                  <c:v>7.6451707191012686</c:v>
                </c:pt>
                <c:pt idx="812">
                  <c:v>7.6452175685857338</c:v>
                </c:pt>
                <c:pt idx="813">
                  <c:v>7.6452223685856895</c:v>
                </c:pt>
                <c:pt idx="814">
                  <c:v>7.645212168585946</c:v>
                </c:pt>
                <c:pt idx="815">
                  <c:v>7.6451828787894511</c:v>
                </c:pt>
                <c:pt idx="816">
                  <c:v>7.6452215685855016</c:v>
                </c:pt>
                <c:pt idx="817">
                  <c:v>7.6452277685855385</c:v>
                </c:pt>
                <c:pt idx="818">
                  <c:v>7.6452253685856846</c:v>
                </c:pt>
                <c:pt idx="819">
                  <c:v>7.6452451685854745</c:v>
                </c:pt>
                <c:pt idx="820">
                  <c:v>7.6452858685849483</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7.6452517685855854</c:v>
                </c:pt>
                <c:pt idx="829">
                  <c:v>7.6452223685856895</c:v>
                </c:pt>
                <c:pt idx="830">
                  <c:v>7.6452502685855839</c:v>
                </c:pt>
                <c:pt idx="831">
                  <c:v>7.6452523685856155</c:v>
                </c:pt>
                <c:pt idx="832">
                  <c:v>7.6452523685854903</c:v>
                </c:pt>
                <c:pt idx="833">
                  <c:v>7.6452420560853653</c:v>
                </c:pt>
                <c:pt idx="834">
                  <c:v>7.6452220494367795</c:v>
                </c:pt>
                <c:pt idx="835">
                  <c:v>7.645191468586237</c:v>
                </c:pt>
                <c:pt idx="836">
                  <c:v>7.6451647685850652</c:v>
                </c:pt>
                <c:pt idx="837">
                  <c:v>7.6451303685853373</c:v>
                </c:pt>
                <c:pt idx="838">
                  <c:v>7.6451023685857562</c:v>
                </c:pt>
                <c:pt idx="839">
                  <c:v>7.6450774685858445</c:v>
                </c:pt>
                <c:pt idx="840">
                  <c:v>7.6450522123356706</c:v>
                </c:pt>
                <c:pt idx="841">
                  <c:v>7.6451223685854215</c:v>
                </c:pt>
                <c:pt idx="842">
                  <c:v>7.6451227685853977</c:v>
                </c:pt>
                <c:pt idx="843">
                  <c:v>7.645132768585146</c:v>
                </c:pt>
                <c:pt idx="844">
                  <c:v>7.6453044685853815</c:v>
                </c:pt>
                <c:pt idx="845">
                  <c:v>7.6456842685853372</c:v>
                </c:pt>
                <c:pt idx="846">
                  <c:v>7.6459418685854468</c:v>
                </c:pt>
                <c:pt idx="847">
                  <c:v>7.6462227809567738</c:v>
                </c:pt>
                <c:pt idx="848">
                  <c:v>7.6465651685852665</c:v>
                </c:pt>
                <c:pt idx="849">
                  <c:v>7.6468041867671701</c:v>
                </c:pt>
                <c:pt idx="850">
                  <c:v>7.6476470352523194</c:v>
                </c:pt>
                <c:pt idx="851">
                  <c:v>7.6479311564643853</c:v>
                </c:pt>
                <c:pt idx="852">
                  <c:v>7.6489500685853997</c:v>
                </c:pt>
                <c:pt idx="853">
                  <c:v>7.6497961685854055</c:v>
                </c:pt>
                <c:pt idx="854">
                  <c:v>7.6510234910344046</c:v>
                </c:pt>
                <c:pt idx="855">
                  <c:v>7.6521021685849799</c:v>
                </c:pt>
                <c:pt idx="856">
                  <c:v>7.6535327685853689</c:v>
                </c:pt>
                <c:pt idx="857">
                  <c:v>7.6548799685853037</c:v>
                </c:pt>
                <c:pt idx="858">
                  <c:v>7.655864868585291</c:v>
                </c:pt>
                <c:pt idx="859">
                  <c:v>7.6601826185851696</c:v>
                </c:pt>
                <c:pt idx="860">
                  <c:v>7.6619061580590309</c:v>
                </c:pt>
                <c:pt idx="861">
                  <c:v>7.6641312685852521</c:v>
                </c:pt>
                <c:pt idx="862">
                  <c:v>7.665832868585075</c:v>
                </c:pt>
                <c:pt idx="863">
                  <c:v>7.667764668585896</c:v>
                </c:pt>
                <c:pt idx="864">
                  <c:v>7.6698545685853725</c:v>
                </c:pt>
                <c:pt idx="865">
                  <c:v>7.6716003203924998</c:v>
                </c:pt>
                <c:pt idx="866">
                  <c:v>7.6776093422697187</c:v>
                </c:pt>
                <c:pt idx="867">
                  <c:v>7.6790533685853148</c:v>
                </c:pt>
                <c:pt idx="868">
                  <c:v>7.6812319685852355</c:v>
                </c:pt>
                <c:pt idx="869">
                  <c:v>7.6833905685854269</c:v>
                </c:pt>
                <c:pt idx="870">
                  <c:v>7.6861950685854454</c:v>
                </c:pt>
                <c:pt idx="871">
                  <c:v>7.6874623685853365</c:v>
                </c:pt>
                <c:pt idx="872">
                  <c:v>7.6893885541523019</c:v>
                </c:pt>
                <c:pt idx="873">
                  <c:v>7.6932113341026334</c:v>
                </c:pt>
                <c:pt idx="874">
                  <c:v>7.7001198384650742</c:v>
                </c:pt>
                <c:pt idx="875">
                  <c:v>7.7021774685853845</c:v>
                </c:pt>
                <c:pt idx="876">
                  <c:v>7.7041100685850648</c:v>
                </c:pt>
                <c:pt idx="877">
                  <c:v>7.7060771108537134</c:v>
                </c:pt>
                <c:pt idx="878">
                  <c:v>7.7077370685853497</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7.7219339685852919</c:v>
                </c:pt>
                <c:pt idx="888">
                  <c:v>7.722836568585187</c:v>
                </c:pt>
                <c:pt idx="889">
                  <c:v>7.7235807685855242</c:v>
                </c:pt>
                <c:pt idx="890">
                  <c:v>7.7242144519185665</c:v>
                </c:pt>
                <c:pt idx="891">
                  <c:v>7.7248072170701816</c:v>
                </c:pt>
                <c:pt idx="892">
                  <c:v>7.7263690352521923</c:v>
                </c:pt>
                <c:pt idx="893">
                  <c:v>7.7265765685855277</c:v>
                </c:pt>
                <c:pt idx="894">
                  <c:v>7.7271451685853707</c:v>
                </c:pt>
                <c:pt idx="895">
                  <c:v>7.7275817685854742</c:v>
                </c:pt>
                <c:pt idx="896">
                  <c:v>7.7279067685851741</c:v>
                </c:pt>
                <c:pt idx="897">
                  <c:v>7.7282610283794071</c:v>
                </c:pt>
                <c:pt idx="898">
                  <c:v>7.728560668585204</c:v>
                </c:pt>
                <c:pt idx="899">
                  <c:v>7.7287970685850427</c:v>
                </c:pt>
                <c:pt idx="900">
                  <c:v>7.7289216542998957</c:v>
                </c:pt>
                <c:pt idx="901">
                  <c:v>7.7294896413127505</c:v>
                </c:pt>
                <c:pt idx="902">
                  <c:v>7.7295793685851351</c:v>
                </c:pt>
                <c:pt idx="903">
                  <c:v>7.729723168585295</c:v>
                </c:pt>
                <c:pt idx="904">
                  <c:v>7.7297672139460634</c:v>
                </c:pt>
                <c:pt idx="905">
                  <c:v>7.7291716685849785</c:v>
                </c:pt>
                <c:pt idx="906">
                  <c:v>7.7275909685854387</c:v>
                </c:pt>
                <c:pt idx="907">
                  <c:v>7.7260548685852024</c:v>
                </c:pt>
                <c:pt idx="908">
                  <c:v>7.7248665352522146</c:v>
                </c:pt>
                <c:pt idx="909">
                  <c:v>7.7212682988181562</c:v>
                </c:pt>
                <c:pt idx="910">
                  <c:v>7.7202817685854406</c:v>
                </c:pt>
                <c:pt idx="911">
                  <c:v>7.7194740685852246</c:v>
                </c:pt>
                <c:pt idx="912">
                  <c:v>7.7188649685851445</c:v>
                </c:pt>
                <c:pt idx="913">
                  <c:v>7.7184072685856835</c:v>
                </c:pt>
                <c:pt idx="914">
                  <c:v>7.7180154685854649</c:v>
                </c:pt>
                <c:pt idx="915">
                  <c:v>7.7179115438432335</c:v>
                </c:pt>
                <c:pt idx="916">
                  <c:v>7.7182200685853815</c:v>
                </c:pt>
                <c:pt idx="917">
                  <c:v>7.7184544616087685</c:v>
                </c:pt>
                <c:pt idx="918">
                  <c:v>7.720935701918739</c:v>
                </c:pt>
                <c:pt idx="919">
                  <c:v>7.7216669685857475</c:v>
                </c:pt>
                <c:pt idx="920">
                  <c:v>7.7228239685850371</c:v>
                </c:pt>
                <c:pt idx="921">
                  <c:v>7.7241291685853755</c:v>
                </c:pt>
                <c:pt idx="922">
                  <c:v>7.7253481417808594</c:v>
                </c:pt>
                <c:pt idx="923">
                  <c:v>7.7264005685855226</c:v>
                </c:pt>
                <c:pt idx="924">
                  <c:v>7.7275285685850568</c:v>
                </c:pt>
                <c:pt idx="925">
                  <c:v>7.7283368685851856</c:v>
                </c:pt>
                <c:pt idx="926">
                  <c:v>7.7289562901541586</c:v>
                </c:pt>
                <c:pt idx="927">
                  <c:v>7.7307436729331895</c:v>
                </c:pt>
                <c:pt idx="928">
                  <c:v>7.7311055685853045</c:v>
                </c:pt>
                <c:pt idx="929">
                  <c:v>7.731628410252454</c:v>
                </c:pt>
                <c:pt idx="930">
                  <c:v>7.7321536685859131</c:v>
                </c:pt>
                <c:pt idx="931">
                  <c:v>7.7325598685853869</c:v>
                </c:pt>
                <c:pt idx="932">
                  <c:v>7.7330202685848954</c:v>
                </c:pt>
                <c:pt idx="933">
                  <c:v>7.7334447685854055</c:v>
                </c:pt>
                <c:pt idx="934">
                  <c:v>7.7337748343383774</c:v>
                </c:pt>
                <c:pt idx="935">
                  <c:v>7.7341126584405</c:v>
                </c:pt>
                <c:pt idx="936">
                  <c:v>7.7354623685854005</c:v>
                </c:pt>
                <c:pt idx="937">
                  <c:v>7.7357563685857365</c:v>
                </c:pt>
                <c:pt idx="938">
                  <c:v>7.7365185685854998</c:v>
                </c:pt>
                <c:pt idx="939">
                  <c:v>7.7374989685852764</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7.7491096881731503</c:v>
                </c:pt>
                <c:pt idx="948">
                  <c:v>7.7502105685855458</c:v>
                </c:pt>
                <c:pt idx="949">
                  <c:v>7.7517295685856995</c:v>
                </c:pt>
                <c:pt idx="950">
                  <c:v>7.7546579685850388</c:v>
                </c:pt>
                <c:pt idx="951">
                  <c:v>7.7587865685853776</c:v>
                </c:pt>
                <c:pt idx="952">
                  <c:v>7.7614458979971488</c:v>
                </c:pt>
                <c:pt idx="953">
                  <c:v>7.7724771900139116</c:v>
                </c:pt>
                <c:pt idx="954">
                  <c:v>7.7749002685852142</c:v>
                </c:pt>
                <c:pt idx="955">
                  <c:v>7.7782824685853171</c:v>
                </c:pt>
                <c:pt idx="956">
                  <c:v>7.7814377685855476</c:v>
                </c:pt>
                <c:pt idx="957">
                  <c:v>7.7851114685856375</c:v>
                </c:pt>
                <c:pt idx="958">
                  <c:v>7.7884989665237327</c:v>
                </c:pt>
                <c:pt idx="959">
                  <c:v>7.7916631685858677</c:v>
                </c:pt>
                <c:pt idx="960">
                  <c:v>7.7941691634574815</c:v>
                </c:pt>
                <c:pt idx="961">
                  <c:v>7.8047150958578975</c:v>
                </c:pt>
                <c:pt idx="962">
                  <c:v>7.8068067685853855</c:v>
                </c:pt>
                <c:pt idx="963">
                  <c:v>7.8088532685852687</c:v>
                </c:pt>
                <c:pt idx="964">
                  <c:v>7.8110351533955651</c:v>
                </c:pt>
                <c:pt idx="965">
                  <c:v>7.8131076685855332</c:v>
                </c:pt>
                <c:pt idx="966">
                  <c:v>7.8150542685855218</c:v>
                </c:pt>
                <c:pt idx="967">
                  <c:v>7.8166754536915324</c:v>
                </c:pt>
                <c:pt idx="968">
                  <c:v>7.8224556562563468</c:v>
                </c:pt>
                <c:pt idx="969">
                  <c:v>7.8242153685854889</c:v>
                </c:pt>
                <c:pt idx="970">
                  <c:v>7.825815976832466</c:v>
                </c:pt>
                <c:pt idx="971">
                  <c:v>7.8273365685852161</c:v>
                </c:pt>
                <c:pt idx="972">
                  <c:v>7.8288995685851965</c:v>
                </c:pt>
                <c:pt idx="973">
                  <c:v>7.830186168584774</c:v>
                </c:pt>
                <c:pt idx="974">
                  <c:v>7.8321767685852732</c:v>
                </c:pt>
                <c:pt idx="975">
                  <c:v>7.8336119562145683</c:v>
                </c:pt>
                <c:pt idx="976">
                  <c:v>7.8348081580588875</c:v>
                </c:pt>
                <c:pt idx="977">
                  <c:v>7.8412543685853455</c:v>
                </c:pt>
                <c:pt idx="978">
                  <c:v>7.8422558685854762</c:v>
                </c:pt>
                <c:pt idx="979">
                  <c:v>7.8442547685853041</c:v>
                </c:pt>
                <c:pt idx="980">
                  <c:v>7.8460887685853455</c:v>
                </c:pt>
                <c:pt idx="981">
                  <c:v>7.8474379685856102</c:v>
                </c:pt>
                <c:pt idx="982">
                  <c:v>7.8491396881734801</c:v>
                </c:pt>
                <c:pt idx="983">
                  <c:v>7.8505389685848899</c:v>
                </c:pt>
                <c:pt idx="984">
                  <c:v>7.8519112574743462</c:v>
                </c:pt>
                <c:pt idx="985">
                  <c:v>7.8561776317434475</c:v>
                </c:pt>
                <c:pt idx="986">
                  <c:v>7.8565970685851916</c:v>
                </c:pt>
                <c:pt idx="987">
                  <c:v>7.8576713685856276</c:v>
                </c:pt>
                <c:pt idx="988">
                  <c:v>7.8584520685860797</c:v>
                </c:pt>
                <c:pt idx="989">
                  <c:v>7.8591484510595393</c:v>
                </c:pt>
                <c:pt idx="990">
                  <c:v>7.85992336858539</c:v>
                </c:pt>
                <c:pt idx="991">
                  <c:v>7.8604127685853245</c:v>
                </c:pt>
                <c:pt idx="992">
                  <c:v>7.8611854935854852</c:v>
                </c:pt>
                <c:pt idx="993">
                  <c:v>7.8637294796964285</c:v>
                </c:pt>
                <c:pt idx="994">
                  <c:v>7.864336268585526</c:v>
                </c:pt>
                <c:pt idx="995">
                  <c:v>7.8648337609905745</c:v>
                </c:pt>
                <c:pt idx="996">
                  <c:v>7.8654979685852595</c:v>
                </c:pt>
                <c:pt idx="997">
                  <c:v>7.8662526685850045</c:v>
                </c:pt>
                <c:pt idx="998">
                  <c:v>7.8670290685852802</c:v>
                </c:pt>
                <c:pt idx="999">
                  <c:v>7.8676562685856757</c:v>
                </c:pt>
                <c:pt idx="1000">
                  <c:v>7.8681456542995676</c:v>
                </c:pt>
                <c:pt idx="1001">
                  <c:v>7.8700470062663754</c:v>
                </c:pt>
                <c:pt idx="1002">
                  <c:v>7.8709198685854167</c:v>
                </c:pt>
                <c:pt idx="1003">
                  <c:v>7.8717777685853463</c:v>
                </c:pt>
                <c:pt idx="1004">
                  <c:v>7.872678368585369</c:v>
                </c:pt>
                <c:pt idx="1005">
                  <c:v>7.8734315685856675</c:v>
                </c:pt>
                <c:pt idx="1006">
                  <c:v>7.8741504685855297</c:v>
                </c:pt>
                <c:pt idx="1007">
                  <c:v>7.8747851520904018</c:v>
                </c:pt>
                <c:pt idx="1008">
                  <c:v>7.875297734438699</c:v>
                </c:pt>
                <c:pt idx="1009">
                  <c:v>7.8772979568206694</c:v>
                </c:pt>
                <c:pt idx="1010">
                  <c:v>7.877492768585924</c:v>
                </c:pt>
                <c:pt idx="1011">
                  <c:v>7.8778122685853331</c:v>
                </c:pt>
                <c:pt idx="1012">
                  <c:v>7.8780746685853869</c:v>
                </c:pt>
                <c:pt idx="1013">
                  <c:v>7.8782828840494554</c:v>
                </c:pt>
                <c:pt idx="1014">
                  <c:v>7.8784829685854438</c:v>
                </c:pt>
                <c:pt idx="1015">
                  <c:v>7.8786511685855354</c:v>
                </c:pt>
                <c:pt idx="1016">
                  <c:v>7.8787279685854656</c:v>
                </c:pt>
                <c:pt idx="1017">
                  <c:v>7.879082368585447</c:v>
                </c:pt>
                <c:pt idx="1018">
                  <c:v>7.8791549685849995</c:v>
                </c:pt>
                <c:pt idx="1019">
                  <c:v>7.8792585685860264</c:v>
                </c:pt>
                <c:pt idx="1020">
                  <c:v>7.879468722751569</c:v>
                </c:pt>
                <c:pt idx="1021">
                  <c:v>7.8796175685856866</c:v>
                </c:pt>
                <c:pt idx="1022">
                  <c:v>7.8797290685853483</c:v>
                </c:pt>
                <c:pt idx="1023">
                  <c:v>7.8798720685847599</c:v>
                </c:pt>
                <c:pt idx="1024">
                  <c:v>7.8799515685860815</c:v>
                </c:pt>
                <c:pt idx="1025">
                  <c:v>7.8799923685854285</c:v>
                </c:pt>
                <c:pt idx="1026">
                  <c:v>7.8814551272065065</c:v>
                </c:pt>
                <c:pt idx="1027">
                  <c:v>7.881814268585515</c:v>
                </c:pt>
                <c:pt idx="1028">
                  <c:v>7.8821180685853296</c:v>
                </c:pt>
                <c:pt idx="1029">
                  <c:v>7.8823795685852387</c:v>
                </c:pt>
                <c:pt idx="1030">
                  <c:v>7.8826521685851505</c:v>
                </c:pt>
                <c:pt idx="1031">
                  <c:v>7.8828365953898043</c:v>
                </c:pt>
                <c:pt idx="1032">
                  <c:v>7.8829923685853531</c:v>
                </c:pt>
                <c:pt idx="1033">
                  <c:v>7.8824577019187956</c:v>
                </c:pt>
                <c:pt idx="1034">
                  <c:v>7.8818414685852787</c:v>
                </c:pt>
                <c:pt idx="1035">
                  <c:v>7.8810448685854908</c:v>
                </c:pt>
                <c:pt idx="1036">
                  <c:v>7.8803965685856445</c:v>
                </c:pt>
                <c:pt idx="1037">
                  <c:v>7.8797058685854653</c:v>
                </c:pt>
                <c:pt idx="1038">
                  <c:v>7.8790334102524904</c:v>
                </c:pt>
                <c:pt idx="1039">
                  <c:v>7.8783592257285164</c:v>
                </c:pt>
                <c:pt idx="1040">
                  <c:v>7.8762463685855115</c:v>
                </c:pt>
                <c:pt idx="1041">
                  <c:v>7.8757462685850941</c:v>
                </c:pt>
                <c:pt idx="1042">
                  <c:v>7.8751841685852906</c:v>
                </c:pt>
                <c:pt idx="1043">
                  <c:v>7.8745470685855246</c:v>
                </c:pt>
                <c:pt idx="1044">
                  <c:v>7.8740229685854519</c:v>
                </c:pt>
                <c:pt idx="1045">
                  <c:v>7.8736540180697858</c:v>
                </c:pt>
                <c:pt idx="1046">
                  <c:v>7.8731811685856945</c:v>
                </c:pt>
                <c:pt idx="1047">
                  <c:v>7.8728455685849346</c:v>
                </c:pt>
                <c:pt idx="1048">
                  <c:v>7.872642701918859</c:v>
                </c:pt>
                <c:pt idx="1049">
                  <c:v>7.8723876627030478</c:v>
                </c:pt>
                <c:pt idx="1050">
                  <c:v>7.8729631685855095</c:v>
                </c:pt>
                <c:pt idx="1051">
                  <c:v>7.8746649727520008</c:v>
                </c:pt>
                <c:pt idx="1052">
                  <c:v>7.8771975685854683</c:v>
                </c:pt>
                <c:pt idx="1053">
                  <c:v>7.8794168685853396</c:v>
                </c:pt>
                <c:pt idx="1054">
                  <c:v>7.8817377685854852</c:v>
                </c:pt>
                <c:pt idx="1055">
                  <c:v>7.8836624685855714</c:v>
                </c:pt>
                <c:pt idx="1056">
                  <c:v>7.8853372139463556</c:v>
                </c:pt>
                <c:pt idx="1057">
                  <c:v>7.8906868130299062</c:v>
                </c:pt>
                <c:pt idx="1058">
                  <c:v>7.8913882685852226</c:v>
                </c:pt>
                <c:pt idx="1059">
                  <c:v>7.8928666685854365</c:v>
                </c:pt>
                <c:pt idx="1060">
                  <c:v>7.8939892685850168</c:v>
                </c:pt>
                <c:pt idx="1061">
                  <c:v>7.8953290685855775</c:v>
                </c:pt>
                <c:pt idx="1062">
                  <c:v>7.8964737199365373</c:v>
                </c:pt>
                <c:pt idx="1063">
                  <c:v>7.8977337685853968</c:v>
                </c:pt>
                <c:pt idx="1064">
                  <c:v>7.8987724685855625</c:v>
                </c:pt>
                <c:pt idx="1065">
                  <c:v>7.8992750958582434</c:v>
                </c:pt>
                <c:pt idx="1066">
                  <c:v>7.9013840828710311</c:v>
                </c:pt>
                <c:pt idx="1067">
                  <c:v>7.9017399685851784</c:v>
                </c:pt>
                <c:pt idx="1068">
                  <c:v>7.9023768685854057</c:v>
                </c:pt>
                <c:pt idx="1069">
                  <c:v>7.9029332964204908</c:v>
                </c:pt>
                <c:pt idx="1070">
                  <c:v>7.9033840685857655</c:v>
                </c:pt>
                <c:pt idx="1071">
                  <c:v>7.9038232685854375</c:v>
                </c:pt>
                <c:pt idx="1072">
                  <c:v>7.9042452685856261</c:v>
                </c:pt>
                <c:pt idx="1073">
                  <c:v>7.9045518477523276</c:v>
                </c:pt>
                <c:pt idx="1074">
                  <c:v>7.9054878231309065</c:v>
                </c:pt>
                <c:pt idx="1075">
                  <c:v>7.9057788685852897</c:v>
                </c:pt>
                <c:pt idx="1076">
                  <c:v>7.9060634685854012</c:v>
                </c:pt>
                <c:pt idx="1077">
                  <c:v>7.9063063685853336</c:v>
                </c:pt>
                <c:pt idx="1078">
                  <c:v>7.9065259685853055</c:v>
                </c:pt>
                <c:pt idx="1079">
                  <c:v>7.9067233060853974</c:v>
                </c:pt>
                <c:pt idx="1080">
                  <c:v>7.9068999685851082</c:v>
                </c:pt>
                <c:pt idx="1081">
                  <c:v>7.9070581927611272</c:v>
                </c:pt>
                <c:pt idx="1082">
                  <c:v>7.9073119982154045</c:v>
                </c:pt>
                <c:pt idx="1083">
                  <c:v>7.907355268585488</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7.9078923685854114</c:v>
                </c:pt>
                <c:pt idx="1092">
                  <c:v>7.9079400685851109</c:v>
                </c:pt>
                <c:pt idx="1093">
                  <c:v>7.9079808685849606</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7.9080840685852563</c:v>
                </c:pt>
                <c:pt idx="1104">
                  <c:v>7.9081179685850902</c:v>
                </c:pt>
                <c:pt idx="1105">
                  <c:v>7.9081231685850213</c:v>
                </c:pt>
                <c:pt idx="1106">
                  <c:v>7.9081791332916671</c:v>
                </c:pt>
                <c:pt idx="1107">
                  <c:v>7.9081968366707045</c:v>
                </c:pt>
                <c:pt idx="1108">
                  <c:v>7.9083223685853596</c:v>
                </c:pt>
                <c:pt idx="1109">
                  <c:v>7.9082702685851274</c:v>
                </c:pt>
                <c:pt idx="1110">
                  <c:v>7.9082421685851862</c:v>
                </c:pt>
                <c:pt idx="1111">
                  <c:v>7.9082220352521295</c:v>
                </c:pt>
                <c:pt idx="1112">
                  <c:v>7.9081957393724585</c:v>
                </c:pt>
                <c:pt idx="1113">
                  <c:v>7.9081923685859685</c:v>
                </c:pt>
                <c:pt idx="1114">
                  <c:v>7.9081878231315406</c:v>
                </c:pt>
                <c:pt idx="1115">
                  <c:v>7.9081623685854225</c:v>
                </c:pt>
                <c:pt idx="1116">
                  <c:v>7.9082393835103941</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7.9085987322223117</c:v>
                </c:pt>
                <c:pt idx="1129">
                  <c:v>7.9086223685860233</c:v>
                </c:pt>
                <c:pt idx="1130">
                  <c:v>7.9085992685861157</c:v>
                </c:pt>
                <c:pt idx="1131">
                  <c:v>7.9085623685852653</c:v>
                </c:pt>
                <c:pt idx="1132">
                  <c:v>7.9085023685854061</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7.9082617435846974</c:v>
                </c:pt>
                <c:pt idx="1147">
                  <c:v>7.9082577685849333</c:v>
                </c:pt>
                <c:pt idx="1148">
                  <c:v>7.9082304685852725</c:v>
                </c:pt>
                <c:pt idx="1149">
                  <c:v>7.9082223685854416</c:v>
                </c:pt>
                <c:pt idx="1150">
                  <c:v>7.9082223685854416</c:v>
                </c:pt>
                <c:pt idx="1151">
                  <c:v>7.9080548685853937</c:v>
                </c:pt>
                <c:pt idx="1152">
                  <c:v>7.9079112574734198</c:v>
                </c:pt>
                <c:pt idx="1153">
                  <c:v>7.907789868585386</c:v>
                </c:pt>
                <c:pt idx="1154">
                  <c:v>7.9076120685858342</c:v>
                </c:pt>
                <c:pt idx="1155">
                  <c:v>7.9074449685847545</c:v>
                </c:pt>
                <c:pt idx="1156">
                  <c:v>7.9073306685855345</c:v>
                </c:pt>
                <c:pt idx="1157">
                  <c:v>7.907199868585967</c:v>
                </c:pt>
                <c:pt idx="1158">
                  <c:v>7.9071061830180334</c:v>
                </c:pt>
                <c:pt idx="1159">
                  <c:v>7.9070923685854426</c:v>
                </c:pt>
                <c:pt idx="1160">
                  <c:v>7.9070023685860207</c:v>
                </c:pt>
                <c:pt idx="1161">
                  <c:v>7.9069732685851051</c:v>
                </c:pt>
                <c:pt idx="1162">
                  <c:v>7.9069483685852475</c:v>
                </c:pt>
                <c:pt idx="1163">
                  <c:v>7.9069480685850095</c:v>
                </c:pt>
                <c:pt idx="1164">
                  <c:v>7.9069423685850895</c:v>
                </c:pt>
                <c:pt idx="1165">
                  <c:v>7.9069411185851335</c:v>
                </c:pt>
                <c:pt idx="1166">
                  <c:v>7.9069223685854775</c:v>
                </c:pt>
                <c:pt idx="1167">
                  <c:v>7.9069150567577298</c:v>
                </c:pt>
                <c:pt idx="1168">
                  <c:v>7.9059123685853514</c:v>
                </c:pt>
                <c:pt idx="1169">
                  <c:v>7.9052155685856285</c:v>
                </c:pt>
                <c:pt idx="1170">
                  <c:v>7.9043088685855354</c:v>
                </c:pt>
                <c:pt idx="1171">
                  <c:v>7.9034633060853894</c:v>
                </c:pt>
                <c:pt idx="1172">
                  <c:v>7.9027124685853885</c:v>
                </c:pt>
                <c:pt idx="1173">
                  <c:v>7.9020881685858768</c:v>
                </c:pt>
                <c:pt idx="1174">
                  <c:v>7.9014028685852651</c:v>
                </c:pt>
                <c:pt idx="1175">
                  <c:v>7.9010895114427289</c:v>
                </c:pt>
                <c:pt idx="1176">
                  <c:v>7.8997797685853612</c:v>
                </c:pt>
                <c:pt idx="1177">
                  <c:v>7.8994671602522573</c:v>
                </c:pt>
                <c:pt idx="1178">
                  <c:v>7.8990708685853956</c:v>
                </c:pt>
                <c:pt idx="1179">
                  <c:v>7.8984085685854657</c:v>
                </c:pt>
                <c:pt idx="1180">
                  <c:v>7.8976914685854398</c:v>
                </c:pt>
                <c:pt idx="1181">
                  <c:v>7.897146268585451</c:v>
                </c:pt>
                <c:pt idx="1182">
                  <c:v>7.8967798685856252</c:v>
                </c:pt>
                <c:pt idx="1183">
                  <c:v>7.8968430728107961</c:v>
                </c:pt>
                <c:pt idx="1184">
                  <c:v>7.8969630352518934</c:v>
                </c:pt>
                <c:pt idx="1185">
                  <c:v>7.8973023685853763</c:v>
                </c:pt>
                <c:pt idx="1186">
                  <c:v>7.8973737685855765</c:v>
                </c:pt>
                <c:pt idx="1187">
                  <c:v>7.8974274685853088</c:v>
                </c:pt>
                <c:pt idx="1188">
                  <c:v>7.8974924685858854</c:v>
                </c:pt>
                <c:pt idx="1189">
                  <c:v>7.8975556627031045</c:v>
                </c:pt>
                <c:pt idx="1190">
                  <c:v>7.8976078130292056</c:v>
                </c:pt>
                <c:pt idx="1191">
                  <c:v>7.8976815685856563</c:v>
                </c:pt>
                <c:pt idx="1192">
                  <c:v>7.8977388903244465</c:v>
                </c:pt>
                <c:pt idx="1193">
                  <c:v>7.8980076144868718</c:v>
                </c:pt>
                <c:pt idx="1194">
                  <c:v>7.8980732685859039</c:v>
                </c:pt>
                <c:pt idx="1195">
                  <c:v>7.89813933828232</c:v>
                </c:pt>
                <c:pt idx="1196">
                  <c:v>7.8981986185862096</c:v>
                </c:pt>
                <c:pt idx="1197">
                  <c:v>7.8982345685858473</c:v>
                </c:pt>
                <c:pt idx="1198">
                  <c:v>7.8982567685855045</c:v>
                </c:pt>
                <c:pt idx="1199">
                  <c:v>7.8983093685848331</c:v>
                </c:pt>
                <c:pt idx="1200">
                  <c:v>7.8983269685846409</c:v>
                </c:pt>
                <c:pt idx="1201">
                  <c:v>7.8983407896382829</c:v>
                </c:pt>
                <c:pt idx="1202">
                  <c:v>7.8983223685853075</c:v>
                </c:pt>
                <c:pt idx="1203">
                  <c:v>7.8983237685847794</c:v>
                </c:pt>
                <c:pt idx="1204">
                  <c:v>7.8983556685860776</c:v>
                </c:pt>
                <c:pt idx="1205">
                  <c:v>7.8983810685858806</c:v>
                </c:pt>
                <c:pt idx="1206">
                  <c:v>7.8983756685860307</c:v>
                </c:pt>
                <c:pt idx="1207">
                  <c:v>7.8983371685851145</c:v>
                </c:pt>
                <c:pt idx="1208">
                  <c:v>7.8983223685847435</c:v>
                </c:pt>
                <c:pt idx="1209">
                  <c:v>7.8982814594947541</c:v>
                </c:pt>
                <c:pt idx="1210">
                  <c:v>7.8973710144188232</c:v>
                </c:pt>
                <c:pt idx="1211">
                  <c:v>7.8969277685851695</c:v>
                </c:pt>
                <c:pt idx="1212">
                  <c:v>7.8965513685855671</c:v>
                </c:pt>
                <c:pt idx="1213">
                  <c:v>7.8961751685852217</c:v>
                </c:pt>
                <c:pt idx="1214">
                  <c:v>7.8958299727521704</c:v>
                </c:pt>
                <c:pt idx="1215">
                  <c:v>7.8955518685853567</c:v>
                </c:pt>
                <c:pt idx="1216">
                  <c:v>7.8952950685857246</c:v>
                </c:pt>
                <c:pt idx="1217">
                  <c:v>7.8951055685859535</c:v>
                </c:pt>
                <c:pt idx="1218">
                  <c:v>7.8950114796966346</c:v>
                </c:pt>
                <c:pt idx="1219">
                  <c:v>7.8928830465516855</c:v>
                </c:pt>
                <c:pt idx="1220">
                  <c:v>7.8924374223486353</c:v>
                </c:pt>
                <c:pt idx="1221">
                  <c:v>7.8919906685854944</c:v>
                </c:pt>
                <c:pt idx="1222">
                  <c:v>7.8915077685852655</c:v>
                </c:pt>
                <c:pt idx="1223">
                  <c:v>7.8910712685853408</c:v>
                </c:pt>
                <c:pt idx="1224">
                  <c:v>7.8904887685854996</c:v>
                </c:pt>
                <c:pt idx="1225">
                  <c:v>7.8900019519183076</c:v>
                </c:pt>
                <c:pt idx="1226">
                  <c:v>7.8896793497176771</c:v>
                </c:pt>
                <c:pt idx="1227">
                  <c:v>7.8886315685856045</c:v>
                </c:pt>
                <c:pt idx="1228">
                  <c:v>7.888575868585634</c:v>
                </c:pt>
                <c:pt idx="1229">
                  <c:v>7.8882226685854695</c:v>
                </c:pt>
                <c:pt idx="1230">
                  <c:v>7.8879543685854872</c:v>
                </c:pt>
                <c:pt idx="1231">
                  <c:v>7.8876276932605434</c:v>
                </c:pt>
                <c:pt idx="1232">
                  <c:v>7.887271431084983</c:v>
                </c:pt>
                <c:pt idx="1233">
                  <c:v>7.886888468585485</c:v>
                </c:pt>
                <c:pt idx="1234">
                  <c:v>7.8866463685851764</c:v>
                </c:pt>
                <c:pt idx="1235">
                  <c:v>7.8864743685854268</c:v>
                </c:pt>
                <c:pt idx="1236">
                  <c:v>7.8857565504040465</c:v>
                </c:pt>
                <c:pt idx="1237">
                  <c:v>7.885581768585495</c:v>
                </c:pt>
                <c:pt idx="1238">
                  <c:v>7.8854004935850694</c:v>
                </c:pt>
                <c:pt idx="1239">
                  <c:v>7.8852262685852645</c:v>
                </c:pt>
                <c:pt idx="1240">
                  <c:v>7.8849510685852744</c:v>
                </c:pt>
                <c:pt idx="1241">
                  <c:v>7.8846671685852945</c:v>
                </c:pt>
                <c:pt idx="1242">
                  <c:v>7.8844321685856515</c:v>
                </c:pt>
                <c:pt idx="1243">
                  <c:v>7.8842242435856207</c:v>
                </c:pt>
                <c:pt idx="1244">
                  <c:v>7.8840851685853819</c:v>
                </c:pt>
                <c:pt idx="1245">
                  <c:v>7.8835017164113452</c:v>
                </c:pt>
                <c:pt idx="1246">
                  <c:v>7.8833894685848964</c:v>
                </c:pt>
                <c:pt idx="1247">
                  <c:v>7.8832920685855612</c:v>
                </c:pt>
                <c:pt idx="1248">
                  <c:v>7.8826151685853487</c:v>
                </c:pt>
                <c:pt idx="1249">
                  <c:v>7.8811118685852035</c:v>
                </c:pt>
                <c:pt idx="1250">
                  <c:v>7.8797287199369297</c:v>
                </c:pt>
                <c:pt idx="1251">
                  <c:v>7.8782218685853556</c:v>
                </c:pt>
                <c:pt idx="1252">
                  <c:v>7.875991568585734</c:v>
                </c:pt>
                <c:pt idx="1253">
                  <c:v>7.8749081132664385</c:v>
                </c:pt>
                <c:pt idx="1254">
                  <c:v>7.8707340927234304</c:v>
                </c:pt>
                <c:pt idx="1255">
                  <c:v>7.8699578231306315</c:v>
                </c:pt>
                <c:pt idx="1256">
                  <c:v>7.868699868585125</c:v>
                </c:pt>
                <c:pt idx="1257">
                  <c:v>7.8675840352520368</c:v>
                </c:pt>
                <c:pt idx="1258">
                  <c:v>7.866490368585235</c:v>
                </c:pt>
                <c:pt idx="1259">
                  <c:v>7.8655802685854468</c:v>
                </c:pt>
                <c:pt idx="1260">
                  <c:v>7.8647177685854164</c:v>
                </c:pt>
                <c:pt idx="1261">
                  <c:v>7.8640245034167702</c:v>
                </c:pt>
                <c:pt idx="1262">
                  <c:v>7.8621028231305035</c:v>
                </c:pt>
                <c:pt idx="1263">
                  <c:v>7.8616940685854519</c:v>
                </c:pt>
                <c:pt idx="1264">
                  <c:v>7.8612888685851807</c:v>
                </c:pt>
                <c:pt idx="1265">
                  <c:v>7.8609850685858698</c:v>
                </c:pt>
                <c:pt idx="1266">
                  <c:v>7.8606126685852455</c:v>
                </c:pt>
                <c:pt idx="1267">
                  <c:v>7.8603373685851921</c:v>
                </c:pt>
                <c:pt idx="1268">
                  <c:v>7.8601281685855069</c:v>
                </c:pt>
                <c:pt idx="1269">
                  <c:v>7.8598610865342522</c:v>
                </c:pt>
                <c:pt idx="1270">
                  <c:v>7.8598523685853969</c:v>
                </c:pt>
                <c:pt idx="1271">
                  <c:v>7.8598989685858776</c:v>
                </c:pt>
                <c:pt idx="1272">
                  <c:v>7.8599892685850783</c:v>
                </c:pt>
                <c:pt idx="1273">
                  <c:v>7.8600987896382577</c:v>
                </c:pt>
                <c:pt idx="1274">
                  <c:v>7.8601985685856972</c:v>
                </c:pt>
                <c:pt idx="1275">
                  <c:v>7.8603097685850765</c:v>
                </c:pt>
                <c:pt idx="1276">
                  <c:v>7.8603630685857464</c:v>
                </c:pt>
                <c:pt idx="1277">
                  <c:v>7.8603914310854845</c:v>
                </c:pt>
                <c:pt idx="1278">
                  <c:v>7.8604023685856017</c:v>
                </c:pt>
                <c:pt idx="1279">
                  <c:v>7.86056258363881</c:v>
                </c:pt>
                <c:pt idx="1280">
                  <c:v>7.8606472685858133</c:v>
                </c:pt>
                <c:pt idx="1281">
                  <c:v>7.8607115685851419</c:v>
                </c:pt>
                <c:pt idx="1282">
                  <c:v>7.8607786685856365</c:v>
                </c:pt>
                <c:pt idx="1283">
                  <c:v>7.86084041206324</c:v>
                </c:pt>
                <c:pt idx="1284">
                  <c:v>7.8609139685861971</c:v>
                </c:pt>
                <c:pt idx="1285">
                  <c:v>7.860932568585941</c:v>
                </c:pt>
                <c:pt idx="1286">
                  <c:v>7.86095236858608</c:v>
                </c:pt>
                <c:pt idx="1287">
                  <c:v>7.8609385224323347</c:v>
                </c:pt>
                <c:pt idx="1288">
                  <c:v>7.860922368586106</c:v>
                </c:pt>
                <c:pt idx="1289">
                  <c:v>7.8609223685862197</c:v>
                </c:pt>
                <c:pt idx="1290">
                  <c:v>7.8609223685862197</c:v>
                </c:pt>
                <c:pt idx="1291">
                  <c:v>7.8609229685861832</c:v>
                </c:pt>
                <c:pt idx="1292">
                  <c:v>7.8609803685853796</c:v>
                </c:pt>
                <c:pt idx="1293">
                  <c:v>7.8610321685845435</c:v>
                </c:pt>
                <c:pt idx="1294">
                  <c:v>7.8610756118288947</c:v>
                </c:pt>
                <c:pt idx="1295">
                  <c:v>7.8611152452978708</c:v>
                </c:pt>
                <c:pt idx="1296">
                  <c:v>7.8611723685851445</c:v>
                </c:pt>
                <c:pt idx="1297">
                  <c:v>7.8611367685855997</c:v>
                </c:pt>
                <c:pt idx="1298">
                  <c:v>7.8611878685853167</c:v>
                </c:pt>
                <c:pt idx="1299">
                  <c:v>7.8613439685856985</c:v>
                </c:pt>
                <c:pt idx="1300">
                  <c:v>7.8614667435854386</c:v>
                </c:pt>
                <c:pt idx="1301">
                  <c:v>7.8615659685850696</c:v>
                </c:pt>
                <c:pt idx="1302">
                  <c:v>7.8617796054273494</c:v>
                </c:pt>
                <c:pt idx="1303">
                  <c:v>7.8658407191010298</c:v>
                </c:pt>
                <c:pt idx="1304">
                  <c:v>7.8672795685857295</c:v>
                </c:pt>
                <c:pt idx="1305">
                  <c:v>7.8686608685851045</c:v>
                </c:pt>
                <c:pt idx="1306">
                  <c:v>7.8698520560855068</c:v>
                </c:pt>
                <c:pt idx="1307">
                  <c:v>7.8709220685854655</c:v>
                </c:pt>
                <c:pt idx="1308">
                  <c:v>7.8719392685852103</c:v>
                </c:pt>
                <c:pt idx="1309">
                  <c:v>7.8727754685854245</c:v>
                </c:pt>
                <c:pt idx="1310">
                  <c:v>7.873574568585358</c:v>
                </c:pt>
                <c:pt idx="1311">
                  <c:v>7.8739223685852879</c:v>
                </c:pt>
                <c:pt idx="1312">
                  <c:v>7.8755632574744396</c:v>
                </c:pt>
                <c:pt idx="1313">
                  <c:v>7.8759633685853165</c:v>
                </c:pt>
                <c:pt idx="1314">
                  <c:v>7.8768624685855144</c:v>
                </c:pt>
                <c:pt idx="1315">
                  <c:v>7.8775419685858896</c:v>
                </c:pt>
                <c:pt idx="1316">
                  <c:v>7.8783705685855345</c:v>
                </c:pt>
                <c:pt idx="1317">
                  <c:v>7.8801672685858755</c:v>
                </c:pt>
                <c:pt idx="1318">
                  <c:v>7.883058868585695</c:v>
                </c:pt>
                <c:pt idx="1319">
                  <c:v>7.8882215083705374</c:v>
                </c:pt>
                <c:pt idx="1320">
                  <c:v>7.9072773685854365</c:v>
                </c:pt>
                <c:pt idx="1321">
                  <c:v>7.9121235685851845</c:v>
                </c:pt>
                <c:pt idx="1322">
                  <c:v>7.9170512685847845</c:v>
                </c:pt>
                <c:pt idx="1323">
                  <c:v>7.9214089685851965</c:v>
                </c:pt>
                <c:pt idx="1324">
                  <c:v>7.9250214685852765</c:v>
                </c:pt>
                <c:pt idx="1325">
                  <c:v>7.9286963685854106</c:v>
                </c:pt>
                <c:pt idx="1326">
                  <c:v>7.9317563685860506</c:v>
                </c:pt>
                <c:pt idx="1327">
                  <c:v>7.9342031280792904</c:v>
                </c:pt>
                <c:pt idx="1328">
                  <c:v>7.941621554632122</c:v>
                </c:pt>
                <c:pt idx="1329">
                  <c:v>7.943326468585397</c:v>
                </c:pt>
                <c:pt idx="1330">
                  <c:v>7.945058568585412</c:v>
                </c:pt>
                <c:pt idx="1331">
                  <c:v>7.9466196602517893</c:v>
                </c:pt>
                <c:pt idx="1332">
                  <c:v>7.9480346685853114</c:v>
                </c:pt>
                <c:pt idx="1333">
                  <c:v>7.9492748685852455</c:v>
                </c:pt>
                <c:pt idx="1334">
                  <c:v>7.9505372685854905</c:v>
                </c:pt>
                <c:pt idx="1335">
                  <c:v>7.9515359685855245</c:v>
                </c:pt>
                <c:pt idx="1336">
                  <c:v>7.9521839070469627</c:v>
                </c:pt>
                <c:pt idx="1337">
                  <c:v>7.9543929400141593</c:v>
                </c:pt>
                <c:pt idx="1338">
                  <c:v>7.9546635513808184</c:v>
                </c:pt>
                <c:pt idx="1339">
                  <c:v>7.9554122685853503</c:v>
                </c:pt>
                <c:pt idx="1340">
                  <c:v>7.955999568585586</c:v>
                </c:pt>
                <c:pt idx="1341">
                  <c:v>7.9564779685853315</c:v>
                </c:pt>
                <c:pt idx="1342">
                  <c:v>7.9568732685853085</c:v>
                </c:pt>
                <c:pt idx="1343">
                  <c:v>7.9573624727521812</c:v>
                </c:pt>
                <c:pt idx="1344">
                  <c:v>7.9577862685852052</c:v>
                </c:pt>
                <c:pt idx="1345">
                  <c:v>7.9580309650764942</c:v>
                </c:pt>
                <c:pt idx="1346">
                  <c:v>7.9590023685854145</c:v>
                </c:pt>
                <c:pt idx="1347">
                  <c:v>7.9591675685854355</c:v>
                </c:pt>
                <c:pt idx="1348">
                  <c:v>7.9594029685856782</c:v>
                </c:pt>
                <c:pt idx="1349">
                  <c:v>7.9595411685853179</c:v>
                </c:pt>
                <c:pt idx="1350">
                  <c:v>7.9597603483833508</c:v>
                </c:pt>
                <c:pt idx="1351">
                  <c:v>7.9598933995134447</c:v>
                </c:pt>
                <c:pt idx="1352">
                  <c:v>7.9600058685859336</c:v>
                </c:pt>
                <c:pt idx="1353">
                  <c:v>7.9600524920422462</c:v>
                </c:pt>
                <c:pt idx="1354">
                  <c:v>7.9567653822846021</c:v>
                </c:pt>
                <c:pt idx="1355">
                  <c:v>7.9560032685856328</c:v>
                </c:pt>
                <c:pt idx="1356">
                  <c:v>7.9552145603662439</c:v>
                </c:pt>
                <c:pt idx="1357">
                  <c:v>7.954408568585225</c:v>
                </c:pt>
                <c:pt idx="1358">
                  <c:v>7.9536350685853705</c:v>
                </c:pt>
                <c:pt idx="1359">
                  <c:v>7.9530623685851234</c:v>
                </c:pt>
                <c:pt idx="1360">
                  <c:v>7.9527340049489368</c:v>
                </c:pt>
                <c:pt idx="1361">
                  <c:v>7.9504443685854103</c:v>
                </c:pt>
                <c:pt idx="1362">
                  <c:v>7.9500085685851944</c:v>
                </c:pt>
                <c:pt idx="1363">
                  <c:v>7.9491728949014524</c:v>
                </c:pt>
                <c:pt idx="1364">
                  <c:v>7.9483078685856441</c:v>
                </c:pt>
                <c:pt idx="1365">
                  <c:v>7.9470834685852845</c:v>
                </c:pt>
                <c:pt idx="1366">
                  <c:v>7.9459719685855346</c:v>
                </c:pt>
                <c:pt idx="1367">
                  <c:v>7.9449756685852391</c:v>
                </c:pt>
                <c:pt idx="1368">
                  <c:v>7.9440254212176598</c:v>
                </c:pt>
                <c:pt idx="1369">
                  <c:v>7.9433255393174846</c:v>
                </c:pt>
                <c:pt idx="1370">
                  <c:v>7.9390830352520831</c:v>
                </c:pt>
                <c:pt idx="1371">
                  <c:v>7.9379279685852033</c:v>
                </c:pt>
                <c:pt idx="1372">
                  <c:v>7.9369935685856063</c:v>
                </c:pt>
                <c:pt idx="1373">
                  <c:v>7.9353818685854698</c:v>
                </c:pt>
                <c:pt idx="1374">
                  <c:v>7.9343705791117287</c:v>
                </c:pt>
                <c:pt idx="1375">
                  <c:v>7.9334824685854075</c:v>
                </c:pt>
                <c:pt idx="1376">
                  <c:v>7.9324433685853961</c:v>
                </c:pt>
                <c:pt idx="1377">
                  <c:v>7.9317404685856117</c:v>
                </c:pt>
                <c:pt idx="1378">
                  <c:v>7.9307470114426017</c:v>
                </c:pt>
                <c:pt idx="1379">
                  <c:v>7.9236320237577784</c:v>
                </c:pt>
                <c:pt idx="1380">
                  <c:v>7.9222657685858877</c:v>
                </c:pt>
                <c:pt idx="1381">
                  <c:v>7.9197726843747001</c:v>
                </c:pt>
                <c:pt idx="1382">
                  <c:v>7.9175129685856431</c:v>
                </c:pt>
                <c:pt idx="1383">
                  <c:v>7.9158665685847751</c:v>
                </c:pt>
                <c:pt idx="1384">
                  <c:v>7.9142087685851408</c:v>
                </c:pt>
                <c:pt idx="1385">
                  <c:v>7.9125284685852755</c:v>
                </c:pt>
                <c:pt idx="1386">
                  <c:v>7.9115354935855891</c:v>
                </c:pt>
                <c:pt idx="1387">
                  <c:v>7.91054084684618</c:v>
                </c:pt>
                <c:pt idx="1388">
                  <c:v>7.9076626716155403</c:v>
                </c:pt>
                <c:pt idx="1389">
                  <c:v>7.9070180685855043</c:v>
                </c:pt>
                <c:pt idx="1390">
                  <c:v>7.906385068585398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7.9016639685853791</c:v>
                </c:pt>
                <c:pt idx="1401">
                  <c:v>7.9014262685852366</c:v>
                </c:pt>
                <c:pt idx="1402">
                  <c:v>7.9009740685856444</c:v>
                </c:pt>
                <c:pt idx="1403">
                  <c:v>7.9001637370062809</c:v>
                </c:pt>
                <c:pt idx="1404">
                  <c:v>7.8997409400141372</c:v>
                </c:pt>
                <c:pt idx="1405">
                  <c:v>7.8970823685854112</c:v>
                </c:pt>
                <c:pt idx="1406">
                  <c:v>7.8968367685856773</c:v>
                </c:pt>
                <c:pt idx="1407">
                  <c:v>7.896397068585614</c:v>
                </c:pt>
                <c:pt idx="1408">
                  <c:v>7.8960313685852839</c:v>
                </c:pt>
                <c:pt idx="1409">
                  <c:v>7.8957088685855856</c:v>
                </c:pt>
                <c:pt idx="1410">
                  <c:v>7.8952922633221334</c:v>
                </c:pt>
                <c:pt idx="1411">
                  <c:v>7.894964168585938</c:v>
                </c:pt>
                <c:pt idx="1412">
                  <c:v>7.8947663685853655</c:v>
                </c:pt>
                <c:pt idx="1413">
                  <c:v>7.8940643040691185</c:v>
                </c:pt>
                <c:pt idx="1414">
                  <c:v>7.8939009685851245</c:v>
                </c:pt>
                <c:pt idx="1415">
                  <c:v>7.893744068585538</c:v>
                </c:pt>
                <c:pt idx="1416">
                  <c:v>7.8935807728406786</c:v>
                </c:pt>
                <c:pt idx="1417">
                  <c:v>7.8934837685849955</c:v>
                </c:pt>
                <c:pt idx="1418">
                  <c:v>7.8933587685855375</c:v>
                </c:pt>
                <c:pt idx="1419">
                  <c:v>7.8932729685850065</c:v>
                </c:pt>
                <c:pt idx="1420">
                  <c:v>7.8932263685858395</c:v>
                </c:pt>
                <c:pt idx="1421">
                  <c:v>7.8931797759926923</c:v>
                </c:pt>
                <c:pt idx="1422">
                  <c:v>7.8929923685853938</c:v>
                </c:pt>
                <c:pt idx="1423">
                  <c:v>7.8929295424986865</c:v>
                </c:pt>
                <c:pt idx="1424">
                  <c:v>7.8928207685855813</c:v>
                </c:pt>
                <c:pt idx="1425">
                  <c:v>7.8927274685849085</c:v>
                </c:pt>
                <c:pt idx="1426">
                  <c:v>7.8926054685852645</c:v>
                </c:pt>
                <c:pt idx="1427">
                  <c:v>7.8924916685858255</c:v>
                </c:pt>
                <c:pt idx="1428">
                  <c:v>7.8924257370063087</c:v>
                </c:pt>
                <c:pt idx="1429">
                  <c:v>7.8923349685861686</c:v>
                </c:pt>
                <c:pt idx="1430">
                  <c:v>7.8923223685858979</c:v>
                </c:pt>
                <c:pt idx="1431">
                  <c:v>7.8923217435859785</c:v>
                </c:pt>
                <c:pt idx="1432">
                  <c:v>7.892296868584836</c:v>
                </c:pt>
                <c:pt idx="1433">
                  <c:v>7.8922923685849042</c:v>
                </c:pt>
                <c:pt idx="1434">
                  <c:v>7.8922888949008012</c:v>
                </c:pt>
                <c:pt idx="1435">
                  <c:v>7.8922725685851045</c:v>
                </c:pt>
                <c:pt idx="1436">
                  <c:v>7.892380868584894</c:v>
                </c:pt>
                <c:pt idx="1437">
                  <c:v>7.8925230685850956</c:v>
                </c:pt>
                <c:pt idx="1438">
                  <c:v>7.8925723685854301</c:v>
                </c:pt>
                <c:pt idx="1439">
                  <c:v>7.8933055504038663</c:v>
                </c:pt>
                <c:pt idx="1440">
                  <c:v>7.8934438685849475</c:v>
                </c:pt>
                <c:pt idx="1441">
                  <c:v>7.8936322633222886</c:v>
                </c:pt>
                <c:pt idx="1442">
                  <c:v>7.8937874685855762</c:v>
                </c:pt>
                <c:pt idx="1443">
                  <c:v>7.8939197685854214</c:v>
                </c:pt>
                <c:pt idx="1444">
                  <c:v>7.89404096858578</c:v>
                </c:pt>
                <c:pt idx="1445">
                  <c:v>7.8941671685855717</c:v>
                </c:pt>
                <c:pt idx="1446">
                  <c:v>7.8943184724817685</c:v>
                </c:pt>
                <c:pt idx="1447">
                  <c:v>7.8943849400138273</c:v>
                </c:pt>
                <c:pt idx="1448">
                  <c:v>7.8946423685854388</c:v>
                </c:pt>
                <c:pt idx="1449">
                  <c:v>7.8946798685852295</c:v>
                </c:pt>
                <c:pt idx="1450">
                  <c:v>7.8947615685859232</c:v>
                </c:pt>
                <c:pt idx="1451">
                  <c:v>7.8948211685855698</c:v>
                </c:pt>
                <c:pt idx="1452">
                  <c:v>7.8948530685848981</c:v>
                </c:pt>
                <c:pt idx="1453">
                  <c:v>7.8948929935848104</c:v>
                </c:pt>
                <c:pt idx="1454">
                  <c:v>7.8949373685855964</c:v>
                </c:pt>
                <c:pt idx="1455">
                  <c:v>7.8950033685847671</c:v>
                </c:pt>
                <c:pt idx="1456">
                  <c:v>7.895042368585397</c:v>
                </c:pt>
                <c:pt idx="1457">
                  <c:v>7.8951184249234085</c:v>
                </c:pt>
                <c:pt idx="1458">
                  <c:v>7.8951809685861436</c:v>
                </c:pt>
                <c:pt idx="1459">
                  <c:v>7.8952783685850862</c:v>
                </c:pt>
                <c:pt idx="1460">
                  <c:v>7.8953293159542808</c:v>
                </c:pt>
                <c:pt idx="1461">
                  <c:v>7.895342368586185</c:v>
                </c:pt>
                <c:pt idx="1462">
                  <c:v>7.8953631685856323</c:v>
                </c:pt>
                <c:pt idx="1463">
                  <c:v>7.8954191685850272</c:v>
                </c:pt>
                <c:pt idx="1464">
                  <c:v>7.8954471685846324</c:v>
                </c:pt>
                <c:pt idx="1465">
                  <c:v>7.8954601810854825</c:v>
                </c:pt>
                <c:pt idx="1466">
                  <c:v>7.8956320744675965</c:v>
                </c:pt>
                <c:pt idx="1467">
                  <c:v>7.8957504331018704</c:v>
                </c:pt>
                <c:pt idx="1468">
                  <c:v>7.8958654685848302</c:v>
                </c:pt>
                <c:pt idx="1469">
                  <c:v>7.8959889685849616</c:v>
                </c:pt>
                <c:pt idx="1470">
                  <c:v>7.8961215685852197</c:v>
                </c:pt>
                <c:pt idx="1471">
                  <c:v>7.8962602685854355</c:v>
                </c:pt>
                <c:pt idx="1472">
                  <c:v>7.8965144685851101</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1.6563320685852041</c:v>
                </c:pt>
                <c:pt idx="3">
                  <c:v>1.6561119685855101</c:v>
                </c:pt>
                <c:pt idx="4">
                  <c:v>1.6559820296024701</c:v>
                </c:pt>
                <c:pt idx="5">
                  <c:v>1.6554428685856402</c:v>
                </c:pt>
                <c:pt idx="6">
                  <c:v>1.6551567685857149</c:v>
                </c:pt>
                <c:pt idx="7">
                  <c:v>1.6543404493933904</c:v>
                </c:pt>
                <c:pt idx="8">
                  <c:v>1.6521948685850845</c:v>
                </c:pt>
                <c:pt idx="9">
                  <c:v>1.6483397685850747</c:v>
                </c:pt>
                <c:pt idx="10">
                  <c:v>1.6441938685855062</c:v>
                </c:pt>
                <c:pt idx="11">
                  <c:v>1.6422784685854181</c:v>
                </c:pt>
                <c:pt idx="12">
                  <c:v>1.6408329746459624</c:v>
                </c:pt>
                <c:pt idx="13">
                  <c:v>1.0767880828709764</c:v>
                </c:pt>
                <c:pt idx="14">
                  <c:v>0.77695876858543178</c:v>
                </c:pt>
                <c:pt idx="15">
                  <c:v>0.47736486858549754</c:v>
                </c:pt>
                <c:pt idx="16">
                  <c:v>0.29606326858517207</c:v>
                </c:pt>
                <c:pt idx="17">
                  <c:v>0.36575596858530446</c:v>
                </c:pt>
                <c:pt idx="18">
                  <c:v>0.43305563389164176</c:v>
                </c:pt>
                <c:pt idx="19">
                  <c:v>0.4768377221210045</c:v>
                </c:pt>
                <c:pt idx="20">
                  <c:v>0.53563621473922751</c:v>
                </c:pt>
                <c:pt idx="21">
                  <c:v>-0.20149323141429001</c:v>
                </c:pt>
                <c:pt idx="22">
                  <c:v>-0.27241443141478788</c:v>
                </c:pt>
                <c:pt idx="23">
                  <c:v>-0.35411083141501382</c:v>
                </c:pt>
                <c:pt idx="24">
                  <c:v>8.1335268585874768E-2</c:v>
                </c:pt>
                <c:pt idx="25">
                  <c:v>1.0564574685855808</c:v>
                </c:pt>
                <c:pt idx="26">
                  <c:v>1.3453389342417557</c:v>
                </c:pt>
                <c:pt idx="27">
                  <c:v>1.1823292685849218</c:v>
                </c:pt>
                <c:pt idx="28">
                  <c:v>1.1389016542996298</c:v>
                </c:pt>
                <c:pt idx="29">
                  <c:v>2.3821758685853802</c:v>
                </c:pt>
                <c:pt idx="30">
                  <c:v>2.6687725706059591</c:v>
                </c:pt>
                <c:pt idx="31">
                  <c:v>3.0317344685858671</c:v>
                </c:pt>
                <c:pt idx="32">
                  <c:v>3.2546494685854697</c:v>
                </c:pt>
                <c:pt idx="33">
                  <c:v>3.6017847685856967</c:v>
                </c:pt>
                <c:pt idx="34">
                  <c:v>4.2552373685855445</c:v>
                </c:pt>
                <c:pt idx="35">
                  <c:v>5.0349665149267455</c:v>
                </c:pt>
                <c:pt idx="36">
                  <c:v>5.9230923685854053</c:v>
                </c:pt>
                <c:pt idx="37">
                  <c:v>5.9629050685851954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6.8758210685857133</c:v>
                </c:pt>
                <c:pt idx="55">
                  <c:v>5.2809895685856665</c:v>
                </c:pt>
                <c:pt idx="56">
                  <c:v>3.8409878480375927</c:v>
                </c:pt>
                <c:pt idx="57">
                  <c:v>0.65778873222179146</c:v>
                </c:pt>
                <c:pt idx="58">
                  <c:v>0.78599986858525062</c:v>
                </c:pt>
                <c:pt idx="59">
                  <c:v>1.3001689685852564</c:v>
                </c:pt>
                <c:pt idx="60">
                  <c:v>2.5731325685854598</c:v>
                </c:pt>
                <c:pt idx="61">
                  <c:v>4.1299623685855655</c:v>
                </c:pt>
                <c:pt idx="62">
                  <c:v>5.6807963685855745</c:v>
                </c:pt>
                <c:pt idx="63">
                  <c:v>7.0410510685852756</c:v>
                </c:pt>
                <c:pt idx="64">
                  <c:v>8.1784569587492708</c:v>
                </c:pt>
                <c:pt idx="65">
                  <c:v>10.330185701918721</c:v>
                </c:pt>
                <c:pt idx="66">
                  <c:v>10.636803468585541</c:v>
                </c:pt>
                <c:pt idx="67">
                  <c:v>11.142110168585262</c:v>
                </c:pt>
                <c:pt idx="68">
                  <c:v>11.90848386858552</c:v>
                </c:pt>
                <c:pt idx="69">
                  <c:v>12.9800914685854</c:v>
                </c:pt>
                <c:pt idx="70">
                  <c:v>14.003430068585361</c:v>
                </c:pt>
                <c:pt idx="71">
                  <c:v>15.0192351685857</c:v>
                </c:pt>
                <c:pt idx="72">
                  <c:v>16.081875368585631</c:v>
                </c:pt>
                <c:pt idx="73">
                  <c:v>16.8314250001646</c:v>
                </c:pt>
                <c:pt idx="74">
                  <c:v>20.288768118585089</c:v>
                </c:pt>
                <c:pt idx="75">
                  <c:v>21.392028968585532</c:v>
                </c:pt>
                <c:pt idx="76">
                  <c:v>22.64116406858524</c:v>
                </c:pt>
                <c:pt idx="77">
                  <c:v>23.799741568585972</c:v>
                </c:pt>
                <c:pt idx="78">
                  <c:v>24.65732126858461</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20.183055768585518</c:v>
                </c:pt>
                <c:pt idx="88">
                  <c:v>18.169077980829982</c:v>
                </c:pt>
                <c:pt idx="89">
                  <c:v>14.303233668585356</c:v>
                </c:pt>
                <c:pt idx="90">
                  <c:v>11.078376968585868</c:v>
                </c:pt>
                <c:pt idx="91">
                  <c:v>8.6818581220100395</c:v>
                </c:pt>
                <c:pt idx="92">
                  <c:v>0.16425570191860567</c:v>
                </c:pt>
                <c:pt idx="93">
                  <c:v>-0.44866163141459475</c:v>
                </c:pt>
                <c:pt idx="94">
                  <c:v>-0.94829876543529679</c:v>
                </c:pt>
                <c:pt idx="95">
                  <c:v>-1.4244842314146098</c:v>
                </c:pt>
                <c:pt idx="96">
                  <c:v>-1.78469193141477</c:v>
                </c:pt>
                <c:pt idx="97">
                  <c:v>-1.6478871314147796</c:v>
                </c:pt>
                <c:pt idx="98">
                  <c:v>-1.2221462314143838</c:v>
                </c:pt>
                <c:pt idx="99">
                  <c:v>-0.80694747756830265</c:v>
                </c:pt>
                <c:pt idx="100">
                  <c:v>1.6197919912269896</c:v>
                </c:pt>
                <c:pt idx="101">
                  <c:v>2.3935855685858352</c:v>
                </c:pt>
                <c:pt idx="102">
                  <c:v>3.4245589685853202</c:v>
                </c:pt>
                <c:pt idx="103">
                  <c:v>4.6243107685855254</c:v>
                </c:pt>
                <c:pt idx="104">
                  <c:v>6.1086330685855756</c:v>
                </c:pt>
                <c:pt idx="105">
                  <c:v>8.2817442053200505</c:v>
                </c:pt>
                <c:pt idx="106">
                  <c:v>10.712486172933454</c:v>
                </c:pt>
                <c:pt idx="107">
                  <c:v>23.358782368585526</c:v>
                </c:pt>
                <c:pt idx="108">
                  <c:v>24.759220468585525</c:v>
                </c:pt>
                <c:pt idx="109">
                  <c:v>26.085132868585617</c:v>
                </c:pt>
                <c:pt idx="110">
                  <c:v>26.496306668585213</c:v>
                </c:pt>
                <c:pt idx="111">
                  <c:v>28.031079468586196</c:v>
                </c:pt>
                <c:pt idx="112">
                  <c:v>28.962839068585268</c:v>
                </c:pt>
                <c:pt idx="113">
                  <c:v>29.299158768585144</c:v>
                </c:pt>
                <c:pt idx="114">
                  <c:v>29.294423201918889</c:v>
                </c:pt>
                <c:pt idx="115">
                  <c:v>22.725327837335705</c:v>
                </c:pt>
                <c:pt idx="116">
                  <c:v>20.639940651413738</c:v>
                </c:pt>
                <c:pt idx="117">
                  <c:v>18.414308768585091</c:v>
                </c:pt>
                <c:pt idx="118">
                  <c:v>15.750271468585368</c:v>
                </c:pt>
                <c:pt idx="119">
                  <c:v>12.862214368585601</c:v>
                </c:pt>
                <c:pt idx="120">
                  <c:v>10.099769568585351</c:v>
                </c:pt>
                <c:pt idx="121">
                  <c:v>6.7166294685856824</c:v>
                </c:pt>
                <c:pt idx="122">
                  <c:v>4.5321162875045644</c:v>
                </c:pt>
                <c:pt idx="123">
                  <c:v>-3.5318279091922427</c:v>
                </c:pt>
                <c:pt idx="124">
                  <c:v>-4.4377914314143831</c:v>
                </c:pt>
                <c:pt idx="125">
                  <c:v>-5.0442901314142894</c:v>
                </c:pt>
                <c:pt idx="126">
                  <c:v>-5.1932410314146278</c:v>
                </c:pt>
                <c:pt idx="127">
                  <c:v>-4.8702194314146237</c:v>
                </c:pt>
                <c:pt idx="128">
                  <c:v>-4.5402549314141414</c:v>
                </c:pt>
                <c:pt idx="129">
                  <c:v>-3.8172817803506272</c:v>
                </c:pt>
                <c:pt idx="130">
                  <c:v>-5.1502631414550235E-2</c:v>
                </c:pt>
                <c:pt idx="131">
                  <c:v>0.68835706858557555</c:v>
                </c:pt>
                <c:pt idx="132">
                  <c:v>2.1879156685851822</c:v>
                </c:pt>
                <c:pt idx="133">
                  <c:v>4.1880378325030385</c:v>
                </c:pt>
                <c:pt idx="134">
                  <c:v>5.9958172685855384</c:v>
                </c:pt>
                <c:pt idx="135">
                  <c:v>7.6848832685855637</c:v>
                </c:pt>
                <c:pt idx="136">
                  <c:v>10.040598368585464</c:v>
                </c:pt>
                <c:pt idx="137">
                  <c:v>12.751131836670609</c:v>
                </c:pt>
                <c:pt idx="138">
                  <c:v>14.504252368585483</c:v>
                </c:pt>
                <c:pt idx="139">
                  <c:v>24.772520614199486</c:v>
                </c:pt>
                <c:pt idx="140">
                  <c:v>24.936249868585058</c:v>
                </c:pt>
                <c:pt idx="141">
                  <c:v>24.183026468585286</c:v>
                </c:pt>
                <c:pt idx="142">
                  <c:v>22.715871668585791</c:v>
                </c:pt>
                <c:pt idx="143">
                  <c:v>20.543113000164873</c:v>
                </c:pt>
                <c:pt idx="144">
                  <c:v>17.618037968585693</c:v>
                </c:pt>
                <c:pt idx="145">
                  <c:v>14.721505479696543</c:v>
                </c:pt>
                <c:pt idx="146">
                  <c:v>5.6417611185853724</c:v>
                </c:pt>
                <c:pt idx="147">
                  <c:v>4.3153380685852767</c:v>
                </c:pt>
                <c:pt idx="148">
                  <c:v>1.9309697685856264</c:v>
                </c:pt>
                <c:pt idx="149">
                  <c:v>-0.34676463141447356</c:v>
                </c:pt>
                <c:pt idx="150">
                  <c:v>-2.0059338314146515</c:v>
                </c:pt>
                <c:pt idx="151">
                  <c:v>-3.3592539532535066</c:v>
                </c:pt>
                <c:pt idx="152">
                  <c:v>-5.18005202701878</c:v>
                </c:pt>
                <c:pt idx="153">
                  <c:v>-4.9116075238878771</c:v>
                </c:pt>
                <c:pt idx="154">
                  <c:v>-4.3793716314145241</c:v>
                </c:pt>
                <c:pt idx="155">
                  <c:v>-3.6411282314145836</c:v>
                </c:pt>
                <c:pt idx="156">
                  <c:v>-3.0604168314144289</c:v>
                </c:pt>
                <c:pt idx="157">
                  <c:v>-2.7504889579453082</c:v>
                </c:pt>
                <c:pt idx="158">
                  <c:v>0.51152236858531674</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26.335361762524478</c:v>
                </c:pt>
                <c:pt idx="169">
                  <c:v>26.868112468585743</c:v>
                </c:pt>
                <c:pt idx="170">
                  <c:v>26.579025268585511</c:v>
                </c:pt>
                <c:pt idx="171">
                  <c:v>26.170038468585435</c:v>
                </c:pt>
                <c:pt idx="172">
                  <c:v>25.667871468584821</c:v>
                </c:pt>
                <c:pt idx="173">
                  <c:v>24.955096307978998</c:v>
                </c:pt>
                <c:pt idx="174">
                  <c:v>23.873721868585406</c:v>
                </c:pt>
                <c:pt idx="175">
                  <c:v>16.352059972751796</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-0.87292993141436304</c:v>
                </c:pt>
                <c:pt idx="188">
                  <c:v>0.19572086858484283</c:v>
                </c:pt>
                <c:pt idx="189">
                  <c:v>1.8491374685850843</c:v>
                </c:pt>
                <c:pt idx="190">
                  <c:v>3.274434368585295</c:v>
                </c:pt>
                <c:pt idx="191">
                  <c:v>4.2970583685854562</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34.93433236858548</c:v>
                </c:pt>
                <c:pt idx="200">
                  <c:v>35.705920868585999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28.993192368585628</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-6.7816276314144899</c:v>
                </c:pt>
                <c:pt idx="218">
                  <c:v>-8.1537785787828501</c:v>
                </c:pt>
                <c:pt idx="219">
                  <c:v>-10.233983131414945</c:v>
                </c:pt>
                <c:pt idx="220">
                  <c:v>-11.318967031414545</c:v>
                </c:pt>
                <c:pt idx="221">
                  <c:v>-11.682345631414861</c:v>
                </c:pt>
                <c:pt idx="222">
                  <c:v>-11.731738431414406</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-3.9894368233338273</c:v>
                </c:pt>
                <c:pt idx="231">
                  <c:v>-2.0594465897481555</c:v>
                </c:pt>
                <c:pt idx="232">
                  <c:v>8.3159005908075567</c:v>
                </c:pt>
                <c:pt idx="233">
                  <c:v>10.892980968585661</c:v>
                </c:pt>
                <c:pt idx="234">
                  <c:v>13.322321768585148</c:v>
                </c:pt>
                <c:pt idx="235">
                  <c:v>15.756211421216918</c:v>
                </c:pt>
                <c:pt idx="236">
                  <c:v>17.717975868585498</c:v>
                </c:pt>
                <c:pt idx="237">
                  <c:v>19.39892036858528</c:v>
                </c:pt>
                <c:pt idx="238">
                  <c:v>21.08616466858571</c:v>
                </c:pt>
                <c:pt idx="239">
                  <c:v>21.784791654299525</c:v>
                </c:pt>
                <c:pt idx="240">
                  <c:v>23.166995701918772</c:v>
                </c:pt>
                <c:pt idx="241">
                  <c:v>22.858415242148922</c:v>
                </c:pt>
                <c:pt idx="242">
                  <c:v>21.825299585080099</c:v>
                </c:pt>
                <c:pt idx="243">
                  <c:v>20.456561968585746</c:v>
                </c:pt>
                <c:pt idx="244">
                  <c:v>18.902162668585024</c:v>
                </c:pt>
                <c:pt idx="245">
                  <c:v>16.88756016858493</c:v>
                </c:pt>
                <c:pt idx="246">
                  <c:v>15.164885903938696</c:v>
                </c:pt>
                <c:pt idx="247">
                  <c:v>12.503539447236976</c:v>
                </c:pt>
                <c:pt idx="248">
                  <c:v>3.2525049326880122</c:v>
                </c:pt>
                <c:pt idx="249">
                  <c:v>0.71763886858515613</c:v>
                </c:pt>
                <c:pt idx="250">
                  <c:v>-2.2874284314144546</c:v>
                </c:pt>
                <c:pt idx="251">
                  <c:v>-5.1922872314142765</c:v>
                </c:pt>
                <c:pt idx="252">
                  <c:v>-7.1199253081818341</c:v>
                </c:pt>
                <c:pt idx="253">
                  <c:v>-8.7736142314145553</c:v>
                </c:pt>
                <c:pt idx="254">
                  <c:v>-9.1835470314145908</c:v>
                </c:pt>
                <c:pt idx="255">
                  <c:v>-9.0193537604470482</c:v>
                </c:pt>
                <c:pt idx="256">
                  <c:v>-4.4992272655607009</c:v>
                </c:pt>
                <c:pt idx="257">
                  <c:v>-2.2067858034576915</c:v>
                </c:pt>
                <c:pt idx="258">
                  <c:v>0.34880476858553788</c:v>
                </c:pt>
                <c:pt idx="259">
                  <c:v>3.078316868585341</c:v>
                </c:pt>
                <c:pt idx="260">
                  <c:v>5.3661020685855787</c:v>
                </c:pt>
                <c:pt idx="261">
                  <c:v>7.8753199685854245</c:v>
                </c:pt>
                <c:pt idx="262">
                  <c:v>9.7835633798208193</c:v>
                </c:pt>
                <c:pt idx="263">
                  <c:v>12.761909972752401</c:v>
                </c:pt>
                <c:pt idx="264">
                  <c:v>20.969665412063662</c:v>
                </c:pt>
                <c:pt idx="265">
                  <c:v>23.13398866858558</c:v>
                </c:pt>
                <c:pt idx="266">
                  <c:v>24.813233368585216</c:v>
                </c:pt>
                <c:pt idx="267">
                  <c:v>26.271918219649155</c:v>
                </c:pt>
                <c:pt idx="268">
                  <c:v>27.330436268585416</c:v>
                </c:pt>
                <c:pt idx="269">
                  <c:v>27.674541268585493</c:v>
                </c:pt>
                <c:pt idx="270">
                  <c:v>27.026829368585233</c:v>
                </c:pt>
                <c:pt idx="271">
                  <c:v>26.128458668585488</c:v>
                </c:pt>
                <c:pt idx="272">
                  <c:v>25.344485701918735</c:v>
                </c:pt>
                <c:pt idx="273">
                  <c:v>20.460240989275235</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-14.015438831414038</c:v>
                </c:pt>
                <c:pt idx="286">
                  <c:v>-13.288677831414347</c:v>
                </c:pt>
                <c:pt idx="287">
                  <c:v>-11.880122831414425</c:v>
                </c:pt>
                <c:pt idx="288">
                  <c:v>-10.495050863737621</c:v>
                </c:pt>
                <c:pt idx="289">
                  <c:v>-8.8393312677777516</c:v>
                </c:pt>
                <c:pt idx="290">
                  <c:v>-3.156665323722033</c:v>
                </c:pt>
                <c:pt idx="291">
                  <c:v>-0.28109593141452649</c:v>
                </c:pt>
                <c:pt idx="292">
                  <c:v>2.579596568585278</c:v>
                </c:pt>
                <c:pt idx="293">
                  <c:v>5.9942938903245411</c:v>
                </c:pt>
                <c:pt idx="294">
                  <c:v>9.4579009685857205</c:v>
                </c:pt>
                <c:pt idx="295">
                  <c:v>13.119449968585323</c:v>
                </c:pt>
                <c:pt idx="296">
                  <c:v>16.581127768585372</c:v>
                </c:pt>
                <c:pt idx="297">
                  <c:v>20.097739315953923</c:v>
                </c:pt>
                <c:pt idx="298">
                  <c:v>25.598011968585425</c:v>
                </c:pt>
                <c:pt idx="299">
                  <c:v>25.829416768584863</c:v>
                </c:pt>
                <c:pt idx="300">
                  <c:v>25.590885168585608</c:v>
                </c:pt>
                <c:pt idx="301">
                  <c:v>24.816748468585288</c:v>
                </c:pt>
                <c:pt idx="302">
                  <c:v>22.990721968585337</c:v>
                </c:pt>
                <c:pt idx="303">
                  <c:v>20.063934287777418</c:v>
                </c:pt>
                <c:pt idx="304">
                  <c:v>16.682739759889536</c:v>
                </c:pt>
                <c:pt idx="305">
                  <c:v>12.315995068585249</c:v>
                </c:pt>
                <c:pt idx="306">
                  <c:v>10.203472368585452</c:v>
                </c:pt>
                <c:pt idx="307">
                  <c:v>-0.68183963141466164</c:v>
                </c:pt>
                <c:pt idx="308">
                  <c:v>-3.3002404314143927</c:v>
                </c:pt>
                <c:pt idx="309">
                  <c:v>-4.9463914314141606</c:v>
                </c:pt>
                <c:pt idx="310">
                  <c:v>-6.7028249314149999</c:v>
                </c:pt>
                <c:pt idx="311">
                  <c:v>-9.500019247575878</c:v>
                </c:pt>
                <c:pt idx="312">
                  <c:v>-12.079324931414178</c:v>
                </c:pt>
                <c:pt idx="313">
                  <c:v>-14.504088431414671</c:v>
                </c:pt>
                <c:pt idx="314">
                  <c:v>-16.037520562449046</c:v>
                </c:pt>
                <c:pt idx="315">
                  <c:v>-20.408947401529531</c:v>
                </c:pt>
                <c:pt idx="316">
                  <c:v>-17.425478641515841</c:v>
                </c:pt>
                <c:pt idx="317">
                  <c:v>-14.443132631414855</c:v>
                </c:pt>
                <c:pt idx="318">
                  <c:v>-11.670131431414561</c:v>
                </c:pt>
                <c:pt idx="319">
                  <c:v>-8.6604797314148385</c:v>
                </c:pt>
                <c:pt idx="320">
                  <c:v>-7.0981134208882253</c:v>
                </c:pt>
                <c:pt idx="321">
                  <c:v>3.7979921799062182</c:v>
                </c:pt>
                <c:pt idx="322">
                  <c:v>7.1298155685852738</c:v>
                </c:pt>
                <c:pt idx="323">
                  <c:v>11.241866712019823</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c:v>
                </c:pt>
                <c:pt idx="350">
                  <c:v>0.23441776858545929</c:v>
                </c:pt>
                <c:pt idx="351">
                  <c:v>1.8270004685852121</c:v>
                </c:pt>
                <c:pt idx="352">
                  <c:v>2.8104385685850417</c:v>
                </c:pt>
                <c:pt idx="353">
                  <c:v>3.0108368685852298</c:v>
                </c:pt>
                <c:pt idx="354">
                  <c:v>3.466230348383661</c:v>
                </c:pt>
                <c:pt idx="355">
                  <c:v>4.0368428685859641</c:v>
                </c:pt>
                <c:pt idx="356">
                  <c:v>4.6568923685853285</c:v>
                </c:pt>
                <c:pt idx="357">
                  <c:v>6.9870820560852849</c:v>
                </c:pt>
                <c:pt idx="358">
                  <c:v>6.7295469685851765</c:v>
                </c:pt>
                <c:pt idx="359">
                  <c:v>6.5466001685851012</c:v>
                </c:pt>
                <c:pt idx="360">
                  <c:v>6.4377065175212485</c:v>
                </c:pt>
                <c:pt idx="361">
                  <c:v>6.3866068685854351</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5.2505595685855209</c:v>
                </c:pt>
                <c:pt idx="370">
                  <c:v>5.2193718685851556</c:v>
                </c:pt>
                <c:pt idx="371">
                  <c:v>5.2163408632086004</c:v>
                </c:pt>
                <c:pt idx="372">
                  <c:v>5.2084166542998274</c:v>
                </c:pt>
                <c:pt idx="373">
                  <c:v>5.1674771185854524</c:v>
                </c:pt>
                <c:pt idx="374">
                  <c:v>5.1716629685852382</c:v>
                </c:pt>
                <c:pt idx="375">
                  <c:v>5.1708964685854655</c:v>
                </c:pt>
                <c:pt idx="376">
                  <c:v>5.1694618635345506</c:v>
                </c:pt>
                <c:pt idx="377">
                  <c:v>5.1692985685855932</c:v>
                </c:pt>
                <c:pt idx="378">
                  <c:v>5.1732015685853545</c:v>
                </c:pt>
                <c:pt idx="379">
                  <c:v>5.2023512685859181</c:v>
                </c:pt>
                <c:pt idx="380">
                  <c:v>5.2714292685855213</c:v>
                </c:pt>
                <c:pt idx="381">
                  <c:v>5.3196483685854465</c:v>
                </c:pt>
                <c:pt idx="382">
                  <c:v>6.4871808931755615</c:v>
                </c:pt>
                <c:pt idx="383">
                  <c:v>6.5244963685852833</c:v>
                </c:pt>
                <c:pt idx="384">
                  <c:v>6.5378808685854786</c:v>
                </c:pt>
                <c:pt idx="385">
                  <c:v>6.549879868584938</c:v>
                </c:pt>
                <c:pt idx="386">
                  <c:v>6.5617869685850119</c:v>
                </c:pt>
                <c:pt idx="387">
                  <c:v>6.5653808534336946</c:v>
                </c:pt>
                <c:pt idx="388">
                  <c:v>6.024083468585502</c:v>
                </c:pt>
                <c:pt idx="389">
                  <c:v>5.3785978685861675</c:v>
                </c:pt>
                <c:pt idx="390">
                  <c:v>4.9627314251890908</c:v>
                </c:pt>
                <c:pt idx="391">
                  <c:v>4.9166667164115134</c:v>
                </c:pt>
                <c:pt idx="392">
                  <c:v>4.9235576685853788</c:v>
                </c:pt>
                <c:pt idx="393">
                  <c:v>4.9344650001642334</c:v>
                </c:pt>
                <c:pt idx="394">
                  <c:v>4.9438240685850063</c:v>
                </c:pt>
                <c:pt idx="395">
                  <c:v>4.9471705685851921</c:v>
                </c:pt>
                <c:pt idx="396">
                  <c:v>4.9507457685852065</c:v>
                </c:pt>
                <c:pt idx="397">
                  <c:v>4.9531329746461239</c:v>
                </c:pt>
                <c:pt idx="398">
                  <c:v>4.958074768585905</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4.9875346685853907</c:v>
                </c:pt>
                <c:pt idx="407">
                  <c:v>4.9871401685853272</c:v>
                </c:pt>
                <c:pt idx="408">
                  <c:v>4.9866150958579434</c:v>
                </c:pt>
                <c:pt idx="409">
                  <c:v>4.9879091685853165</c:v>
                </c:pt>
                <c:pt idx="410">
                  <c:v>4.9890571685857736</c:v>
                </c:pt>
                <c:pt idx="411">
                  <c:v>4.9915069685855045</c:v>
                </c:pt>
                <c:pt idx="412">
                  <c:v>4.9927855685856448</c:v>
                </c:pt>
                <c:pt idx="413">
                  <c:v>4.99347166858559</c:v>
                </c:pt>
                <c:pt idx="414">
                  <c:v>4.9949069338027385</c:v>
                </c:pt>
                <c:pt idx="415">
                  <c:v>4.9957404685853959</c:v>
                </c:pt>
                <c:pt idx="416">
                  <c:v>4.9967525958577594</c:v>
                </c:pt>
                <c:pt idx="417">
                  <c:v>5.0016660156442514</c:v>
                </c:pt>
                <c:pt idx="418">
                  <c:v>5.0027934685852671</c:v>
                </c:pt>
                <c:pt idx="419">
                  <c:v>5.0041198153937865</c:v>
                </c:pt>
                <c:pt idx="420">
                  <c:v>5.0054597685851405</c:v>
                </c:pt>
                <c:pt idx="421">
                  <c:v>5.0067081685854316</c:v>
                </c:pt>
                <c:pt idx="422">
                  <c:v>5.0078538685854133</c:v>
                </c:pt>
                <c:pt idx="423">
                  <c:v>5.0088603277689705</c:v>
                </c:pt>
                <c:pt idx="424">
                  <c:v>5.0100323685858346</c:v>
                </c:pt>
                <c:pt idx="425">
                  <c:v>5.0108677852520325</c:v>
                </c:pt>
                <c:pt idx="426">
                  <c:v>5.0136182019190443</c:v>
                </c:pt>
                <c:pt idx="427">
                  <c:v>5.014511068585187</c:v>
                </c:pt>
                <c:pt idx="428">
                  <c:v>5.0155730685855842</c:v>
                </c:pt>
                <c:pt idx="429">
                  <c:v>5.0163508534337353</c:v>
                </c:pt>
                <c:pt idx="430">
                  <c:v>5.0176227685855785</c:v>
                </c:pt>
                <c:pt idx="431">
                  <c:v>5.019149968585694</c:v>
                </c:pt>
                <c:pt idx="432">
                  <c:v>5.0205931685851075</c:v>
                </c:pt>
                <c:pt idx="433">
                  <c:v>5.0221455685849632</c:v>
                </c:pt>
                <c:pt idx="434">
                  <c:v>5.0235262816287465</c:v>
                </c:pt>
                <c:pt idx="435">
                  <c:v>5.0292923685854145</c:v>
                </c:pt>
                <c:pt idx="436">
                  <c:v>5.0301138685857749</c:v>
                </c:pt>
                <c:pt idx="437">
                  <c:v>5.0316184685858794</c:v>
                </c:pt>
                <c:pt idx="438">
                  <c:v>5.0327472685854726</c:v>
                </c:pt>
                <c:pt idx="439">
                  <c:v>5.0339307685853845</c:v>
                </c:pt>
                <c:pt idx="440">
                  <c:v>5.0350542164112007</c:v>
                </c:pt>
                <c:pt idx="441">
                  <c:v>5.03628966858561</c:v>
                </c:pt>
                <c:pt idx="442">
                  <c:v>5.0374547685851816</c:v>
                </c:pt>
                <c:pt idx="443">
                  <c:v>5.0383747215268073</c:v>
                </c:pt>
                <c:pt idx="444">
                  <c:v>5.044094368585486</c:v>
                </c:pt>
                <c:pt idx="445">
                  <c:v>5.0451245191229104</c:v>
                </c:pt>
                <c:pt idx="446">
                  <c:v>5.0473098685857858</c:v>
                </c:pt>
                <c:pt idx="447">
                  <c:v>5.0494828685856463</c:v>
                </c:pt>
                <c:pt idx="448">
                  <c:v>5.0513532685848901</c:v>
                </c:pt>
                <c:pt idx="449">
                  <c:v>5.0535251685855131</c:v>
                </c:pt>
                <c:pt idx="450">
                  <c:v>5.0550060049489076</c:v>
                </c:pt>
                <c:pt idx="451">
                  <c:v>5.0561899217767765</c:v>
                </c:pt>
                <c:pt idx="452">
                  <c:v>5.0621197296969207</c:v>
                </c:pt>
                <c:pt idx="453">
                  <c:v>5.0641012685852544</c:v>
                </c:pt>
                <c:pt idx="454">
                  <c:v>5.0658575685858898</c:v>
                </c:pt>
                <c:pt idx="455">
                  <c:v>5.0684680068834069</c:v>
                </c:pt>
                <c:pt idx="456">
                  <c:v>5.0704338685848294</c:v>
                </c:pt>
                <c:pt idx="457">
                  <c:v>5.0723139685852745</c:v>
                </c:pt>
                <c:pt idx="458">
                  <c:v>5.0738655685854654</c:v>
                </c:pt>
                <c:pt idx="459">
                  <c:v>5.0751292503054</c:v>
                </c:pt>
                <c:pt idx="460">
                  <c:v>5.0762468130298801</c:v>
                </c:pt>
                <c:pt idx="461">
                  <c:v>5.0809523685856055</c:v>
                </c:pt>
                <c:pt idx="462">
                  <c:v>5.0828291685854285</c:v>
                </c:pt>
                <c:pt idx="463">
                  <c:v>5.0850118685856938</c:v>
                </c:pt>
                <c:pt idx="464">
                  <c:v>5.0862555685857345</c:v>
                </c:pt>
                <c:pt idx="465">
                  <c:v>5.0887921665646116</c:v>
                </c:pt>
                <c:pt idx="466">
                  <c:v>5.0906204685853851</c:v>
                </c:pt>
                <c:pt idx="467">
                  <c:v>5.092959168585427</c:v>
                </c:pt>
                <c:pt idx="468">
                  <c:v>5.0939672685856365</c:v>
                </c:pt>
                <c:pt idx="469">
                  <c:v>5.0958928787889635</c:v>
                </c:pt>
                <c:pt idx="470">
                  <c:v>5.0970877532008254</c:v>
                </c:pt>
                <c:pt idx="471">
                  <c:v>5.1019468583811065</c:v>
                </c:pt>
                <c:pt idx="472">
                  <c:v>5.1034309685854247</c:v>
                </c:pt>
                <c:pt idx="473">
                  <c:v>5.1047640685853297</c:v>
                </c:pt>
                <c:pt idx="474">
                  <c:v>5.1064996685853545</c:v>
                </c:pt>
                <c:pt idx="475">
                  <c:v>5.1086040685852963</c:v>
                </c:pt>
                <c:pt idx="476">
                  <c:v>5.1103118635353963</c:v>
                </c:pt>
                <c:pt idx="477">
                  <c:v>5.1118686336456713</c:v>
                </c:pt>
                <c:pt idx="478">
                  <c:v>5.1171920315064767</c:v>
                </c:pt>
                <c:pt idx="479">
                  <c:v>5.1188693685854796</c:v>
                </c:pt>
                <c:pt idx="480">
                  <c:v>5.1208924685856845</c:v>
                </c:pt>
                <c:pt idx="481">
                  <c:v>5.1231560685853808</c:v>
                </c:pt>
                <c:pt idx="482">
                  <c:v>5.1246934796966555</c:v>
                </c:pt>
                <c:pt idx="483">
                  <c:v>5.1270406685856065</c:v>
                </c:pt>
                <c:pt idx="484">
                  <c:v>5.1288771685854622</c:v>
                </c:pt>
                <c:pt idx="485">
                  <c:v>5.1306828685853345</c:v>
                </c:pt>
                <c:pt idx="486">
                  <c:v>5.13177500016441</c:v>
                </c:pt>
                <c:pt idx="487">
                  <c:v>5.1395478373353365</c:v>
                </c:pt>
                <c:pt idx="488">
                  <c:v>5.1410394338025425</c:v>
                </c:pt>
                <c:pt idx="489">
                  <c:v>5.1432280685857705</c:v>
                </c:pt>
                <c:pt idx="490">
                  <c:v>5.1450327685848976</c:v>
                </c:pt>
                <c:pt idx="491">
                  <c:v>5.1476691685854945</c:v>
                </c:pt>
                <c:pt idx="492">
                  <c:v>5.1503946685854203</c:v>
                </c:pt>
                <c:pt idx="493">
                  <c:v>5.152225472033777</c:v>
                </c:pt>
                <c:pt idx="494">
                  <c:v>5.1579421054273284</c:v>
                </c:pt>
                <c:pt idx="495">
                  <c:v>5.1602591685857018</c:v>
                </c:pt>
                <c:pt idx="496">
                  <c:v>5.1627707685847355</c:v>
                </c:pt>
                <c:pt idx="497">
                  <c:v>5.1648771685853987</c:v>
                </c:pt>
                <c:pt idx="498">
                  <c:v>5.1671170685852283</c:v>
                </c:pt>
                <c:pt idx="499">
                  <c:v>5.1688915685854182</c:v>
                </c:pt>
                <c:pt idx="500">
                  <c:v>5.1705995728864353</c:v>
                </c:pt>
                <c:pt idx="501">
                  <c:v>5.1722876685857395</c:v>
                </c:pt>
                <c:pt idx="502">
                  <c:v>5.1732619140399434</c:v>
                </c:pt>
                <c:pt idx="503">
                  <c:v>5.1783096099644723</c:v>
                </c:pt>
                <c:pt idx="504">
                  <c:v>5.1790851685850079</c:v>
                </c:pt>
                <c:pt idx="505">
                  <c:v>5.1812775685850845</c:v>
                </c:pt>
                <c:pt idx="506">
                  <c:v>5.1827066685856407</c:v>
                </c:pt>
                <c:pt idx="507">
                  <c:v>5.1847528081456256</c:v>
                </c:pt>
                <c:pt idx="508">
                  <c:v>5.1862973685852705</c:v>
                </c:pt>
                <c:pt idx="509">
                  <c:v>5.1880048685853239</c:v>
                </c:pt>
                <c:pt idx="510">
                  <c:v>5.1896953988882188</c:v>
                </c:pt>
                <c:pt idx="511">
                  <c:v>5.1944446266494957</c:v>
                </c:pt>
                <c:pt idx="512">
                  <c:v>5.1955712461369696</c:v>
                </c:pt>
                <c:pt idx="513">
                  <c:v>5.1977625685855759</c:v>
                </c:pt>
                <c:pt idx="514">
                  <c:v>5.1996698685853318</c:v>
                </c:pt>
                <c:pt idx="515">
                  <c:v>5.2010364685850865</c:v>
                </c:pt>
                <c:pt idx="516">
                  <c:v>5.2023577685853946</c:v>
                </c:pt>
                <c:pt idx="517">
                  <c:v>5.2043247928281406</c:v>
                </c:pt>
                <c:pt idx="518">
                  <c:v>5.2053137019189704</c:v>
                </c:pt>
                <c:pt idx="519">
                  <c:v>5.2066729346234659</c:v>
                </c:pt>
                <c:pt idx="520">
                  <c:v>5.211975701918746</c:v>
                </c:pt>
                <c:pt idx="521">
                  <c:v>5.2136780685851392</c:v>
                </c:pt>
                <c:pt idx="522">
                  <c:v>5.2156449685853215</c:v>
                </c:pt>
                <c:pt idx="523">
                  <c:v>5.2175426685857378</c:v>
                </c:pt>
                <c:pt idx="524">
                  <c:v>5.2191689990209724</c:v>
                </c:pt>
                <c:pt idx="525">
                  <c:v>5.221271968585488</c:v>
                </c:pt>
                <c:pt idx="526">
                  <c:v>5.2230002685851726</c:v>
                </c:pt>
                <c:pt idx="527">
                  <c:v>5.2236523685854275</c:v>
                </c:pt>
                <c:pt idx="528">
                  <c:v>5.2287223685854132</c:v>
                </c:pt>
                <c:pt idx="529">
                  <c:v>5.2294294685854226</c:v>
                </c:pt>
                <c:pt idx="530">
                  <c:v>5.2313436685856471</c:v>
                </c:pt>
                <c:pt idx="531">
                  <c:v>5.2335210144186934</c:v>
                </c:pt>
                <c:pt idx="532">
                  <c:v>5.2351420560851949</c:v>
                </c:pt>
                <c:pt idx="533">
                  <c:v>5.23759736858546</c:v>
                </c:pt>
                <c:pt idx="534">
                  <c:v>5.23897496858587</c:v>
                </c:pt>
                <c:pt idx="535">
                  <c:v>5.2409319384777335</c:v>
                </c:pt>
                <c:pt idx="536">
                  <c:v>5.2466499157553965</c:v>
                </c:pt>
                <c:pt idx="537">
                  <c:v>5.2480424706264017</c:v>
                </c:pt>
                <c:pt idx="538">
                  <c:v>5.2500190685857469</c:v>
                </c:pt>
                <c:pt idx="539">
                  <c:v>5.2517255685854245</c:v>
                </c:pt>
                <c:pt idx="540">
                  <c:v>5.2531193685847057</c:v>
                </c:pt>
                <c:pt idx="541">
                  <c:v>5.2549730685854579</c:v>
                </c:pt>
                <c:pt idx="542">
                  <c:v>5.2567016685855066</c:v>
                </c:pt>
                <c:pt idx="543">
                  <c:v>5.2582926066807714</c:v>
                </c:pt>
                <c:pt idx="544">
                  <c:v>5.263408855071944</c:v>
                </c:pt>
                <c:pt idx="545">
                  <c:v>5.2647913685856942</c:v>
                </c:pt>
                <c:pt idx="546">
                  <c:v>5.2664308685856964</c:v>
                </c:pt>
                <c:pt idx="547">
                  <c:v>5.268023668585446</c:v>
                </c:pt>
                <c:pt idx="548">
                  <c:v>5.2696251066806923</c:v>
                </c:pt>
                <c:pt idx="549">
                  <c:v>5.2716930685852104</c:v>
                </c:pt>
                <c:pt idx="550">
                  <c:v>5.2735300685853908</c:v>
                </c:pt>
                <c:pt idx="551">
                  <c:v>5.2751209707361815</c:v>
                </c:pt>
                <c:pt idx="552">
                  <c:v>5.282777196171617</c:v>
                </c:pt>
                <c:pt idx="553">
                  <c:v>5.2847749196054696</c:v>
                </c:pt>
                <c:pt idx="554">
                  <c:v>5.2869594685854651</c:v>
                </c:pt>
                <c:pt idx="555">
                  <c:v>5.2886179685851396</c:v>
                </c:pt>
                <c:pt idx="556">
                  <c:v>5.2901452685853787</c:v>
                </c:pt>
                <c:pt idx="557">
                  <c:v>5.2919337685851957</c:v>
                </c:pt>
                <c:pt idx="558">
                  <c:v>5.2934028736351166</c:v>
                </c:pt>
                <c:pt idx="559">
                  <c:v>5.2944435161264787</c:v>
                </c:pt>
                <c:pt idx="560">
                  <c:v>5.2998259039390092</c:v>
                </c:pt>
                <c:pt idx="561">
                  <c:v>5.3016037685851733</c:v>
                </c:pt>
                <c:pt idx="562">
                  <c:v>5.303052768585478</c:v>
                </c:pt>
                <c:pt idx="563">
                  <c:v>5.3051618583807034</c:v>
                </c:pt>
                <c:pt idx="564">
                  <c:v>5.3066569685856395</c:v>
                </c:pt>
                <c:pt idx="565">
                  <c:v>5.3084691685853764</c:v>
                </c:pt>
                <c:pt idx="566">
                  <c:v>5.3098932381511901</c:v>
                </c:pt>
                <c:pt idx="567">
                  <c:v>5.3172479850238403</c:v>
                </c:pt>
                <c:pt idx="568">
                  <c:v>5.3185535930750945</c:v>
                </c:pt>
                <c:pt idx="569">
                  <c:v>5.3197397685851371</c:v>
                </c:pt>
                <c:pt idx="570">
                  <c:v>5.3217071685852542</c:v>
                </c:pt>
                <c:pt idx="571">
                  <c:v>5.3234231685858155</c:v>
                </c:pt>
                <c:pt idx="572">
                  <c:v>5.3249751685855742</c:v>
                </c:pt>
                <c:pt idx="573">
                  <c:v>5.3266118309510455</c:v>
                </c:pt>
                <c:pt idx="574">
                  <c:v>5.327352368585422</c:v>
                </c:pt>
                <c:pt idx="575">
                  <c:v>5.3317984341593077</c:v>
                </c:pt>
                <c:pt idx="576">
                  <c:v>5.3332547685858005</c:v>
                </c:pt>
                <c:pt idx="577">
                  <c:v>5.3347664685856699</c:v>
                </c:pt>
                <c:pt idx="578">
                  <c:v>5.3369334685854275</c:v>
                </c:pt>
                <c:pt idx="579">
                  <c:v>5.3383790731301914</c:v>
                </c:pt>
                <c:pt idx="580">
                  <c:v>5.3402629685858329</c:v>
                </c:pt>
                <c:pt idx="581">
                  <c:v>5.3422247685852007</c:v>
                </c:pt>
                <c:pt idx="582">
                  <c:v>5.3434797685853965</c:v>
                </c:pt>
                <c:pt idx="583">
                  <c:v>5.3450055828712495</c:v>
                </c:pt>
                <c:pt idx="584">
                  <c:v>5.3490823685854743</c:v>
                </c:pt>
                <c:pt idx="585">
                  <c:v>5.350073813029681</c:v>
                </c:pt>
                <c:pt idx="586">
                  <c:v>5.3516401685853481</c:v>
                </c:pt>
                <c:pt idx="587">
                  <c:v>5.3535801685856121</c:v>
                </c:pt>
                <c:pt idx="588">
                  <c:v>5.3547423685848941</c:v>
                </c:pt>
                <c:pt idx="589">
                  <c:v>5.3564170685854702</c:v>
                </c:pt>
                <c:pt idx="590">
                  <c:v>5.3578994094013552</c:v>
                </c:pt>
                <c:pt idx="591">
                  <c:v>5.3596786185857042</c:v>
                </c:pt>
                <c:pt idx="592">
                  <c:v>5.3656503395998385</c:v>
                </c:pt>
                <c:pt idx="593">
                  <c:v>5.3673367685853961</c:v>
                </c:pt>
                <c:pt idx="594">
                  <c:v>5.3687814685852127</c:v>
                </c:pt>
                <c:pt idx="595">
                  <c:v>5.3702245114424301</c:v>
                </c:pt>
                <c:pt idx="596">
                  <c:v>5.3715590685849435</c:v>
                </c:pt>
                <c:pt idx="597">
                  <c:v>5.3735467685855385</c:v>
                </c:pt>
                <c:pt idx="598">
                  <c:v>5.3752822685853046</c:v>
                </c:pt>
                <c:pt idx="599">
                  <c:v>5.3770742435853665</c:v>
                </c:pt>
                <c:pt idx="600">
                  <c:v>5.3823696762779081</c:v>
                </c:pt>
                <c:pt idx="601">
                  <c:v>5.3842962685856763</c:v>
                </c:pt>
                <c:pt idx="602">
                  <c:v>5.3857622685849975</c:v>
                </c:pt>
                <c:pt idx="603">
                  <c:v>5.3877758685855452</c:v>
                </c:pt>
                <c:pt idx="604">
                  <c:v>5.3895892053204895</c:v>
                </c:pt>
                <c:pt idx="605">
                  <c:v>5.3912173685850506</c:v>
                </c:pt>
                <c:pt idx="606">
                  <c:v>5.393192368585404</c:v>
                </c:pt>
                <c:pt idx="607">
                  <c:v>5.3944469685849867</c:v>
                </c:pt>
                <c:pt idx="608">
                  <c:v>5.3956305737136887</c:v>
                </c:pt>
                <c:pt idx="609">
                  <c:v>5.3999101810854455</c:v>
                </c:pt>
                <c:pt idx="610">
                  <c:v>5.4009772685852786</c:v>
                </c:pt>
                <c:pt idx="611">
                  <c:v>5.4024269685856545</c:v>
                </c:pt>
                <c:pt idx="612">
                  <c:v>5.40380826858582</c:v>
                </c:pt>
                <c:pt idx="613">
                  <c:v>5.4053997685852693</c:v>
                </c:pt>
                <c:pt idx="614">
                  <c:v>5.4071403277695955</c:v>
                </c:pt>
                <c:pt idx="615">
                  <c:v>5.4089825685852002</c:v>
                </c:pt>
                <c:pt idx="616">
                  <c:v>5.4108136685859458</c:v>
                </c:pt>
                <c:pt idx="617">
                  <c:v>5.4118942435855075</c:v>
                </c:pt>
                <c:pt idx="618">
                  <c:v>5.417614868585642</c:v>
                </c:pt>
                <c:pt idx="619">
                  <c:v>5.4190224685850836</c:v>
                </c:pt>
                <c:pt idx="620">
                  <c:v>5.4209733685852406</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c:v>
                </c:pt>
                <c:pt idx="630">
                  <c:v>5.4395371685855736</c:v>
                </c:pt>
                <c:pt idx="631">
                  <c:v>5.4412055685853744</c:v>
                </c:pt>
                <c:pt idx="632">
                  <c:v>5.4432787685855324</c:v>
                </c:pt>
                <c:pt idx="633">
                  <c:v>5.4448083685853277</c:v>
                </c:pt>
                <c:pt idx="634">
                  <c:v>5.4463230504038371</c:v>
                </c:pt>
                <c:pt idx="635">
                  <c:v>5.4519913559271513</c:v>
                </c:pt>
                <c:pt idx="636">
                  <c:v>5.4535032685852833</c:v>
                </c:pt>
                <c:pt idx="637">
                  <c:v>5.4551781685850775</c:v>
                </c:pt>
                <c:pt idx="638">
                  <c:v>5.457117168585456</c:v>
                </c:pt>
                <c:pt idx="639">
                  <c:v>5.4587910685850289</c:v>
                </c:pt>
                <c:pt idx="640">
                  <c:v>5.4602530828713913</c:v>
                </c:pt>
                <c:pt idx="641">
                  <c:v>5.4626768685854437</c:v>
                </c:pt>
                <c:pt idx="642">
                  <c:v>5.4642655685853496</c:v>
                </c:pt>
                <c:pt idx="643">
                  <c:v>5.4656751685853973</c:v>
                </c:pt>
                <c:pt idx="644">
                  <c:v>5.4703223685850872</c:v>
                </c:pt>
                <c:pt idx="645">
                  <c:v>5.4722208685855795</c:v>
                </c:pt>
                <c:pt idx="646">
                  <c:v>5.4748478685853055</c:v>
                </c:pt>
                <c:pt idx="647">
                  <c:v>5.4767292733468738</c:v>
                </c:pt>
                <c:pt idx="648">
                  <c:v>5.4792226685852023</c:v>
                </c:pt>
                <c:pt idx="649">
                  <c:v>5.4807879685852798</c:v>
                </c:pt>
                <c:pt idx="650">
                  <c:v>5.4820956685854334</c:v>
                </c:pt>
                <c:pt idx="651">
                  <c:v>5.4832108060856664</c:v>
                </c:pt>
                <c:pt idx="652">
                  <c:v>5.488540396754459</c:v>
                </c:pt>
                <c:pt idx="653">
                  <c:v>5.4901811314720854</c:v>
                </c:pt>
                <c:pt idx="654">
                  <c:v>5.4919591685858915</c:v>
                </c:pt>
                <c:pt idx="655">
                  <c:v>5.4935290685854845</c:v>
                </c:pt>
                <c:pt idx="656">
                  <c:v>5.4952112685845815</c:v>
                </c:pt>
                <c:pt idx="657">
                  <c:v>5.4960552685853408</c:v>
                </c:pt>
                <c:pt idx="658">
                  <c:v>5.499137318080173</c:v>
                </c:pt>
                <c:pt idx="659">
                  <c:v>5.5008485685854707</c:v>
                </c:pt>
                <c:pt idx="660">
                  <c:v>5.5018703685852897</c:v>
                </c:pt>
                <c:pt idx="661">
                  <c:v>5.5063818685852688</c:v>
                </c:pt>
                <c:pt idx="662">
                  <c:v>5.5073304685857956</c:v>
                </c:pt>
                <c:pt idx="663">
                  <c:v>5.5090607685849733</c:v>
                </c:pt>
                <c:pt idx="664">
                  <c:v>5.510289568585395</c:v>
                </c:pt>
                <c:pt idx="665">
                  <c:v>5.5118750430040304</c:v>
                </c:pt>
                <c:pt idx="666">
                  <c:v>5.5131203685858265</c:v>
                </c:pt>
                <c:pt idx="667">
                  <c:v>5.5145236685852383</c:v>
                </c:pt>
                <c:pt idx="668">
                  <c:v>5.5161278422696816</c:v>
                </c:pt>
                <c:pt idx="669">
                  <c:v>5.5217127767486005</c:v>
                </c:pt>
                <c:pt idx="670">
                  <c:v>5.5232935590619405</c:v>
                </c:pt>
                <c:pt idx="671">
                  <c:v>5.5253131685855745</c:v>
                </c:pt>
                <c:pt idx="672">
                  <c:v>5.5269445685859679</c:v>
                </c:pt>
                <c:pt idx="673">
                  <c:v>5.5285031685854769</c:v>
                </c:pt>
                <c:pt idx="674">
                  <c:v>5.5300036685852785</c:v>
                </c:pt>
                <c:pt idx="675">
                  <c:v>5.5314676685855062</c:v>
                </c:pt>
                <c:pt idx="676">
                  <c:v>5.5325102257282914</c:v>
                </c:pt>
                <c:pt idx="677">
                  <c:v>5.5369628337017094</c:v>
                </c:pt>
                <c:pt idx="678">
                  <c:v>5.5380518685852316</c:v>
                </c:pt>
                <c:pt idx="679">
                  <c:v>5.5397184685856073</c:v>
                </c:pt>
                <c:pt idx="680">
                  <c:v>5.5410046685852885</c:v>
                </c:pt>
                <c:pt idx="681">
                  <c:v>5.5429300685856369</c:v>
                </c:pt>
                <c:pt idx="682">
                  <c:v>5.5445544094017265</c:v>
                </c:pt>
                <c:pt idx="683">
                  <c:v>5.5457304584736136</c:v>
                </c:pt>
                <c:pt idx="684">
                  <c:v>5.5474108685851302</c:v>
                </c:pt>
                <c:pt idx="685">
                  <c:v>5.5512203050931559</c:v>
                </c:pt>
                <c:pt idx="686">
                  <c:v>5.5537255685857216</c:v>
                </c:pt>
                <c:pt idx="687">
                  <c:v>5.5553839685852653</c:v>
                </c:pt>
                <c:pt idx="688">
                  <c:v>5.5571437971568294</c:v>
                </c:pt>
                <c:pt idx="689">
                  <c:v>5.5588645685857641</c:v>
                </c:pt>
                <c:pt idx="690">
                  <c:v>5.5604817685855883</c:v>
                </c:pt>
                <c:pt idx="691">
                  <c:v>5.5621820685853942</c:v>
                </c:pt>
                <c:pt idx="692">
                  <c:v>5.5632675685855695</c:v>
                </c:pt>
                <c:pt idx="693">
                  <c:v>5.5640273685853607</c:v>
                </c:pt>
                <c:pt idx="694">
                  <c:v>5.5678073685853047</c:v>
                </c:pt>
                <c:pt idx="695">
                  <c:v>5.568586079925689</c:v>
                </c:pt>
                <c:pt idx="696">
                  <c:v>5.5698380685850033</c:v>
                </c:pt>
                <c:pt idx="697">
                  <c:v>5.5713100685852766</c:v>
                </c:pt>
                <c:pt idx="698">
                  <c:v>5.572575868585715</c:v>
                </c:pt>
                <c:pt idx="699">
                  <c:v>5.5742646685851716</c:v>
                </c:pt>
                <c:pt idx="700">
                  <c:v>5.5759433685855271</c:v>
                </c:pt>
                <c:pt idx="701">
                  <c:v>5.5775423685852346</c:v>
                </c:pt>
                <c:pt idx="702">
                  <c:v>5.5825188949011304</c:v>
                </c:pt>
                <c:pt idx="703">
                  <c:v>5.5839810685853877</c:v>
                </c:pt>
                <c:pt idx="704">
                  <c:v>5.5859046685849876</c:v>
                </c:pt>
                <c:pt idx="705">
                  <c:v>5.5873982685857886</c:v>
                </c:pt>
                <c:pt idx="706">
                  <c:v>5.5893542053198804</c:v>
                </c:pt>
                <c:pt idx="707">
                  <c:v>5.5917276685855342</c:v>
                </c:pt>
                <c:pt idx="708">
                  <c:v>5.5932795685851175</c:v>
                </c:pt>
                <c:pt idx="709">
                  <c:v>5.5944637019185421</c:v>
                </c:pt>
                <c:pt idx="710">
                  <c:v>5.6010472466335965</c:v>
                </c:pt>
                <c:pt idx="711">
                  <c:v>5.6028364685850542</c:v>
                </c:pt>
                <c:pt idx="712">
                  <c:v>5.6040926778643545</c:v>
                </c:pt>
                <c:pt idx="713">
                  <c:v>5.6058951685854455</c:v>
                </c:pt>
                <c:pt idx="714">
                  <c:v>5.6075694685853366</c:v>
                </c:pt>
                <c:pt idx="715">
                  <c:v>5.609251768585537</c:v>
                </c:pt>
                <c:pt idx="716">
                  <c:v>5.6108968366701815</c:v>
                </c:pt>
                <c:pt idx="717">
                  <c:v>5.6153279850239102</c:v>
                </c:pt>
                <c:pt idx="718">
                  <c:v>5.6167771108533913</c:v>
                </c:pt>
                <c:pt idx="719">
                  <c:v>5.6183398685851706</c:v>
                </c:pt>
                <c:pt idx="720">
                  <c:v>5.619454968585778</c:v>
                </c:pt>
                <c:pt idx="721">
                  <c:v>5.6212178685853971</c:v>
                </c:pt>
                <c:pt idx="722">
                  <c:v>5.6227430685853648</c:v>
                </c:pt>
                <c:pt idx="723">
                  <c:v>5.6244030685854183</c:v>
                </c:pt>
                <c:pt idx="724">
                  <c:v>5.6261948175651861</c:v>
                </c:pt>
                <c:pt idx="725">
                  <c:v>5.6272335450559616</c:v>
                </c:pt>
                <c:pt idx="726">
                  <c:v>5.6311908060855016</c:v>
                </c:pt>
                <c:pt idx="727">
                  <c:v>5.6322888685853671</c:v>
                </c:pt>
                <c:pt idx="728">
                  <c:v>5.6339253685852091</c:v>
                </c:pt>
                <c:pt idx="729">
                  <c:v>5.6353404685858237</c:v>
                </c:pt>
                <c:pt idx="730">
                  <c:v>5.6371055869763058</c:v>
                </c:pt>
                <c:pt idx="731">
                  <c:v>5.6387868685856715</c:v>
                </c:pt>
                <c:pt idx="732">
                  <c:v>5.6403028685851426</c:v>
                </c:pt>
                <c:pt idx="733">
                  <c:v>5.6414581685857055</c:v>
                </c:pt>
                <c:pt idx="734">
                  <c:v>5.6421223685853787</c:v>
                </c:pt>
                <c:pt idx="735">
                  <c:v>5.6459868130298796</c:v>
                </c:pt>
                <c:pt idx="736">
                  <c:v>5.6472225685858506</c:v>
                </c:pt>
                <c:pt idx="737">
                  <c:v>5.6487782869533163</c:v>
                </c:pt>
                <c:pt idx="738">
                  <c:v>5.6503891685850407</c:v>
                </c:pt>
                <c:pt idx="739">
                  <c:v>5.6521134685855783</c:v>
                </c:pt>
                <c:pt idx="740">
                  <c:v>5.653415068585268</c:v>
                </c:pt>
                <c:pt idx="741">
                  <c:v>5.6549209685855937</c:v>
                </c:pt>
                <c:pt idx="742">
                  <c:v>5.6560644094015684</c:v>
                </c:pt>
                <c:pt idx="743">
                  <c:v>5.6572989539511314</c:v>
                </c:pt>
                <c:pt idx="744">
                  <c:v>5.6611523685853671</c:v>
                </c:pt>
                <c:pt idx="745">
                  <c:v>5.6617827685852298</c:v>
                </c:pt>
                <c:pt idx="746">
                  <c:v>5.6634936685851605</c:v>
                </c:pt>
                <c:pt idx="747">
                  <c:v>5.6649451685848398</c:v>
                </c:pt>
                <c:pt idx="748">
                  <c:v>5.6662383685855415</c:v>
                </c:pt>
                <c:pt idx="749">
                  <c:v>5.6679301236877109</c:v>
                </c:pt>
                <c:pt idx="750">
                  <c:v>5.6695072685856749</c:v>
                </c:pt>
                <c:pt idx="751">
                  <c:v>5.6712959685850848</c:v>
                </c:pt>
                <c:pt idx="752">
                  <c:v>5.6720386542997545</c:v>
                </c:pt>
                <c:pt idx="753">
                  <c:v>5.6771723685853877</c:v>
                </c:pt>
                <c:pt idx="754">
                  <c:v>5.6776492685853075</c:v>
                </c:pt>
                <c:pt idx="755">
                  <c:v>5.6789042685852511</c:v>
                </c:pt>
                <c:pt idx="756">
                  <c:v>5.6798801005445734</c:v>
                </c:pt>
                <c:pt idx="757">
                  <c:v>5.6816233685852495</c:v>
                </c:pt>
                <c:pt idx="758">
                  <c:v>5.6827197685856365</c:v>
                </c:pt>
                <c:pt idx="759">
                  <c:v>5.6844300769187672</c:v>
                </c:pt>
                <c:pt idx="760">
                  <c:v>5.6887400229063161</c:v>
                </c:pt>
                <c:pt idx="761">
                  <c:v>5.689637626317861</c:v>
                </c:pt>
                <c:pt idx="762">
                  <c:v>5.6905668685852726</c:v>
                </c:pt>
                <c:pt idx="763">
                  <c:v>5.6917987685859055</c:v>
                </c:pt>
                <c:pt idx="764">
                  <c:v>5.6928512685855654</c:v>
                </c:pt>
                <c:pt idx="765">
                  <c:v>5.6944358685852174</c:v>
                </c:pt>
                <c:pt idx="766">
                  <c:v>5.6955721685853868</c:v>
                </c:pt>
                <c:pt idx="767">
                  <c:v>5.6971080828709075</c:v>
                </c:pt>
                <c:pt idx="768">
                  <c:v>5.6977701463631689</c:v>
                </c:pt>
                <c:pt idx="769">
                  <c:v>5.7012317336649092</c:v>
                </c:pt>
                <c:pt idx="770">
                  <c:v>5.7022576685855695</c:v>
                </c:pt>
                <c:pt idx="771">
                  <c:v>5.7036011685855383</c:v>
                </c:pt>
                <c:pt idx="772">
                  <c:v>5.7051238685857655</c:v>
                </c:pt>
                <c:pt idx="773">
                  <c:v>5.7063393788943904</c:v>
                </c:pt>
                <c:pt idx="774">
                  <c:v>5.7079475685857259</c:v>
                </c:pt>
                <c:pt idx="775">
                  <c:v>5.7090396685858451</c:v>
                </c:pt>
                <c:pt idx="776">
                  <c:v>5.7105794212171901</c:v>
                </c:pt>
                <c:pt idx="777">
                  <c:v>5.7149623685854216</c:v>
                </c:pt>
                <c:pt idx="778">
                  <c:v>5.7155660685853746</c:v>
                </c:pt>
                <c:pt idx="779">
                  <c:v>5.7167330902348423</c:v>
                </c:pt>
                <c:pt idx="780">
                  <c:v>5.7178981685857533</c:v>
                </c:pt>
                <c:pt idx="781">
                  <c:v>5.7189454685860275</c:v>
                </c:pt>
                <c:pt idx="782">
                  <c:v>5.7202370685856865</c:v>
                </c:pt>
                <c:pt idx="783">
                  <c:v>5.7212942685854395</c:v>
                </c:pt>
                <c:pt idx="784">
                  <c:v>5.7224730207590397</c:v>
                </c:pt>
                <c:pt idx="785">
                  <c:v>5.7269409400139608</c:v>
                </c:pt>
                <c:pt idx="786">
                  <c:v>5.7280420685853075</c:v>
                </c:pt>
                <c:pt idx="787">
                  <c:v>5.7289668685851867</c:v>
                </c:pt>
                <c:pt idx="788">
                  <c:v>5.7304174685852489</c:v>
                </c:pt>
                <c:pt idx="789">
                  <c:v>5.7314359685847336</c:v>
                </c:pt>
                <c:pt idx="790">
                  <c:v>5.7328242053200293</c:v>
                </c:pt>
                <c:pt idx="791">
                  <c:v>5.7339317685849238</c:v>
                </c:pt>
                <c:pt idx="792">
                  <c:v>5.7349178422697387</c:v>
                </c:pt>
                <c:pt idx="793">
                  <c:v>5.738577303650473</c:v>
                </c:pt>
                <c:pt idx="794">
                  <c:v>5.739716468585371</c:v>
                </c:pt>
                <c:pt idx="795">
                  <c:v>5.7408880386885386</c:v>
                </c:pt>
                <c:pt idx="796">
                  <c:v>5.7423199685851642</c:v>
                </c:pt>
                <c:pt idx="797">
                  <c:v>5.7436765685848883</c:v>
                </c:pt>
                <c:pt idx="798">
                  <c:v>5.7451097685856896</c:v>
                </c:pt>
                <c:pt idx="799">
                  <c:v>5.7463252685852853</c:v>
                </c:pt>
                <c:pt idx="800">
                  <c:v>5.7472792053201509</c:v>
                </c:pt>
                <c:pt idx="801">
                  <c:v>5.7482723685855177</c:v>
                </c:pt>
                <c:pt idx="802">
                  <c:v>5.7539903473087888</c:v>
                </c:pt>
                <c:pt idx="803">
                  <c:v>5.7551393685851098</c:v>
                </c:pt>
                <c:pt idx="804">
                  <c:v>5.7560550685858658</c:v>
                </c:pt>
                <c:pt idx="805">
                  <c:v>5.7572502685851665</c:v>
                </c:pt>
                <c:pt idx="806">
                  <c:v>5.7583749459045794</c:v>
                </c:pt>
                <c:pt idx="807">
                  <c:v>5.7596313376573294</c:v>
                </c:pt>
                <c:pt idx="808">
                  <c:v>5.7633246413129342</c:v>
                </c:pt>
                <c:pt idx="809">
                  <c:v>5.7643400685851756</c:v>
                </c:pt>
                <c:pt idx="810">
                  <c:v>5.7655861685855703</c:v>
                </c:pt>
                <c:pt idx="811">
                  <c:v>5.7666678325030833</c:v>
                </c:pt>
                <c:pt idx="812">
                  <c:v>5.7681772685856467</c:v>
                </c:pt>
                <c:pt idx="813">
                  <c:v>5.7694770685853456</c:v>
                </c:pt>
                <c:pt idx="814">
                  <c:v>5.7705384685852481</c:v>
                </c:pt>
                <c:pt idx="815">
                  <c:v>5.7717914502178758</c:v>
                </c:pt>
                <c:pt idx="816">
                  <c:v>5.7759567685852788</c:v>
                </c:pt>
                <c:pt idx="817">
                  <c:v>5.7771432685855855</c:v>
                </c:pt>
                <c:pt idx="818">
                  <c:v>5.7782463685858403</c:v>
                </c:pt>
                <c:pt idx="819">
                  <c:v>5.7792869685854455</c:v>
                </c:pt>
                <c:pt idx="820">
                  <c:v>5.7807560685850605</c:v>
                </c:pt>
                <c:pt idx="821">
                  <c:v>5.7822172665447766</c:v>
                </c:pt>
                <c:pt idx="822">
                  <c:v>5.7833129685850055</c:v>
                </c:pt>
                <c:pt idx="823">
                  <c:v>5.7846937816289845</c:v>
                </c:pt>
                <c:pt idx="824">
                  <c:v>5.788188493585281</c:v>
                </c:pt>
                <c:pt idx="825">
                  <c:v>5.7893077685851182</c:v>
                </c:pt>
                <c:pt idx="826">
                  <c:v>5.7906456685857455</c:v>
                </c:pt>
                <c:pt idx="827">
                  <c:v>5.7915731185853074</c:v>
                </c:pt>
                <c:pt idx="828">
                  <c:v>5.7930464685853877</c:v>
                </c:pt>
                <c:pt idx="829">
                  <c:v>5.7941006685853731</c:v>
                </c:pt>
                <c:pt idx="830">
                  <c:v>5.7954239685851805</c:v>
                </c:pt>
                <c:pt idx="831">
                  <c:v>5.7965034685855272</c:v>
                </c:pt>
                <c:pt idx="832">
                  <c:v>5.7970523685853665</c:v>
                </c:pt>
                <c:pt idx="833">
                  <c:v>5.8009429935855374</c:v>
                </c:pt>
                <c:pt idx="834">
                  <c:v>5.8017618366702806</c:v>
                </c:pt>
                <c:pt idx="835">
                  <c:v>5.803383568585506</c:v>
                </c:pt>
                <c:pt idx="836">
                  <c:v>5.8044703685856245</c:v>
                </c:pt>
                <c:pt idx="837">
                  <c:v>5.8059052685851462</c:v>
                </c:pt>
                <c:pt idx="838">
                  <c:v>5.8073208685855242</c:v>
                </c:pt>
                <c:pt idx="839">
                  <c:v>5.8082685685852855</c:v>
                </c:pt>
                <c:pt idx="840">
                  <c:v>5.8097931498353024</c:v>
                </c:pt>
                <c:pt idx="841">
                  <c:v>5.8132223685854045</c:v>
                </c:pt>
                <c:pt idx="842">
                  <c:v>5.8136640685858785</c:v>
                </c:pt>
                <c:pt idx="843">
                  <c:v>5.8150067685854214</c:v>
                </c:pt>
                <c:pt idx="844">
                  <c:v>5.8159823685858241</c:v>
                </c:pt>
                <c:pt idx="845">
                  <c:v>5.8171589685856002</c:v>
                </c:pt>
                <c:pt idx="846">
                  <c:v>5.8181130685854283</c:v>
                </c:pt>
                <c:pt idx="847">
                  <c:v>5.8194818531216157</c:v>
                </c:pt>
                <c:pt idx="848">
                  <c:v>5.8207959685857986</c:v>
                </c:pt>
                <c:pt idx="849">
                  <c:v>5.8213223685854745</c:v>
                </c:pt>
                <c:pt idx="850">
                  <c:v>5.8254780352522317</c:v>
                </c:pt>
                <c:pt idx="851">
                  <c:v>5.8264050958588474</c:v>
                </c:pt>
                <c:pt idx="852">
                  <c:v>5.8279025685853254</c:v>
                </c:pt>
                <c:pt idx="853">
                  <c:v>5.8288022685857186</c:v>
                </c:pt>
                <c:pt idx="854">
                  <c:v>5.8300593073606874</c:v>
                </c:pt>
                <c:pt idx="855">
                  <c:v>5.8311805685850686</c:v>
                </c:pt>
                <c:pt idx="856">
                  <c:v>5.8322536685852864</c:v>
                </c:pt>
                <c:pt idx="857">
                  <c:v>5.8335102685851954</c:v>
                </c:pt>
                <c:pt idx="858">
                  <c:v>5.8344638685856145</c:v>
                </c:pt>
                <c:pt idx="859">
                  <c:v>5.8381787435856314</c:v>
                </c:pt>
                <c:pt idx="860">
                  <c:v>5.8393120527959042</c:v>
                </c:pt>
                <c:pt idx="861">
                  <c:v>5.8406097685859351</c:v>
                </c:pt>
                <c:pt idx="862">
                  <c:v>5.8415972685855904</c:v>
                </c:pt>
                <c:pt idx="863">
                  <c:v>5.8429246685850522</c:v>
                </c:pt>
                <c:pt idx="864">
                  <c:v>5.8441517685853359</c:v>
                </c:pt>
                <c:pt idx="865">
                  <c:v>5.8452441758140194</c:v>
                </c:pt>
                <c:pt idx="866">
                  <c:v>5.8490950001641639</c:v>
                </c:pt>
                <c:pt idx="867">
                  <c:v>5.8500322685856689</c:v>
                </c:pt>
                <c:pt idx="868">
                  <c:v>5.8511113685850678</c:v>
                </c:pt>
                <c:pt idx="869">
                  <c:v>5.8519870685851245</c:v>
                </c:pt>
                <c:pt idx="870">
                  <c:v>5.8522372685851645</c:v>
                </c:pt>
                <c:pt idx="871">
                  <c:v>5.8536003685856155</c:v>
                </c:pt>
                <c:pt idx="872">
                  <c:v>5.855198451059394</c:v>
                </c:pt>
                <c:pt idx="873">
                  <c:v>5.8563639777807595</c:v>
                </c:pt>
                <c:pt idx="874">
                  <c:v>5.860154537259965</c:v>
                </c:pt>
                <c:pt idx="875">
                  <c:v>5.8611883685852604</c:v>
                </c:pt>
                <c:pt idx="876">
                  <c:v>5.8623539685852366</c:v>
                </c:pt>
                <c:pt idx="877">
                  <c:v>5.8635566984822889</c:v>
                </c:pt>
                <c:pt idx="878">
                  <c:v>5.8646097685845717</c:v>
                </c:pt>
                <c:pt idx="879">
                  <c:v>5.8656337685856785</c:v>
                </c:pt>
                <c:pt idx="880">
                  <c:v>5.8667674685854765</c:v>
                </c:pt>
                <c:pt idx="881">
                  <c:v>5.8675790685853721</c:v>
                </c:pt>
                <c:pt idx="882">
                  <c:v>5.8682223685854096</c:v>
                </c:pt>
                <c:pt idx="883">
                  <c:v>5.8715256038795633</c:v>
                </c:pt>
                <c:pt idx="884">
                  <c:v>5.872327007761001</c:v>
                </c:pt>
                <c:pt idx="885">
                  <c:v>5.8736728685860955</c:v>
                </c:pt>
                <c:pt idx="886">
                  <c:v>5.8747714685852142</c:v>
                </c:pt>
                <c:pt idx="887">
                  <c:v>5.8759249685853687</c:v>
                </c:pt>
                <c:pt idx="888">
                  <c:v>5.8773477685852669</c:v>
                </c:pt>
                <c:pt idx="889">
                  <c:v>5.8784933685862626</c:v>
                </c:pt>
                <c:pt idx="890">
                  <c:v>5.8800536185858165</c:v>
                </c:pt>
                <c:pt idx="891">
                  <c:v>5.8806650958582871</c:v>
                </c:pt>
                <c:pt idx="892">
                  <c:v>5.8849345908076351</c:v>
                </c:pt>
                <c:pt idx="893">
                  <c:v>5.8853699685860335</c:v>
                </c:pt>
                <c:pt idx="894">
                  <c:v>5.886549468585784</c:v>
                </c:pt>
                <c:pt idx="895">
                  <c:v>5.8875344685859456</c:v>
                </c:pt>
                <c:pt idx="896">
                  <c:v>5.8886591685856189</c:v>
                </c:pt>
                <c:pt idx="897">
                  <c:v>5.8898872139461274</c:v>
                </c:pt>
                <c:pt idx="898">
                  <c:v>5.8910062685854383</c:v>
                </c:pt>
                <c:pt idx="899">
                  <c:v>5.892050268585189</c:v>
                </c:pt>
                <c:pt idx="900">
                  <c:v>5.8925509400139662</c:v>
                </c:pt>
                <c:pt idx="901">
                  <c:v>5.8962280504037734</c:v>
                </c:pt>
                <c:pt idx="902">
                  <c:v>5.8971435685855349</c:v>
                </c:pt>
                <c:pt idx="903">
                  <c:v>5.8985141685855007</c:v>
                </c:pt>
                <c:pt idx="904">
                  <c:v>5.8997406160080601</c:v>
                </c:pt>
                <c:pt idx="905">
                  <c:v>5.9006999685856982</c:v>
                </c:pt>
                <c:pt idx="906">
                  <c:v>5.9018631685852014</c:v>
                </c:pt>
                <c:pt idx="907">
                  <c:v>5.9029344685852161</c:v>
                </c:pt>
                <c:pt idx="908">
                  <c:v>5.9038762971568559</c:v>
                </c:pt>
                <c:pt idx="909">
                  <c:v>5.9080805081200785</c:v>
                </c:pt>
                <c:pt idx="910">
                  <c:v>5.9095258685855496</c:v>
                </c:pt>
                <c:pt idx="911">
                  <c:v>5.9108947685853215</c:v>
                </c:pt>
                <c:pt idx="912">
                  <c:v>5.9124681685858178</c:v>
                </c:pt>
                <c:pt idx="913">
                  <c:v>5.9134209685848464</c:v>
                </c:pt>
                <c:pt idx="914">
                  <c:v>5.9151706685855245</c:v>
                </c:pt>
                <c:pt idx="915">
                  <c:v>5.9165566984823528</c:v>
                </c:pt>
                <c:pt idx="916">
                  <c:v>5.9176255685860069</c:v>
                </c:pt>
                <c:pt idx="917">
                  <c:v>5.9181114383526525</c:v>
                </c:pt>
                <c:pt idx="918">
                  <c:v>5.9215770352519854</c:v>
                </c:pt>
                <c:pt idx="919">
                  <c:v>5.9225330685855537</c:v>
                </c:pt>
                <c:pt idx="920">
                  <c:v>5.9237084685858719</c:v>
                </c:pt>
                <c:pt idx="921">
                  <c:v>5.9248647685853939</c:v>
                </c:pt>
                <c:pt idx="922">
                  <c:v>5.9262887603378118</c:v>
                </c:pt>
                <c:pt idx="923">
                  <c:v>5.9274176685858633</c:v>
                </c:pt>
                <c:pt idx="924">
                  <c:v>5.9290249685850656</c:v>
                </c:pt>
                <c:pt idx="925">
                  <c:v>5.9299713685863455</c:v>
                </c:pt>
                <c:pt idx="926">
                  <c:v>5.9307753097617883</c:v>
                </c:pt>
                <c:pt idx="927">
                  <c:v>5.9344210642374406</c:v>
                </c:pt>
                <c:pt idx="928">
                  <c:v>5.9351134685856692</c:v>
                </c:pt>
                <c:pt idx="929">
                  <c:v>5.9361076810856934</c:v>
                </c:pt>
                <c:pt idx="930">
                  <c:v>5.9374818685855688</c:v>
                </c:pt>
                <c:pt idx="931">
                  <c:v>5.9388107685854346</c:v>
                </c:pt>
                <c:pt idx="932">
                  <c:v>5.9403711685856884</c:v>
                </c:pt>
                <c:pt idx="933">
                  <c:v>5.9419103685851375</c:v>
                </c:pt>
                <c:pt idx="934">
                  <c:v>5.943376615161208</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5.9562276932607308</c:v>
                </c:pt>
                <c:pt idx="944">
                  <c:v>5.9594981750370994</c:v>
                </c:pt>
                <c:pt idx="945">
                  <c:v>5.9602882685858365</c:v>
                </c:pt>
                <c:pt idx="946">
                  <c:v>5.9616531685851584</c:v>
                </c:pt>
                <c:pt idx="947">
                  <c:v>5.9629474201316413</c:v>
                </c:pt>
                <c:pt idx="948">
                  <c:v>5.9642567685854742</c:v>
                </c:pt>
                <c:pt idx="949">
                  <c:v>5.9655914685852265</c:v>
                </c:pt>
                <c:pt idx="950">
                  <c:v>5.9667741685854665</c:v>
                </c:pt>
                <c:pt idx="951">
                  <c:v>5.9678313685858999</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5.9856785049490453</c:v>
                </c:pt>
                <c:pt idx="962">
                  <c:v>5.9870070685852355</c:v>
                </c:pt>
                <c:pt idx="963">
                  <c:v>5.9880756685854655</c:v>
                </c:pt>
                <c:pt idx="964">
                  <c:v>5.9893711027627079</c:v>
                </c:pt>
                <c:pt idx="965">
                  <c:v>5.9905846685853161</c:v>
                </c:pt>
                <c:pt idx="966">
                  <c:v>5.9921955685854265</c:v>
                </c:pt>
                <c:pt idx="967">
                  <c:v>5.9933181132660884</c:v>
                </c:pt>
                <c:pt idx="968">
                  <c:v>5.9974108617358848</c:v>
                </c:pt>
                <c:pt idx="969">
                  <c:v>5.9985793685851405</c:v>
                </c:pt>
                <c:pt idx="970">
                  <c:v>6.0000332964203977</c:v>
                </c:pt>
                <c:pt idx="971">
                  <c:v>6.0015747685856775</c:v>
                </c:pt>
                <c:pt idx="972">
                  <c:v>6.0027961685854079</c:v>
                </c:pt>
                <c:pt idx="973">
                  <c:v>6.0041135685852334</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6.0150472685853682</c:v>
                </c:pt>
                <c:pt idx="982">
                  <c:v>6.0163184510594885</c:v>
                </c:pt>
                <c:pt idx="983">
                  <c:v>6.0174300685855542</c:v>
                </c:pt>
                <c:pt idx="984">
                  <c:v>6.0183295908076531</c:v>
                </c:pt>
                <c:pt idx="985">
                  <c:v>6.0221407896380725</c:v>
                </c:pt>
                <c:pt idx="986">
                  <c:v>6.0226925685856365</c:v>
                </c:pt>
                <c:pt idx="987">
                  <c:v>6.0241593685854511</c:v>
                </c:pt>
                <c:pt idx="988">
                  <c:v>6.0256745685857664</c:v>
                </c:pt>
                <c:pt idx="989">
                  <c:v>6.0269941211623888</c:v>
                </c:pt>
                <c:pt idx="990">
                  <c:v>6.0286178685857355</c:v>
                </c:pt>
                <c:pt idx="991">
                  <c:v>6.0300127685855642</c:v>
                </c:pt>
                <c:pt idx="992">
                  <c:v>6.0312686185855808</c:v>
                </c:pt>
                <c:pt idx="993">
                  <c:v>6.0350334796963381</c:v>
                </c:pt>
                <c:pt idx="994">
                  <c:v>6.036046468586008</c:v>
                </c:pt>
                <c:pt idx="995">
                  <c:v>6.0370294571930714</c:v>
                </c:pt>
                <c:pt idx="996">
                  <c:v>6.0383342685850643</c:v>
                </c:pt>
                <c:pt idx="997">
                  <c:v>6.0392543685858975</c:v>
                </c:pt>
                <c:pt idx="998">
                  <c:v>6.0407321685853654</c:v>
                </c:pt>
                <c:pt idx="999">
                  <c:v>6.0417436685858803</c:v>
                </c:pt>
                <c:pt idx="1000">
                  <c:v>6.0429135114427615</c:v>
                </c:pt>
                <c:pt idx="1001">
                  <c:v>6.0473004845274714</c:v>
                </c:pt>
                <c:pt idx="1002">
                  <c:v>6.04895826858513</c:v>
                </c:pt>
                <c:pt idx="1003">
                  <c:v>6.0502571685854081</c:v>
                </c:pt>
                <c:pt idx="1004">
                  <c:v>6.051466368585821</c:v>
                </c:pt>
                <c:pt idx="1005">
                  <c:v>6.0524124685858345</c:v>
                </c:pt>
                <c:pt idx="1006">
                  <c:v>6.0535828685854023</c:v>
                </c:pt>
                <c:pt idx="1007">
                  <c:v>6.0548972139458845</c:v>
                </c:pt>
                <c:pt idx="1008">
                  <c:v>6.0560556612681609</c:v>
                </c:pt>
                <c:pt idx="1009">
                  <c:v>6.0617097215266771</c:v>
                </c:pt>
                <c:pt idx="1010">
                  <c:v>6.0622141685851751</c:v>
                </c:pt>
                <c:pt idx="1011">
                  <c:v>6.0634145685854035</c:v>
                </c:pt>
                <c:pt idx="1012">
                  <c:v>6.0644323685854085</c:v>
                </c:pt>
                <c:pt idx="1013">
                  <c:v>6.0655374201319932</c:v>
                </c:pt>
                <c:pt idx="1014">
                  <c:v>6.0665836685854488</c:v>
                </c:pt>
                <c:pt idx="1015">
                  <c:v>6.0675755685855863</c:v>
                </c:pt>
                <c:pt idx="1016">
                  <c:v>6.0684159685853789</c:v>
                </c:pt>
                <c:pt idx="1017">
                  <c:v>6.0721023685854369</c:v>
                </c:pt>
                <c:pt idx="1018">
                  <c:v>6.0725702685854754</c:v>
                </c:pt>
                <c:pt idx="1019">
                  <c:v>6.0742377685850855</c:v>
                </c:pt>
                <c:pt idx="1020">
                  <c:v>6.0757097644190194</c:v>
                </c:pt>
                <c:pt idx="1021">
                  <c:v>6.0769710685851948</c:v>
                </c:pt>
                <c:pt idx="1022">
                  <c:v>6.0779289685856455</c:v>
                </c:pt>
                <c:pt idx="1023">
                  <c:v>6.0794220685856004</c:v>
                </c:pt>
                <c:pt idx="1024">
                  <c:v>6.0803175685850865</c:v>
                </c:pt>
                <c:pt idx="1025">
                  <c:v>6.080856832870964</c:v>
                </c:pt>
                <c:pt idx="1026">
                  <c:v>6.0859661616891154</c:v>
                </c:pt>
                <c:pt idx="1027">
                  <c:v>6.0871621685852375</c:v>
                </c:pt>
                <c:pt idx="1028">
                  <c:v>6.0882932685855309</c:v>
                </c:pt>
                <c:pt idx="1029">
                  <c:v>6.0893143685854048</c:v>
                </c:pt>
                <c:pt idx="1030">
                  <c:v>6.0904664685857082</c:v>
                </c:pt>
                <c:pt idx="1031">
                  <c:v>6.0912772139459577</c:v>
                </c:pt>
                <c:pt idx="1032">
                  <c:v>6.0918635450560314</c:v>
                </c:pt>
                <c:pt idx="1033">
                  <c:v>6.0980223685854797</c:v>
                </c:pt>
                <c:pt idx="1034">
                  <c:v>6.0986004685856443</c:v>
                </c:pt>
                <c:pt idx="1035">
                  <c:v>6.0998509685858879</c:v>
                </c:pt>
                <c:pt idx="1036">
                  <c:v>6.1009508685856373</c:v>
                </c:pt>
                <c:pt idx="1037">
                  <c:v>6.1022213685856865</c:v>
                </c:pt>
                <c:pt idx="1038">
                  <c:v>6.1030824727520354</c:v>
                </c:pt>
                <c:pt idx="1039">
                  <c:v>6.1037280828710703</c:v>
                </c:pt>
                <c:pt idx="1040">
                  <c:v>6.1069417971570061</c:v>
                </c:pt>
                <c:pt idx="1041">
                  <c:v>6.1082363685855645</c:v>
                </c:pt>
                <c:pt idx="1042">
                  <c:v>6.1091535685846026</c:v>
                </c:pt>
                <c:pt idx="1043">
                  <c:v>6.1107350685855968</c:v>
                </c:pt>
                <c:pt idx="1044">
                  <c:v>6.1123088685857256</c:v>
                </c:pt>
                <c:pt idx="1045">
                  <c:v>6.1133194819871193</c:v>
                </c:pt>
                <c:pt idx="1046">
                  <c:v>6.1147147685853112</c:v>
                </c:pt>
                <c:pt idx="1047">
                  <c:v>6.1157823685861246</c:v>
                </c:pt>
                <c:pt idx="1048">
                  <c:v>6.1164063685853858</c:v>
                </c:pt>
                <c:pt idx="1049">
                  <c:v>6.1191561921147724</c:v>
                </c:pt>
                <c:pt idx="1050">
                  <c:v>6.1199282685857366</c:v>
                </c:pt>
                <c:pt idx="1051">
                  <c:v>6.1209945560854484</c:v>
                </c:pt>
                <c:pt idx="1052">
                  <c:v>6.1221590685855167</c:v>
                </c:pt>
                <c:pt idx="1053">
                  <c:v>6.1230008685854997</c:v>
                </c:pt>
                <c:pt idx="1054">
                  <c:v>6.1240499685853802</c:v>
                </c:pt>
                <c:pt idx="1055">
                  <c:v>6.125148768585972</c:v>
                </c:pt>
                <c:pt idx="1056">
                  <c:v>6.1259988634307687</c:v>
                </c:pt>
                <c:pt idx="1057">
                  <c:v>6.1300597759927404</c:v>
                </c:pt>
                <c:pt idx="1058">
                  <c:v>6.1308742685860125</c:v>
                </c:pt>
                <c:pt idx="1059">
                  <c:v>6.132390268585258</c:v>
                </c:pt>
                <c:pt idx="1060">
                  <c:v>6.1338853685856645</c:v>
                </c:pt>
                <c:pt idx="1061">
                  <c:v>6.1351162685860388</c:v>
                </c:pt>
                <c:pt idx="1062">
                  <c:v>6.1361808820987065</c:v>
                </c:pt>
                <c:pt idx="1063">
                  <c:v>6.1372698685856477</c:v>
                </c:pt>
                <c:pt idx="1064">
                  <c:v>6.1386137685857545</c:v>
                </c:pt>
                <c:pt idx="1065">
                  <c:v>6.139375095858183</c:v>
                </c:pt>
                <c:pt idx="1066">
                  <c:v>6.1420989400142076</c:v>
                </c:pt>
                <c:pt idx="1067">
                  <c:v>6.1426661685854445</c:v>
                </c:pt>
                <c:pt idx="1068">
                  <c:v>6.1437424685854145</c:v>
                </c:pt>
                <c:pt idx="1069">
                  <c:v>6.1447718531217745</c:v>
                </c:pt>
                <c:pt idx="1070">
                  <c:v>6.145736568585499</c:v>
                </c:pt>
                <c:pt idx="1071">
                  <c:v>6.1470130685854647</c:v>
                </c:pt>
                <c:pt idx="1072">
                  <c:v>6.1481611685853315</c:v>
                </c:pt>
                <c:pt idx="1073">
                  <c:v>6.1493938269189945</c:v>
                </c:pt>
                <c:pt idx="1074">
                  <c:v>6.1532780828709583</c:v>
                </c:pt>
                <c:pt idx="1075">
                  <c:v>6.1544282685851996</c:v>
                </c:pt>
                <c:pt idx="1076">
                  <c:v>6.1557360685853286</c:v>
                </c:pt>
                <c:pt idx="1077">
                  <c:v>6.1571177685855183</c:v>
                </c:pt>
                <c:pt idx="1078">
                  <c:v>6.1583116685855561</c:v>
                </c:pt>
                <c:pt idx="1079">
                  <c:v>6.1595253894190725</c:v>
                </c:pt>
                <c:pt idx="1080">
                  <c:v>6.1607124685851362</c:v>
                </c:pt>
                <c:pt idx="1081">
                  <c:v>6.1619488521016725</c:v>
                </c:pt>
                <c:pt idx="1082">
                  <c:v>6.1649863192028542</c:v>
                </c:pt>
                <c:pt idx="1083">
                  <c:v>6.1660298685853849</c:v>
                </c:pt>
                <c:pt idx="1084">
                  <c:v>6.1670715685853512</c:v>
                </c:pt>
                <c:pt idx="1085">
                  <c:v>6.1683574727520778</c:v>
                </c:pt>
                <c:pt idx="1086">
                  <c:v>6.1694207685854385</c:v>
                </c:pt>
                <c:pt idx="1087">
                  <c:v>6.170242468585414</c:v>
                </c:pt>
                <c:pt idx="1088">
                  <c:v>6.1715929685852355</c:v>
                </c:pt>
                <c:pt idx="1089">
                  <c:v>6.1724624772806624</c:v>
                </c:pt>
                <c:pt idx="1090">
                  <c:v>6.1730292435854155</c:v>
                </c:pt>
                <c:pt idx="1091">
                  <c:v>6.1764223685854205</c:v>
                </c:pt>
                <c:pt idx="1092">
                  <c:v>6.1771753685853765</c:v>
                </c:pt>
                <c:pt idx="1093">
                  <c:v>6.1784823685852066</c:v>
                </c:pt>
                <c:pt idx="1094">
                  <c:v>6.1794273685853875</c:v>
                </c:pt>
                <c:pt idx="1095">
                  <c:v>6.1805465685854939</c:v>
                </c:pt>
                <c:pt idx="1096">
                  <c:v>6.1813021246829534</c:v>
                </c:pt>
                <c:pt idx="1097">
                  <c:v>6.1824334685854314</c:v>
                </c:pt>
                <c:pt idx="1098">
                  <c:v>6.1832995778872881</c:v>
                </c:pt>
                <c:pt idx="1099">
                  <c:v>6.1870261781098295</c:v>
                </c:pt>
                <c:pt idx="1100">
                  <c:v>6.18799686858579</c:v>
                </c:pt>
                <c:pt idx="1101">
                  <c:v>6.1891946366266151</c:v>
                </c:pt>
                <c:pt idx="1102">
                  <c:v>6.1902347685856958</c:v>
                </c:pt>
                <c:pt idx="1103">
                  <c:v>6.19149586858543</c:v>
                </c:pt>
                <c:pt idx="1104">
                  <c:v>6.1926467685856466</c:v>
                </c:pt>
                <c:pt idx="1105">
                  <c:v>6.1938050685853865</c:v>
                </c:pt>
                <c:pt idx="1106">
                  <c:v>6.1946185450565316</c:v>
                </c:pt>
                <c:pt idx="1107">
                  <c:v>6.1954681132663874</c:v>
                </c:pt>
                <c:pt idx="1108">
                  <c:v>6.1997818601109902</c:v>
                </c:pt>
                <c:pt idx="1109">
                  <c:v>6.2005977685852871</c:v>
                </c:pt>
                <c:pt idx="1110">
                  <c:v>6.2016350685855866</c:v>
                </c:pt>
                <c:pt idx="1111">
                  <c:v>6.2028201463630381</c:v>
                </c:pt>
                <c:pt idx="1112">
                  <c:v>6.2040861888099945</c:v>
                </c:pt>
                <c:pt idx="1113">
                  <c:v>6.205437468585278</c:v>
                </c:pt>
                <c:pt idx="1114">
                  <c:v>6.2065246918174495</c:v>
                </c:pt>
                <c:pt idx="1115">
                  <c:v>6.2071107019187455</c:v>
                </c:pt>
                <c:pt idx="1116">
                  <c:v>6.2104566969436092</c:v>
                </c:pt>
                <c:pt idx="1117">
                  <c:v>6.2114164685851945</c:v>
                </c:pt>
                <c:pt idx="1118">
                  <c:v>6.2129946602522086</c:v>
                </c:pt>
                <c:pt idx="1119">
                  <c:v>6.2143306685854283</c:v>
                </c:pt>
                <c:pt idx="1120">
                  <c:v>6.2157054685855675</c:v>
                </c:pt>
                <c:pt idx="1121">
                  <c:v>6.2168689685854073</c:v>
                </c:pt>
                <c:pt idx="1122">
                  <c:v>6.2180626810852724</c:v>
                </c:pt>
                <c:pt idx="1123">
                  <c:v>6.2192985848018649</c:v>
                </c:pt>
                <c:pt idx="1124">
                  <c:v>6.2229417685853763</c:v>
                </c:pt>
                <c:pt idx="1125">
                  <c:v>6.2240194685857073</c:v>
                </c:pt>
                <c:pt idx="1126">
                  <c:v>6.225418168585354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6.2414622644186259</c:v>
                </c:pt>
                <c:pt idx="1140">
                  <c:v>6.2421825685853998</c:v>
                </c:pt>
                <c:pt idx="1141">
                  <c:v>6.2430801463633117</c:v>
                </c:pt>
                <c:pt idx="1142">
                  <c:v>6.2459859400140765</c:v>
                </c:pt>
                <c:pt idx="1143">
                  <c:v>6.2466505685857356</c:v>
                </c:pt>
                <c:pt idx="1144">
                  <c:v>6.2478142685857749</c:v>
                </c:pt>
                <c:pt idx="1145">
                  <c:v>6.2489026685854645</c:v>
                </c:pt>
                <c:pt idx="1146">
                  <c:v>6.2501974727520784</c:v>
                </c:pt>
                <c:pt idx="1147">
                  <c:v>6.2511131685856896</c:v>
                </c:pt>
                <c:pt idx="1148">
                  <c:v>6.252477468585667</c:v>
                </c:pt>
                <c:pt idx="1149">
                  <c:v>6.2535312685859585</c:v>
                </c:pt>
                <c:pt idx="1150">
                  <c:v>6.254094868585355</c:v>
                </c:pt>
                <c:pt idx="1151">
                  <c:v>6.2566423685854176</c:v>
                </c:pt>
                <c:pt idx="1152">
                  <c:v>6.257565297878446</c:v>
                </c:pt>
                <c:pt idx="1153">
                  <c:v>6.2583775769178445</c:v>
                </c:pt>
                <c:pt idx="1154">
                  <c:v>6.2591050685852014</c:v>
                </c:pt>
                <c:pt idx="1155">
                  <c:v>6.2606301685853065</c:v>
                </c:pt>
                <c:pt idx="1156">
                  <c:v>6.2617866685853345</c:v>
                </c:pt>
                <c:pt idx="1157">
                  <c:v>6.2630916685857345</c:v>
                </c:pt>
                <c:pt idx="1158">
                  <c:v>6.2641740180703254</c:v>
                </c:pt>
                <c:pt idx="1159">
                  <c:v>6.264942368585424</c:v>
                </c:pt>
                <c:pt idx="1160">
                  <c:v>6.2678761843744324</c:v>
                </c:pt>
                <c:pt idx="1161">
                  <c:v>6.268716168585688</c:v>
                </c:pt>
                <c:pt idx="1162">
                  <c:v>6.2699246685855341</c:v>
                </c:pt>
                <c:pt idx="1163">
                  <c:v>6.2710801685858115</c:v>
                </c:pt>
                <c:pt idx="1164">
                  <c:v>6.2722134685852895</c:v>
                </c:pt>
                <c:pt idx="1165">
                  <c:v>6.2731407019187104</c:v>
                </c:pt>
                <c:pt idx="1166">
                  <c:v>6.2744246685856666</c:v>
                </c:pt>
                <c:pt idx="1167">
                  <c:v>6.2754238739616666</c:v>
                </c:pt>
                <c:pt idx="1168">
                  <c:v>6.2794891542998501</c:v>
                </c:pt>
                <c:pt idx="1169">
                  <c:v>6.2805183685857227</c:v>
                </c:pt>
                <c:pt idx="1170">
                  <c:v>6.2815289685854099</c:v>
                </c:pt>
                <c:pt idx="1171">
                  <c:v>6.2825470560856145</c:v>
                </c:pt>
                <c:pt idx="1172">
                  <c:v>6.2837100685852114</c:v>
                </c:pt>
                <c:pt idx="1173">
                  <c:v>6.2846401685852271</c:v>
                </c:pt>
                <c:pt idx="1174">
                  <c:v>6.286032268585477</c:v>
                </c:pt>
                <c:pt idx="1175">
                  <c:v>6.286742011442553</c:v>
                </c:pt>
                <c:pt idx="1176">
                  <c:v>6.2900647685857045</c:v>
                </c:pt>
                <c:pt idx="1177">
                  <c:v>6.2908950769189032</c:v>
                </c:pt>
                <c:pt idx="1178">
                  <c:v>6.2919277685849835</c:v>
                </c:pt>
                <c:pt idx="1179">
                  <c:v>6.2931668685853364</c:v>
                </c:pt>
                <c:pt idx="1180">
                  <c:v>6.294421968585258</c:v>
                </c:pt>
                <c:pt idx="1181">
                  <c:v>6.2954055685848465</c:v>
                </c:pt>
                <c:pt idx="1182">
                  <c:v>6.2967397685857378</c:v>
                </c:pt>
                <c:pt idx="1183">
                  <c:v>6.2976334953464406</c:v>
                </c:pt>
                <c:pt idx="1184">
                  <c:v>6.2979530352520925</c:v>
                </c:pt>
                <c:pt idx="1185">
                  <c:v>6.3012039070469683</c:v>
                </c:pt>
                <c:pt idx="1186">
                  <c:v>6.3017451685852945</c:v>
                </c:pt>
                <c:pt idx="1187">
                  <c:v>6.302767168585504</c:v>
                </c:pt>
                <c:pt idx="1188">
                  <c:v>6.3037511685856895</c:v>
                </c:pt>
                <c:pt idx="1189">
                  <c:v>6.3049847215266377</c:v>
                </c:pt>
                <c:pt idx="1190">
                  <c:v>6.3058683685853865</c:v>
                </c:pt>
                <c:pt idx="1191">
                  <c:v>6.3071817685853899</c:v>
                </c:pt>
                <c:pt idx="1192">
                  <c:v>6.3081999772812285</c:v>
                </c:pt>
                <c:pt idx="1193">
                  <c:v>6.3118797456345677</c:v>
                </c:pt>
                <c:pt idx="1194">
                  <c:v>6.3128111685855384</c:v>
                </c:pt>
                <c:pt idx="1195">
                  <c:v>6.3138561059586404</c:v>
                </c:pt>
                <c:pt idx="1196">
                  <c:v>6.3147413269185835</c:v>
                </c:pt>
                <c:pt idx="1197">
                  <c:v>6.3161373685854807</c:v>
                </c:pt>
                <c:pt idx="1198">
                  <c:v>6.3171078685850741</c:v>
                </c:pt>
                <c:pt idx="1199">
                  <c:v>6.3181494685853865</c:v>
                </c:pt>
                <c:pt idx="1200">
                  <c:v>6.3188005685856847</c:v>
                </c:pt>
                <c:pt idx="1201">
                  <c:v>6.319757105427664</c:v>
                </c:pt>
                <c:pt idx="1202">
                  <c:v>6.3223459400141016</c:v>
                </c:pt>
                <c:pt idx="1203">
                  <c:v>6.322756768585462</c:v>
                </c:pt>
                <c:pt idx="1204">
                  <c:v>6.3239253685857157</c:v>
                </c:pt>
                <c:pt idx="1205">
                  <c:v>6.3251084685851966</c:v>
                </c:pt>
                <c:pt idx="1206">
                  <c:v>6.3259004685854112</c:v>
                </c:pt>
                <c:pt idx="1207">
                  <c:v>6.3270159685854281</c:v>
                </c:pt>
                <c:pt idx="1208">
                  <c:v>6.3279200769186952</c:v>
                </c:pt>
                <c:pt idx="1209">
                  <c:v>6.3289069140402745</c:v>
                </c:pt>
                <c:pt idx="1210">
                  <c:v>6.3320648685854621</c:v>
                </c:pt>
                <c:pt idx="1211">
                  <c:v>6.3332877685851505</c:v>
                </c:pt>
                <c:pt idx="1212">
                  <c:v>6.3344148685849788</c:v>
                </c:pt>
                <c:pt idx="1213">
                  <c:v>6.3357123685857477</c:v>
                </c:pt>
                <c:pt idx="1214">
                  <c:v>6.3369392435854532</c:v>
                </c:pt>
                <c:pt idx="1215">
                  <c:v>6.3379455685861776</c:v>
                </c:pt>
                <c:pt idx="1216">
                  <c:v>6.3394007685856337</c:v>
                </c:pt>
                <c:pt idx="1217">
                  <c:v>6.3404369685856077</c:v>
                </c:pt>
                <c:pt idx="1218">
                  <c:v>6.3409112574740938</c:v>
                </c:pt>
                <c:pt idx="1219">
                  <c:v>6.344311521127854</c:v>
                </c:pt>
                <c:pt idx="1220">
                  <c:v>6.3444723685850031</c:v>
                </c:pt>
                <c:pt idx="1221">
                  <c:v>6.3458945685853756</c:v>
                </c:pt>
                <c:pt idx="1222">
                  <c:v>6.346987368585415</c:v>
                </c:pt>
                <c:pt idx="1223">
                  <c:v>6.3477696685856841</c:v>
                </c:pt>
                <c:pt idx="1224">
                  <c:v>6.3488424685854286</c:v>
                </c:pt>
                <c:pt idx="1225">
                  <c:v>6.3496987227517501</c:v>
                </c:pt>
                <c:pt idx="1226">
                  <c:v>6.3503140666985596</c:v>
                </c:pt>
                <c:pt idx="1227">
                  <c:v>6.3529295685854033</c:v>
                </c:pt>
                <c:pt idx="1228">
                  <c:v>6.3538534685850481</c:v>
                </c:pt>
                <c:pt idx="1229">
                  <c:v>6.3548737685854348</c:v>
                </c:pt>
                <c:pt idx="1230">
                  <c:v>6.3557979685860477</c:v>
                </c:pt>
                <c:pt idx="1231">
                  <c:v>6.3566483426114502</c:v>
                </c:pt>
                <c:pt idx="1232">
                  <c:v>6.3573945560852305</c:v>
                </c:pt>
                <c:pt idx="1233">
                  <c:v>6.3586331685855395</c:v>
                </c:pt>
                <c:pt idx="1234">
                  <c:v>6.3595985685850618</c:v>
                </c:pt>
                <c:pt idx="1235">
                  <c:v>6.360102368585439</c:v>
                </c:pt>
                <c:pt idx="1236">
                  <c:v>6.3625181867673275</c:v>
                </c:pt>
                <c:pt idx="1237">
                  <c:v>6.3637933685853465</c:v>
                </c:pt>
                <c:pt idx="1238">
                  <c:v>6.3646932019185085</c:v>
                </c:pt>
                <c:pt idx="1239">
                  <c:v>6.3658798685853544</c:v>
                </c:pt>
                <c:pt idx="1240">
                  <c:v>6.3666451685857108</c:v>
                </c:pt>
                <c:pt idx="1241">
                  <c:v>6.3675949685854656</c:v>
                </c:pt>
                <c:pt idx="1242">
                  <c:v>6.3686451685857275</c:v>
                </c:pt>
                <c:pt idx="1243">
                  <c:v>6.3695695560858345</c:v>
                </c:pt>
                <c:pt idx="1244">
                  <c:v>6.3698623685851965</c:v>
                </c:pt>
                <c:pt idx="1245">
                  <c:v>6.3728601946725423</c:v>
                </c:pt>
                <c:pt idx="1246">
                  <c:v>6.3735634685858304</c:v>
                </c:pt>
                <c:pt idx="1247">
                  <c:v>6.3745894685854365</c:v>
                </c:pt>
                <c:pt idx="1248">
                  <c:v>6.3756325685851749</c:v>
                </c:pt>
                <c:pt idx="1249">
                  <c:v>6.3767031685855073</c:v>
                </c:pt>
                <c:pt idx="1250">
                  <c:v>6.3772227739908347</c:v>
                </c:pt>
                <c:pt idx="1251">
                  <c:v>6.3783625685851604</c:v>
                </c:pt>
                <c:pt idx="1252">
                  <c:v>6.3796708685854409</c:v>
                </c:pt>
                <c:pt idx="1253">
                  <c:v>6.3802479005001524</c:v>
                </c:pt>
                <c:pt idx="1254">
                  <c:v>6.3826523685855863</c:v>
                </c:pt>
                <c:pt idx="1255">
                  <c:v>6.3830529746457643</c:v>
                </c:pt>
                <c:pt idx="1256">
                  <c:v>6.3842270276763458</c:v>
                </c:pt>
                <c:pt idx="1257">
                  <c:v>6.3847885590617457</c:v>
                </c:pt>
                <c:pt idx="1258">
                  <c:v>6.3862110685854665</c:v>
                </c:pt>
                <c:pt idx="1259">
                  <c:v>6.3872283685854665</c:v>
                </c:pt>
                <c:pt idx="1260">
                  <c:v>6.3883480685856426</c:v>
                </c:pt>
                <c:pt idx="1261">
                  <c:v>6.3894742786979446</c:v>
                </c:pt>
                <c:pt idx="1262">
                  <c:v>6.3926024822219034</c:v>
                </c:pt>
                <c:pt idx="1263">
                  <c:v>6.3935232685854579</c:v>
                </c:pt>
                <c:pt idx="1264">
                  <c:v>6.3944971685858762</c:v>
                </c:pt>
                <c:pt idx="1265">
                  <c:v>6.3953698685851963</c:v>
                </c:pt>
                <c:pt idx="1266">
                  <c:v>6.396511068585256</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6.4065880685852816</c:v>
                </c:pt>
                <c:pt idx="1276">
                  <c:v>6.4073328685851285</c:v>
                </c:pt>
                <c:pt idx="1277">
                  <c:v>6.4082111185857284</c:v>
                </c:pt>
                <c:pt idx="1278">
                  <c:v>6.4092149935851994</c:v>
                </c:pt>
                <c:pt idx="1279">
                  <c:v>6.4121487126715424</c:v>
                </c:pt>
                <c:pt idx="1280">
                  <c:v>6.4130625685854286</c:v>
                </c:pt>
                <c:pt idx="1281">
                  <c:v>6.4139845685854118</c:v>
                </c:pt>
                <c:pt idx="1282">
                  <c:v>6.4147461685856371</c:v>
                </c:pt>
                <c:pt idx="1283">
                  <c:v>6.4155873685856504</c:v>
                </c:pt>
                <c:pt idx="1284">
                  <c:v>6.4165990685854775</c:v>
                </c:pt>
                <c:pt idx="1285">
                  <c:v>6.4174071685855045</c:v>
                </c:pt>
                <c:pt idx="1286">
                  <c:v>6.4182441685849909</c:v>
                </c:pt>
                <c:pt idx="1287">
                  <c:v>6.4190239070470794</c:v>
                </c:pt>
                <c:pt idx="1288">
                  <c:v>6.4221883900901418</c:v>
                </c:pt>
                <c:pt idx="1289">
                  <c:v>6.4232761685855877</c:v>
                </c:pt>
                <c:pt idx="1290">
                  <c:v>6.424371668585426</c:v>
                </c:pt>
                <c:pt idx="1291">
                  <c:v>6.4254254685855665</c:v>
                </c:pt>
                <c:pt idx="1292">
                  <c:v>6.4263964685856223</c:v>
                </c:pt>
                <c:pt idx="1293">
                  <c:v>6.4273840685858667</c:v>
                </c:pt>
                <c:pt idx="1294">
                  <c:v>6.4281742604772454</c:v>
                </c:pt>
                <c:pt idx="1295">
                  <c:v>6.4287201768049869</c:v>
                </c:pt>
                <c:pt idx="1296">
                  <c:v>6.4317081580591395</c:v>
                </c:pt>
                <c:pt idx="1297">
                  <c:v>6.4324886685858615</c:v>
                </c:pt>
                <c:pt idx="1298">
                  <c:v>6.4335762685852345</c:v>
                </c:pt>
                <c:pt idx="1299">
                  <c:v>6.4344832685854998</c:v>
                </c:pt>
                <c:pt idx="1300">
                  <c:v>6.4353635144189134</c:v>
                </c:pt>
                <c:pt idx="1301">
                  <c:v>6.4362634685854472</c:v>
                </c:pt>
                <c:pt idx="1302">
                  <c:v>6.4370496054277924</c:v>
                </c:pt>
                <c:pt idx="1303">
                  <c:v>6.4400279355960723</c:v>
                </c:pt>
                <c:pt idx="1304">
                  <c:v>6.4410381685849103</c:v>
                </c:pt>
                <c:pt idx="1305">
                  <c:v>6.4419950685852472</c:v>
                </c:pt>
                <c:pt idx="1306">
                  <c:v>6.4428563269186867</c:v>
                </c:pt>
                <c:pt idx="1307">
                  <c:v>6.4438064685854357</c:v>
                </c:pt>
                <c:pt idx="1308">
                  <c:v>6.4447022685853916</c:v>
                </c:pt>
                <c:pt idx="1309">
                  <c:v>6.445557768585279</c:v>
                </c:pt>
                <c:pt idx="1310">
                  <c:v>6.4464299685855764</c:v>
                </c:pt>
                <c:pt idx="1311">
                  <c:v>6.4470131685853405</c:v>
                </c:pt>
                <c:pt idx="1312">
                  <c:v>6.4494574796965054</c:v>
                </c:pt>
                <c:pt idx="1313">
                  <c:v>6.4499747971568304</c:v>
                </c:pt>
                <c:pt idx="1314">
                  <c:v>6.4509689685855385</c:v>
                </c:pt>
                <c:pt idx="1315">
                  <c:v>6.4521568685853454</c:v>
                </c:pt>
                <c:pt idx="1316">
                  <c:v>6.4531817685854698</c:v>
                </c:pt>
                <c:pt idx="1317">
                  <c:v>6.4542617685849724</c:v>
                </c:pt>
                <c:pt idx="1318">
                  <c:v>6.4550308685854239</c:v>
                </c:pt>
                <c:pt idx="1319">
                  <c:v>6.4564441965425914</c:v>
                </c:pt>
                <c:pt idx="1320">
                  <c:v>6.4591953685853785</c:v>
                </c:pt>
                <c:pt idx="1321">
                  <c:v>6.4602624685855554</c:v>
                </c:pt>
                <c:pt idx="1322">
                  <c:v>6.4613995685853212</c:v>
                </c:pt>
                <c:pt idx="1323">
                  <c:v>6.4623603685851236</c:v>
                </c:pt>
                <c:pt idx="1324">
                  <c:v>6.4631952685850802</c:v>
                </c:pt>
                <c:pt idx="1325">
                  <c:v>6.4642797370062368</c:v>
                </c:pt>
                <c:pt idx="1326">
                  <c:v>6.4651083685854465</c:v>
                </c:pt>
                <c:pt idx="1327">
                  <c:v>6.4658985711168455</c:v>
                </c:pt>
                <c:pt idx="1328">
                  <c:v>6.4695912057943277</c:v>
                </c:pt>
                <c:pt idx="1329">
                  <c:v>6.4705807685851475</c:v>
                </c:pt>
                <c:pt idx="1330">
                  <c:v>6.4719212685854046</c:v>
                </c:pt>
                <c:pt idx="1331">
                  <c:v>6.4730843477517652</c:v>
                </c:pt>
                <c:pt idx="1332">
                  <c:v>6.4741036685854878</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6.4829155685852067</c:v>
                </c:pt>
                <c:pt idx="1341">
                  <c:v>6.4839533685855741</c:v>
                </c:pt>
                <c:pt idx="1342">
                  <c:v>6.4849944685854597</c:v>
                </c:pt>
                <c:pt idx="1343">
                  <c:v>6.4862480977518899</c:v>
                </c:pt>
                <c:pt idx="1344">
                  <c:v>6.4870938685853758</c:v>
                </c:pt>
                <c:pt idx="1345">
                  <c:v>6.487871842269854</c:v>
                </c:pt>
                <c:pt idx="1346">
                  <c:v>6.4908923685853885</c:v>
                </c:pt>
                <c:pt idx="1347">
                  <c:v>6.4914863685854245</c:v>
                </c:pt>
                <c:pt idx="1348">
                  <c:v>6.4924499685856318</c:v>
                </c:pt>
                <c:pt idx="1349">
                  <c:v>6.4932140685854769</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6.5050890685853942</c:v>
                </c:pt>
                <c:pt idx="1358">
                  <c:v>6.5064978685857255</c:v>
                </c:pt>
                <c:pt idx="1359">
                  <c:v>6.5074656685857279</c:v>
                </c:pt>
                <c:pt idx="1360">
                  <c:v>6.5085274594943794</c:v>
                </c:pt>
                <c:pt idx="1361">
                  <c:v>6.5112090352521657</c:v>
                </c:pt>
                <c:pt idx="1362">
                  <c:v>6.5115893685858275</c:v>
                </c:pt>
                <c:pt idx="1363">
                  <c:v>6.5124030001644115</c:v>
                </c:pt>
                <c:pt idx="1364">
                  <c:v>6.5131914685853305</c:v>
                </c:pt>
                <c:pt idx="1365">
                  <c:v>6.5140395685853631</c:v>
                </c:pt>
                <c:pt idx="1366">
                  <c:v>6.5149297685860033</c:v>
                </c:pt>
                <c:pt idx="1367">
                  <c:v>6.5158375685849732</c:v>
                </c:pt>
                <c:pt idx="1368">
                  <c:v>6.517158368585795</c:v>
                </c:pt>
                <c:pt idx="1369">
                  <c:v>6.5177067588292745</c:v>
                </c:pt>
                <c:pt idx="1370">
                  <c:v>6.5203330352520794</c:v>
                </c:pt>
                <c:pt idx="1371">
                  <c:v>6.521074368585742</c:v>
                </c:pt>
                <c:pt idx="1372">
                  <c:v>6.5218966685859545</c:v>
                </c:pt>
                <c:pt idx="1373">
                  <c:v>6.5229504685856359</c:v>
                </c:pt>
                <c:pt idx="1374">
                  <c:v>6.5239551054272766</c:v>
                </c:pt>
                <c:pt idx="1375">
                  <c:v>6.5249620685858689</c:v>
                </c:pt>
                <c:pt idx="1376">
                  <c:v>6.5261051685849942</c:v>
                </c:pt>
                <c:pt idx="1377">
                  <c:v>6.5269809685856854</c:v>
                </c:pt>
                <c:pt idx="1378">
                  <c:v>6.5278262971568806</c:v>
                </c:pt>
                <c:pt idx="1379">
                  <c:v>6.5303768513440019</c:v>
                </c:pt>
                <c:pt idx="1380">
                  <c:v>6.5308382685858675</c:v>
                </c:pt>
                <c:pt idx="1381">
                  <c:v>6.5318228949010093</c:v>
                </c:pt>
                <c:pt idx="1382">
                  <c:v>6.5328833685852059</c:v>
                </c:pt>
                <c:pt idx="1383">
                  <c:v>6.5338129685852717</c:v>
                </c:pt>
                <c:pt idx="1384">
                  <c:v>6.5348115685853267</c:v>
                </c:pt>
                <c:pt idx="1385">
                  <c:v>6.5358305685850286</c:v>
                </c:pt>
                <c:pt idx="1386">
                  <c:v>6.5366613269194573</c:v>
                </c:pt>
                <c:pt idx="1387">
                  <c:v>6.537588238150704</c:v>
                </c:pt>
                <c:pt idx="1388">
                  <c:v>6.5399284291914483</c:v>
                </c:pt>
                <c:pt idx="1389">
                  <c:v>6.5406276685853442</c:v>
                </c:pt>
                <c:pt idx="1390">
                  <c:v>6.5412347685848573</c:v>
                </c:pt>
                <c:pt idx="1391">
                  <c:v>6.5421351685853351</c:v>
                </c:pt>
                <c:pt idx="1392">
                  <c:v>6.5430402685848463</c:v>
                </c:pt>
                <c:pt idx="1393">
                  <c:v>6.5434073159538819</c:v>
                </c:pt>
                <c:pt idx="1394">
                  <c:v>6.5447542685857849</c:v>
                </c:pt>
                <c:pt idx="1395">
                  <c:v>6.5456625001642372</c:v>
                </c:pt>
                <c:pt idx="1396">
                  <c:v>6.5483631378163771</c:v>
                </c:pt>
                <c:pt idx="1397">
                  <c:v>6.5496690685851844</c:v>
                </c:pt>
                <c:pt idx="1398">
                  <c:v>6.5508113269189039</c:v>
                </c:pt>
                <c:pt idx="1399">
                  <c:v>6.551822168585673</c:v>
                </c:pt>
                <c:pt idx="1400">
                  <c:v>6.5530418685853675</c:v>
                </c:pt>
                <c:pt idx="1401">
                  <c:v>6.554519768585866</c:v>
                </c:pt>
                <c:pt idx="1402">
                  <c:v>6.5556690685854306</c:v>
                </c:pt>
                <c:pt idx="1403">
                  <c:v>6.5566213159545148</c:v>
                </c:pt>
                <c:pt idx="1404">
                  <c:v>6.55718094001395</c:v>
                </c:pt>
                <c:pt idx="1405">
                  <c:v>6.560722368585405</c:v>
                </c:pt>
                <c:pt idx="1406">
                  <c:v>6.5611370685847463</c:v>
                </c:pt>
                <c:pt idx="1407">
                  <c:v>6.5621509685855086</c:v>
                </c:pt>
                <c:pt idx="1408">
                  <c:v>6.5629278685848398</c:v>
                </c:pt>
                <c:pt idx="1409">
                  <c:v>6.564084768585464</c:v>
                </c:pt>
                <c:pt idx="1410">
                  <c:v>6.5649856317433599</c:v>
                </c:pt>
                <c:pt idx="1411">
                  <c:v>6.5658915685859762</c:v>
                </c:pt>
                <c:pt idx="1412">
                  <c:v>6.5663303685853958</c:v>
                </c:pt>
                <c:pt idx="1413">
                  <c:v>6.5687444653591029</c:v>
                </c:pt>
                <c:pt idx="1414">
                  <c:v>6.5694002685851345</c:v>
                </c:pt>
                <c:pt idx="1415">
                  <c:v>6.5703398685856875</c:v>
                </c:pt>
                <c:pt idx="1416">
                  <c:v>6.5713466239045912</c:v>
                </c:pt>
                <c:pt idx="1417">
                  <c:v>6.572379168585158</c:v>
                </c:pt>
                <c:pt idx="1418">
                  <c:v>6.5730884685852455</c:v>
                </c:pt>
                <c:pt idx="1419">
                  <c:v>6.5742529685850899</c:v>
                </c:pt>
                <c:pt idx="1420">
                  <c:v>6.5749316685855232</c:v>
                </c:pt>
                <c:pt idx="1421">
                  <c:v>6.5756223685854849</c:v>
                </c:pt>
                <c:pt idx="1422">
                  <c:v>6.5782044738484871</c:v>
                </c:pt>
                <c:pt idx="1423">
                  <c:v>6.5783446511944303</c:v>
                </c:pt>
                <c:pt idx="1424">
                  <c:v>6.5798431685855832</c:v>
                </c:pt>
                <c:pt idx="1425">
                  <c:v>6.5806420685854761</c:v>
                </c:pt>
                <c:pt idx="1426">
                  <c:v>6.5814488685853263</c:v>
                </c:pt>
                <c:pt idx="1427">
                  <c:v>6.5824328685853848</c:v>
                </c:pt>
                <c:pt idx="1428">
                  <c:v>6.5831557370064537</c:v>
                </c:pt>
                <c:pt idx="1429">
                  <c:v>6.5841722685850659</c:v>
                </c:pt>
                <c:pt idx="1430">
                  <c:v>6.5847599295612556</c:v>
                </c:pt>
                <c:pt idx="1431">
                  <c:v>6.5880438269186499</c:v>
                </c:pt>
                <c:pt idx="1432">
                  <c:v>6.5888368685850738</c:v>
                </c:pt>
                <c:pt idx="1433">
                  <c:v>6.5898236685851117</c:v>
                </c:pt>
                <c:pt idx="1434">
                  <c:v>6.5910524738487339</c:v>
                </c:pt>
                <c:pt idx="1435">
                  <c:v>6.5918911685855761</c:v>
                </c:pt>
                <c:pt idx="1436">
                  <c:v>6.5929213685853938</c:v>
                </c:pt>
                <c:pt idx="1437">
                  <c:v>6.5938694685850274</c:v>
                </c:pt>
                <c:pt idx="1438">
                  <c:v>6.5943348685853937</c:v>
                </c:pt>
                <c:pt idx="1439">
                  <c:v>6.596622595858233</c:v>
                </c:pt>
                <c:pt idx="1440">
                  <c:v>6.5971164685858525</c:v>
                </c:pt>
                <c:pt idx="1441">
                  <c:v>6.5980155264800802</c:v>
                </c:pt>
                <c:pt idx="1442">
                  <c:v>6.5986415685855615</c:v>
                </c:pt>
                <c:pt idx="1443">
                  <c:v>6.5994981685856402</c:v>
                </c:pt>
                <c:pt idx="1444">
                  <c:v>6.600256168584977</c:v>
                </c:pt>
                <c:pt idx="1445">
                  <c:v>6.601080968585225</c:v>
                </c:pt>
                <c:pt idx="1446">
                  <c:v>6.6020083426113416</c:v>
                </c:pt>
                <c:pt idx="1447">
                  <c:v>6.6023777971568185</c:v>
                </c:pt>
                <c:pt idx="1448">
                  <c:v>6.6047623685853987</c:v>
                </c:pt>
                <c:pt idx="1449">
                  <c:v>6.605131268585744</c:v>
                </c:pt>
                <c:pt idx="1450">
                  <c:v>6.6059596685852808</c:v>
                </c:pt>
                <c:pt idx="1451">
                  <c:v>6.6067793685852045</c:v>
                </c:pt>
                <c:pt idx="1452">
                  <c:v>6.6076879685850782</c:v>
                </c:pt>
                <c:pt idx="1453">
                  <c:v>6.6084443477518695</c:v>
                </c:pt>
                <c:pt idx="1454">
                  <c:v>6.6093566685853542</c:v>
                </c:pt>
                <c:pt idx="1455">
                  <c:v>6.6100632685856455</c:v>
                </c:pt>
                <c:pt idx="1456">
                  <c:v>6.6105923685853964</c:v>
                </c:pt>
                <c:pt idx="1457">
                  <c:v>6.6128085657684883</c:v>
                </c:pt>
                <c:pt idx="1458">
                  <c:v>6.6136558685856803</c:v>
                </c:pt>
                <c:pt idx="1459">
                  <c:v>6.6147319685854242</c:v>
                </c:pt>
                <c:pt idx="1460">
                  <c:v>6.6153958422698445</c:v>
                </c:pt>
                <c:pt idx="1461">
                  <c:v>6.6165568685854543</c:v>
                </c:pt>
                <c:pt idx="1462">
                  <c:v>6.6173293685853354</c:v>
                </c:pt>
                <c:pt idx="1463">
                  <c:v>6.6183638685855088</c:v>
                </c:pt>
                <c:pt idx="1464">
                  <c:v>6.6192201685850725</c:v>
                </c:pt>
                <c:pt idx="1465">
                  <c:v>6.6195039310853865</c:v>
                </c:pt>
                <c:pt idx="1466">
                  <c:v>6.6218558979971407</c:v>
                </c:pt>
                <c:pt idx="1467">
                  <c:v>6.6223389277250249</c:v>
                </c:pt>
                <c:pt idx="1468">
                  <c:v>6.6230609685852659</c:v>
                </c:pt>
                <c:pt idx="1469">
                  <c:v>6.623704368585325</c:v>
                </c:pt>
                <c:pt idx="1470">
                  <c:v>6.6245086685853938</c:v>
                </c:pt>
                <c:pt idx="1471">
                  <c:v>6.6252398685848695</c:v>
                </c:pt>
                <c:pt idx="1472">
                  <c:v>6.6261781685852839</c:v>
                </c:pt>
                <c:pt idx="1473">
                  <c:v>6.627066599354535</c:v>
                </c:pt>
                <c:pt idx="1474">
                  <c:v>6.629847368585108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c:v>
                </c:pt>
                <c:pt idx="3">
                  <c:v>1.4912788685851552</c:v>
                </c:pt>
                <c:pt idx="4">
                  <c:v>1.4912115211274255</c:v>
                </c:pt>
                <c:pt idx="5">
                  <c:v>1.4874823685857601</c:v>
                </c:pt>
                <c:pt idx="6">
                  <c:v>1.4775773685852442</c:v>
                </c:pt>
                <c:pt idx="7">
                  <c:v>1.4505398433329453</c:v>
                </c:pt>
                <c:pt idx="8">
                  <c:v>1.3611536185858455</c:v>
                </c:pt>
                <c:pt idx="9">
                  <c:v>1.1751461685855302</c:v>
                </c:pt>
                <c:pt idx="10">
                  <c:v>1.3564494685854953</c:v>
                </c:pt>
                <c:pt idx="11">
                  <c:v>1.2760022685855721</c:v>
                </c:pt>
                <c:pt idx="12">
                  <c:v>0.79240206555506509</c:v>
                </c:pt>
                <c:pt idx="13">
                  <c:v>0.97649665429959698</c:v>
                </c:pt>
                <c:pt idx="14">
                  <c:v>0.79587896858511464</c:v>
                </c:pt>
                <c:pt idx="15">
                  <c:v>0.73377516858518499</c:v>
                </c:pt>
                <c:pt idx="16">
                  <c:v>0.6799854685857144</c:v>
                </c:pt>
                <c:pt idx="17">
                  <c:v>0.5115334685856523</c:v>
                </c:pt>
                <c:pt idx="18">
                  <c:v>0.43775410327909098</c:v>
                </c:pt>
                <c:pt idx="19">
                  <c:v>0.42632640898968244</c:v>
                </c:pt>
                <c:pt idx="20">
                  <c:v>0.2917369839699559</c:v>
                </c:pt>
                <c:pt idx="21">
                  <c:v>-1.0989926314146459</c:v>
                </c:pt>
                <c:pt idx="22">
                  <c:v>-1.6429082314142391</c:v>
                </c:pt>
                <c:pt idx="23">
                  <c:v>-2.1510713314142267</c:v>
                </c:pt>
                <c:pt idx="24">
                  <c:v>-2.4100337314149414</c:v>
                </c:pt>
                <c:pt idx="25">
                  <c:v>-2.4724799314149464</c:v>
                </c:pt>
                <c:pt idx="26">
                  <c:v>-2.4247975304051441</c:v>
                </c:pt>
                <c:pt idx="27">
                  <c:v>-2.5416990314143817</c:v>
                </c:pt>
                <c:pt idx="28">
                  <c:v>-2.4171266790336707</c:v>
                </c:pt>
                <c:pt idx="29">
                  <c:v>0.16160636858542474</c:v>
                </c:pt>
                <c:pt idx="30">
                  <c:v>0.74893509585832874</c:v>
                </c:pt>
                <c:pt idx="31">
                  <c:v>1.6928045685856021</c:v>
                </c:pt>
                <c:pt idx="32">
                  <c:v>2.1234244685856187</c:v>
                </c:pt>
                <c:pt idx="33">
                  <c:v>3.9558700685852983</c:v>
                </c:pt>
                <c:pt idx="34">
                  <c:v>6.9898795685852075</c:v>
                </c:pt>
                <c:pt idx="35">
                  <c:v>7.8249179783413689</c:v>
                </c:pt>
                <c:pt idx="36">
                  <c:v>7.4439623685854155</c:v>
                </c:pt>
                <c:pt idx="37">
                  <c:v>7.4268166685853352</c:v>
                </c:pt>
                <c:pt idx="38">
                  <c:v>7.5966544685853847</c:v>
                </c:pt>
                <c:pt idx="39">
                  <c:v>7.9394524706268292</c:v>
                </c:pt>
                <c:pt idx="40">
                  <c:v>8.8772866685852581</c:v>
                </c:pt>
                <c:pt idx="41">
                  <c:v>9.7697594274091148</c:v>
                </c:pt>
                <c:pt idx="42">
                  <c:v>16.129082074467689</c:v>
                </c:pt>
                <c:pt idx="43">
                  <c:v>17.811760868585239</c:v>
                </c:pt>
                <c:pt idx="44">
                  <c:v>19.491643668585784</c:v>
                </c:pt>
                <c:pt idx="45">
                  <c:v>20.681213468585455</c:v>
                </c:pt>
                <c:pt idx="46">
                  <c:v>21.759707968585829</c:v>
                </c:pt>
                <c:pt idx="47">
                  <c:v>22.545492568585026</c:v>
                </c:pt>
                <c:pt idx="48">
                  <c:v>22.611301068585128</c:v>
                </c:pt>
                <c:pt idx="49">
                  <c:v>22.428972768585496</c:v>
                </c:pt>
                <c:pt idx="50">
                  <c:v>21.830199210690765</c:v>
                </c:pt>
                <c:pt idx="51">
                  <c:v>13.69226080608532</c:v>
                </c:pt>
                <c:pt idx="52">
                  <c:v>12.122291668585103</c:v>
                </c:pt>
                <c:pt idx="53">
                  <c:v>11.335671743585705</c:v>
                </c:pt>
                <c:pt idx="54">
                  <c:v>8.8735585685853238</c:v>
                </c:pt>
                <c:pt idx="55">
                  <c:v>5.9462532685854086</c:v>
                </c:pt>
                <c:pt idx="56">
                  <c:v>5.2128145603660938</c:v>
                </c:pt>
                <c:pt idx="57">
                  <c:v>2.7939091867673587</c:v>
                </c:pt>
                <c:pt idx="58">
                  <c:v>2.5879477685857846</c:v>
                </c:pt>
                <c:pt idx="59">
                  <c:v>2.5517037685853206</c:v>
                </c:pt>
                <c:pt idx="60">
                  <c:v>3.3975987685852402</c:v>
                </c:pt>
                <c:pt idx="61">
                  <c:v>4.3254574685853946</c:v>
                </c:pt>
                <c:pt idx="62">
                  <c:v>2.8053440685856259</c:v>
                </c:pt>
                <c:pt idx="63">
                  <c:v>4.0402625685848834</c:v>
                </c:pt>
                <c:pt idx="64">
                  <c:v>5.2278161390772757</c:v>
                </c:pt>
                <c:pt idx="65">
                  <c:v>8.1803317019187531</c:v>
                </c:pt>
                <c:pt idx="66">
                  <c:v>8.8118388685849478</c:v>
                </c:pt>
                <c:pt idx="67">
                  <c:v>10.383107268585359</c:v>
                </c:pt>
                <c:pt idx="68">
                  <c:v>12.753771068585095</c:v>
                </c:pt>
                <c:pt idx="69">
                  <c:v>12.823134668585668</c:v>
                </c:pt>
                <c:pt idx="70">
                  <c:v>13.999267868585562</c:v>
                </c:pt>
                <c:pt idx="71">
                  <c:v>15.707669368585371</c:v>
                </c:pt>
                <c:pt idx="72">
                  <c:v>15.991901268585551</c:v>
                </c:pt>
                <c:pt idx="73">
                  <c:v>16.710683245778149</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30.500179568585825</c:v>
                </c:pt>
                <c:pt idx="82">
                  <c:v>30.961032368585425</c:v>
                </c:pt>
                <c:pt idx="83">
                  <c:v>29.873001780350208</c:v>
                </c:pt>
                <c:pt idx="84">
                  <c:v>28.581924668585671</c:v>
                </c:pt>
                <c:pt idx="85">
                  <c:v>26.835057268585405</c:v>
                </c:pt>
                <c:pt idx="86">
                  <c:v>24.641853268585365</c:v>
                </c:pt>
                <c:pt idx="87">
                  <c:v>21.696968768585599</c:v>
                </c:pt>
                <c:pt idx="88">
                  <c:v>19.428454307360518</c:v>
                </c:pt>
                <c:pt idx="89">
                  <c:v>14.17361116858531</c:v>
                </c:pt>
                <c:pt idx="90">
                  <c:v>10.637353168585765</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4.5388940685854777</c:v>
                </c:pt>
                <c:pt idx="102">
                  <c:v>5.7554202685851266</c:v>
                </c:pt>
                <c:pt idx="103">
                  <c:v>6.7565790685851095</c:v>
                </c:pt>
                <c:pt idx="104">
                  <c:v>7.8735798685854688</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10.915676468585652</c:v>
                </c:pt>
                <c:pt idx="121">
                  <c:v>6.7643799685853354</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-7.1024314150207732E-3</c:v>
                </c:pt>
                <c:pt idx="133">
                  <c:v>1.778285667554272</c:v>
                </c:pt>
                <c:pt idx="134">
                  <c:v>3.4470370685858347</c:v>
                </c:pt>
                <c:pt idx="135">
                  <c:v>5.1911780685854314</c:v>
                </c:pt>
                <c:pt idx="136">
                  <c:v>7.5632418685857532</c:v>
                </c:pt>
                <c:pt idx="137">
                  <c:v>10.092219389861922</c:v>
                </c:pt>
                <c:pt idx="138">
                  <c:v>11.961443368585456</c:v>
                </c:pt>
                <c:pt idx="139">
                  <c:v>23.987542368585711</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-6.1721311478983987</c:v>
                </c:pt>
                <c:pt idx="153">
                  <c:v>-6.1139851582961207</c:v>
                </c:pt>
                <c:pt idx="154">
                  <c:v>-5.4285668314144955</c:v>
                </c:pt>
                <c:pt idx="155">
                  <c:v>-4.8278298314145758</c:v>
                </c:pt>
                <c:pt idx="156">
                  <c:v>-5.7199000314151789</c:v>
                </c:pt>
                <c:pt idx="157">
                  <c:v>-5.8431444681495295</c:v>
                </c:pt>
                <c:pt idx="158">
                  <c:v>-0.77117763141460371</c:v>
                </c:pt>
                <c:pt idx="159">
                  <c:v>1.0924924685850925</c:v>
                </c:pt>
                <c:pt idx="160">
                  <c:v>4.2176382685854019</c:v>
                </c:pt>
                <c:pt idx="161">
                  <c:v>6.1010871685854786</c:v>
                </c:pt>
                <c:pt idx="162">
                  <c:v>7.9793621685851948</c:v>
                </c:pt>
                <c:pt idx="163">
                  <c:v>10.037581768585099</c:v>
                </c:pt>
                <c:pt idx="164">
                  <c:v>12.302976068585373</c:v>
                </c:pt>
                <c:pt idx="165">
                  <c:v>15.473892668585425</c:v>
                </c:pt>
                <c:pt idx="166">
                  <c:v>16.97176006089299</c:v>
                </c:pt>
                <c:pt idx="167">
                  <c:v>25.325282368585221</c:v>
                </c:pt>
                <c:pt idx="168">
                  <c:v>26.754777722121119</c:v>
                </c:pt>
                <c:pt idx="169">
                  <c:v>27.680650568585186</c:v>
                </c:pt>
                <c:pt idx="170">
                  <c:v>27.694868668585649</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7.1019582685855758</c:v>
                </c:pt>
                <c:pt idx="180">
                  <c:v>3.6281886685852252</c:v>
                </c:pt>
                <c:pt idx="181">
                  <c:v>1.1295858685850961</c:v>
                </c:pt>
                <c:pt idx="182">
                  <c:v>-0.39395539260884604</c:v>
                </c:pt>
                <c:pt idx="183">
                  <c:v>-2.7504190599860152</c:v>
                </c:pt>
                <c:pt idx="184">
                  <c:v>-2.7439765314146456</c:v>
                </c:pt>
                <c:pt idx="185">
                  <c:v>-2.4078789314144577</c:v>
                </c:pt>
                <c:pt idx="186">
                  <c:v>-2.1053706314145182</c:v>
                </c:pt>
                <c:pt idx="187">
                  <c:v>-1.7982128314148889</c:v>
                </c:pt>
                <c:pt idx="188">
                  <c:v>-1.0644271314149449</c:v>
                </c:pt>
                <c:pt idx="189">
                  <c:v>0.33505366858561642</c:v>
                </c:pt>
                <c:pt idx="190">
                  <c:v>0.24561306858596801</c:v>
                </c:pt>
                <c:pt idx="191">
                  <c:v>0.78810636858538852</c:v>
                </c:pt>
                <c:pt idx="192">
                  <c:v>8.4025463685856572</c:v>
                </c:pt>
                <c:pt idx="193">
                  <c:v>10.575920768585394</c:v>
                </c:pt>
                <c:pt idx="194">
                  <c:v>14.153532668585045</c:v>
                </c:pt>
                <c:pt idx="195">
                  <c:v>17.541272168585927</c:v>
                </c:pt>
                <c:pt idx="196">
                  <c:v>20.901152168585284</c:v>
                </c:pt>
                <c:pt idx="197">
                  <c:v>23.69667646858575</c:v>
                </c:pt>
                <c:pt idx="198">
                  <c:v>26.670456479696831</c:v>
                </c:pt>
                <c:pt idx="199">
                  <c:v>35.625722368585556</c:v>
                </c:pt>
                <c:pt idx="200">
                  <c:v>36.463211868585262</c:v>
                </c:pt>
                <c:pt idx="201">
                  <c:v>38.328812368585794</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3.7862187685853637</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-3.4866466213137324</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17.514967868585643</c:v>
                </c:pt>
                <c:pt idx="239">
                  <c:v>18.586663440014163</c:v>
                </c:pt>
                <c:pt idx="240">
                  <c:v>21.114462368585457</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3.1579890685850605</c:v>
                </c:pt>
                <c:pt idx="250">
                  <c:v>-0.52849963141459222</c:v>
                </c:pt>
                <c:pt idx="251">
                  <c:v>-3.3506517314145157</c:v>
                </c:pt>
                <c:pt idx="252">
                  <c:v>-5.4365619748492584</c:v>
                </c:pt>
                <c:pt idx="253">
                  <c:v>-7.3530704314147703</c:v>
                </c:pt>
                <c:pt idx="254">
                  <c:v>-7.7112910314147021</c:v>
                </c:pt>
                <c:pt idx="255">
                  <c:v>-7.5997097819523596</c:v>
                </c:pt>
                <c:pt idx="256">
                  <c:v>-3.6199645826342106</c:v>
                </c:pt>
                <c:pt idx="257">
                  <c:v>-1.2800612873284474</c:v>
                </c:pt>
                <c:pt idx="258">
                  <c:v>0.91107676858565856</c:v>
                </c:pt>
                <c:pt idx="259">
                  <c:v>3.2515126685852493</c:v>
                </c:pt>
                <c:pt idx="260">
                  <c:v>5.3230820685849416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28.060444768585093</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2.7809702685851447</c:v>
                </c:pt>
                <c:pt idx="280">
                  <c:v>-0.36753203141465535</c:v>
                </c:pt>
                <c:pt idx="281">
                  <c:v>-2.2524496314146409</c:v>
                </c:pt>
                <c:pt idx="282">
                  <c:v>-9.7909204439146862</c:v>
                </c:pt>
                <c:pt idx="283">
                  <c:v>-11.826129231414129</c:v>
                </c:pt>
                <c:pt idx="284">
                  <c:v>-13.357194904141931</c:v>
                </c:pt>
                <c:pt idx="285">
                  <c:v>-13.822057631414276</c:v>
                </c:pt>
                <c:pt idx="286">
                  <c:v>-13.646163731414575</c:v>
                </c:pt>
                <c:pt idx="287">
                  <c:v>-12.715359831414375</c:v>
                </c:pt>
                <c:pt idx="288">
                  <c:v>-11.706338641515426</c:v>
                </c:pt>
                <c:pt idx="289">
                  <c:v>-10.449485017778114</c:v>
                </c:pt>
                <c:pt idx="290">
                  <c:v>-4.9660398109014485</c:v>
                </c:pt>
                <c:pt idx="291">
                  <c:v>-1.6794496314150109</c:v>
                </c:pt>
                <c:pt idx="292">
                  <c:v>1.3214473685851686</c:v>
                </c:pt>
                <c:pt idx="293">
                  <c:v>4.8288938903249488</c:v>
                </c:pt>
                <c:pt idx="294">
                  <c:v>8.2516645685849195</c:v>
                </c:pt>
                <c:pt idx="295">
                  <c:v>12.011735068585452</c:v>
                </c:pt>
                <c:pt idx="296">
                  <c:v>15.346796268585173</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18.310791499019896</c:v>
                </c:pt>
                <c:pt idx="305">
                  <c:v>13.698688668585433</c:v>
                </c:pt>
                <c:pt idx="306">
                  <c:v>11.595202368585452</c:v>
                </c:pt>
                <c:pt idx="307">
                  <c:v>0.22805236858569344</c:v>
                </c:pt>
                <c:pt idx="308">
                  <c:v>-1.941898031414425</c:v>
                </c:pt>
                <c:pt idx="309">
                  <c:v>-4.0277248314147052</c:v>
                </c:pt>
                <c:pt idx="310">
                  <c:v>-6.0993572314146034</c:v>
                </c:pt>
                <c:pt idx="311">
                  <c:v>-9.3754980354546742</c:v>
                </c:pt>
                <c:pt idx="312">
                  <c:v>-11.861130831414654</c:v>
                </c:pt>
                <c:pt idx="313">
                  <c:v>-13.80662803141432</c:v>
                </c:pt>
                <c:pt idx="314">
                  <c:v>-14.646058321070099</c:v>
                </c:pt>
                <c:pt idx="315">
                  <c:v>-19.875492459000654</c:v>
                </c:pt>
                <c:pt idx="316">
                  <c:v>-17.339454803131773</c:v>
                </c:pt>
                <c:pt idx="317">
                  <c:v>-15.141470231414798</c:v>
                </c:pt>
                <c:pt idx="318">
                  <c:v>-14.382435231414169</c:v>
                </c:pt>
                <c:pt idx="319">
                  <c:v>-11.57465973141511</c:v>
                </c:pt>
                <c:pt idx="320">
                  <c:v>-9.8054349998356809</c:v>
                </c:pt>
                <c:pt idx="321">
                  <c:v>1.6398601044344474</c:v>
                </c:pt>
                <c:pt idx="322">
                  <c:v>5.3498045685852276</c:v>
                </c:pt>
                <c:pt idx="323">
                  <c:v>9.5436190352522345</c:v>
                </c:pt>
                <c:pt idx="324">
                  <c:v>12.874135068585337</c:v>
                </c:pt>
                <c:pt idx="325">
                  <c:v>15.332270068585458</c:v>
                </c:pt>
                <c:pt idx="326">
                  <c:v>17.281631168585488</c:v>
                </c:pt>
                <c:pt idx="327">
                  <c:v>19.881594468585327</c:v>
                </c:pt>
                <c:pt idx="328">
                  <c:v>22.344998961991784</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18.402111334102674</c:v>
                </c:pt>
                <c:pt idx="339">
                  <c:v>2.9004595114425484</c:v>
                </c:pt>
                <c:pt idx="340">
                  <c:v>0.10140943929299323</c:v>
                </c:pt>
                <c:pt idx="341">
                  <c:v>-3.4209409314141599</c:v>
                </c:pt>
                <c:pt idx="342">
                  <c:v>-5.3346216739682148</c:v>
                </c:pt>
                <c:pt idx="343">
                  <c:v>-8.2261910314146984</c:v>
                </c:pt>
                <c:pt idx="344">
                  <c:v>-9.1482177314142419</c:v>
                </c:pt>
                <c:pt idx="345">
                  <c:v>-9.5238417314148673</c:v>
                </c:pt>
                <c:pt idx="346">
                  <c:v>-9.1547191314149785</c:v>
                </c:pt>
                <c:pt idx="347">
                  <c:v>-8.621829396120841</c:v>
                </c:pt>
                <c:pt idx="348">
                  <c:v>-3.7119326314146264</c:v>
                </c:pt>
                <c:pt idx="349">
                  <c:v>-2.6177685314143986</c:v>
                </c:pt>
                <c:pt idx="350">
                  <c:v>-0.28168843141439481</c:v>
                </c:pt>
                <c:pt idx="351">
                  <c:v>1.5673509685855325</c:v>
                </c:pt>
                <c:pt idx="352">
                  <c:v>2.4356429685852357</c:v>
                </c:pt>
                <c:pt idx="353">
                  <c:v>2.6548731685853832</c:v>
                </c:pt>
                <c:pt idx="354">
                  <c:v>3.1355499443427135</c:v>
                </c:pt>
                <c:pt idx="355">
                  <c:v>3.4720623685855827</c:v>
                </c:pt>
                <c:pt idx="356">
                  <c:v>4.0765393328715804</c:v>
                </c:pt>
                <c:pt idx="357">
                  <c:v>5.8485998685854961</c:v>
                </c:pt>
                <c:pt idx="358">
                  <c:v>5.2080123685854032</c:v>
                </c:pt>
                <c:pt idx="359">
                  <c:v>4.6041194685854467</c:v>
                </c:pt>
                <c:pt idx="360">
                  <c:v>3.7234114111384002</c:v>
                </c:pt>
                <c:pt idx="361">
                  <c:v>2.4564571685857666</c:v>
                </c:pt>
                <c:pt idx="362">
                  <c:v>1.9598510685852539</c:v>
                </c:pt>
                <c:pt idx="363">
                  <c:v>1.9125317685853389</c:v>
                </c:pt>
                <c:pt idx="364">
                  <c:v>2.0699423685854441</c:v>
                </c:pt>
                <c:pt idx="365">
                  <c:v>2.5245352499415143</c:v>
                </c:pt>
                <c:pt idx="366">
                  <c:v>2.6084503255744522</c:v>
                </c:pt>
                <c:pt idx="367">
                  <c:v>3.0494405685852399</c:v>
                </c:pt>
                <c:pt idx="368">
                  <c:v>3.3545353685856441</c:v>
                </c:pt>
                <c:pt idx="369">
                  <c:v>2.8762403685858065</c:v>
                </c:pt>
                <c:pt idx="370">
                  <c:v>3.8012776685852288</c:v>
                </c:pt>
                <c:pt idx="371">
                  <c:v>4.1438098954677827</c:v>
                </c:pt>
                <c:pt idx="372">
                  <c:v>5.317817972981234</c:v>
                </c:pt>
                <c:pt idx="373">
                  <c:v>5.1633063685854346</c:v>
                </c:pt>
                <c:pt idx="374">
                  <c:v>5.1494425685855889</c:v>
                </c:pt>
                <c:pt idx="375">
                  <c:v>5.0892544685851959</c:v>
                </c:pt>
                <c:pt idx="376">
                  <c:v>4.9794296413124588</c:v>
                </c:pt>
                <c:pt idx="377">
                  <c:v>4.5627902685851058</c:v>
                </c:pt>
                <c:pt idx="378">
                  <c:v>5.0203799685852477</c:v>
                </c:pt>
                <c:pt idx="379">
                  <c:v>6.0448676685859377</c:v>
                </c:pt>
                <c:pt idx="380">
                  <c:v>7.856783968585674</c:v>
                </c:pt>
                <c:pt idx="381">
                  <c:v>8.6959723685854016</c:v>
                </c:pt>
                <c:pt idx="382">
                  <c:v>11.479424171863721</c:v>
                </c:pt>
                <c:pt idx="383">
                  <c:v>12.466755368585758</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7.4421015685859384</c:v>
                </c:pt>
                <c:pt idx="393">
                  <c:v>7.0944274212166221</c:v>
                </c:pt>
                <c:pt idx="394">
                  <c:v>7.0350527685855715</c:v>
                </c:pt>
                <c:pt idx="395">
                  <c:v>6.2874754685853462</c:v>
                </c:pt>
                <c:pt idx="396">
                  <c:v>6.215713168585367</c:v>
                </c:pt>
                <c:pt idx="397">
                  <c:v>5.7587746918180898</c:v>
                </c:pt>
                <c:pt idx="398">
                  <c:v>6.7100268685854836</c:v>
                </c:pt>
                <c:pt idx="399">
                  <c:v>7.1816838500671585</c:v>
                </c:pt>
                <c:pt idx="400">
                  <c:v>6.9974811921147904</c:v>
                </c:pt>
                <c:pt idx="401">
                  <c:v>7.1198720685850416</c:v>
                </c:pt>
                <c:pt idx="402">
                  <c:v>8.2484514685850634</c:v>
                </c:pt>
                <c:pt idx="403">
                  <c:v>7.7913312574741704</c:v>
                </c:pt>
                <c:pt idx="404">
                  <c:v>6.2707952685852373</c:v>
                </c:pt>
                <c:pt idx="405">
                  <c:v>6.6684663685854257</c:v>
                </c:pt>
                <c:pt idx="406">
                  <c:v>5.0068999685847899</c:v>
                </c:pt>
                <c:pt idx="407">
                  <c:v>3.7924026685859786</c:v>
                </c:pt>
                <c:pt idx="408">
                  <c:v>3.7731691867671957</c:v>
                </c:pt>
                <c:pt idx="409">
                  <c:v>7.9915611685853074</c:v>
                </c:pt>
                <c:pt idx="410">
                  <c:v>8.4262692685852727</c:v>
                </c:pt>
                <c:pt idx="411">
                  <c:v>7.6615812685856222</c:v>
                </c:pt>
                <c:pt idx="412">
                  <c:v>7.2093934685857022</c:v>
                </c:pt>
                <c:pt idx="413">
                  <c:v>7.0580002685855439</c:v>
                </c:pt>
                <c:pt idx="414">
                  <c:v>6.9689448685853108</c:v>
                </c:pt>
                <c:pt idx="415">
                  <c:v>6.9546185685857731</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6.9645679685854143</c:v>
                </c:pt>
                <c:pt idx="431">
                  <c:v>7.0057877685854368</c:v>
                </c:pt>
                <c:pt idx="432">
                  <c:v>7.0580172685859539</c:v>
                </c:pt>
                <c:pt idx="433">
                  <c:v>7.1148549685854467</c:v>
                </c:pt>
                <c:pt idx="434">
                  <c:v>7.1619219338027875</c:v>
                </c:pt>
                <c:pt idx="435">
                  <c:v>7.2929223685854367</c:v>
                </c:pt>
                <c:pt idx="436">
                  <c:v>7.3114309685850003</c:v>
                </c:pt>
                <c:pt idx="437">
                  <c:v>7.3602959685856746</c:v>
                </c:pt>
                <c:pt idx="438">
                  <c:v>7.3904783685858915</c:v>
                </c:pt>
                <c:pt idx="439">
                  <c:v>7.4178003685850067</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7.5147946685855249</c:v>
                </c:pt>
                <c:pt idx="454">
                  <c:v>7.5324874685852645</c:v>
                </c:pt>
                <c:pt idx="455">
                  <c:v>7.5361453473083344</c:v>
                </c:pt>
                <c:pt idx="456">
                  <c:v>7.5361523685849221</c:v>
                </c:pt>
                <c:pt idx="457">
                  <c:v>7.5361523685849221</c:v>
                </c:pt>
                <c:pt idx="458">
                  <c:v>7.5361523685849221</c:v>
                </c:pt>
                <c:pt idx="459">
                  <c:v>7.538994949230986</c:v>
                </c:pt>
                <c:pt idx="460">
                  <c:v>7.5399723685857367</c:v>
                </c:pt>
                <c:pt idx="461">
                  <c:v>7.5520223685853267</c:v>
                </c:pt>
                <c:pt idx="462">
                  <c:v>7.5520223685862273</c:v>
                </c:pt>
                <c:pt idx="463">
                  <c:v>7.5520223685862273</c:v>
                </c:pt>
                <c:pt idx="464">
                  <c:v>7.5520223685862273</c:v>
                </c:pt>
                <c:pt idx="465">
                  <c:v>7.5520369140403565</c:v>
                </c:pt>
                <c:pt idx="466">
                  <c:v>7.5520823685855021</c:v>
                </c:pt>
                <c:pt idx="467">
                  <c:v>7.5540219685849515</c:v>
                </c:pt>
                <c:pt idx="468">
                  <c:v>7.5546967685855355</c:v>
                </c:pt>
                <c:pt idx="469">
                  <c:v>7.5546823685854196</c:v>
                </c:pt>
                <c:pt idx="470">
                  <c:v>7.5546823685854196</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7.5778462685857448</c:v>
                </c:pt>
                <c:pt idx="480">
                  <c:v>7.586038568585427</c:v>
                </c:pt>
                <c:pt idx="481">
                  <c:v>7.6016356685849615</c:v>
                </c:pt>
                <c:pt idx="482">
                  <c:v>7.6115401463628274</c:v>
                </c:pt>
                <c:pt idx="483">
                  <c:v>7.6172989685858346</c:v>
                </c:pt>
                <c:pt idx="484">
                  <c:v>7.6193143685853251</c:v>
                </c:pt>
                <c:pt idx="485">
                  <c:v>7.6243856685853091</c:v>
                </c:pt>
                <c:pt idx="486">
                  <c:v>7.6339139475326325</c:v>
                </c:pt>
                <c:pt idx="487">
                  <c:v>7.6376523685851367</c:v>
                </c:pt>
                <c:pt idx="488">
                  <c:v>7.6376523685850142</c:v>
                </c:pt>
                <c:pt idx="489">
                  <c:v>7.6386133685848714</c:v>
                </c:pt>
                <c:pt idx="490">
                  <c:v>7.6377155685859091</c:v>
                </c:pt>
                <c:pt idx="491">
                  <c:v>7.637084968585155</c:v>
                </c:pt>
                <c:pt idx="492">
                  <c:v>7.6350671685859295</c:v>
                </c:pt>
                <c:pt idx="493">
                  <c:v>7.6322920237584704</c:v>
                </c:pt>
                <c:pt idx="494">
                  <c:v>7.6314234212172414</c:v>
                </c:pt>
                <c:pt idx="495">
                  <c:v>7.631435668585258</c:v>
                </c:pt>
                <c:pt idx="496">
                  <c:v>7.6319000685862255</c:v>
                </c:pt>
                <c:pt idx="497">
                  <c:v>7.6394566685846303</c:v>
                </c:pt>
                <c:pt idx="498">
                  <c:v>7.6396435685854955</c:v>
                </c:pt>
                <c:pt idx="499">
                  <c:v>7.6391853685852285</c:v>
                </c:pt>
                <c:pt idx="500">
                  <c:v>7.6376689277248184</c:v>
                </c:pt>
                <c:pt idx="501">
                  <c:v>7.6376523685850755</c:v>
                </c:pt>
                <c:pt idx="502">
                  <c:v>7.6376523685852398</c:v>
                </c:pt>
                <c:pt idx="503">
                  <c:v>7.6377699547922084</c:v>
                </c:pt>
                <c:pt idx="504">
                  <c:v>7.6377823685852473</c:v>
                </c:pt>
                <c:pt idx="505">
                  <c:v>7.636452368584699</c:v>
                </c:pt>
                <c:pt idx="506">
                  <c:v>7.6339908685848865</c:v>
                </c:pt>
                <c:pt idx="507">
                  <c:v>7.6207354455085063</c:v>
                </c:pt>
                <c:pt idx="508">
                  <c:v>7.6104622685853709</c:v>
                </c:pt>
                <c:pt idx="509">
                  <c:v>7.6018338685850653</c:v>
                </c:pt>
                <c:pt idx="510">
                  <c:v>7.593715095858002</c:v>
                </c:pt>
                <c:pt idx="511">
                  <c:v>7.5917188201987216</c:v>
                </c:pt>
                <c:pt idx="512">
                  <c:v>7.5916223685862425</c:v>
                </c:pt>
                <c:pt idx="513">
                  <c:v>7.5916363685859141</c:v>
                </c:pt>
                <c:pt idx="514">
                  <c:v>7.591662368585915</c:v>
                </c:pt>
                <c:pt idx="515">
                  <c:v>7.591662368585915</c:v>
                </c:pt>
                <c:pt idx="516">
                  <c:v>7.5914535685858615</c:v>
                </c:pt>
                <c:pt idx="517">
                  <c:v>7.5878802473740246</c:v>
                </c:pt>
                <c:pt idx="518">
                  <c:v>7.5878823685860697</c:v>
                </c:pt>
                <c:pt idx="519">
                  <c:v>7.5878750100947201</c:v>
                </c:pt>
                <c:pt idx="520">
                  <c:v>7.5851023685854138</c:v>
                </c:pt>
                <c:pt idx="521">
                  <c:v>7.5851145685846335</c:v>
                </c:pt>
                <c:pt idx="522">
                  <c:v>7.5847137685852903</c:v>
                </c:pt>
                <c:pt idx="523">
                  <c:v>7.5832723685862362</c:v>
                </c:pt>
                <c:pt idx="524">
                  <c:v>7.5832723685861234</c:v>
                </c:pt>
                <c:pt idx="525">
                  <c:v>7.5832561685859465</c:v>
                </c:pt>
                <c:pt idx="526">
                  <c:v>7.5847073685853355</c:v>
                </c:pt>
                <c:pt idx="527">
                  <c:v>7.5856823685854291</c:v>
                </c:pt>
                <c:pt idx="528">
                  <c:v>7.5876223685854285</c:v>
                </c:pt>
                <c:pt idx="529">
                  <c:v>7.5876223685861106</c:v>
                </c:pt>
                <c:pt idx="530">
                  <c:v>7.5878473685853685</c:v>
                </c:pt>
                <c:pt idx="531">
                  <c:v>7.5967153894187165</c:v>
                </c:pt>
                <c:pt idx="532">
                  <c:v>7.6033563269192026</c:v>
                </c:pt>
                <c:pt idx="533">
                  <c:v>7.6093346685850669</c:v>
                </c:pt>
                <c:pt idx="534">
                  <c:v>7.6109121685855703</c:v>
                </c:pt>
                <c:pt idx="535">
                  <c:v>7.6119046266504142</c:v>
                </c:pt>
                <c:pt idx="536">
                  <c:v>7.6091167082074698</c:v>
                </c:pt>
                <c:pt idx="537">
                  <c:v>7.6090935930753432</c:v>
                </c:pt>
                <c:pt idx="538">
                  <c:v>7.6091232685852797</c:v>
                </c:pt>
                <c:pt idx="539">
                  <c:v>7.6037300685849365</c:v>
                </c:pt>
                <c:pt idx="540">
                  <c:v>7.6021023685850668</c:v>
                </c:pt>
                <c:pt idx="541">
                  <c:v>7.5983914685849783</c:v>
                </c:pt>
                <c:pt idx="542">
                  <c:v>7.5957553685848955</c:v>
                </c:pt>
                <c:pt idx="543">
                  <c:v>7.5956880828717503</c:v>
                </c:pt>
                <c:pt idx="544">
                  <c:v>7.5900539902073234</c:v>
                </c:pt>
                <c:pt idx="545">
                  <c:v>7.5911369685859382</c:v>
                </c:pt>
                <c:pt idx="546">
                  <c:v>7.5936423685852361</c:v>
                </c:pt>
                <c:pt idx="547">
                  <c:v>7.6017939685858238</c:v>
                </c:pt>
                <c:pt idx="548">
                  <c:v>7.6063237971570894</c:v>
                </c:pt>
                <c:pt idx="549">
                  <c:v>7.6243893685861508</c:v>
                </c:pt>
                <c:pt idx="550">
                  <c:v>7.6344471685855009</c:v>
                </c:pt>
                <c:pt idx="551">
                  <c:v>7.6453111857901153</c:v>
                </c:pt>
                <c:pt idx="552">
                  <c:v>7.6971934030681979</c:v>
                </c:pt>
                <c:pt idx="553">
                  <c:v>7.7047342053196095</c:v>
                </c:pt>
                <c:pt idx="554">
                  <c:v>7.7142907685852276</c:v>
                </c:pt>
                <c:pt idx="555">
                  <c:v>7.7277547685845942</c:v>
                </c:pt>
                <c:pt idx="556">
                  <c:v>7.7279259685853878</c:v>
                </c:pt>
                <c:pt idx="557">
                  <c:v>7.7278571685860733</c:v>
                </c:pt>
                <c:pt idx="558">
                  <c:v>7.7294318635354138</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7.7445923685860443</c:v>
                </c:pt>
                <c:pt idx="568">
                  <c:v>7.7446150216467844</c:v>
                </c:pt>
                <c:pt idx="569">
                  <c:v>7.744650268586045</c:v>
                </c:pt>
                <c:pt idx="570">
                  <c:v>7.7465223685851043</c:v>
                </c:pt>
                <c:pt idx="571">
                  <c:v>7.7474996685853768</c:v>
                </c:pt>
                <c:pt idx="572">
                  <c:v>7.7486385685855446</c:v>
                </c:pt>
                <c:pt idx="573">
                  <c:v>7.7502333363266995</c:v>
                </c:pt>
                <c:pt idx="574">
                  <c:v>7.7501723685854289</c:v>
                </c:pt>
                <c:pt idx="575">
                  <c:v>7.7634658112082349</c:v>
                </c:pt>
                <c:pt idx="576">
                  <c:v>7.7618331685848334</c:v>
                </c:pt>
                <c:pt idx="577">
                  <c:v>7.7618005685847749</c:v>
                </c:pt>
                <c:pt idx="578">
                  <c:v>7.763404368585558</c:v>
                </c:pt>
                <c:pt idx="579">
                  <c:v>7.7636219140403231</c:v>
                </c:pt>
                <c:pt idx="580">
                  <c:v>7.7635776685858726</c:v>
                </c:pt>
                <c:pt idx="581">
                  <c:v>7.7586447685848894</c:v>
                </c:pt>
                <c:pt idx="582">
                  <c:v>7.7573423685851282</c:v>
                </c:pt>
                <c:pt idx="583">
                  <c:v>7.7566455828711307</c:v>
                </c:pt>
                <c:pt idx="584">
                  <c:v>7.7375170560853279</c:v>
                </c:pt>
                <c:pt idx="585">
                  <c:v>7.7269313685851655</c:v>
                </c:pt>
                <c:pt idx="586">
                  <c:v>7.7235462685850376</c:v>
                </c:pt>
                <c:pt idx="587">
                  <c:v>7.7191623685850015</c:v>
                </c:pt>
                <c:pt idx="588">
                  <c:v>7.717404568585545</c:v>
                </c:pt>
                <c:pt idx="589">
                  <c:v>7.7144923685852413</c:v>
                </c:pt>
                <c:pt idx="590">
                  <c:v>7.7136423685858704</c:v>
                </c:pt>
                <c:pt idx="591">
                  <c:v>7.7136587322217594</c:v>
                </c:pt>
                <c:pt idx="592">
                  <c:v>7.7211643975704876</c:v>
                </c:pt>
                <c:pt idx="593">
                  <c:v>7.7195066685852716</c:v>
                </c:pt>
                <c:pt idx="594">
                  <c:v>7.7192923685852435</c:v>
                </c:pt>
                <c:pt idx="595">
                  <c:v>7.7192427767492013</c:v>
                </c:pt>
                <c:pt idx="596">
                  <c:v>7.7192223685861023</c:v>
                </c:pt>
                <c:pt idx="597">
                  <c:v>7.7210430685855869</c:v>
                </c:pt>
                <c:pt idx="598">
                  <c:v>7.7218811685852451</c:v>
                </c:pt>
                <c:pt idx="599">
                  <c:v>7.7218298685859859</c:v>
                </c:pt>
                <c:pt idx="600">
                  <c:v>7.7219223685851395</c:v>
                </c:pt>
                <c:pt idx="601">
                  <c:v>7.7352888685861805</c:v>
                </c:pt>
                <c:pt idx="602">
                  <c:v>7.741822368586341</c:v>
                </c:pt>
                <c:pt idx="603">
                  <c:v>7.7529431685847072</c:v>
                </c:pt>
                <c:pt idx="604">
                  <c:v>7.7604018583809866</c:v>
                </c:pt>
                <c:pt idx="605">
                  <c:v>7.762522368584726</c:v>
                </c:pt>
                <c:pt idx="606">
                  <c:v>7.7625375685859606</c:v>
                </c:pt>
                <c:pt idx="607">
                  <c:v>7.7626177685855868</c:v>
                </c:pt>
                <c:pt idx="608">
                  <c:v>7.7626223685855456</c:v>
                </c:pt>
                <c:pt idx="609">
                  <c:v>7.7645523685854352</c:v>
                </c:pt>
                <c:pt idx="610">
                  <c:v>7.7645523685848845</c:v>
                </c:pt>
                <c:pt idx="611">
                  <c:v>7.7645915685857787</c:v>
                </c:pt>
                <c:pt idx="612">
                  <c:v>7.7646223685857807</c:v>
                </c:pt>
                <c:pt idx="613">
                  <c:v>7.7653572685855456</c:v>
                </c:pt>
                <c:pt idx="614">
                  <c:v>7.7691411440959115</c:v>
                </c:pt>
                <c:pt idx="615">
                  <c:v>7.7757791685848163</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7.7656061685852418</c:v>
                </c:pt>
                <c:pt idx="624">
                  <c:v>7.7589749685861857</c:v>
                </c:pt>
                <c:pt idx="625">
                  <c:v>7.7589623685862676</c:v>
                </c:pt>
                <c:pt idx="626">
                  <c:v>7.7589549109581055</c:v>
                </c:pt>
                <c:pt idx="627">
                  <c:v>7.7461268130299015</c:v>
                </c:pt>
                <c:pt idx="628">
                  <c:v>7.7416352106904611</c:v>
                </c:pt>
                <c:pt idx="629">
                  <c:v>7.7416223685850314</c:v>
                </c:pt>
                <c:pt idx="630">
                  <c:v>7.7416223685850314</c:v>
                </c:pt>
                <c:pt idx="631">
                  <c:v>7.7392417685851731</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7.7948268583808771</c:v>
                </c:pt>
                <c:pt idx="641">
                  <c:v>7.7971973685855032</c:v>
                </c:pt>
                <c:pt idx="642">
                  <c:v>7.7991127685856565</c:v>
                </c:pt>
                <c:pt idx="643">
                  <c:v>7.7991523685852355</c:v>
                </c:pt>
                <c:pt idx="644">
                  <c:v>7.8109919338029465</c:v>
                </c:pt>
                <c:pt idx="645">
                  <c:v>7.8117859685854087</c:v>
                </c:pt>
                <c:pt idx="646">
                  <c:v>7.813254868585938</c:v>
                </c:pt>
                <c:pt idx="647">
                  <c:v>7.8138814162048895</c:v>
                </c:pt>
                <c:pt idx="648">
                  <c:v>7.8155849685856982</c:v>
                </c:pt>
                <c:pt idx="649">
                  <c:v>7.8156647685847389</c:v>
                </c:pt>
                <c:pt idx="650">
                  <c:v>7.8226345685849807</c:v>
                </c:pt>
                <c:pt idx="651">
                  <c:v>7.8300614310855536</c:v>
                </c:pt>
                <c:pt idx="652">
                  <c:v>7.8401796925285394</c:v>
                </c:pt>
                <c:pt idx="653">
                  <c:v>7.8468335026057145</c:v>
                </c:pt>
                <c:pt idx="654">
                  <c:v>7.847322368585087</c:v>
                </c:pt>
                <c:pt idx="655">
                  <c:v>7.8473023685855914</c:v>
                </c:pt>
                <c:pt idx="656">
                  <c:v>7.8473165685850246</c:v>
                </c:pt>
                <c:pt idx="657">
                  <c:v>7.8472847685858387</c:v>
                </c:pt>
                <c:pt idx="658">
                  <c:v>7.8455432776769998</c:v>
                </c:pt>
                <c:pt idx="659">
                  <c:v>7.8455325685862318</c:v>
                </c:pt>
                <c:pt idx="660">
                  <c:v>7.8438393685851855</c:v>
                </c:pt>
                <c:pt idx="661">
                  <c:v>7.8437223685851478</c:v>
                </c:pt>
                <c:pt idx="662">
                  <c:v>7.8435067685853275</c:v>
                </c:pt>
                <c:pt idx="663">
                  <c:v>7.8387232685850705</c:v>
                </c:pt>
                <c:pt idx="664">
                  <c:v>7.8379139685854939</c:v>
                </c:pt>
                <c:pt idx="665">
                  <c:v>7.8379423685854617</c:v>
                </c:pt>
                <c:pt idx="666">
                  <c:v>7.8379423685854617</c:v>
                </c:pt>
                <c:pt idx="667">
                  <c:v>7.8379423685854617</c:v>
                </c:pt>
                <c:pt idx="668">
                  <c:v>7.8335356317441125</c:v>
                </c:pt>
                <c:pt idx="669">
                  <c:v>7.823064817565184</c:v>
                </c:pt>
                <c:pt idx="670">
                  <c:v>7.8225223685856804</c:v>
                </c:pt>
                <c:pt idx="671">
                  <c:v>7.8225223685857346</c:v>
                </c:pt>
                <c:pt idx="672">
                  <c:v>7.8163544685850779</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7.7705931849118048</c:v>
                </c:pt>
                <c:pt idx="683">
                  <c:v>7.7690205708321542</c:v>
                </c:pt>
                <c:pt idx="684">
                  <c:v>7.7689423685857859</c:v>
                </c:pt>
                <c:pt idx="685">
                  <c:v>7.7502036384265294</c:v>
                </c:pt>
                <c:pt idx="686">
                  <c:v>7.7451677685850342</c:v>
                </c:pt>
                <c:pt idx="687">
                  <c:v>7.7328649685851616</c:v>
                </c:pt>
                <c:pt idx="688">
                  <c:v>7.7174074706258065</c:v>
                </c:pt>
                <c:pt idx="689">
                  <c:v>7.7106008685855771</c:v>
                </c:pt>
                <c:pt idx="690">
                  <c:v>7.7048060685854685</c:v>
                </c:pt>
                <c:pt idx="691">
                  <c:v>7.7032952685853076</c:v>
                </c:pt>
                <c:pt idx="692">
                  <c:v>7.7032324685855116</c:v>
                </c:pt>
                <c:pt idx="693">
                  <c:v>7.7048263685854286</c:v>
                </c:pt>
                <c:pt idx="694">
                  <c:v>7.7123223685852755</c:v>
                </c:pt>
                <c:pt idx="695">
                  <c:v>7.7123223685858955</c:v>
                </c:pt>
                <c:pt idx="696">
                  <c:v>7.7123223685858955</c:v>
                </c:pt>
                <c:pt idx="697">
                  <c:v>7.7123095685856375</c:v>
                </c:pt>
                <c:pt idx="698">
                  <c:v>7.7135302685853198</c:v>
                </c:pt>
                <c:pt idx="699">
                  <c:v>7.7253802685860338</c:v>
                </c:pt>
                <c:pt idx="700">
                  <c:v>7.7281909685852961</c:v>
                </c:pt>
                <c:pt idx="701">
                  <c:v>7.7407600901039748</c:v>
                </c:pt>
                <c:pt idx="702">
                  <c:v>7.7499412106905234</c:v>
                </c:pt>
                <c:pt idx="703">
                  <c:v>7.75711106858608</c:v>
                </c:pt>
                <c:pt idx="704">
                  <c:v>7.7591237685859475</c:v>
                </c:pt>
                <c:pt idx="705">
                  <c:v>7.7591423685859775</c:v>
                </c:pt>
                <c:pt idx="706">
                  <c:v>7.7591423685859775</c:v>
                </c:pt>
                <c:pt idx="707">
                  <c:v>7.7588891685854859</c:v>
                </c:pt>
                <c:pt idx="708">
                  <c:v>7.7555153685855718</c:v>
                </c:pt>
                <c:pt idx="709">
                  <c:v>7.7543668130304155</c:v>
                </c:pt>
                <c:pt idx="710">
                  <c:v>7.7469559051707684</c:v>
                </c:pt>
                <c:pt idx="711">
                  <c:v>7.7403505685849296</c:v>
                </c:pt>
                <c:pt idx="712">
                  <c:v>7.7327524716775002</c:v>
                </c:pt>
                <c:pt idx="713">
                  <c:v>7.7199558685853198</c:v>
                </c:pt>
                <c:pt idx="714">
                  <c:v>7.6988495685856275</c:v>
                </c:pt>
                <c:pt idx="715">
                  <c:v>7.693011668585255</c:v>
                </c:pt>
                <c:pt idx="716">
                  <c:v>7.6935029005001212</c:v>
                </c:pt>
                <c:pt idx="717">
                  <c:v>7.7004299028316971</c:v>
                </c:pt>
                <c:pt idx="718">
                  <c:v>7.6874435026054515</c:v>
                </c:pt>
                <c:pt idx="719">
                  <c:v>7.669075568585356</c:v>
                </c:pt>
                <c:pt idx="720">
                  <c:v>7.6538717685852484</c:v>
                </c:pt>
                <c:pt idx="721">
                  <c:v>7.6470991685849965</c:v>
                </c:pt>
                <c:pt idx="722">
                  <c:v>7.6466023685850475</c:v>
                </c:pt>
                <c:pt idx="723">
                  <c:v>7.6466023685850475</c:v>
                </c:pt>
                <c:pt idx="724">
                  <c:v>7.6452076747085727</c:v>
                </c:pt>
                <c:pt idx="725">
                  <c:v>7.6439223685852697</c:v>
                </c:pt>
                <c:pt idx="726">
                  <c:v>7.6393223685856384</c:v>
                </c:pt>
                <c:pt idx="727">
                  <c:v>7.6393089685862066</c:v>
                </c:pt>
                <c:pt idx="728">
                  <c:v>7.6392531685848732</c:v>
                </c:pt>
                <c:pt idx="729">
                  <c:v>7.6390556685858675</c:v>
                </c:pt>
                <c:pt idx="730">
                  <c:v>7.6357471961722094</c:v>
                </c:pt>
                <c:pt idx="731">
                  <c:v>7.635579968585942</c:v>
                </c:pt>
                <c:pt idx="732">
                  <c:v>7.6355772685860748</c:v>
                </c:pt>
                <c:pt idx="733">
                  <c:v>7.6355872685852475</c:v>
                </c:pt>
                <c:pt idx="734">
                  <c:v>7.6356223685854285</c:v>
                </c:pt>
                <c:pt idx="735">
                  <c:v>7.6355823685858031</c:v>
                </c:pt>
                <c:pt idx="736">
                  <c:v>7.6355823685859683</c:v>
                </c:pt>
                <c:pt idx="737">
                  <c:v>7.6355260420552939</c:v>
                </c:pt>
                <c:pt idx="738">
                  <c:v>7.6367894685854605</c:v>
                </c:pt>
                <c:pt idx="739">
                  <c:v>7.6392223685852674</c:v>
                </c:pt>
                <c:pt idx="740">
                  <c:v>7.6396283685847521</c:v>
                </c:pt>
                <c:pt idx="741">
                  <c:v>7.6452232685859407</c:v>
                </c:pt>
                <c:pt idx="742">
                  <c:v>7.6467823685861305</c:v>
                </c:pt>
                <c:pt idx="743">
                  <c:v>7.6467823685852681</c:v>
                </c:pt>
                <c:pt idx="744">
                  <c:v>7.6468423685854665</c:v>
                </c:pt>
                <c:pt idx="745">
                  <c:v>7.6468423685854665</c:v>
                </c:pt>
                <c:pt idx="746">
                  <c:v>7.6468423685854665</c:v>
                </c:pt>
                <c:pt idx="747">
                  <c:v>7.6469087685862345</c:v>
                </c:pt>
                <c:pt idx="748">
                  <c:v>7.6469223685862788</c:v>
                </c:pt>
                <c:pt idx="749">
                  <c:v>7.6470050216460708</c:v>
                </c:pt>
                <c:pt idx="750">
                  <c:v>7.6469773685859659</c:v>
                </c:pt>
                <c:pt idx="751">
                  <c:v>7.6469623685858945</c:v>
                </c:pt>
                <c:pt idx="752">
                  <c:v>7.6469623685855606</c:v>
                </c:pt>
                <c:pt idx="753">
                  <c:v>7.6469623685854389</c:v>
                </c:pt>
                <c:pt idx="754">
                  <c:v>7.6469617685859355</c:v>
                </c:pt>
                <c:pt idx="755">
                  <c:v>7.6469023685848612</c:v>
                </c:pt>
                <c:pt idx="756">
                  <c:v>7.6469023685848612</c:v>
                </c:pt>
                <c:pt idx="757">
                  <c:v>7.6469383685859462</c:v>
                </c:pt>
                <c:pt idx="758">
                  <c:v>7.6469623685858945</c:v>
                </c:pt>
                <c:pt idx="759">
                  <c:v>7.6469240352528942</c:v>
                </c:pt>
                <c:pt idx="760">
                  <c:v>7.6469223685860506</c:v>
                </c:pt>
                <c:pt idx="761">
                  <c:v>7.6468826778632932</c:v>
                </c:pt>
                <c:pt idx="762">
                  <c:v>7.6468462685856533</c:v>
                </c:pt>
                <c:pt idx="763">
                  <c:v>7.6468223685857915</c:v>
                </c:pt>
                <c:pt idx="764">
                  <c:v>7.6468223685857915</c:v>
                </c:pt>
                <c:pt idx="765">
                  <c:v>7.6468435685853375</c:v>
                </c:pt>
                <c:pt idx="766">
                  <c:v>7.6469023685848612</c:v>
                </c:pt>
                <c:pt idx="767">
                  <c:v>7.6468986951154108</c:v>
                </c:pt>
                <c:pt idx="768">
                  <c:v>7.6469023685854198</c:v>
                </c:pt>
                <c:pt idx="769">
                  <c:v>7.6469023685853061</c:v>
                </c:pt>
                <c:pt idx="770">
                  <c:v>7.6469023685848612</c:v>
                </c:pt>
                <c:pt idx="771">
                  <c:v>7.6468852685852005</c:v>
                </c:pt>
                <c:pt idx="772">
                  <c:v>7.6468723685849875</c:v>
                </c:pt>
                <c:pt idx="773">
                  <c:v>7.6464047397191308</c:v>
                </c:pt>
                <c:pt idx="774">
                  <c:v>7.6449823685852536</c:v>
                </c:pt>
                <c:pt idx="775">
                  <c:v>7.6449823685852536</c:v>
                </c:pt>
                <c:pt idx="776">
                  <c:v>7.6449823685852536</c:v>
                </c:pt>
                <c:pt idx="777">
                  <c:v>7.6449823685854223</c:v>
                </c:pt>
                <c:pt idx="778">
                  <c:v>7.6449823685852536</c:v>
                </c:pt>
                <c:pt idx="779">
                  <c:v>7.6449823685852536</c:v>
                </c:pt>
                <c:pt idx="780">
                  <c:v>7.6449823685852536</c:v>
                </c:pt>
                <c:pt idx="781">
                  <c:v>7.6449823685852536</c:v>
                </c:pt>
                <c:pt idx="782">
                  <c:v>7.6449823685852536</c:v>
                </c:pt>
                <c:pt idx="783">
                  <c:v>7.6449823685852536</c:v>
                </c:pt>
                <c:pt idx="784">
                  <c:v>7.6449823685852536</c:v>
                </c:pt>
                <c:pt idx="785">
                  <c:v>7.6449583685855425</c:v>
                </c:pt>
                <c:pt idx="786">
                  <c:v>7.6450195685849316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7.6450551685858859</c:v>
                </c:pt>
                <c:pt idx="799">
                  <c:v>7.6450723685858355</c:v>
                </c:pt>
                <c:pt idx="800">
                  <c:v>7.6450723685858897</c:v>
                </c:pt>
                <c:pt idx="801">
                  <c:v>7.6450723685855468</c:v>
                </c:pt>
                <c:pt idx="802">
                  <c:v>7.6451223685853673</c:v>
                </c:pt>
                <c:pt idx="803">
                  <c:v>7.6451223685853673</c:v>
                </c:pt>
                <c:pt idx="804">
                  <c:v>7.6451223685853673</c:v>
                </c:pt>
                <c:pt idx="805">
                  <c:v>7.6451223685853673</c:v>
                </c:pt>
                <c:pt idx="806">
                  <c:v>7.6451223685853673</c:v>
                </c:pt>
                <c:pt idx="807">
                  <c:v>7.6451223685853673</c:v>
                </c:pt>
                <c:pt idx="808">
                  <c:v>7.6451623685853285</c:v>
                </c:pt>
                <c:pt idx="809">
                  <c:v>7.6451623685850381</c:v>
                </c:pt>
                <c:pt idx="810">
                  <c:v>7.6451623685850381</c:v>
                </c:pt>
                <c:pt idx="811">
                  <c:v>7.6451623685850381</c:v>
                </c:pt>
                <c:pt idx="812">
                  <c:v>7.6451623685850381</c:v>
                </c:pt>
                <c:pt idx="813">
                  <c:v>7.6451623685850381</c:v>
                </c:pt>
                <c:pt idx="814">
                  <c:v>7.6451623685850381</c:v>
                </c:pt>
                <c:pt idx="815">
                  <c:v>7.6451623685849865</c:v>
                </c:pt>
                <c:pt idx="816">
                  <c:v>7.6451223685853673</c:v>
                </c:pt>
                <c:pt idx="817">
                  <c:v>7.6451223685853673</c:v>
                </c:pt>
                <c:pt idx="818">
                  <c:v>7.6451223685853673</c:v>
                </c:pt>
                <c:pt idx="819">
                  <c:v>7.6451223685853673</c:v>
                </c:pt>
                <c:pt idx="820">
                  <c:v>7.6451223685853673</c:v>
                </c:pt>
                <c:pt idx="821">
                  <c:v>7.6451223685853673</c:v>
                </c:pt>
                <c:pt idx="822">
                  <c:v>7.6451223685853673</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7.6450723685854856</c:v>
                </c:pt>
                <c:pt idx="833">
                  <c:v>7.6451179935853695</c:v>
                </c:pt>
                <c:pt idx="834">
                  <c:v>7.6451068366707746</c:v>
                </c:pt>
                <c:pt idx="835">
                  <c:v>7.6451023685857562</c:v>
                </c:pt>
                <c:pt idx="836">
                  <c:v>7.6451023685857562</c:v>
                </c:pt>
                <c:pt idx="837">
                  <c:v>7.6451169685854445</c:v>
                </c:pt>
                <c:pt idx="838">
                  <c:v>7.6451223685853673</c:v>
                </c:pt>
                <c:pt idx="839">
                  <c:v>7.6451223685853673</c:v>
                </c:pt>
                <c:pt idx="840">
                  <c:v>7.6450825248354635</c:v>
                </c:pt>
                <c:pt idx="841">
                  <c:v>7.645072368585434</c:v>
                </c:pt>
                <c:pt idx="842">
                  <c:v>7.6450723685858355</c:v>
                </c:pt>
                <c:pt idx="843">
                  <c:v>7.6450723685858355</c:v>
                </c:pt>
                <c:pt idx="844">
                  <c:v>7.6484240685850846</c:v>
                </c:pt>
                <c:pt idx="845">
                  <c:v>7.6488823685851388</c:v>
                </c:pt>
                <c:pt idx="846">
                  <c:v>7.6488823685851388</c:v>
                </c:pt>
                <c:pt idx="847">
                  <c:v>7.64933144075043</c:v>
                </c:pt>
                <c:pt idx="848">
                  <c:v>7.6508223685859758</c:v>
                </c:pt>
                <c:pt idx="849">
                  <c:v>7.6508223685851862</c:v>
                </c:pt>
                <c:pt idx="850">
                  <c:v>7.6507450352518873</c:v>
                </c:pt>
                <c:pt idx="851">
                  <c:v>7.6563122675751778</c:v>
                </c:pt>
                <c:pt idx="852">
                  <c:v>7.6572223685852832</c:v>
                </c:pt>
                <c:pt idx="853">
                  <c:v>7.6599663685858035</c:v>
                </c:pt>
                <c:pt idx="854">
                  <c:v>7.6625783889930545</c:v>
                </c:pt>
                <c:pt idx="855">
                  <c:v>7.6647437685857103</c:v>
                </c:pt>
                <c:pt idx="856">
                  <c:v>7.6671223685859164</c:v>
                </c:pt>
                <c:pt idx="857">
                  <c:v>7.6671223685859164</c:v>
                </c:pt>
                <c:pt idx="858">
                  <c:v>7.6671223685858658</c:v>
                </c:pt>
                <c:pt idx="859">
                  <c:v>7.6750897435850476</c:v>
                </c:pt>
                <c:pt idx="860">
                  <c:v>7.6807432106904372</c:v>
                </c:pt>
                <c:pt idx="861">
                  <c:v>7.6834623685852055</c:v>
                </c:pt>
                <c:pt idx="862">
                  <c:v>7.6834623685852055</c:v>
                </c:pt>
                <c:pt idx="863">
                  <c:v>7.6878211685856899</c:v>
                </c:pt>
                <c:pt idx="864">
                  <c:v>7.6924923685854747</c:v>
                </c:pt>
                <c:pt idx="865">
                  <c:v>7.6924923685854747</c:v>
                </c:pt>
                <c:pt idx="866">
                  <c:v>7.6924923685854747</c:v>
                </c:pt>
                <c:pt idx="867">
                  <c:v>7.6975773685845779</c:v>
                </c:pt>
                <c:pt idx="868">
                  <c:v>7.704327368585898</c:v>
                </c:pt>
                <c:pt idx="869">
                  <c:v>7.7075723685858355</c:v>
                </c:pt>
                <c:pt idx="870">
                  <c:v>7.7105679685860817</c:v>
                </c:pt>
                <c:pt idx="871">
                  <c:v>7.7114523685859355</c:v>
                </c:pt>
                <c:pt idx="872">
                  <c:v>7.7118035026064291</c:v>
                </c:pt>
                <c:pt idx="873">
                  <c:v>7.7140723685858488</c:v>
                </c:pt>
                <c:pt idx="874">
                  <c:v>7.7231623685855855</c:v>
                </c:pt>
                <c:pt idx="875">
                  <c:v>7.7231623685855855</c:v>
                </c:pt>
                <c:pt idx="876">
                  <c:v>7.7231623685855855</c:v>
                </c:pt>
                <c:pt idx="877">
                  <c:v>7.7231623685855855</c:v>
                </c:pt>
                <c:pt idx="878">
                  <c:v>7.7249027685859888</c:v>
                </c:pt>
                <c:pt idx="879">
                  <c:v>7.7277223685860053</c:v>
                </c:pt>
                <c:pt idx="880">
                  <c:v>7.7277223685860053</c:v>
                </c:pt>
                <c:pt idx="881">
                  <c:v>7.7277097685857346</c:v>
                </c:pt>
                <c:pt idx="882">
                  <c:v>7.7276523685853862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7.731639378894581</c:v>
                </c:pt>
                <c:pt idx="898">
                  <c:v>7.7315923685845434</c:v>
                </c:pt>
                <c:pt idx="899">
                  <c:v>7.7315923685845434</c:v>
                </c:pt>
                <c:pt idx="900">
                  <c:v>7.7315923685854475</c:v>
                </c:pt>
                <c:pt idx="901">
                  <c:v>7.7315923685854475</c:v>
                </c:pt>
                <c:pt idx="902">
                  <c:v>7.7315923685845434</c:v>
                </c:pt>
                <c:pt idx="903">
                  <c:v>7.7310890685846783</c:v>
                </c:pt>
                <c:pt idx="904">
                  <c:v>7.7279461830182896</c:v>
                </c:pt>
                <c:pt idx="905">
                  <c:v>7.7184133685853498</c:v>
                </c:pt>
                <c:pt idx="906">
                  <c:v>7.7117823685856735</c:v>
                </c:pt>
                <c:pt idx="907">
                  <c:v>7.7117823685856735</c:v>
                </c:pt>
                <c:pt idx="908">
                  <c:v>7.7117823685856166</c:v>
                </c:pt>
                <c:pt idx="909">
                  <c:v>7.7117359732365145</c:v>
                </c:pt>
                <c:pt idx="910">
                  <c:v>7.711815068585965</c:v>
                </c:pt>
                <c:pt idx="911">
                  <c:v>7.7126829685855745</c:v>
                </c:pt>
                <c:pt idx="912">
                  <c:v>7.7138023685855757</c:v>
                </c:pt>
                <c:pt idx="913">
                  <c:v>7.7138023685855757</c:v>
                </c:pt>
                <c:pt idx="914">
                  <c:v>7.7141822685853167</c:v>
                </c:pt>
                <c:pt idx="915">
                  <c:v>7.7207903067297945</c:v>
                </c:pt>
                <c:pt idx="916">
                  <c:v>7.7211523685854262</c:v>
                </c:pt>
                <c:pt idx="917">
                  <c:v>7.7215112057948714</c:v>
                </c:pt>
                <c:pt idx="918">
                  <c:v>7.7321423685854764</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7.7469779685850471</c:v>
                </c:pt>
                <c:pt idx="940">
                  <c:v>7.7479584685851375</c:v>
                </c:pt>
                <c:pt idx="941">
                  <c:v>7.7478523685848728</c:v>
                </c:pt>
                <c:pt idx="942">
                  <c:v>7.7478523685848728</c:v>
                </c:pt>
                <c:pt idx="943">
                  <c:v>7.7481484724816845</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7.8024577685854384</c:v>
                </c:pt>
                <c:pt idx="952">
                  <c:v>7.8043882509384721</c:v>
                </c:pt>
                <c:pt idx="953">
                  <c:v>7.8082523685857375</c:v>
                </c:pt>
                <c:pt idx="954">
                  <c:v>7.8082523685859027</c:v>
                </c:pt>
                <c:pt idx="955">
                  <c:v>7.8087729685855845</c:v>
                </c:pt>
                <c:pt idx="956">
                  <c:v>7.8175671685852421</c:v>
                </c:pt>
                <c:pt idx="957">
                  <c:v>7.8209423685856381</c:v>
                </c:pt>
                <c:pt idx="958">
                  <c:v>7.8209423685856381</c:v>
                </c:pt>
                <c:pt idx="959">
                  <c:v>7.8209423685856381</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7.8407794819878189</c:v>
                </c:pt>
                <c:pt idx="971">
                  <c:v>7.8429822685854935</c:v>
                </c:pt>
                <c:pt idx="972">
                  <c:v>7.8429823685854618</c:v>
                </c:pt>
                <c:pt idx="973">
                  <c:v>7.8461231685861463</c:v>
                </c:pt>
                <c:pt idx="974">
                  <c:v>7.8484967685853455</c:v>
                </c:pt>
                <c:pt idx="975">
                  <c:v>7.8493223685854465</c:v>
                </c:pt>
                <c:pt idx="976">
                  <c:v>7.8509813159539705</c:v>
                </c:pt>
                <c:pt idx="977">
                  <c:v>7.8628590352521002</c:v>
                </c:pt>
                <c:pt idx="978">
                  <c:v>7.8628223685856309</c:v>
                </c:pt>
                <c:pt idx="979">
                  <c:v>7.8628223685856309</c:v>
                </c:pt>
                <c:pt idx="980">
                  <c:v>7.8628223685856309</c:v>
                </c:pt>
                <c:pt idx="981">
                  <c:v>7.8628223685856309</c:v>
                </c:pt>
                <c:pt idx="982">
                  <c:v>7.8628223685856309</c:v>
                </c:pt>
                <c:pt idx="983">
                  <c:v>7.8657673685850726</c:v>
                </c:pt>
                <c:pt idx="984">
                  <c:v>7.8666223685850785</c:v>
                </c:pt>
                <c:pt idx="985">
                  <c:v>7.8665423685852751</c:v>
                </c:pt>
                <c:pt idx="986">
                  <c:v>7.8665423685861375</c:v>
                </c:pt>
                <c:pt idx="987">
                  <c:v>7.8665423685861375</c:v>
                </c:pt>
                <c:pt idx="988">
                  <c:v>7.8665423685861375</c:v>
                </c:pt>
                <c:pt idx="989">
                  <c:v>7.8665423685860745</c:v>
                </c:pt>
                <c:pt idx="990">
                  <c:v>7.8665423685861375</c:v>
                </c:pt>
                <c:pt idx="991">
                  <c:v>7.8672318685850025</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7.8805453685859579</c:v>
                </c:pt>
                <c:pt idx="1004">
                  <c:v>7.880542368585969</c:v>
                </c:pt>
                <c:pt idx="1005">
                  <c:v>7.880542368585969</c:v>
                </c:pt>
                <c:pt idx="1006">
                  <c:v>7.8805297685861007</c:v>
                </c:pt>
                <c:pt idx="1007">
                  <c:v>7.8805223685859627</c:v>
                </c:pt>
                <c:pt idx="1008">
                  <c:v>7.8805223685857886</c:v>
                </c:pt>
                <c:pt idx="1009">
                  <c:v>7.8805223685853445</c:v>
                </c:pt>
                <c:pt idx="1010">
                  <c:v>7.8805573685857597</c:v>
                </c:pt>
                <c:pt idx="1011">
                  <c:v>7.8805223685859627</c:v>
                </c:pt>
                <c:pt idx="1012">
                  <c:v>7.8805223685859627</c:v>
                </c:pt>
                <c:pt idx="1013">
                  <c:v>7.8805223685859627</c:v>
                </c:pt>
                <c:pt idx="1014">
                  <c:v>7.8805223685859627</c:v>
                </c:pt>
                <c:pt idx="1015">
                  <c:v>7.8805223685859627</c:v>
                </c:pt>
                <c:pt idx="1016">
                  <c:v>7.8805231685855786</c:v>
                </c:pt>
                <c:pt idx="1017">
                  <c:v>7.8805423685854645</c:v>
                </c:pt>
                <c:pt idx="1018">
                  <c:v>7.880542368585969</c:v>
                </c:pt>
                <c:pt idx="1019">
                  <c:v>7.880542368585969</c:v>
                </c:pt>
                <c:pt idx="1020">
                  <c:v>7.880542368585969</c:v>
                </c:pt>
                <c:pt idx="1021">
                  <c:v>7.8805369685861191</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7.8850923685855081</c:v>
                </c:pt>
                <c:pt idx="1033">
                  <c:v>7.8742223685854409</c:v>
                </c:pt>
                <c:pt idx="1034">
                  <c:v>7.874222368585734</c:v>
                </c:pt>
                <c:pt idx="1035">
                  <c:v>7.874222368585734</c:v>
                </c:pt>
                <c:pt idx="1036">
                  <c:v>7.874222368585734</c:v>
                </c:pt>
                <c:pt idx="1037">
                  <c:v>7.8734596685856815</c:v>
                </c:pt>
                <c:pt idx="1038">
                  <c:v>7.8715223685850475</c:v>
                </c:pt>
                <c:pt idx="1039">
                  <c:v>7.8702080828713576</c:v>
                </c:pt>
                <c:pt idx="1040">
                  <c:v>7.8695223685856615</c:v>
                </c:pt>
                <c:pt idx="1041">
                  <c:v>7.8695223685851978</c:v>
                </c:pt>
                <c:pt idx="1042">
                  <c:v>7.8695223685851978</c:v>
                </c:pt>
                <c:pt idx="1043">
                  <c:v>7.8695223685851978</c:v>
                </c:pt>
                <c:pt idx="1044">
                  <c:v>7.8695223685851978</c:v>
                </c:pt>
                <c:pt idx="1045">
                  <c:v>7.8695223685851978</c:v>
                </c:pt>
                <c:pt idx="1046">
                  <c:v>7.8695223685851978</c:v>
                </c:pt>
                <c:pt idx="1047">
                  <c:v>7.8695223685851978</c:v>
                </c:pt>
                <c:pt idx="1048">
                  <c:v>7.8695223685855398</c:v>
                </c:pt>
                <c:pt idx="1049">
                  <c:v>7.8807888391739445</c:v>
                </c:pt>
                <c:pt idx="1050">
                  <c:v>7.8842177685856996</c:v>
                </c:pt>
                <c:pt idx="1051">
                  <c:v>7.8965632019187098</c:v>
                </c:pt>
                <c:pt idx="1052">
                  <c:v>7.9024923685849018</c:v>
                </c:pt>
                <c:pt idx="1053">
                  <c:v>7.9024923685849018</c:v>
                </c:pt>
                <c:pt idx="1054">
                  <c:v>7.9024923685849018</c:v>
                </c:pt>
                <c:pt idx="1055">
                  <c:v>7.9024923685849018</c:v>
                </c:pt>
                <c:pt idx="1056">
                  <c:v>7.9043636056993876</c:v>
                </c:pt>
                <c:pt idx="1057">
                  <c:v>7.9044223685853146</c:v>
                </c:pt>
                <c:pt idx="1058">
                  <c:v>7.9044223685859869</c:v>
                </c:pt>
                <c:pt idx="1059">
                  <c:v>7.9044012685852216</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7.9081923685859064</c:v>
                </c:pt>
                <c:pt idx="1097">
                  <c:v>7.9081923685859685</c:v>
                </c:pt>
                <c:pt idx="1098">
                  <c:v>7.9081923685859685</c:v>
                </c:pt>
                <c:pt idx="1099">
                  <c:v>7.9081923685859064</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7.9064523685854109</c:v>
                </c:pt>
                <c:pt idx="1160">
                  <c:v>7.9064523685855885</c:v>
                </c:pt>
                <c:pt idx="1161">
                  <c:v>7.9064676685854485</c:v>
                </c:pt>
                <c:pt idx="1162">
                  <c:v>7.9065463685850075</c:v>
                </c:pt>
                <c:pt idx="1163">
                  <c:v>7.9065423685849714</c:v>
                </c:pt>
                <c:pt idx="1164">
                  <c:v>7.9065423685849714</c:v>
                </c:pt>
                <c:pt idx="1165">
                  <c:v>7.9065811185859758</c:v>
                </c:pt>
                <c:pt idx="1166">
                  <c:v>7.906626468584899</c:v>
                </c:pt>
                <c:pt idx="1167">
                  <c:v>7.9066723685848181</c:v>
                </c:pt>
                <c:pt idx="1168">
                  <c:v>7.8987891542991093</c:v>
                </c:pt>
                <c:pt idx="1169">
                  <c:v>7.8976175685851855</c:v>
                </c:pt>
                <c:pt idx="1170">
                  <c:v>7.8958223685857645</c:v>
                </c:pt>
                <c:pt idx="1171">
                  <c:v>7.8958223685857645</c:v>
                </c:pt>
                <c:pt idx="1172">
                  <c:v>7.8958223685857645</c:v>
                </c:pt>
                <c:pt idx="1173">
                  <c:v>7.8958203685858255</c:v>
                </c:pt>
                <c:pt idx="1174">
                  <c:v>7.8958023685860921</c:v>
                </c:pt>
                <c:pt idx="1175">
                  <c:v>7.8958023685855254</c:v>
                </c:pt>
                <c:pt idx="1176">
                  <c:v>7.8958023685858745</c:v>
                </c:pt>
                <c:pt idx="1177">
                  <c:v>7.8958023685860921</c:v>
                </c:pt>
                <c:pt idx="1178">
                  <c:v>7.8937484685850565</c:v>
                </c:pt>
                <c:pt idx="1179">
                  <c:v>7.8905846685857339</c:v>
                </c:pt>
                <c:pt idx="1180">
                  <c:v>7.8905733685845263</c:v>
                </c:pt>
                <c:pt idx="1181">
                  <c:v>7.890546368585265</c:v>
                </c:pt>
                <c:pt idx="1182">
                  <c:v>7.8967558685858936</c:v>
                </c:pt>
                <c:pt idx="1183">
                  <c:v>7.8980923685856652</c:v>
                </c:pt>
                <c:pt idx="1184">
                  <c:v>7.8981163685853017</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7.8931223685850727</c:v>
                </c:pt>
                <c:pt idx="1211">
                  <c:v>7.8931223685851375</c:v>
                </c:pt>
                <c:pt idx="1212">
                  <c:v>7.8931223685851375</c:v>
                </c:pt>
                <c:pt idx="1213">
                  <c:v>7.8931223685851375</c:v>
                </c:pt>
                <c:pt idx="1214">
                  <c:v>7.8931223685850727</c:v>
                </c:pt>
                <c:pt idx="1215">
                  <c:v>7.8931223685851375</c:v>
                </c:pt>
                <c:pt idx="1216">
                  <c:v>7.8931223685851375</c:v>
                </c:pt>
                <c:pt idx="1217">
                  <c:v>7.8930323685851365</c:v>
                </c:pt>
                <c:pt idx="1218">
                  <c:v>7.8913223685852465</c:v>
                </c:pt>
                <c:pt idx="1219">
                  <c:v>7.8874723685856445</c:v>
                </c:pt>
                <c:pt idx="1220">
                  <c:v>7.8874723685856942</c:v>
                </c:pt>
                <c:pt idx="1221">
                  <c:v>7.8874723685856942</c:v>
                </c:pt>
                <c:pt idx="1222">
                  <c:v>7.8873103685855321</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7.8844828685858959</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7.8819523685852477</c:v>
                </c:pt>
                <c:pt idx="1246">
                  <c:v>7.8819523685861075</c:v>
                </c:pt>
                <c:pt idx="1247">
                  <c:v>7.8811797685855955</c:v>
                </c:pt>
                <c:pt idx="1248">
                  <c:v>7.8685902685845255</c:v>
                </c:pt>
                <c:pt idx="1249">
                  <c:v>7.8655223685845055</c:v>
                </c:pt>
                <c:pt idx="1250">
                  <c:v>7.8655223685848465</c:v>
                </c:pt>
                <c:pt idx="1251">
                  <c:v>7.8605085685850833</c:v>
                </c:pt>
                <c:pt idx="1252">
                  <c:v>7.8571223685850686</c:v>
                </c:pt>
                <c:pt idx="1253">
                  <c:v>7.8571223685851832</c:v>
                </c:pt>
                <c:pt idx="1254">
                  <c:v>7.8570823685856785</c:v>
                </c:pt>
                <c:pt idx="1255">
                  <c:v>7.8570823685857896</c:v>
                </c:pt>
                <c:pt idx="1256">
                  <c:v>7.8570823685857896</c:v>
                </c:pt>
                <c:pt idx="1257">
                  <c:v>7.8570898685858808</c:v>
                </c:pt>
                <c:pt idx="1258">
                  <c:v>7.8571723685862436</c:v>
                </c:pt>
                <c:pt idx="1259">
                  <c:v>7.8571763685861784</c:v>
                </c:pt>
                <c:pt idx="1260">
                  <c:v>7.8571723685862436</c:v>
                </c:pt>
                <c:pt idx="1261">
                  <c:v>7.8571723685861379</c:v>
                </c:pt>
                <c:pt idx="1262">
                  <c:v>7.8571723685861379</c:v>
                </c:pt>
                <c:pt idx="1263">
                  <c:v>7.8571723685862436</c:v>
                </c:pt>
                <c:pt idx="1264">
                  <c:v>7.8571723685862436</c:v>
                </c:pt>
                <c:pt idx="1265">
                  <c:v>7.8571368685850222</c:v>
                </c:pt>
                <c:pt idx="1266">
                  <c:v>7.8572707685849679</c:v>
                </c:pt>
                <c:pt idx="1267">
                  <c:v>7.8572923685849361</c:v>
                </c:pt>
                <c:pt idx="1268">
                  <c:v>7.857207668585775</c:v>
                </c:pt>
                <c:pt idx="1269">
                  <c:v>7.8572044198675846</c:v>
                </c:pt>
                <c:pt idx="1270">
                  <c:v>7.8609223685854204</c:v>
                </c:pt>
                <c:pt idx="1271">
                  <c:v>7.8609223685862197</c:v>
                </c:pt>
                <c:pt idx="1272">
                  <c:v>7.8609223685862197</c:v>
                </c:pt>
                <c:pt idx="1273">
                  <c:v>7.8610211054273371</c:v>
                </c:pt>
                <c:pt idx="1274">
                  <c:v>7.8611217685855808</c:v>
                </c:pt>
                <c:pt idx="1275">
                  <c:v>7.8611223685856055</c:v>
                </c:pt>
                <c:pt idx="1276">
                  <c:v>7.8611391685852849</c:v>
                </c:pt>
                <c:pt idx="1277">
                  <c:v>7.8611023685859349</c:v>
                </c:pt>
                <c:pt idx="1278">
                  <c:v>7.8611023685858799</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7.8613730685854133</c:v>
                </c:pt>
                <c:pt idx="1298">
                  <c:v>7.8630023685853976</c:v>
                </c:pt>
                <c:pt idx="1299">
                  <c:v>7.8630023685853976</c:v>
                </c:pt>
                <c:pt idx="1300">
                  <c:v>7.8630023685853976</c:v>
                </c:pt>
                <c:pt idx="1301">
                  <c:v>7.8630023685853976</c:v>
                </c:pt>
                <c:pt idx="1302">
                  <c:v>7.8681307896380446</c:v>
                </c:pt>
                <c:pt idx="1303">
                  <c:v>7.8796557706478012</c:v>
                </c:pt>
                <c:pt idx="1304">
                  <c:v>7.8809423685861617</c:v>
                </c:pt>
                <c:pt idx="1305">
                  <c:v>7.8809423685861617</c:v>
                </c:pt>
                <c:pt idx="1306">
                  <c:v>7.8809423685861049</c:v>
                </c:pt>
                <c:pt idx="1307">
                  <c:v>7.8808820685854926</c:v>
                </c:pt>
                <c:pt idx="1308">
                  <c:v>7.8808523685855816</c:v>
                </c:pt>
                <c:pt idx="1309">
                  <c:v>7.8808523685855816</c:v>
                </c:pt>
                <c:pt idx="1310">
                  <c:v>7.8808523685855816</c:v>
                </c:pt>
                <c:pt idx="1311">
                  <c:v>7.8808523685855816</c:v>
                </c:pt>
                <c:pt idx="1312">
                  <c:v>7.8812830352522534</c:v>
                </c:pt>
                <c:pt idx="1313">
                  <c:v>7.8846623685851815</c:v>
                </c:pt>
                <c:pt idx="1314">
                  <c:v>7.8846623685848414</c:v>
                </c:pt>
                <c:pt idx="1315">
                  <c:v>7.8846623685848414</c:v>
                </c:pt>
                <c:pt idx="1316">
                  <c:v>7.8905202685857603</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7.9615384685855073</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7.9414193159541053</c:v>
                </c:pt>
                <c:pt idx="1364">
                  <c:v>7.9373114685853485</c:v>
                </c:pt>
                <c:pt idx="1365">
                  <c:v>7.9356223685852143</c:v>
                </c:pt>
                <c:pt idx="1366">
                  <c:v>7.9356440685857166</c:v>
                </c:pt>
                <c:pt idx="1367">
                  <c:v>7.9350192685855765</c:v>
                </c:pt>
                <c:pt idx="1368">
                  <c:v>7.9335665791114849</c:v>
                </c:pt>
                <c:pt idx="1369">
                  <c:v>7.9296135880978937</c:v>
                </c:pt>
                <c:pt idx="1370">
                  <c:v>7.9243663685855417</c:v>
                </c:pt>
                <c:pt idx="1371">
                  <c:v>7.9244223685845006</c:v>
                </c:pt>
                <c:pt idx="1372">
                  <c:v>7.9244271685846144</c:v>
                </c:pt>
                <c:pt idx="1373">
                  <c:v>7.9244329685851103</c:v>
                </c:pt>
                <c:pt idx="1374">
                  <c:v>7.924522368584979</c:v>
                </c:pt>
                <c:pt idx="1375">
                  <c:v>7.9245268685849037</c:v>
                </c:pt>
                <c:pt idx="1376">
                  <c:v>7.9245523685848545</c:v>
                </c:pt>
                <c:pt idx="1377">
                  <c:v>7.9233596685850856</c:v>
                </c:pt>
                <c:pt idx="1378">
                  <c:v>7.9117791542998619</c:v>
                </c:pt>
                <c:pt idx="1379">
                  <c:v>7.8976223685856555</c:v>
                </c:pt>
                <c:pt idx="1380">
                  <c:v>7.8976223685848623</c:v>
                </c:pt>
                <c:pt idx="1381">
                  <c:v>7.8976291054274412</c:v>
                </c:pt>
                <c:pt idx="1382">
                  <c:v>7.8976623685858955</c:v>
                </c:pt>
                <c:pt idx="1383">
                  <c:v>7.8976989685851935</c:v>
                </c:pt>
                <c:pt idx="1384">
                  <c:v>7.8977223685851765</c:v>
                </c:pt>
                <c:pt idx="1385">
                  <c:v>7.8977223685851765</c:v>
                </c:pt>
                <c:pt idx="1386">
                  <c:v>7.8977004935857309</c:v>
                </c:pt>
                <c:pt idx="1387">
                  <c:v>7.8976923685857656</c:v>
                </c:pt>
                <c:pt idx="1388">
                  <c:v>7.8995223685852842</c:v>
                </c:pt>
                <c:pt idx="1389">
                  <c:v>7.8995223685860845</c:v>
                </c:pt>
                <c:pt idx="1390">
                  <c:v>7.8994749685850278</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7.8995175685860204</c:v>
                </c:pt>
                <c:pt idx="1400">
                  <c:v>7.8994595685855451</c:v>
                </c:pt>
                <c:pt idx="1401">
                  <c:v>7.8979129685848255</c:v>
                </c:pt>
                <c:pt idx="1402">
                  <c:v>7.8942598685858902</c:v>
                </c:pt>
                <c:pt idx="1403">
                  <c:v>7.8919223685858864</c:v>
                </c:pt>
                <c:pt idx="1404">
                  <c:v>7.8919223685855444</c:v>
                </c:pt>
                <c:pt idx="1405">
                  <c:v>7.8919623685853955</c:v>
                </c:pt>
                <c:pt idx="1406">
                  <c:v>7.891962368585169</c:v>
                </c:pt>
                <c:pt idx="1407">
                  <c:v>7.891962368585169</c:v>
                </c:pt>
                <c:pt idx="1408">
                  <c:v>7.891962368585169</c:v>
                </c:pt>
                <c:pt idx="1409">
                  <c:v>7.891962368585169</c:v>
                </c:pt>
                <c:pt idx="1410">
                  <c:v>7.891962368585169</c:v>
                </c:pt>
                <c:pt idx="1411">
                  <c:v>7.8919818685849359</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7.8920223685854003</c:v>
                </c:pt>
                <c:pt idx="1422">
                  <c:v>7.8920223685854003</c:v>
                </c:pt>
                <c:pt idx="1423">
                  <c:v>7.8920223685846196</c:v>
                </c:pt>
                <c:pt idx="1424">
                  <c:v>7.8920223685845627</c:v>
                </c:pt>
                <c:pt idx="1425">
                  <c:v>7.8919315685857283</c:v>
                </c:pt>
                <c:pt idx="1426">
                  <c:v>7.8919023685858845</c:v>
                </c:pt>
                <c:pt idx="1427">
                  <c:v>7.8919023685858845</c:v>
                </c:pt>
                <c:pt idx="1428">
                  <c:v>7.8919023685858845</c:v>
                </c:pt>
                <c:pt idx="1429">
                  <c:v>7.8918528685847615</c:v>
                </c:pt>
                <c:pt idx="1430">
                  <c:v>7.8918423685847898</c:v>
                </c:pt>
                <c:pt idx="1431">
                  <c:v>7.8919211185859268</c:v>
                </c:pt>
                <c:pt idx="1432">
                  <c:v>7.891805268585979</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7.8955923685850848</c:v>
                </c:pt>
                <c:pt idx="1443">
                  <c:v>7.89552126858581</c:v>
                </c:pt>
                <c:pt idx="1444">
                  <c:v>7.8955023685858832</c:v>
                </c:pt>
                <c:pt idx="1445">
                  <c:v>7.8955023685858832</c:v>
                </c:pt>
                <c:pt idx="1446">
                  <c:v>7.8955023685856665</c:v>
                </c:pt>
                <c:pt idx="1447">
                  <c:v>7.8955023685856007</c:v>
                </c:pt>
                <c:pt idx="1448">
                  <c:v>7.8955923685854268</c:v>
                </c:pt>
                <c:pt idx="1449">
                  <c:v>7.8955923685850848</c:v>
                </c:pt>
                <c:pt idx="1450">
                  <c:v>7.8955923685850848</c:v>
                </c:pt>
                <c:pt idx="1451">
                  <c:v>7.8955923685850848</c:v>
                </c:pt>
                <c:pt idx="1452">
                  <c:v>7.8955923685850848</c:v>
                </c:pt>
                <c:pt idx="1453">
                  <c:v>7.8955923685850848</c:v>
                </c:pt>
                <c:pt idx="1454">
                  <c:v>7.8955923685850848</c:v>
                </c:pt>
                <c:pt idx="1455">
                  <c:v>7.8955923685850848</c:v>
                </c:pt>
                <c:pt idx="1456">
                  <c:v>7.8955923685854268</c:v>
                </c:pt>
                <c:pt idx="1457">
                  <c:v>7.8955023685856007</c:v>
                </c:pt>
                <c:pt idx="1458">
                  <c:v>7.8955107685856687</c:v>
                </c:pt>
                <c:pt idx="1459">
                  <c:v>7.8955089685844708</c:v>
                </c:pt>
                <c:pt idx="1460">
                  <c:v>7.8954723685846631</c:v>
                </c:pt>
                <c:pt idx="1461">
                  <c:v>7.8954723685846062</c:v>
                </c:pt>
                <c:pt idx="1462">
                  <c:v>7.8954723685846062</c:v>
                </c:pt>
                <c:pt idx="1463">
                  <c:v>7.895493368585905</c:v>
                </c:pt>
                <c:pt idx="1464">
                  <c:v>7.8955023685858832</c:v>
                </c:pt>
                <c:pt idx="1465">
                  <c:v>7.8955023685853716</c:v>
                </c:pt>
                <c:pt idx="1466">
                  <c:v>7.8973223685855531</c:v>
                </c:pt>
                <c:pt idx="1467">
                  <c:v>7.8973223685850407</c:v>
                </c:pt>
                <c:pt idx="1468">
                  <c:v>7.8973223685850407</c:v>
                </c:pt>
                <c:pt idx="1469">
                  <c:v>7.8973223685850407</c:v>
                </c:pt>
                <c:pt idx="1470">
                  <c:v>7.8973223685850407</c:v>
                </c:pt>
                <c:pt idx="1471">
                  <c:v>7.8988503685849354</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-33.864023771753217</c:v>
                </c:pt>
                <c:pt idx="1">
                  <c:v>-33.855256844498555</c:v>
                </c:pt>
                <c:pt idx="2">
                  <c:v>-33.845445657210391</c:v>
                </c:pt>
                <c:pt idx="3">
                  <c:v>-33.838184407213177</c:v>
                </c:pt>
                <c:pt idx="4">
                  <c:v>-33.82931062544354</c:v>
                </c:pt>
                <c:pt idx="5">
                  <c:v>-33.820524270095049</c:v>
                </c:pt>
                <c:pt idx="6">
                  <c:v>-33.793966066090526</c:v>
                </c:pt>
                <c:pt idx="7">
                  <c:v>-33.793859211575644</c:v>
                </c:pt>
                <c:pt idx="8">
                  <c:v>-33.790517579469608</c:v>
                </c:pt>
                <c:pt idx="9">
                  <c:v>-33.781502944021213</c:v>
                </c:pt>
                <c:pt idx="10">
                  <c:v>-33.768704687336346</c:v>
                </c:pt>
                <c:pt idx="11">
                  <c:v>-33.75947634285761</c:v>
                </c:pt>
                <c:pt idx="12">
                  <c:v>-33.750039146372316</c:v>
                </c:pt>
                <c:pt idx="13">
                  <c:v>-33.834901059388208</c:v>
                </c:pt>
                <c:pt idx="14">
                  <c:v>-34.977778095805078</c:v>
                </c:pt>
                <c:pt idx="15">
                  <c:v>-35.261340836514925</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-29.875839280579555</c:v>
                </c:pt>
                <c:pt idx="33">
                  <c:v>-28.960533219004997</c:v>
                </c:pt>
                <c:pt idx="34">
                  <c:v>-27.789077456845561</c:v>
                </c:pt>
                <c:pt idx="35">
                  <c:v>-28.304227930757563</c:v>
                </c:pt>
                <c:pt idx="36">
                  <c:v>-28.406453702463295</c:v>
                </c:pt>
                <c:pt idx="37">
                  <c:v>-28.499795978352587</c:v>
                </c:pt>
                <c:pt idx="38">
                  <c:v>-28.32850333375978</c:v>
                </c:pt>
                <c:pt idx="39">
                  <c:v>-27.857546915853092</c:v>
                </c:pt>
                <c:pt idx="40">
                  <c:v>-26.872576567512326</c:v>
                </c:pt>
                <c:pt idx="41">
                  <c:v>-25.68881796505535</c:v>
                </c:pt>
                <c:pt idx="42">
                  <c:v>-24.715815322396331</c:v>
                </c:pt>
                <c:pt idx="43">
                  <c:v>-23.309789614661049</c:v>
                </c:pt>
                <c:pt idx="44">
                  <c:v>-16.681458337559025</c:v>
                </c:pt>
                <c:pt idx="45">
                  <c:v>-15.320355239340572</c:v>
                </c:pt>
                <c:pt idx="46">
                  <c:v>-14.607261633386301</c:v>
                </c:pt>
                <c:pt idx="47">
                  <c:v>-14.387913599176827</c:v>
                </c:pt>
                <c:pt idx="48">
                  <c:v>-14.409177647664805</c:v>
                </c:pt>
                <c:pt idx="49">
                  <c:v>-15.294370164098286</c:v>
                </c:pt>
                <c:pt idx="50">
                  <c:v>-21.51625600822279</c:v>
                </c:pt>
                <c:pt idx="51">
                  <c:v>-23.742574685590288</c:v>
                </c:pt>
                <c:pt idx="52">
                  <c:v>-25.725051359692831</c:v>
                </c:pt>
                <c:pt idx="53">
                  <c:v>-27.353781304813591</c:v>
                </c:pt>
                <c:pt idx="54">
                  <c:v>-28.77967709531832</c:v>
                </c:pt>
                <c:pt idx="55">
                  <c:v>-30.427616568024789</c:v>
                </c:pt>
                <c:pt idx="56">
                  <c:v>-32.187296721296974</c:v>
                </c:pt>
                <c:pt idx="57">
                  <c:v>-33.829592332801695</c:v>
                </c:pt>
                <c:pt idx="58">
                  <c:v>-35.715404527002271</c:v>
                </c:pt>
                <c:pt idx="59">
                  <c:v>-35.598918534565442</c:v>
                </c:pt>
                <c:pt idx="60">
                  <c:v>-35.352958869093484</c:v>
                </c:pt>
                <c:pt idx="61">
                  <c:v>-34.403308794988924</c:v>
                </c:pt>
                <c:pt idx="62">
                  <c:v>-32.934724625735235</c:v>
                </c:pt>
                <c:pt idx="63">
                  <c:v>-31.314849034290628</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-20.869344203249746</c:v>
                </c:pt>
                <c:pt idx="72">
                  <c:v>-19.855280284684326</c:v>
                </c:pt>
                <c:pt idx="73">
                  <c:v>-18.890005166270129</c:v>
                </c:pt>
                <c:pt idx="74">
                  <c:v>-18.036713579592089</c:v>
                </c:pt>
                <c:pt idx="75">
                  <c:v>-17.194316296421796</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-7.6498864483650406</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-28.604838823636186</c:v>
                </c:pt>
                <c:pt idx="92">
                  <c:v>-31.750737743178263</c:v>
                </c:pt>
                <c:pt idx="93">
                  <c:v>-37.201687689560771</c:v>
                </c:pt>
                <c:pt idx="94">
                  <c:v>-37.671585276364326</c:v>
                </c:pt>
                <c:pt idx="95">
                  <c:v>-37.982808765392953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-29.611000365114119</c:v>
                </c:pt>
                <c:pt idx="104">
                  <c:v>-28.004972147410609</c:v>
                </c:pt>
                <c:pt idx="105">
                  <c:v>-25.699989118898415</c:v>
                </c:pt>
                <c:pt idx="106">
                  <c:v>-22.945338006084288</c:v>
                </c:pt>
                <c:pt idx="107">
                  <c:v>-20.022701881619806</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c:v>
                </c:pt>
                <c:pt idx="118">
                  <c:v>-21.467117502385779</c:v>
                </c:pt>
                <c:pt idx="119">
                  <c:v>-24.333004165330607</c:v>
                </c:pt>
                <c:pt idx="120">
                  <c:v>-27.40161812837659</c:v>
                </c:pt>
                <c:pt idx="121">
                  <c:v>-30.476682218510529</c:v>
                </c:pt>
                <c:pt idx="122">
                  <c:v>-33.401275723409341</c:v>
                </c:pt>
                <c:pt idx="123">
                  <c:v>-40.927058644031312</c:v>
                </c:pt>
                <c:pt idx="124">
                  <c:v>-42.362532484700338</c:v>
                </c:pt>
                <c:pt idx="125">
                  <c:v>-43.091508557204996</c:v>
                </c:pt>
                <c:pt idx="126">
                  <c:v>-43.387335282024878</c:v>
                </c:pt>
                <c:pt idx="127">
                  <c:v>-43.122209802178446</c:v>
                </c:pt>
                <c:pt idx="128">
                  <c:v>-42.570238233796296</c:v>
                </c:pt>
                <c:pt idx="129">
                  <c:v>-41.828478475677095</c:v>
                </c:pt>
                <c:pt idx="130">
                  <c:v>-40.764795205957171</c:v>
                </c:pt>
                <c:pt idx="131">
                  <c:v>-39.573148797483086</c:v>
                </c:pt>
                <c:pt idx="132">
                  <c:v>-30.742186546182978</c:v>
                </c:pt>
                <c:pt idx="133">
                  <c:v>-28.701916150527527</c:v>
                </c:pt>
                <c:pt idx="134">
                  <c:v>-26.477049723159823</c:v>
                </c:pt>
                <c:pt idx="135">
                  <c:v>-23.63262624666277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-28.856962051814861</c:v>
                </c:pt>
                <c:pt idx="146">
                  <c:v>-31.329429818566773</c:v>
                </c:pt>
                <c:pt idx="147">
                  <c:v>-33.717302808590532</c:v>
                </c:pt>
                <c:pt idx="148">
                  <c:v>-35.566303622368302</c:v>
                </c:pt>
                <c:pt idx="149">
                  <c:v>-37.064146500642408</c:v>
                </c:pt>
                <c:pt idx="150">
                  <c:v>-38.302051200071602</c:v>
                </c:pt>
                <c:pt idx="151">
                  <c:v>-39.441309754047751</c:v>
                </c:pt>
                <c:pt idx="152">
                  <c:v>-39.26382440460727</c:v>
                </c:pt>
                <c:pt idx="153">
                  <c:v>-38.949997551030435</c:v>
                </c:pt>
                <c:pt idx="154">
                  <c:v>-38.419251174949792</c:v>
                </c:pt>
                <c:pt idx="155">
                  <c:v>-37.661196103290344</c:v>
                </c:pt>
                <c:pt idx="156">
                  <c:v>-36.827546319281325</c:v>
                </c:pt>
                <c:pt idx="157">
                  <c:v>-36.259226010102594</c:v>
                </c:pt>
                <c:pt idx="158">
                  <c:v>-35.595703185068082</c:v>
                </c:pt>
                <c:pt idx="159">
                  <c:v>-34.772656283162554</c:v>
                </c:pt>
                <c:pt idx="160">
                  <c:v>-29.267123107701305</c:v>
                </c:pt>
                <c:pt idx="161">
                  <c:v>-27.114412620109064</c:v>
                </c:pt>
                <c:pt idx="162">
                  <c:v>-25.415236407452287</c:v>
                </c:pt>
                <c:pt idx="163">
                  <c:v>-23.345313883880284</c:v>
                </c:pt>
                <c:pt idx="164">
                  <c:v>-20.950014505063319</c:v>
                </c:pt>
                <c:pt idx="165">
                  <c:v>-18.11011777438409</c:v>
                </c:pt>
                <c:pt idx="166">
                  <c:v>-15.422347873923064</c:v>
                </c:pt>
                <c:pt idx="167">
                  <c:v>-12.690991045382555</c:v>
                </c:pt>
                <c:pt idx="168">
                  <c:v>-6.9609711049441172</c:v>
                </c:pt>
                <c:pt idx="169">
                  <c:v>-6.1112980007062987</c:v>
                </c:pt>
                <c:pt idx="170">
                  <c:v>-6.2129312155561065</c:v>
                </c:pt>
                <c:pt idx="171">
                  <c:v>-6.6767818082141019</c:v>
                </c:pt>
                <c:pt idx="172">
                  <c:v>-7.2135800354633233</c:v>
                </c:pt>
                <c:pt idx="173">
                  <c:v>-8.2465523461635684</c:v>
                </c:pt>
                <c:pt idx="174">
                  <c:v>-9.6486972921945515</c:v>
                </c:pt>
                <c:pt idx="175">
                  <c:v>-11.547667162812298</c:v>
                </c:pt>
                <c:pt idx="176">
                  <c:v>-16.630187598445605</c:v>
                </c:pt>
                <c:pt idx="177">
                  <c:v>-19.325704451245073</c:v>
                </c:pt>
                <c:pt idx="178">
                  <c:v>-22.288299307302044</c:v>
                </c:pt>
                <c:pt idx="179">
                  <c:v>-25.445505377342048</c:v>
                </c:pt>
                <c:pt idx="180">
                  <c:v>-28.454703373016329</c:v>
                </c:pt>
                <c:pt idx="181">
                  <c:v>-31.309006035128796</c:v>
                </c:pt>
                <c:pt idx="182">
                  <c:v>-33.714208884678314</c:v>
                </c:pt>
                <c:pt idx="183">
                  <c:v>-35.654886015315924</c:v>
                </c:pt>
                <c:pt idx="184">
                  <c:v>-37.07450653157558</c:v>
                </c:pt>
                <c:pt idx="185">
                  <c:v>-37.448681901018844</c:v>
                </c:pt>
                <c:pt idx="186">
                  <c:v>-36.801041542534527</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-11.831404756365323</c:v>
                </c:pt>
                <c:pt idx="197">
                  <c:v>-8.8806173242175976</c:v>
                </c:pt>
                <c:pt idx="198">
                  <c:v>-6.1329894672540846</c:v>
                </c:pt>
                <c:pt idx="199">
                  <c:v>-3.5883706177498182</c:v>
                </c:pt>
                <c:pt idx="200">
                  <c:v>-1.2743875248593679</c:v>
                </c:pt>
                <c:pt idx="201">
                  <c:v>2.4509154312833767</c:v>
                </c:pt>
                <c:pt idx="202">
                  <c:v>3.9196064550516923</c:v>
                </c:pt>
                <c:pt idx="203">
                  <c:v>5.0059185968378888</c:v>
                </c:pt>
                <c:pt idx="204">
                  <c:v>5.4478348717771654</c:v>
                </c:pt>
                <c:pt idx="205">
                  <c:v>5.2246497890741619</c:v>
                </c:pt>
                <c:pt idx="206">
                  <c:v>4.4157222542209098</c:v>
                </c:pt>
                <c:pt idx="207">
                  <c:v>3.4267448615671752</c:v>
                </c:pt>
                <c:pt idx="208">
                  <c:v>1.8572366028816558</c:v>
                </c:pt>
                <c:pt idx="209">
                  <c:v>-0.33040559707357964</c:v>
                </c:pt>
                <c:pt idx="210">
                  <c:v>-8.8565459161986499</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-41.411838150562218</c:v>
                </c:pt>
                <c:pt idx="219">
                  <c:v>-43.185977662525083</c:v>
                </c:pt>
                <c:pt idx="220">
                  <c:v>-44.658330881944536</c:v>
                </c:pt>
                <c:pt idx="221">
                  <c:v>-45.158949141814595</c:v>
                </c:pt>
                <c:pt idx="222">
                  <c:v>-45.192151753843852</c:v>
                </c:pt>
                <c:pt idx="223">
                  <c:v>-45.308691173538492</c:v>
                </c:pt>
                <c:pt idx="224">
                  <c:v>-45.213444944472528</c:v>
                </c:pt>
                <c:pt idx="225">
                  <c:v>-42.434829278154822</c:v>
                </c:pt>
                <c:pt idx="226">
                  <c:v>-41.074576159033221</c:v>
                </c:pt>
                <c:pt idx="227">
                  <c:v>-39.815232558273493</c:v>
                </c:pt>
                <c:pt idx="228">
                  <c:v>-38.887609085331917</c:v>
                </c:pt>
                <c:pt idx="229">
                  <c:v>-37.732380638384363</c:v>
                </c:pt>
                <c:pt idx="230">
                  <c:v>-36.054084769366632</c:v>
                </c:pt>
                <c:pt idx="231">
                  <c:v>-33.940575317714817</c:v>
                </c:pt>
                <c:pt idx="232">
                  <c:v>-31.30390130352508</c:v>
                </c:pt>
                <c:pt idx="233">
                  <c:v>-25.49011228033751</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-34.625639041571993</c:v>
                </c:pt>
                <c:pt idx="252">
                  <c:v>-37.069188090941907</c:v>
                </c:pt>
                <c:pt idx="253">
                  <c:v>-38.928014663078315</c:v>
                </c:pt>
                <c:pt idx="254">
                  <c:v>-39.773078452100137</c:v>
                </c:pt>
                <c:pt idx="255">
                  <c:v>-39.869626363439849</c:v>
                </c:pt>
                <c:pt idx="256">
                  <c:v>-39.351464535013314</c:v>
                </c:pt>
                <c:pt idx="257">
                  <c:v>-34.199197243215849</c:v>
                </c:pt>
                <c:pt idx="258">
                  <c:v>-31.729828257399319</c:v>
                </c:pt>
                <c:pt idx="259">
                  <c:v>-29.144065562590832</c:v>
                </c:pt>
                <c:pt idx="260">
                  <c:v>-26.585618767438561</c:v>
                </c:pt>
                <c:pt idx="261">
                  <c:v>-24.243387226396564</c:v>
                </c:pt>
                <c:pt idx="262">
                  <c:v>-21.995347940340736</c:v>
                </c:pt>
                <c:pt idx="263">
                  <c:v>-19.490493541492626</c:v>
                </c:pt>
                <c:pt idx="264">
                  <c:v>-16.505988652833864</c:v>
                </c:pt>
                <c:pt idx="265">
                  <c:v>-13.394448316892356</c:v>
                </c:pt>
                <c:pt idx="266">
                  <c:v>-9.0933355214726106</c:v>
                </c:pt>
                <c:pt idx="267">
                  <c:v>-7.1376210463578644</c:v>
                </c:pt>
                <c:pt idx="268">
                  <c:v>-5.5729358119186045</c:v>
                </c:pt>
                <c:pt idx="269">
                  <c:v>-4.5022681425353381</c:v>
                </c:pt>
                <c:pt idx="270">
                  <c:v>-3.847672526528342</c:v>
                </c:pt>
                <c:pt idx="271">
                  <c:v>-4.1170090456708284</c:v>
                </c:pt>
                <c:pt idx="272">
                  <c:v>-5.1095757786248299</c:v>
                </c:pt>
                <c:pt idx="273">
                  <c:v>-6.2439530240743535</c:v>
                </c:pt>
                <c:pt idx="274">
                  <c:v>-7.7958497158755824</c:v>
                </c:pt>
                <c:pt idx="275">
                  <c:v>-12.308772445172814</c:v>
                </c:pt>
                <c:pt idx="276">
                  <c:v>-15.344193510236082</c:v>
                </c:pt>
                <c:pt idx="277">
                  <c:v>-18.684611360317362</c:v>
                </c:pt>
                <c:pt idx="278">
                  <c:v>-22.272159418511286</c:v>
                </c:pt>
                <c:pt idx="279">
                  <c:v>-26.168468454865817</c:v>
                </c:pt>
                <c:pt idx="280">
                  <c:v>-29.874639595797298</c:v>
                </c:pt>
                <c:pt idx="281">
                  <c:v>-33.350830678275344</c:v>
                </c:pt>
                <c:pt idx="282">
                  <c:v>-36.596915419691342</c:v>
                </c:pt>
                <c:pt idx="283">
                  <c:v>-45.049525261415546</c:v>
                </c:pt>
                <c:pt idx="284">
                  <c:v>-46.718859922242274</c:v>
                </c:pt>
                <c:pt idx="285">
                  <c:v>-47.143844613575354</c:v>
                </c:pt>
                <c:pt idx="286">
                  <c:v>-46.767881859517473</c:v>
                </c:pt>
                <c:pt idx="287">
                  <c:v>-45.503321815615521</c:v>
                </c:pt>
                <c:pt idx="288">
                  <c:v>-43.797952898112015</c:v>
                </c:pt>
                <c:pt idx="289">
                  <c:v>-42.120851856852575</c:v>
                </c:pt>
                <c:pt idx="290">
                  <c:v>-40.053994115051999</c:v>
                </c:pt>
                <c:pt idx="291">
                  <c:v>-33.372599857197855</c:v>
                </c:pt>
                <c:pt idx="292">
                  <c:v>-30.053280916809044</c:v>
                </c:pt>
                <c:pt idx="293">
                  <c:v>-26.687164555867113</c:v>
                </c:pt>
                <c:pt idx="294">
                  <c:v>-23.356995025181128</c:v>
                </c:pt>
                <c:pt idx="295">
                  <c:v>-19.860156736187527</c:v>
                </c:pt>
                <c:pt idx="296">
                  <c:v>-16.071566765015607</c:v>
                </c:pt>
                <c:pt idx="297">
                  <c:v>-12.286745844009321</c:v>
                </c:pt>
                <c:pt idx="298">
                  <c:v>-9.0873662397021207</c:v>
                </c:pt>
                <c:pt idx="299">
                  <c:v>-6.9698206015965951</c:v>
                </c:pt>
                <c:pt idx="300">
                  <c:v>-5.2335707292530689</c:v>
                </c:pt>
                <c:pt idx="301">
                  <c:v>-5.8484310367451027</c:v>
                </c:pt>
                <c:pt idx="302">
                  <c:v>-7.3908613899208584</c:v>
                </c:pt>
                <c:pt idx="303">
                  <c:v>-10.089035034525574</c:v>
                </c:pt>
                <c:pt idx="304">
                  <c:v>-13.600716387059309</c:v>
                </c:pt>
                <c:pt idx="305">
                  <c:v>-17.700617273681576</c:v>
                </c:pt>
                <c:pt idx="306">
                  <c:v>-22.131606875078816</c:v>
                </c:pt>
                <c:pt idx="307">
                  <c:v>-25.805133961673281</c:v>
                </c:pt>
                <c:pt idx="308">
                  <c:v>-38.536582289459894</c:v>
                </c:pt>
                <c:pt idx="309">
                  <c:v>-40.666202487762035</c:v>
                </c:pt>
                <c:pt idx="310">
                  <c:v>-43.175870196809612</c:v>
                </c:pt>
                <c:pt idx="311">
                  <c:v>-45.697214190134112</c:v>
                </c:pt>
                <c:pt idx="312">
                  <c:v>-48.068291593206844</c:v>
                </c:pt>
                <c:pt idx="313">
                  <c:v>-50.454935756307478</c:v>
                </c:pt>
                <c:pt idx="314">
                  <c:v>-54.536311955645544</c:v>
                </c:pt>
                <c:pt idx="315">
                  <c:v>-54.71169907097287</c:v>
                </c:pt>
                <c:pt idx="316">
                  <c:v>-53.107613662633035</c:v>
                </c:pt>
                <c:pt idx="317">
                  <c:v>-50.523157507121581</c:v>
                </c:pt>
                <c:pt idx="318">
                  <c:v>-47.6287504027149</c:v>
                </c:pt>
                <c:pt idx="319">
                  <c:v>-44.67847295802499</c:v>
                </c:pt>
                <c:pt idx="320">
                  <c:v>-41.381365185689219</c:v>
                </c:pt>
                <c:pt idx="321">
                  <c:v>-37.536166606676076</c:v>
                </c:pt>
                <c:pt idx="322">
                  <c:v>-33.413301713371808</c:v>
                </c:pt>
                <c:pt idx="323">
                  <c:v>-24.26823575816103</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2.4161342866459194</c:v>
                </c:pt>
                <c:pt idx="335">
                  <c:v>1.4300516799441558</c:v>
                </c:pt>
                <c:pt idx="336">
                  <c:v>-5.3657260207316433E-2</c:v>
                </c:pt>
                <c:pt idx="337">
                  <c:v>-2.3619673497553202</c:v>
                </c:pt>
                <c:pt idx="338">
                  <c:v>-6.0717909722908372</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-37.922314538824395</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-20.888913150567763</c:v>
                </c:pt>
                <c:pt idx="359">
                  <c:v>-21.188008652142557</c:v>
                </c:pt>
                <c:pt idx="360">
                  <c:v>-21.412971405413305</c:v>
                </c:pt>
                <c:pt idx="361">
                  <c:v>-21.469954004057328</c:v>
                </c:pt>
                <c:pt idx="362">
                  <c:v>-21.341160314299831</c:v>
                </c:pt>
                <c:pt idx="363">
                  <c:v>-21.442633247377255</c:v>
                </c:pt>
                <c:pt idx="364">
                  <c:v>-21.667154011517891</c:v>
                </c:pt>
                <c:pt idx="365">
                  <c:v>-21.592375279100796</c:v>
                </c:pt>
                <c:pt idx="366">
                  <c:v>-21.684114737265006</c:v>
                </c:pt>
                <c:pt idx="367">
                  <c:v>-21.780089519842576</c:v>
                </c:pt>
                <c:pt idx="368">
                  <c:v>-21.818969992237598</c:v>
                </c:pt>
                <c:pt idx="369">
                  <c:v>-21.891441638535291</c:v>
                </c:pt>
                <c:pt idx="370">
                  <c:v>-21.892068194554831</c:v>
                </c:pt>
                <c:pt idx="371">
                  <c:v>-21.882033584190534</c:v>
                </c:pt>
                <c:pt idx="372">
                  <c:v>-21.812655861805339</c:v>
                </c:pt>
                <c:pt idx="373">
                  <c:v>-21.856048508948092</c:v>
                </c:pt>
                <c:pt idx="374">
                  <c:v>-21.930841812435027</c:v>
                </c:pt>
                <c:pt idx="375">
                  <c:v>-21.92577107999551</c:v>
                </c:pt>
                <c:pt idx="376">
                  <c:v>-21.909257200402109</c:v>
                </c:pt>
                <c:pt idx="377">
                  <c:v>-21.897692627663602</c:v>
                </c:pt>
                <c:pt idx="378">
                  <c:v>-21.863431184531006</c:v>
                </c:pt>
                <c:pt idx="379">
                  <c:v>-21.720654124376821</c:v>
                </c:pt>
                <c:pt idx="380">
                  <c:v>-21.41438965624927</c:v>
                </c:pt>
                <c:pt idx="381">
                  <c:v>-20.944307502556526</c:v>
                </c:pt>
                <c:pt idx="382">
                  <c:v>-20.422561190853614</c:v>
                </c:pt>
                <c:pt idx="383">
                  <c:v>-19.863833502909017</c:v>
                </c:pt>
                <c:pt idx="384">
                  <c:v>-18.849011888691322</c:v>
                </c:pt>
                <c:pt idx="385">
                  <c:v>-18.794851220648908</c:v>
                </c:pt>
                <c:pt idx="386">
                  <c:v>-18.797974286701546</c:v>
                </c:pt>
                <c:pt idx="387">
                  <c:v>-18.806143800076832</c:v>
                </c:pt>
                <c:pt idx="388">
                  <c:v>-18.955837261566323</c:v>
                </c:pt>
                <c:pt idx="389">
                  <c:v>-19.502684670250829</c:v>
                </c:pt>
                <c:pt idx="390">
                  <c:v>-20.324240465969567</c:v>
                </c:pt>
                <c:pt idx="391">
                  <c:v>-21.034720993329572</c:v>
                </c:pt>
                <c:pt idx="392">
                  <c:v>-21.539385153700035</c:v>
                </c:pt>
                <c:pt idx="393">
                  <c:v>-21.726001707150814</c:v>
                </c:pt>
                <c:pt idx="394">
                  <c:v>-21.653544631923744</c:v>
                </c:pt>
                <c:pt idx="395">
                  <c:v>-21.641936345974312</c:v>
                </c:pt>
                <c:pt idx="396">
                  <c:v>-21.634281677080907</c:v>
                </c:pt>
                <c:pt idx="397">
                  <c:v>-21.628540675410289</c:v>
                </c:pt>
                <c:pt idx="398">
                  <c:v>-21.620380876081569</c:v>
                </c:pt>
                <c:pt idx="399">
                  <c:v>-21.6138238944786</c:v>
                </c:pt>
                <c:pt idx="400">
                  <c:v>-21.608787161202624</c:v>
                </c:pt>
                <c:pt idx="401">
                  <c:v>-21.603794141137289</c:v>
                </c:pt>
                <c:pt idx="402">
                  <c:v>-21.599704527426567</c:v>
                </c:pt>
                <c:pt idx="403">
                  <c:v>-21.605819519899327</c:v>
                </c:pt>
                <c:pt idx="404">
                  <c:v>-21.601608480602884</c:v>
                </c:pt>
                <c:pt idx="405">
                  <c:v>-21.597251730604331</c:v>
                </c:pt>
                <c:pt idx="406">
                  <c:v>-21.592826982277789</c:v>
                </c:pt>
                <c:pt idx="407">
                  <c:v>-21.587741678767742</c:v>
                </c:pt>
                <c:pt idx="408">
                  <c:v>-21.582991509873295</c:v>
                </c:pt>
                <c:pt idx="409">
                  <c:v>-21.578221912884814</c:v>
                </c:pt>
                <c:pt idx="410">
                  <c:v>-21.56343227660177</c:v>
                </c:pt>
                <c:pt idx="411">
                  <c:v>-21.565904501517789</c:v>
                </c:pt>
                <c:pt idx="412">
                  <c:v>-21.56118347476302</c:v>
                </c:pt>
                <c:pt idx="413">
                  <c:v>-21.556744155366829</c:v>
                </c:pt>
                <c:pt idx="414">
                  <c:v>-21.552649684632268</c:v>
                </c:pt>
                <c:pt idx="415">
                  <c:v>-21.548268649516601</c:v>
                </c:pt>
                <c:pt idx="416">
                  <c:v>-21.543256201357586</c:v>
                </c:pt>
                <c:pt idx="417">
                  <c:v>-21.537165494001869</c:v>
                </c:pt>
                <c:pt idx="418">
                  <c:v>-21.530535657047537</c:v>
                </c:pt>
                <c:pt idx="419">
                  <c:v>-21.51997648815459</c:v>
                </c:pt>
                <c:pt idx="420">
                  <c:v>-21.521555020762591</c:v>
                </c:pt>
                <c:pt idx="421">
                  <c:v>-21.515639166249827</c:v>
                </c:pt>
                <c:pt idx="422">
                  <c:v>-21.510262441335026</c:v>
                </c:pt>
                <c:pt idx="423">
                  <c:v>-21.505186851871766</c:v>
                </c:pt>
                <c:pt idx="424">
                  <c:v>-21.499596417927233</c:v>
                </c:pt>
                <c:pt idx="425">
                  <c:v>-21.494515971440862</c:v>
                </c:pt>
                <c:pt idx="426">
                  <c:v>-21.489134389502514</c:v>
                </c:pt>
                <c:pt idx="427">
                  <c:v>-21.483471100206593</c:v>
                </c:pt>
                <c:pt idx="428">
                  <c:v>-21.477492104389288</c:v>
                </c:pt>
                <c:pt idx="429">
                  <c:v>-21.478113803385757</c:v>
                </c:pt>
                <c:pt idx="430">
                  <c:v>-21.471687961414595</c:v>
                </c:pt>
                <c:pt idx="431">
                  <c:v>-21.465922674626796</c:v>
                </c:pt>
                <c:pt idx="432">
                  <c:v>-21.460793657906589</c:v>
                </c:pt>
                <c:pt idx="433">
                  <c:v>-21.455849208075261</c:v>
                </c:pt>
                <c:pt idx="434">
                  <c:v>-21.450705620284097</c:v>
                </c:pt>
                <c:pt idx="435">
                  <c:v>-21.445348323462994</c:v>
                </c:pt>
                <c:pt idx="436">
                  <c:v>-21.440287305070612</c:v>
                </c:pt>
                <c:pt idx="437">
                  <c:v>-21.436221976476329</c:v>
                </c:pt>
                <c:pt idx="438">
                  <c:v>-21.438548490689829</c:v>
                </c:pt>
                <c:pt idx="439">
                  <c:v>-21.434303452229287</c:v>
                </c:pt>
                <c:pt idx="440">
                  <c:v>-21.429325003234322</c:v>
                </c:pt>
                <c:pt idx="441">
                  <c:v>-21.42526938868701</c:v>
                </c:pt>
                <c:pt idx="442">
                  <c:v>-21.42023751243477</c:v>
                </c:pt>
                <c:pt idx="443">
                  <c:v>-21.414161376148897</c:v>
                </c:pt>
                <c:pt idx="444">
                  <c:v>-21.410499180498093</c:v>
                </c:pt>
                <c:pt idx="445">
                  <c:v>-21.400760848561017</c:v>
                </c:pt>
                <c:pt idx="446">
                  <c:v>-21.40392762782459</c:v>
                </c:pt>
                <c:pt idx="447">
                  <c:v>-21.400615137859106</c:v>
                </c:pt>
                <c:pt idx="448">
                  <c:v>-21.39781749237504</c:v>
                </c:pt>
                <c:pt idx="449">
                  <c:v>-21.393315031674021</c:v>
                </c:pt>
                <c:pt idx="450">
                  <c:v>-21.389643121976295</c:v>
                </c:pt>
                <c:pt idx="451">
                  <c:v>-21.385529223148279</c:v>
                </c:pt>
                <c:pt idx="452">
                  <c:v>-21.38129875575833</c:v>
                </c:pt>
                <c:pt idx="453">
                  <c:v>-21.377811412950365</c:v>
                </c:pt>
                <c:pt idx="454">
                  <c:v>-21.370462736531074</c:v>
                </c:pt>
                <c:pt idx="455">
                  <c:v>-21.373537232349573</c:v>
                </c:pt>
                <c:pt idx="456">
                  <c:v>-21.369739040043243</c:v>
                </c:pt>
                <c:pt idx="457">
                  <c:v>-21.363998038372571</c:v>
                </c:pt>
                <c:pt idx="458">
                  <c:v>-21.359354723992883</c:v>
                </c:pt>
                <c:pt idx="459">
                  <c:v>-21.356935926334891</c:v>
                </c:pt>
                <c:pt idx="460">
                  <c:v>-21.353808003259108</c:v>
                </c:pt>
                <c:pt idx="461">
                  <c:v>-21.350145807607802</c:v>
                </c:pt>
                <c:pt idx="462">
                  <c:v>-21.346386471488856</c:v>
                </c:pt>
                <c:pt idx="463">
                  <c:v>-21.342355142058612</c:v>
                </c:pt>
                <c:pt idx="464">
                  <c:v>-21.341514877008802</c:v>
                </c:pt>
                <c:pt idx="465">
                  <c:v>-21.337906108615634</c:v>
                </c:pt>
                <c:pt idx="466">
                  <c:v>-21.333913635372287</c:v>
                </c:pt>
                <c:pt idx="467">
                  <c:v>-21.330032873668017</c:v>
                </c:pt>
                <c:pt idx="468">
                  <c:v>-21.326569815976995</c:v>
                </c:pt>
                <c:pt idx="469">
                  <c:v>-21.321790504941763</c:v>
                </c:pt>
                <c:pt idx="470">
                  <c:v>-21.317224902936591</c:v>
                </c:pt>
                <c:pt idx="471">
                  <c:v>-21.306607449762552</c:v>
                </c:pt>
                <c:pt idx="472">
                  <c:v>-21.312703014142059</c:v>
                </c:pt>
                <c:pt idx="473">
                  <c:v>-21.308380263307299</c:v>
                </c:pt>
                <c:pt idx="474">
                  <c:v>-21.304956061803619</c:v>
                </c:pt>
                <c:pt idx="475">
                  <c:v>-21.302240985717269</c:v>
                </c:pt>
                <c:pt idx="476">
                  <c:v>-21.298199942240323</c:v>
                </c:pt>
                <c:pt idx="477">
                  <c:v>-21.294513461472093</c:v>
                </c:pt>
                <c:pt idx="478">
                  <c:v>-21.290263565988585</c:v>
                </c:pt>
                <c:pt idx="479">
                  <c:v>-21.285430827696029</c:v>
                </c:pt>
                <c:pt idx="480">
                  <c:v>-21.28235147485411</c:v>
                </c:pt>
                <c:pt idx="481">
                  <c:v>-21.278106436394086</c:v>
                </c:pt>
                <c:pt idx="482">
                  <c:v>-21.275109652950281</c:v>
                </c:pt>
                <c:pt idx="483">
                  <c:v>-21.271301746596848</c:v>
                </c:pt>
                <c:pt idx="484">
                  <c:v>-21.266794428872558</c:v>
                </c:pt>
                <c:pt idx="485">
                  <c:v>-21.263234230713202</c:v>
                </c:pt>
                <c:pt idx="486">
                  <c:v>-21.258168355297091</c:v>
                </c:pt>
                <c:pt idx="487">
                  <c:v>-21.250887677205327</c:v>
                </c:pt>
                <c:pt idx="488">
                  <c:v>-21.258110071016027</c:v>
                </c:pt>
                <c:pt idx="489">
                  <c:v>-21.254156453960533</c:v>
                </c:pt>
                <c:pt idx="490">
                  <c:v>-21.251572517506574</c:v>
                </c:pt>
                <c:pt idx="491">
                  <c:v>-21.249066293427067</c:v>
                </c:pt>
                <c:pt idx="492">
                  <c:v>-21.246020939749023</c:v>
                </c:pt>
                <c:pt idx="493">
                  <c:v>-21.244262697274827</c:v>
                </c:pt>
                <c:pt idx="494">
                  <c:v>-21.241639904633519</c:v>
                </c:pt>
                <c:pt idx="495">
                  <c:v>-21.238759689751021</c:v>
                </c:pt>
                <c:pt idx="496">
                  <c:v>-21.232144423867322</c:v>
                </c:pt>
                <c:pt idx="497">
                  <c:v>-21.238808259985593</c:v>
                </c:pt>
                <c:pt idx="498">
                  <c:v>-21.234611791759605</c:v>
                </c:pt>
                <c:pt idx="499">
                  <c:v>-21.230677602797627</c:v>
                </c:pt>
                <c:pt idx="500">
                  <c:v>-21.226587989086553</c:v>
                </c:pt>
                <c:pt idx="501">
                  <c:v>-21.22479089042502</c:v>
                </c:pt>
                <c:pt idx="502">
                  <c:v>-21.222056386245299</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-21.197154427223122</c:v>
                </c:pt>
                <c:pt idx="511">
                  <c:v>-21.193458232408091</c:v>
                </c:pt>
                <c:pt idx="512">
                  <c:v>-21.189762037593582</c:v>
                </c:pt>
                <c:pt idx="513">
                  <c:v>-21.191355141271845</c:v>
                </c:pt>
                <c:pt idx="514">
                  <c:v>-21.189684325218831</c:v>
                </c:pt>
                <c:pt idx="515">
                  <c:v>-21.188212647125486</c:v>
                </c:pt>
                <c:pt idx="516">
                  <c:v>-21.186468975721546</c:v>
                </c:pt>
                <c:pt idx="517">
                  <c:v>-21.182321077729764</c:v>
                </c:pt>
                <c:pt idx="518">
                  <c:v>-21.179183440606831</c:v>
                </c:pt>
                <c:pt idx="519">
                  <c:v>-21.176842355323288</c:v>
                </c:pt>
                <c:pt idx="520">
                  <c:v>-21.174093280073329</c:v>
                </c:pt>
                <c:pt idx="521">
                  <c:v>-21.166832030075796</c:v>
                </c:pt>
                <c:pt idx="522">
                  <c:v>-21.172500176395076</c:v>
                </c:pt>
                <c:pt idx="523">
                  <c:v>-21.170931357833794</c:v>
                </c:pt>
                <c:pt idx="524">
                  <c:v>-21.168531988269244</c:v>
                </c:pt>
                <c:pt idx="525">
                  <c:v>-21.16606947740059</c:v>
                </c:pt>
                <c:pt idx="526">
                  <c:v>-21.164121811013317</c:v>
                </c:pt>
                <c:pt idx="527">
                  <c:v>-21.162285856164313</c:v>
                </c:pt>
                <c:pt idx="528">
                  <c:v>-21.158099101985087</c:v>
                </c:pt>
                <c:pt idx="529">
                  <c:v>-21.155146031752089</c:v>
                </c:pt>
                <c:pt idx="530">
                  <c:v>-21.162237285930001</c:v>
                </c:pt>
                <c:pt idx="531">
                  <c:v>-21.159658206499831</c:v>
                </c:pt>
                <c:pt idx="532">
                  <c:v>-21.157375405497135</c:v>
                </c:pt>
                <c:pt idx="533">
                  <c:v>-21.155082890447527</c:v>
                </c:pt>
                <c:pt idx="534">
                  <c:v>-21.152256102823326</c:v>
                </c:pt>
                <c:pt idx="535">
                  <c:v>-21.148467624563562</c:v>
                </c:pt>
                <c:pt idx="536">
                  <c:v>-21.146811379580591</c:v>
                </c:pt>
                <c:pt idx="537">
                  <c:v>-21.13822901921559</c:v>
                </c:pt>
                <c:pt idx="538">
                  <c:v>-21.145786547641283</c:v>
                </c:pt>
                <c:pt idx="539">
                  <c:v>-21.142814049314595</c:v>
                </c:pt>
                <c:pt idx="540">
                  <c:v>-21.141730933094287</c:v>
                </c:pt>
                <c:pt idx="541">
                  <c:v>-21.139948405502835</c:v>
                </c:pt>
                <c:pt idx="542">
                  <c:v>-21.139559843629829</c:v>
                </c:pt>
                <c:pt idx="543">
                  <c:v>-21.137252757510335</c:v>
                </c:pt>
                <c:pt idx="544">
                  <c:v>-21.134595965705095</c:v>
                </c:pt>
                <c:pt idx="545">
                  <c:v>-21.133357424735571</c:v>
                </c:pt>
                <c:pt idx="546">
                  <c:v>-21.131832319385111</c:v>
                </c:pt>
                <c:pt idx="547">
                  <c:v>-21.129486377078067</c:v>
                </c:pt>
                <c:pt idx="548">
                  <c:v>-21.126751872898293</c:v>
                </c:pt>
                <c:pt idx="549">
                  <c:v>-21.122783684772276</c:v>
                </c:pt>
                <c:pt idx="550">
                  <c:v>-21.121001157181055</c:v>
                </c:pt>
                <c:pt idx="551">
                  <c:v>-21.118543503335772</c:v>
                </c:pt>
                <c:pt idx="552">
                  <c:v>-21.116930971563576</c:v>
                </c:pt>
                <c:pt idx="553">
                  <c:v>-21.119908326913869</c:v>
                </c:pt>
                <c:pt idx="554">
                  <c:v>-21.120292031763224</c:v>
                </c:pt>
                <c:pt idx="555">
                  <c:v>-21.116887258353131</c:v>
                </c:pt>
                <c:pt idx="556">
                  <c:v>-21.115289297651074</c:v>
                </c:pt>
                <c:pt idx="557">
                  <c:v>-21.11360876755133</c:v>
                </c:pt>
                <c:pt idx="558">
                  <c:v>-21.112098233271052</c:v>
                </c:pt>
                <c:pt idx="559">
                  <c:v>-21.111024831097595</c:v>
                </c:pt>
                <c:pt idx="560">
                  <c:v>-21.114657884607865</c:v>
                </c:pt>
                <c:pt idx="561">
                  <c:v>-21.115099873738298</c:v>
                </c:pt>
                <c:pt idx="562">
                  <c:v>-21.113618481598291</c:v>
                </c:pt>
                <c:pt idx="563">
                  <c:v>-21.110014570228302</c:v>
                </c:pt>
                <c:pt idx="564">
                  <c:v>-21.107790053506321</c:v>
                </c:pt>
                <c:pt idx="565">
                  <c:v>-21.106745793473564</c:v>
                </c:pt>
                <c:pt idx="566">
                  <c:v>-21.104793270062586</c:v>
                </c:pt>
                <c:pt idx="567">
                  <c:v>-21.102724178090327</c:v>
                </c:pt>
                <c:pt idx="568">
                  <c:v>-21.097158029262623</c:v>
                </c:pt>
                <c:pt idx="569">
                  <c:v>-21.103078740799091</c:v>
                </c:pt>
                <c:pt idx="570">
                  <c:v>-21.105351827754617</c:v>
                </c:pt>
                <c:pt idx="571">
                  <c:v>-21.102763034277629</c:v>
                </c:pt>
                <c:pt idx="572">
                  <c:v>-21.101927626250916</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-21.080182732445277</c:v>
                </c:pt>
                <c:pt idx="586">
                  <c:v>-21.085083469065829</c:v>
                </c:pt>
                <c:pt idx="587">
                  <c:v>-21.084830903848328</c:v>
                </c:pt>
                <c:pt idx="588">
                  <c:v>-21.083130945655089</c:v>
                </c:pt>
                <c:pt idx="589">
                  <c:v>-21.083028948163221</c:v>
                </c:pt>
                <c:pt idx="590">
                  <c:v>-21.083723502510985</c:v>
                </c:pt>
                <c:pt idx="591">
                  <c:v>-21.084311202343549</c:v>
                </c:pt>
                <c:pt idx="592">
                  <c:v>-21.082756954852627</c:v>
                </c:pt>
                <c:pt idx="593">
                  <c:v>-21.076729388801024</c:v>
                </c:pt>
                <c:pt idx="594">
                  <c:v>-21.0824509623775</c:v>
                </c:pt>
                <c:pt idx="595">
                  <c:v>-21.083971210705087</c:v>
                </c:pt>
                <c:pt idx="596">
                  <c:v>-21.082446105353988</c:v>
                </c:pt>
                <c:pt idx="597">
                  <c:v>-21.080930714050325</c:v>
                </c:pt>
                <c:pt idx="598">
                  <c:v>-21.079731029268302</c:v>
                </c:pt>
                <c:pt idx="599">
                  <c:v>-21.078458489135059</c:v>
                </c:pt>
                <c:pt idx="600">
                  <c:v>-21.077336516726799</c:v>
                </c:pt>
                <c:pt idx="601">
                  <c:v>-21.075991121242826</c:v>
                </c:pt>
                <c:pt idx="602">
                  <c:v>-21.070216120408347</c:v>
                </c:pt>
                <c:pt idx="603">
                  <c:v>-21.076428253349629</c:v>
                </c:pt>
                <c:pt idx="604">
                  <c:v>-21.079114187295303</c:v>
                </c:pt>
                <c:pt idx="605">
                  <c:v>-21.07746765635909</c:v>
                </c:pt>
                <c:pt idx="606">
                  <c:v>-21.075757984119079</c:v>
                </c:pt>
                <c:pt idx="607">
                  <c:v>-21.072727201511025</c:v>
                </c:pt>
                <c:pt idx="608">
                  <c:v>-21.073441183952326</c:v>
                </c:pt>
                <c:pt idx="609">
                  <c:v>-21.074577727430636</c:v>
                </c:pt>
                <c:pt idx="610">
                  <c:v>-21.07411631020635</c:v>
                </c:pt>
                <c:pt idx="611">
                  <c:v>-21.073480040139774</c:v>
                </c:pt>
                <c:pt idx="612">
                  <c:v>-21.079468750004114</c:v>
                </c:pt>
                <c:pt idx="613">
                  <c:v>-21.079468750003841</c:v>
                </c:pt>
                <c:pt idx="614">
                  <c:v>-21.077865932278858</c:v>
                </c:pt>
                <c:pt idx="615">
                  <c:v>-21.076272828600551</c:v>
                </c:pt>
                <c:pt idx="616">
                  <c:v>-21.073514039303753</c:v>
                </c:pt>
                <c:pt idx="617">
                  <c:v>-21.071974362882866</c:v>
                </c:pt>
                <c:pt idx="618">
                  <c:v>-21.070672680609281</c:v>
                </c:pt>
                <c:pt idx="619">
                  <c:v>-21.070560969070854</c:v>
                </c:pt>
                <c:pt idx="620">
                  <c:v>-21.069613849505501</c:v>
                </c:pt>
                <c:pt idx="621">
                  <c:v>-21.075923122915057</c:v>
                </c:pt>
                <c:pt idx="622">
                  <c:v>-21.076413682279004</c:v>
                </c:pt>
                <c:pt idx="623">
                  <c:v>-21.073489754186593</c:v>
                </c:pt>
                <c:pt idx="624">
                  <c:v>-21.072790342815587</c:v>
                </c:pt>
                <c:pt idx="625">
                  <c:v>-21.071746082782276</c:v>
                </c:pt>
                <c:pt idx="626">
                  <c:v>-21.070327831946766</c:v>
                </c:pt>
                <c:pt idx="627">
                  <c:v>-21.069987840308087</c:v>
                </c:pt>
                <c:pt idx="628">
                  <c:v>-21.064834538470606</c:v>
                </c:pt>
                <c:pt idx="629">
                  <c:v>-21.068263596997529</c:v>
                </c:pt>
                <c:pt idx="630">
                  <c:v>-21.0676807541888</c:v>
                </c:pt>
                <c:pt idx="631">
                  <c:v>-21.066257646329284</c:v>
                </c:pt>
                <c:pt idx="632">
                  <c:v>-21.063460000845609</c:v>
                </c:pt>
                <c:pt idx="633">
                  <c:v>-21.061507477434574</c:v>
                </c:pt>
                <c:pt idx="634">
                  <c:v>-21.059618095328329</c:v>
                </c:pt>
                <c:pt idx="635">
                  <c:v>-21.057107014225309</c:v>
                </c:pt>
                <c:pt idx="636">
                  <c:v>-21.054362795998891</c:v>
                </c:pt>
                <c:pt idx="637">
                  <c:v>-21.049539771752784</c:v>
                </c:pt>
                <c:pt idx="638">
                  <c:v>-21.055086492486836</c:v>
                </c:pt>
                <c:pt idx="639">
                  <c:v>-21.057107014225537</c:v>
                </c:pt>
                <c:pt idx="640">
                  <c:v>-21.055411913055352</c:v>
                </c:pt>
                <c:pt idx="641">
                  <c:v>-21.053425390480854</c:v>
                </c:pt>
                <c:pt idx="642">
                  <c:v>-21.052186849511259</c:v>
                </c:pt>
                <c:pt idx="643">
                  <c:v>-21.049583484963481</c:v>
                </c:pt>
                <c:pt idx="644">
                  <c:v>-21.04920463713751</c:v>
                </c:pt>
                <c:pt idx="645">
                  <c:v>-21.044265044329826</c:v>
                </c:pt>
                <c:pt idx="646">
                  <c:v>-21.050103186468377</c:v>
                </c:pt>
                <c:pt idx="647">
                  <c:v>-21.051016306869329</c:v>
                </c:pt>
                <c:pt idx="648">
                  <c:v>-21.048898644662799</c:v>
                </c:pt>
                <c:pt idx="649">
                  <c:v>-21.0486557934926</c:v>
                </c:pt>
                <c:pt idx="650">
                  <c:v>-21.047854384629591</c:v>
                </c:pt>
                <c:pt idx="651">
                  <c:v>-21.046440990817572</c:v>
                </c:pt>
                <c:pt idx="652">
                  <c:v>-21.045435586971482</c:v>
                </c:pt>
                <c:pt idx="653">
                  <c:v>-21.04449332443032</c:v>
                </c:pt>
                <c:pt idx="654">
                  <c:v>-21.039286595335064</c:v>
                </c:pt>
                <c:pt idx="655">
                  <c:v>-21.042895363728327</c:v>
                </c:pt>
                <c:pt idx="656">
                  <c:v>-21.043361637975529</c:v>
                </c:pt>
                <c:pt idx="657">
                  <c:v>-21.0411274072071</c:v>
                </c:pt>
                <c:pt idx="658">
                  <c:v>-21.039315737475292</c:v>
                </c:pt>
                <c:pt idx="659">
                  <c:v>-21.038286048512326</c:v>
                </c:pt>
                <c:pt idx="660">
                  <c:v>-21.034541283463795</c:v>
                </c:pt>
                <c:pt idx="661">
                  <c:v>-21.0313307909896</c:v>
                </c:pt>
                <c:pt idx="662">
                  <c:v>-21.029543406375005</c:v>
                </c:pt>
                <c:pt idx="663">
                  <c:v>-21.031306505872564</c:v>
                </c:pt>
                <c:pt idx="664">
                  <c:v>-21.029708545170489</c:v>
                </c:pt>
                <c:pt idx="665">
                  <c:v>-21.026396055205289</c:v>
                </c:pt>
                <c:pt idx="666">
                  <c:v>-21.026342627947766</c:v>
                </c:pt>
                <c:pt idx="667">
                  <c:v>-21.025876353700585</c:v>
                </c:pt>
                <c:pt idx="668">
                  <c:v>-21.024836950690815</c:v>
                </c:pt>
                <c:pt idx="669">
                  <c:v>-21.022549292664756</c:v>
                </c:pt>
                <c:pt idx="670">
                  <c:v>-21.022350154705329</c:v>
                </c:pt>
                <c:pt idx="671">
                  <c:v>-21.026036635473069</c:v>
                </c:pt>
                <c:pt idx="672">
                  <c:v>-21.031121938982821</c:v>
                </c:pt>
                <c:pt idx="673">
                  <c:v>-21.030500239986289</c:v>
                </c:pt>
                <c:pt idx="674">
                  <c:v>-21.029859112896638</c:v>
                </c:pt>
                <c:pt idx="675">
                  <c:v>-21.027450029285305</c:v>
                </c:pt>
                <c:pt idx="676">
                  <c:v>-21.025196370423004</c:v>
                </c:pt>
                <c:pt idx="677">
                  <c:v>-21.022976710724819</c:v>
                </c:pt>
                <c:pt idx="678">
                  <c:v>-21.019644792665574</c:v>
                </c:pt>
                <c:pt idx="679">
                  <c:v>-21.022869856209567</c:v>
                </c:pt>
                <c:pt idx="680">
                  <c:v>-21.026677762563029</c:v>
                </c:pt>
                <c:pt idx="681">
                  <c:v>-21.025963780121799</c:v>
                </c:pt>
                <c:pt idx="682">
                  <c:v>-21.024050112898383</c:v>
                </c:pt>
                <c:pt idx="683">
                  <c:v>-21.022160730792322</c:v>
                </c:pt>
                <c:pt idx="684">
                  <c:v>-21.020839620424326</c:v>
                </c:pt>
                <c:pt idx="685">
                  <c:v>-21.019125091160827</c:v>
                </c:pt>
                <c:pt idx="686">
                  <c:v>-21.018357681462064</c:v>
                </c:pt>
                <c:pt idx="687">
                  <c:v>-21.01820711373659</c:v>
                </c:pt>
                <c:pt idx="688">
                  <c:v>-21.020101352866092</c:v>
                </c:pt>
                <c:pt idx="689">
                  <c:v>-21.022126731628017</c:v>
                </c:pt>
                <c:pt idx="690">
                  <c:v>-21.01943594065909</c:v>
                </c:pt>
                <c:pt idx="691">
                  <c:v>-21.019431083635581</c:v>
                </c:pt>
                <c:pt idx="692">
                  <c:v>-21.018435393836555</c:v>
                </c:pt>
                <c:pt idx="693">
                  <c:v>-21.016322588653289</c:v>
                </c:pt>
                <c:pt idx="694">
                  <c:v>-21.01529289969055</c:v>
                </c:pt>
                <c:pt idx="695">
                  <c:v>-21.009629610394789</c:v>
                </c:pt>
                <c:pt idx="696">
                  <c:v>-21.011820127952422</c:v>
                </c:pt>
                <c:pt idx="697">
                  <c:v>-21.013422945677586</c:v>
                </c:pt>
                <c:pt idx="698">
                  <c:v>-21.011742415578087</c:v>
                </c:pt>
                <c:pt idx="699">
                  <c:v>-21.009712179792817</c:v>
                </c:pt>
                <c:pt idx="700">
                  <c:v>-21.007856796850351</c:v>
                </c:pt>
                <c:pt idx="701">
                  <c:v>-21.005889702369029</c:v>
                </c:pt>
                <c:pt idx="702">
                  <c:v>-21.005122292670542</c:v>
                </c:pt>
                <c:pt idx="703">
                  <c:v>-21.007409950696271</c:v>
                </c:pt>
                <c:pt idx="704">
                  <c:v>-21.009741321933284</c:v>
                </c:pt>
                <c:pt idx="705">
                  <c:v>-21.008017078622782</c:v>
                </c:pt>
                <c:pt idx="706">
                  <c:v>-21.006967961566303</c:v>
                </c:pt>
                <c:pt idx="707">
                  <c:v>-21.008463924776287</c:v>
                </c:pt>
                <c:pt idx="708">
                  <c:v>-21.007881081967327</c:v>
                </c:pt>
                <c:pt idx="709">
                  <c:v>-21.006428831967508</c:v>
                </c:pt>
                <c:pt idx="710">
                  <c:v>-21.001843801868787</c:v>
                </c:pt>
                <c:pt idx="711">
                  <c:v>-21.00646283113154</c:v>
                </c:pt>
                <c:pt idx="712">
                  <c:v>-21.010168739993034</c:v>
                </c:pt>
                <c:pt idx="713">
                  <c:v>-21.00793936624784</c:v>
                </c:pt>
                <c:pt idx="714">
                  <c:v>-21.007856796850422</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-21.004461737486601</c:v>
                </c:pt>
                <c:pt idx="726">
                  <c:v>-21.004398596182327</c:v>
                </c:pt>
                <c:pt idx="727">
                  <c:v>-21.003708898858051</c:v>
                </c:pt>
                <c:pt idx="728">
                  <c:v>-21.00298034534659</c:v>
                </c:pt>
                <c:pt idx="729">
                  <c:v>-21.006166552703526</c:v>
                </c:pt>
                <c:pt idx="730">
                  <c:v>-21.010193025110595</c:v>
                </c:pt>
                <c:pt idx="731">
                  <c:v>-21.00929447577931</c:v>
                </c:pt>
                <c:pt idx="732">
                  <c:v>-21.008682490829756</c:v>
                </c:pt>
                <c:pt idx="733">
                  <c:v>-21.008429925612329</c:v>
                </c:pt>
                <c:pt idx="734">
                  <c:v>-21.008109362067319</c:v>
                </c:pt>
                <c:pt idx="735">
                  <c:v>-21.008017078622803</c:v>
                </c:pt>
                <c:pt idx="736">
                  <c:v>-21.007191384643125</c:v>
                </c:pt>
                <c:pt idx="737">
                  <c:v>-21.008323071097529</c:v>
                </c:pt>
                <c:pt idx="738">
                  <c:v>-21.011271284307028</c:v>
                </c:pt>
                <c:pt idx="739">
                  <c:v>-21.01540946825229</c:v>
                </c:pt>
                <c:pt idx="740">
                  <c:v>-21.015258900526803</c:v>
                </c:pt>
                <c:pt idx="741">
                  <c:v>-21.01566689049308</c:v>
                </c:pt>
                <c:pt idx="742">
                  <c:v>-21.014889766747594</c:v>
                </c:pt>
                <c:pt idx="743">
                  <c:v>-21.014238925610844</c:v>
                </c:pt>
                <c:pt idx="744">
                  <c:v>-21.014248639657339</c:v>
                </c:pt>
                <c:pt idx="745">
                  <c:v>-21.014695485810851</c:v>
                </c:pt>
                <c:pt idx="746">
                  <c:v>-21.013354947350091</c:v>
                </c:pt>
                <c:pt idx="747">
                  <c:v>-21.017070570258596</c:v>
                </c:pt>
                <c:pt idx="748">
                  <c:v>-21.016414872098309</c:v>
                </c:pt>
                <c:pt idx="749">
                  <c:v>-21.015487180626828</c:v>
                </c:pt>
                <c:pt idx="750">
                  <c:v>-21.01384550671429</c:v>
                </c:pt>
                <c:pt idx="751">
                  <c:v>-21.0131995226008</c:v>
                </c:pt>
                <c:pt idx="752">
                  <c:v>-21.011319854541284</c:v>
                </c:pt>
                <c:pt idx="753">
                  <c:v>-21.005777990830587</c:v>
                </c:pt>
                <c:pt idx="754">
                  <c:v>-21.009663609558558</c:v>
                </c:pt>
                <c:pt idx="755">
                  <c:v>-21.012922672266583</c:v>
                </c:pt>
                <c:pt idx="756">
                  <c:v>-21.010678727451111</c:v>
                </c:pt>
                <c:pt idx="757">
                  <c:v>-21.008473638823247</c:v>
                </c:pt>
                <c:pt idx="758">
                  <c:v>-21.007497377117812</c:v>
                </c:pt>
                <c:pt idx="759">
                  <c:v>-21.007031102870357</c:v>
                </c:pt>
                <c:pt idx="760">
                  <c:v>-21.005967414743836</c:v>
                </c:pt>
                <c:pt idx="761">
                  <c:v>-21.004631733305818</c:v>
                </c:pt>
                <c:pt idx="762">
                  <c:v>-21.002285790999096</c:v>
                </c:pt>
                <c:pt idx="763">
                  <c:v>-21.004286884644088</c:v>
                </c:pt>
                <c:pt idx="764">
                  <c:v>-21.011120716581601</c:v>
                </c:pt>
                <c:pt idx="765">
                  <c:v>-21.011635561062846</c:v>
                </c:pt>
                <c:pt idx="766">
                  <c:v>-21.012534110394071</c:v>
                </c:pt>
                <c:pt idx="767">
                  <c:v>-21.010819581130029</c:v>
                </c:pt>
                <c:pt idx="768">
                  <c:v>-21.009245905545299</c:v>
                </c:pt>
                <c:pt idx="769">
                  <c:v>-21.008692204876755</c:v>
                </c:pt>
                <c:pt idx="770">
                  <c:v>-21.008303643003792</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-21.020616197347803</c:v>
                </c:pt>
                <c:pt idx="781">
                  <c:v>-21.019795360391591</c:v>
                </c:pt>
                <c:pt idx="782">
                  <c:v>-21.018566533468864</c:v>
                </c:pt>
                <c:pt idx="783">
                  <c:v>-21.01794969149563</c:v>
                </c:pt>
                <c:pt idx="784">
                  <c:v>-21.016784005877568</c:v>
                </c:pt>
                <c:pt idx="785">
                  <c:v>-21.017648556044364</c:v>
                </c:pt>
                <c:pt idx="786">
                  <c:v>-21.018517963234601</c:v>
                </c:pt>
                <c:pt idx="787">
                  <c:v>-21.019717648016591</c:v>
                </c:pt>
                <c:pt idx="788">
                  <c:v>-21.027046896342306</c:v>
                </c:pt>
                <c:pt idx="789">
                  <c:v>-21.027299461559593</c:v>
                </c:pt>
                <c:pt idx="790">
                  <c:v>-21.026736046844029</c:v>
                </c:pt>
                <c:pt idx="791">
                  <c:v>-21.028402005873289</c:v>
                </c:pt>
                <c:pt idx="792">
                  <c:v>-21.029149987478789</c:v>
                </c:pt>
                <c:pt idx="793">
                  <c:v>-21.031282220755585</c:v>
                </c:pt>
                <c:pt idx="794">
                  <c:v>-21.031510500855617</c:v>
                </c:pt>
                <c:pt idx="795">
                  <c:v>-21.041112836136776</c:v>
                </c:pt>
                <c:pt idx="796">
                  <c:v>-21.041457684799056</c:v>
                </c:pt>
                <c:pt idx="797">
                  <c:v>-21.041608252524789</c:v>
                </c:pt>
                <c:pt idx="798">
                  <c:v>-21.041540254196789</c:v>
                </c:pt>
                <c:pt idx="799">
                  <c:v>-21.041554825267127</c:v>
                </c:pt>
                <c:pt idx="800">
                  <c:v>-21.042599085300584</c:v>
                </c:pt>
                <c:pt idx="801">
                  <c:v>-21.041671393829027</c:v>
                </c:pt>
                <c:pt idx="802">
                  <c:v>-21.044648749179263</c:v>
                </c:pt>
                <c:pt idx="803">
                  <c:v>-21.051327156367549</c:v>
                </c:pt>
                <c:pt idx="804">
                  <c:v>-21.0518857140599</c:v>
                </c:pt>
                <c:pt idx="805">
                  <c:v>-21.051706004193576</c:v>
                </c:pt>
                <c:pt idx="806">
                  <c:v>-21.050384893826092</c:v>
                </c:pt>
                <c:pt idx="807">
                  <c:v>-21.051196016735773</c:v>
                </c:pt>
                <c:pt idx="808">
                  <c:v>-21.052045995832302</c:v>
                </c:pt>
                <c:pt idx="809">
                  <c:v>-21.052225705698831</c:v>
                </c:pt>
                <c:pt idx="810">
                  <c:v>-21.054149086968785</c:v>
                </c:pt>
                <c:pt idx="811">
                  <c:v>-21.060487502518626</c:v>
                </c:pt>
                <c:pt idx="812">
                  <c:v>-21.060516644659089</c:v>
                </c:pt>
                <c:pt idx="813">
                  <c:v>-21.059501526766287</c:v>
                </c:pt>
                <c:pt idx="814">
                  <c:v>-21.05950638378977</c:v>
                </c:pt>
                <c:pt idx="815">
                  <c:v>-21.057485862051337</c:v>
                </c:pt>
                <c:pt idx="816">
                  <c:v>-21.056213321917809</c:v>
                </c:pt>
                <c:pt idx="817">
                  <c:v>-21.059676379609112</c:v>
                </c:pt>
                <c:pt idx="818">
                  <c:v>-21.063392002517563</c:v>
                </c:pt>
                <c:pt idx="819">
                  <c:v>-21.069201002515612</c:v>
                </c:pt>
                <c:pt idx="820">
                  <c:v>-21.069244715726583</c:v>
                </c:pt>
                <c:pt idx="821">
                  <c:v>-21.069958698167827</c:v>
                </c:pt>
                <c:pt idx="822">
                  <c:v>-21.06827816806809</c:v>
                </c:pt>
                <c:pt idx="823">
                  <c:v>-21.067175623753815</c:v>
                </c:pt>
                <c:pt idx="824">
                  <c:v>-21.065257099507086</c:v>
                </c:pt>
                <c:pt idx="825">
                  <c:v>-21.066403357031788</c:v>
                </c:pt>
                <c:pt idx="826">
                  <c:v>-21.071163239973039</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-21.091689020903239</c:v>
                </c:pt>
                <c:pt idx="840">
                  <c:v>-21.093923251671249</c:v>
                </c:pt>
                <c:pt idx="841">
                  <c:v>-21.09399124999959</c:v>
                </c:pt>
                <c:pt idx="842">
                  <c:v>-21.093714399665039</c:v>
                </c:pt>
                <c:pt idx="843">
                  <c:v>-21.092621569397807</c:v>
                </c:pt>
                <c:pt idx="844">
                  <c:v>-21.096609185617329</c:v>
                </c:pt>
                <c:pt idx="845">
                  <c:v>-21.104579561032821</c:v>
                </c:pt>
                <c:pt idx="846">
                  <c:v>-21.105040978256827</c:v>
                </c:pt>
                <c:pt idx="847">
                  <c:v>-21.107362635446595</c:v>
                </c:pt>
                <c:pt idx="848">
                  <c:v>-21.110315705679646</c:v>
                </c:pt>
                <c:pt idx="849">
                  <c:v>-21.112166231598607</c:v>
                </c:pt>
                <c:pt idx="850">
                  <c:v>-21.11445388962483</c:v>
                </c:pt>
                <c:pt idx="851">
                  <c:v>-21.116168418888684</c:v>
                </c:pt>
                <c:pt idx="852">
                  <c:v>-21.121972561863103</c:v>
                </c:pt>
                <c:pt idx="853">
                  <c:v>-21.127582423901327</c:v>
                </c:pt>
                <c:pt idx="854">
                  <c:v>-21.127941843633593</c:v>
                </c:pt>
                <c:pt idx="855">
                  <c:v>-21.128233265038286</c:v>
                </c:pt>
                <c:pt idx="856">
                  <c:v>-21.130180931425556</c:v>
                </c:pt>
                <c:pt idx="857">
                  <c:v>-21.131176621224835</c:v>
                </c:pt>
                <c:pt idx="858">
                  <c:v>-21.131060052662882</c:v>
                </c:pt>
                <c:pt idx="859">
                  <c:v>-21.134649392962277</c:v>
                </c:pt>
                <c:pt idx="860">
                  <c:v>-21.136563060186084</c:v>
                </c:pt>
                <c:pt idx="861">
                  <c:v>-21.145203704832099</c:v>
                </c:pt>
                <c:pt idx="862">
                  <c:v>-21.146903663025327</c:v>
                </c:pt>
                <c:pt idx="863">
                  <c:v>-21.149103894630102</c:v>
                </c:pt>
                <c:pt idx="864">
                  <c:v>-21.150313293459327</c:v>
                </c:pt>
                <c:pt idx="865">
                  <c:v>-21.151993823558854</c:v>
                </c:pt>
                <c:pt idx="866">
                  <c:v>-21.153815207337558</c:v>
                </c:pt>
                <c:pt idx="867">
                  <c:v>-21.158536234091791</c:v>
                </c:pt>
                <c:pt idx="868">
                  <c:v>-21.16033333275357</c:v>
                </c:pt>
                <c:pt idx="869">
                  <c:v>-21.168531988269244</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-21.188343786758033</c:v>
                </c:pt>
                <c:pt idx="879">
                  <c:v>-21.18998060364709</c:v>
                </c:pt>
                <c:pt idx="880">
                  <c:v>-21.190471163011338</c:v>
                </c:pt>
                <c:pt idx="881">
                  <c:v>-21.191301714014681</c:v>
                </c:pt>
                <c:pt idx="882">
                  <c:v>-21.192617967358544</c:v>
                </c:pt>
                <c:pt idx="883">
                  <c:v>-21.193953648796114</c:v>
                </c:pt>
                <c:pt idx="884">
                  <c:v>-21.19561960782578</c:v>
                </c:pt>
                <c:pt idx="885">
                  <c:v>-21.197397278393552</c:v>
                </c:pt>
                <c:pt idx="886">
                  <c:v>-21.200500916352592</c:v>
                </c:pt>
                <c:pt idx="887">
                  <c:v>-21.210443243272262</c:v>
                </c:pt>
                <c:pt idx="888">
                  <c:v>-21.212823184743382</c:v>
                </c:pt>
                <c:pt idx="889">
                  <c:v>-21.214790279224307</c:v>
                </c:pt>
                <c:pt idx="890">
                  <c:v>-21.216781658822057</c:v>
                </c:pt>
                <c:pt idx="891">
                  <c:v>-21.219535591095323</c:v>
                </c:pt>
                <c:pt idx="892">
                  <c:v>-21.221687252466083</c:v>
                </c:pt>
                <c:pt idx="893">
                  <c:v>-21.22530087788277</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-21.258853195597588</c:v>
                </c:pt>
                <c:pt idx="908">
                  <c:v>-21.260096593590788</c:v>
                </c:pt>
                <c:pt idx="909">
                  <c:v>-21.260596867001546</c:v>
                </c:pt>
                <c:pt idx="910">
                  <c:v>-21.263263372853789</c:v>
                </c:pt>
                <c:pt idx="911">
                  <c:v>-21.268110682216527</c:v>
                </c:pt>
                <c:pt idx="912">
                  <c:v>-21.269373508303289</c:v>
                </c:pt>
                <c:pt idx="913">
                  <c:v>-21.277688732380781</c:v>
                </c:pt>
                <c:pt idx="914">
                  <c:v>-21.278932130373498</c:v>
                </c:pt>
                <c:pt idx="915">
                  <c:v>-21.279879249938826</c:v>
                </c:pt>
                <c:pt idx="916">
                  <c:v>-21.281652063483289</c:v>
                </c:pt>
                <c:pt idx="917">
                  <c:v>-21.282788606961009</c:v>
                </c:pt>
                <c:pt idx="918">
                  <c:v>-21.283862009134552</c:v>
                </c:pt>
                <c:pt idx="919">
                  <c:v>-21.284954839401827</c:v>
                </c:pt>
                <c:pt idx="920">
                  <c:v>-21.284240856960523</c:v>
                </c:pt>
                <c:pt idx="921">
                  <c:v>-21.285620251608744</c:v>
                </c:pt>
                <c:pt idx="922">
                  <c:v>-21.293731480703272</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-21.312882724008134</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-21.325748979020553</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-21.363750330178792</c:v>
                </c:pt>
                <c:pt idx="956">
                  <c:v>-21.364697449743559</c:v>
                </c:pt>
                <c:pt idx="957">
                  <c:v>-21.367796230679275</c:v>
                </c:pt>
                <c:pt idx="958">
                  <c:v>-21.36896191629733</c:v>
                </c:pt>
                <c:pt idx="959">
                  <c:v>-21.371783846898595</c:v>
                </c:pt>
                <c:pt idx="960">
                  <c:v>-21.372614397901824</c:v>
                </c:pt>
                <c:pt idx="961">
                  <c:v>-21.376140596897059</c:v>
                </c:pt>
                <c:pt idx="962">
                  <c:v>-21.376271736529286</c:v>
                </c:pt>
                <c:pt idx="963">
                  <c:v>-21.382600438032284</c:v>
                </c:pt>
                <c:pt idx="964">
                  <c:v>-21.386612339368508</c:v>
                </c:pt>
                <c:pt idx="965">
                  <c:v>-21.388132587695775</c:v>
                </c:pt>
                <c:pt idx="966">
                  <c:v>-21.387690598565541</c:v>
                </c:pt>
                <c:pt idx="967">
                  <c:v>-21.388297726491871</c:v>
                </c:pt>
                <c:pt idx="968">
                  <c:v>-21.389939400404543</c:v>
                </c:pt>
                <c:pt idx="969">
                  <c:v>-21.392567050069076</c:v>
                </c:pt>
                <c:pt idx="970">
                  <c:v>-21.395578404583329</c:v>
                </c:pt>
                <c:pt idx="971">
                  <c:v>-21.397229792542287</c:v>
                </c:pt>
                <c:pt idx="972">
                  <c:v>-21.403184503243022</c:v>
                </c:pt>
                <c:pt idx="973">
                  <c:v>-21.405715012439259</c:v>
                </c:pt>
                <c:pt idx="974">
                  <c:v>-21.406472708091286</c:v>
                </c:pt>
                <c:pt idx="975">
                  <c:v>-21.406841841870296</c:v>
                </c:pt>
                <c:pt idx="976">
                  <c:v>-21.407026408759826</c:v>
                </c:pt>
                <c:pt idx="977">
                  <c:v>-21.407448969796565</c:v>
                </c:pt>
                <c:pt idx="978">
                  <c:v>-21.411086880330529</c:v>
                </c:pt>
                <c:pt idx="979">
                  <c:v>-21.411397729829091</c:v>
                </c:pt>
                <c:pt idx="980">
                  <c:v>-21.418255846883593</c:v>
                </c:pt>
                <c:pt idx="981">
                  <c:v>-21.422146322634777</c:v>
                </c:pt>
                <c:pt idx="982">
                  <c:v>-21.424346554239023</c:v>
                </c:pt>
                <c:pt idx="983">
                  <c:v>-21.424987681329299</c:v>
                </c:pt>
                <c:pt idx="984">
                  <c:v>-21.42526938868701</c:v>
                </c:pt>
                <c:pt idx="985">
                  <c:v>-21.424710830995057</c:v>
                </c:pt>
                <c:pt idx="986">
                  <c:v>-21.430573258250817</c:v>
                </c:pt>
                <c:pt idx="987">
                  <c:v>-21.4338808911928</c:v>
                </c:pt>
                <c:pt idx="988">
                  <c:v>-21.440719580153715</c:v>
                </c:pt>
                <c:pt idx="989">
                  <c:v>-21.445285182159086</c:v>
                </c:pt>
                <c:pt idx="990">
                  <c:v>-21.448019686338764</c:v>
                </c:pt>
                <c:pt idx="991">
                  <c:v>-21.450278202224052</c:v>
                </c:pt>
                <c:pt idx="992">
                  <c:v>-21.452818425467328</c:v>
                </c:pt>
                <c:pt idx="993">
                  <c:v>-21.454518383660783</c:v>
                </c:pt>
                <c:pt idx="994">
                  <c:v>-21.461609637839242</c:v>
                </c:pt>
                <c:pt idx="995">
                  <c:v>-21.464096433825027</c:v>
                </c:pt>
                <c:pt idx="996">
                  <c:v>-21.46848718298758</c:v>
                </c:pt>
                <c:pt idx="997">
                  <c:v>-21.470153142017054</c:v>
                </c:pt>
                <c:pt idx="998">
                  <c:v>-21.472163949708527</c:v>
                </c:pt>
                <c:pt idx="999">
                  <c:v>-21.473815337668093</c:v>
                </c:pt>
                <c:pt idx="1000">
                  <c:v>-21.475525009908083</c:v>
                </c:pt>
                <c:pt idx="1001">
                  <c:v>-21.477161826797314</c:v>
                </c:pt>
                <c:pt idx="1002">
                  <c:v>-21.481756570943009</c:v>
                </c:pt>
                <c:pt idx="1003">
                  <c:v>-21.48750242963682</c:v>
                </c:pt>
                <c:pt idx="1004">
                  <c:v>-21.490309789167544</c:v>
                </c:pt>
                <c:pt idx="1005">
                  <c:v>-21.492038889501526</c:v>
                </c:pt>
                <c:pt idx="1006">
                  <c:v>-21.494894819266833</c:v>
                </c:pt>
                <c:pt idx="1007">
                  <c:v>-21.496784201372737</c:v>
                </c:pt>
                <c:pt idx="1008">
                  <c:v>-21.497313616924586</c:v>
                </c:pt>
                <c:pt idx="1009">
                  <c:v>-21.498105311740296</c:v>
                </c:pt>
                <c:pt idx="1010">
                  <c:v>-21.502131784147032</c:v>
                </c:pt>
                <c:pt idx="1011">
                  <c:v>-21.502136641170516</c:v>
                </c:pt>
                <c:pt idx="1012">
                  <c:v>-21.508946187990873</c:v>
                </c:pt>
                <c:pt idx="1013">
                  <c:v>-21.51184097394308</c:v>
                </c:pt>
                <c:pt idx="1014">
                  <c:v>-21.513375793340845</c:v>
                </c:pt>
                <c:pt idx="1015">
                  <c:v>-21.514250057554573</c:v>
                </c:pt>
                <c:pt idx="1016">
                  <c:v>-21.516430861065526</c:v>
                </c:pt>
                <c:pt idx="1017">
                  <c:v>-21.517139986483571</c:v>
                </c:pt>
                <c:pt idx="1018">
                  <c:v>-21.516731996516839</c:v>
                </c:pt>
                <c:pt idx="1019">
                  <c:v>-21.526596611062253</c:v>
                </c:pt>
                <c:pt idx="1020">
                  <c:v>-21.528927982299066</c:v>
                </c:pt>
                <c:pt idx="1021">
                  <c:v>-21.52996738530879</c:v>
                </c:pt>
                <c:pt idx="1022">
                  <c:v>-21.531890766578865</c:v>
                </c:pt>
                <c:pt idx="1023">
                  <c:v>-21.535149829286826</c:v>
                </c:pt>
                <c:pt idx="1024">
                  <c:v>-21.53538296641063</c:v>
                </c:pt>
                <c:pt idx="1025">
                  <c:v>-21.537374346008598</c:v>
                </c:pt>
                <c:pt idx="1026">
                  <c:v>-21.549861753195124</c:v>
                </c:pt>
                <c:pt idx="1027">
                  <c:v>-21.552703111889826</c:v>
                </c:pt>
                <c:pt idx="1028">
                  <c:v>-21.553621089314376</c:v>
                </c:pt>
                <c:pt idx="1029">
                  <c:v>-21.554830488143327</c:v>
                </c:pt>
                <c:pt idx="1030">
                  <c:v>-21.555573612724803</c:v>
                </c:pt>
                <c:pt idx="1031">
                  <c:v>-21.556258453025791</c:v>
                </c:pt>
                <c:pt idx="1032">
                  <c:v>-21.557632990650788</c:v>
                </c:pt>
                <c:pt idx="1033">
                  <c:v>-21.560246069244826</c:v>
                </c:pt>
                <c:pt idx="1034">
                  <c:v>-21.560994050850091</c:v>
                </c:pt>
                <c:pt idx="1035">
                  <c:v>-21.565637365230039</c:v>
                </c:pt>
                <c:pt idx="1036">
                  <c:v>-21.567274182119306</c:v>
                </c:pt>
                <c:pt idx="1037">
                  <c:v>-21.569838690479557</c:v>
                </c:pt>
                <c:pt idx="1038">
                  <c:v>-21.570800381114836</c:v>
                </c:pt>
                <c:pt idx="1039">
                  <c:v>-21.571504649509087</c:v>
                </c:pt>
                <c:pt idx="1040">
                  <c:v>-21.572553766565576</c:v>
                </c:pt>
                <c:pt idx="1041">
                  <c:v>-21.574695713889614</c:v>
                </c:pt>
                <c:pt idx="1042">
                  <c:v>-21.577716782450327</c:v>
                </c:pt>
                <c:pt idx="1043">
                  <c:v>-21.578231626931583</c:v>
                </c:pt>
                <c:pt idx="1044">
                  <c:v>-21.582957510709317</c:v>
                </c:pt>
                <c:pt idx="1045">
                  <c:v>-21.586775131109281</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-21.617869794978873</c:v>
                </c:pt>
                <c:pt idx="1066">
                  <c:v>-21.61972032089815</c:v>
                </c:pt>
                <c:pt idx="1067">
                  <c:v>-21.620657726415878</c:v>
                </c:pt>
                <c:pt idx="1068">
                  <c:v>-21.621230855178322</c:v>
                </c:pt>
                <c:pt idx="1069">
                  <c:v>-21.625165044140303</c:v>
                </c:pt>
                <c:pt idx="1070">
                  <c:v>-21.630138636111823</c:v>
                </c:pt>
                <c:pt idx="1071">
                  <c:v>-21.63041062942283</c:v>
                </c:pt>
                <c:pt idx="1072">
                  <c:v>-21.631158611028116</c:v>
                </c:pt>
                <c:pt idx="1073">
                  <c:v>-21.631527744807091</c:v>
                </c:pt>
                <c:pt idx="1074">
                  <c:v>-21.633198560860293</c:v>
                </c:pt>
                <c:pt idx="1075">
                  <c:v>-21.637875874403868</c:v>
                </c:pt>
                <c:pt idx="1076">
                  <c:v>-21.638978418717869</c:v>
                </c:pt>
                <c:pt idx="1077">
                  <c:v>-21.642825181258129</c:v>
                </c:pt>
                <c:pt idx="1078">
                  <c:v>-21.647842486440595</c:v>
                </c:pt>
                <c:pt idx="1079">
                  <c:v>-21.648561325905327</c:v>
                </c:pt>
                <c:pt idx="1080">
                  <c:v>-21.649547301657289</c:v>
                </c:pt>
                <c:pt idx="1081">
                  <c:v>-21.651849530753829</c:v>
                </c:pt>
                <c:pt idx="1082">
                  <c:v>-21.653981764030895</c:v>
                </c:pt>
                <c:pt idx="1083">
                  <c:v>-21.655589438779259</c:v>
                </c:pt>
                <c:pt idx="1084">
                  <c:v>-21.659781049981842</c:v>
                </c:pt>
                <c:pt idx="1085">
                  <c:v>-21.660776739780999</c:v>
                </c:pt>
                <c:pt idx="1086">
                  <c:v>-21.66432722389338</c:v>
                </c:pt>
                <c:pt idx="1087">
                  <c:v>-21.666648881083326</c:v>
                </c:pt>
                <c:pt idx="1088">
                  <c:v>-21.667625142788594</c:v>
                </c:pt>
                <c:pt idx="1089">
                  <c:v>-21.668994823390321</c:v>
                </c:pt>
                <c:pt idx="1090">
                  <c:v>-21.669592237269505</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-21.680782819205778</c:v>
                </c:pt>
                <c:pt idx="1099">
                  <c:v>-21.683502752315238</c:v>
                </c:pt>
                <c:pt idx="1100">
                  <c:v>-21.686159544120535</c:v>
                </c:pt>
                <c:pt idx="1101">
                  <c:v>-21.689831453818353</c:v>
                </c:pt>
                <c:pt idx="1102">
                  <c:v>-21.694537909502557</c:v>
                </c:pt>
                <c:pt idx="1103">
                  <c:v>-21.700536333413545</c:v>
                </c:pt>
                <c:pt idx="1104">
                  <c:v>-21.702785135252093</c:v>
                </c:pt>
                <c:pt idx="1105">
                  <c:v>-21.706641611839299</c:v>
                </c:pt>
                <c:pt idx="1106">
                  <c:v>-21.70839014026706</c:v>
                </c:pt>
                <c:pt idx="1107">
                  <c:v>-21.71099350481483</c:v>
                </c:pt>
                <c:pt idx="1108">
                  <c:v>-21.712882886921001</c:v>
                </c:pt>
                <c:pt idx="1109">
                  <c:v>-21.717705911167027</c:v>
                </c:pt>
                <c:pt idx="1110">
                  <c:v>-21.721596386918296</c:v>
                </c:pt>
                <c:pt idx="1111">
                  <c:v>-21.7268079730373</c:v>
                </c:pt>
                <c:pt idx="1112">
                  <c:v>-21.733330955476319</c:v>
                </c:pt>
                <c:pt idx="1113">
                  <c:v>-21.736760014003309</c:v>
                </c:pt>
                <c:pt idx="1114">
                  <c:v>-21.740519350122753</c:v>
                </c:pt>
                <c:pt idx="1115">
                  <c:v>-21.743336423700526</c:v>
                </c:pt>
                <c:pt idx="1116">
                  <c:v>-21.74553665530501</c:v>
                </c:pt>
                <c:pt idx="1117">
                  <c:v>-21.751792501457039</c:v>
                </c:pt>
                <c:pt idx="1118">
                  <c:v>-21.753677026539819</c:v>
                </c:pt>
                <c:pt idx="1119">
                  <c:v>-21.75665438189009</c:v>
                </c:pt>
                <c:pt idx="1120">
                  <c:v>-21.762157389413559</c:v>
                </c:pt>
                <c:pt idx="1121">
                  <c:v>-21.765877869345289</c:v>
                </c:pt>
                <c:pt idx="1122">
                  <c:v>-21.768146099277537</c:v>
                </c:pt>
                <c:pt idx="1123">
                  <c:v>-21.771108883558085</c:v>
                </c:pt>
                <c:pt idx="1124">
                  <c:v>-21.774027954627027</c:v>
                </c:pt>
                <c:pt idx="1125">
                  <c:v>-21.780924927868828</c:v>
                </c:pt>
                <c:pt idx="1126">
                  <c:v>-21.784091707132049</c:v>
                </c:pt>
                <c:pt idx="1127">
                  <c:v>-21.785709095927224</c:v>
                </c:pt>
                <c:pt idx="1128">
                  <c:v>-21.789215866829529</c:v>
                </c:pt>
                <c:pt idx="1129">
                  <c:v>-21.792601212146106</c:v>
                </c:pt>
                <c:pt idx="1130">
                  <c:v>-21.794383739737274</c:v>
                </c:pt>
                <c:pt idx="1131">
                  <c:v>-21.797239669502272</c:v>
                </c:pt>
                <c:pt idx="1132">
                  <c:v>-21.798497638565475</c:v>
                </c:pt>
                <c:pt idx="1133">
                  <c:v>-21.799896461307327</c:v>
                </c:pt>
                <c:pt idx="1134">
                  <c:v>-21.802543539065727</c:v>
                </c:pt>
                <c:pt idx="1135">
                  <c:v>-21.809134519832796</c:v>
                </c:pt>
                <c:pt idx="1136">
                  <c:v>-21.812879284881816</c:v>
                </c:pt>
                <c:pt idx="1137">
                  <c:v>-21.817814020666361</c:v>
                </c:pt>
                <c:pt idx="1138">
                  <c:v>-21.823948441232631</c:v>
                </c:pt>
                <c:pt idx="1139">
                  <c:v>-21.825352120998375</c:v>
                </c:pt>
                <c:pt idx="1140">
                  <c:v>-21.826474093405793</c:v>
                </c:pt>
                <c:pt idx="1141">
                  <c:v>-21.829111457117321</c:v>
                </c:pt>
                <c:pt idx="1142">
                  <c:v>-21.831452542400811</c:v>
                </c:pt>
                <c:pt idx="1143">
                  <c:v>-21.833463350092618</c:v>
                </c:pt>
                <c:pt idx="1144">
                  <c:v>-21.835551870158824</c:v>
                </c:pt>
                <c:pt idx="1145">
                  <c:v>-21.837606391061293</c:v>
                </c:pt>
                <c:pt idx="1146">
                  <c:v>-21.841526008952812</c:v>
                </c:pt>
                <c:pt idx="1147">
                  <c:v>-21.845295059118811</c:v>
                </c:pt>
                <c:pt idx="1148">
                  <c:v>-21.847796426175066</c:v>
                </c:pt>
                <c:pt idx="1149">
                  <c:v>-21.851827755604901</c:v>
                </c:pt>
                <c:pt idx="1150">
                  <c:v>-21.85319257918308</c:v>
                </c:pt>
                <c:pt idx="1151">
                  <c:v>-21.855995081690676</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-21.885715207934762</c:v>
                </c:pt>
                <c:pt idx="1160">
                  <c:v>-21.888945128502591</c:v>
                </c:pt>
                <c:pt idx="1161">
                  <c:v>-21.901733671140249</c:v>
                </c:pt>
                <c:pt idx="1162">
                  <c:v>-21.90514330157421</c:v>
                </c:pt>
                <c:pt idx="1163">
                  <c:v>-21.910646309097277</c:v>
                </c:pt>
                <c:pt idx="1164">
                  <c:v>-21.913919942875779</c:v>
                </c:pt>
                <c:pt idx="1165">
                  <c:v>-21.918203837523215</c:v>
                </c:pt>
                <c:pt idx="1166">
                  <c:v>-21.920646920298289</c:v>
                </c:pt>
                <c:pt idx="1167">
                  <c:v>-21.922934578324003</c:v>
                </c:pt>
                <c:pt idx="1168">
                  <c:v>-21.92465882163463</c:v>
                </c:pt>
                <c:pt idx="1169">
                  <c:v>-21.931356656916861</c:v>
                </c:pt>
                <c:pt idx="1170">
                  <c:v>-21.933532603404277</c:v>
                </c:pt>
                <c:pt idx="1171">
                  <c:v>-21.93759793199807</c:v>
                </c:pt>
                <c:pt idx="1172">
                  <c:v>-21.942741519789209</c:v>
                </c:pt>
                <c:pt idx="1173">
                  <c:v>-21.945626591695</c:v>
                </c:pt>
                <c:pt idx="1174">
                  <c:v>-21.947865679486831</c:v>
                </c:pt>
                <c:pt idx="1175">
                  <c:v>-21.949526781493038</c:v>
                </c:pt>
                <c:pt idx="1176">
                  <c:v>-21.951518161090881</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-21.975016440347531</c:v>
                </c:pt>
                <c:pt idx="1185">
                  <c:v>-21.975482714594577</c:v>
                </c:pt>
                <c:pt idx="1186">
                  <c:v>-21.981976554893286</c:v>
                </c:pt>
                <c:pt idx="1187">
                  <c:v>-21.982923674458586</c:v>
                </c:pt>
                <c:pt idx="1188">
                  <c:v>-21.985493039842016</c:v>
                </c:pt>
                <c:pt idx="1189">
                  <c:v>-21.990767767265329</c:v>
                </c:pt>
                <c:pt idx="1190">
                  <c:v>-21.993137994689281</c:v>
                </c:pt>
                <c:pt idx="1191">
                  <c:v>-21.995697646026027</c:v>
                </c:pt>
                <c:pt idx="1192">
                  <c:v>-21.997480173617326</c:v>
                </c:pt>
                <c:pt idx="1193">
                  <c:v>-21.99995725555663</c:v>
                </c:pt>
                <c:pt idx="1194">
                  <c:v>-22.002089488833295</c:v>
                </c:pt>
                <c:pt idx="1195">
                  <c:v>-22.006446238832254</c:v>
                </c:pt>
                <c:pt idx="1196">
                  <c:v>-22.007257361741594</c:v>
                </c:pt>
                <c:pt idx="1197">
                  <c:v>-22.010132719600037</c:v>
                </c:pt>
                <c:pt idx="1198">
                  <c:v>-22.014834318260874</c:v>
                </c:pt>
                <c:pt idx="1199">
                  <c:v>-22.015917434481068</c:v>
                </c:pt>
                <c:pt idx="1200">
                  <c:v>-22.016602274782027</c:v>
                </c:pt>
                <c:pt idx="1201">
                  <c:v>-22.018263376788326</c:v>
                </c:pt>
                <c:pt idx="1202">
                  <c:v>-22.018855933644126</c:v>
                </c:pt>
                <c:pt idx="1203">
                  <c:v>-22.025607196183589</c:v>
                </c:pt>
                <c:pt idx="1204">
                  <c:v>-22.028147419427029</c:v>
                </c:pt>
                <c:pt idx="1205">
                  <c:v>-22.030629358389309</c:v>
                </c:pt>
                <c:pt idx="1206">
                  <c:v>-22.036326646849076</c:v>
                </c:pt>
                <c:pt idx="1207">
                  <c:v>-22.038080032299817</c:v>
                </c:pt>
                <c:pt idx="1208">
                  <c:v>-22.040557114239093</c:v>
                </c:pt>
                <c:pt idx="1209">
                  <c:v>-22.042941912733276</c:v>
                </c:pt>
                <c:pt idx="1210">
                  <c:v>-22.044768153535326</c:v>
                </c:pt>
                <c:pt idx="1211">
                  <c:v>-22.045778414404353</c:v>
                </c:pt>
                <c:pt idx="1212">
                  <c:v>-22.055448748013326</c:v>
                </c:pt>
                <c:pt idx="1213">
                  <c:v>-22.057818975437545</c:v>
                </c:pt>
                <c:pt idx="1214">
                  <c:v>-22.064341957876806</c:v>
                </c:pt>
                <c:pt idx="1215">
                  <c:v>-22.066765612558342</c:v>
                </c:pt>
                <c:pt idx="1216">
                  <c:v>-22.07082608412907</c:v>
                </c:pt>
                <c:pt idx="1217">
                  <c:v>-22.074405710381811</c:v>
                </c:pt>
                <c:pt idx="1218">
                  <c:v>-22.077606488808833</c:v>
                </c:pt>
                <c:pt idx="1219">
                  <c:v>-22.081025833289292</c:v>
                </c:pt>
                <c:pt idx="1220">
                  <c:v>-22.087475960377603</c:v>
                </c:pt>
                <c:pt idx="1221">
                  <c:v>-22.089214774758076</c:v>
                </c:pt>
                <c:pt idx="1222">
                  <c:v>-22.09183756739959</c:v>
                </c:pt>
                <c:pt idx="1223">
                  <c:v>-22.095485191980327</c:v>
                </c:pt>
                <c:pt idx="1224">
                  <c:v>-22.097262862548327</c:v>
                </c:pt>
                <c:pt idx="1225">
                  <c:v>-22.100857059871629</c:v>
                </c:pt>
                <c:pt idx="1226">
                  <c:v>-22.103620706191826</c:v>
                </c:pt>
                <c:pt idx="1227">
                  <c:v>-22.106214356692291</c:v>
                </c:pt>
                <c:pt idx="1228">
                  <c:v>-22.109405421072641</c:v>
                </c:pt>
                <c:pt idx="1229">
                  <c:v>-22.112615913546605</c:v>
                </c:pt>
                <c:pt idx="1230">
                  <c:v>-22.115049282274985</c:v>
                </c:pt>
                <c:pt idx="1231">
                  <c:v>-22.117861498829363</c:v>
                </c:pt>
                <c:pt idx="1232">
                  <c:v>-22.123636499663295</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-22.154935158516139</c:v>
                </c:pt>
                <c:pt idx="1241">
                  <c:v>-22.160632446975779</c:v>
                </c:pt>
                <c:pt idx="1242">
                  <c:v>-22.163478662693805</c:v>
                </c:pt>
                <c:pt idx="1243">
                  <c:v>-22.164760916874101</c:v>
                </c:pt>
                <c:pt idx="1244">
                  <c:v>-22.16608202724159</c:v>
                </c:pt>
                <c:pt idx="1245">
                  <c:v>-22.169642225400789</c:v>
                </c:pt>
                <c:pt idx="1246">
                  <c:v>-22.173508416035091</c:v>
                </c:pt>
                <c:pt idx="1247">
                  <c:v>-22.177496032254588</c:v>
                </c:pt>
                <c:pt idx="1248">
                  <c:v>-22.180220822387589</c:v>
                </c:pt>
                <c:pt idx="1249">
                  <c:v>-22.184359006332542</c:v>
                </c:pt>
                <c:pt idx="1250">
                  <c:v>-22.190226290611829</c:v>
                </c:pt>
                <c:pt idx="1251">
                  <c:v>-22.193718490443342</c:v>
                </c:pt>
                <c:pt idx="1252">
                  <c:v>-22.195637014690121</c:v>
                </c:pt>
                <c:pt idx="1253">
                  <c:v>-22.198162666863329</c:v>
                </c:pt>
                <c:pt idx="1254">
                  <c:v>-22.202024000473788</c:v>
                </c:pt>
                <c:pt idx="1255">
                  <c:v>-22.213520574884829</c:v>
                </c:pt>
                <c:pt idx="1256">
                  <c:v>-22.215885945285628</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-22.261580821524777</c:v>
                </c:pt>
                <c:pt idx="1267">
                  <c:v>-22.267676385904089</c:v>
                </c:pt>
                <c:pt idx="1268">
                  <c:v>-22.272169132558062</c:v>
                </c:pt>
                <c:pt idx="1269">
                  <c:v>-22.274291651788346</c:v>
                </c:pt>
                <c:pt idx="1270">
                  <c:v>-22.27637531483089</c:v>
                </c:pt>
                <c:pt idx="1271">
                  <c:v>-22.277929562321781</c:v>
                </c:pt>
                <c:pt idx="1272">
                  <c:v>-22.289440707803006</c:v>
                </c:pt>
                <c:pt idx="1273">
                  <c:v>-22.292325779708527</c:v>
                </c:pt>
                <c:pt idx="1274">
                  <c:v>-22.295273992918609</c:v>
                </c:pt>
                <c:pt idx="1275">
                  <c:v>-22.301150991244345</c:v>
                </c:pt>
                <c:pt idx="1276">
                  <c:v>-22.303424078200052</c:v>
                </c:pt>
                <c:pt idx="1277">
                  <c:v>-22.305279461142547</c:v>
                </c:pt>
                <c:pt idx="1278">
                  <c:v>-22.307814827362584</c:v>
                </c:pt>
                <c:pt idx="1279">
                  <c:v>-22.311447880873089</c:v>
                </c:pt>
                <c:pt idx="1280">
                  <c:v>-22.314386380035828</c:v>
                </c:pt>
                <c:pt idx="1281">
                  <c:v>-22.320904505452084</c:v>
                </c:pt>
                <c:pt idx="1282">
                  <c:v>-22.321696200267755</c:v>
                </c:pt>
                <c:pt idx="1283">
                  <c:v>-22.328199754613287</c:v>
                </c:pt>
                <c:pt idx="1284">
                  <c:v>-22.332886782203833</c:v>
                </c:pt>
                <c:pt idx="1285">
                  <c:v>-22.335631000430322</c:v>
                </c:pt>
                <c:pt idx="1286">
                  <c:v>-22.337088107453656</c:v>
                </c:pt>
                <c:pt idx="1287">
                  <c:v>-22.339327195245332</c:v>
                </c:pt>
                <c:pt idx="1288">
                  <c:v>-22.342032557284583</c:v>
                </c:pt>
                <c:pt idx="1289">
                  <c:v>-22.348142692734019</c:v>
                </c:pt>
                <c:pt idx="1290">
                  <c:v>-22.350279783034054</c:v>
                </c:pt>
                <c:pt idx="1291">
                  <c:v>-22.356195637547373</c:v>
                </c:pt>
                <c:pt idx="1292">
                  <c:v>-22.359294418482847</c:v>
                </c:pt>
                <c:pt idx="1293">
                  <c:v>-22.361722930187554</c:v>
                </c:pt>
                <c:pt idx="1294">
                  <c:v>-22.363724023832319</c:v>
                </c:pt>
                <c:pt idx="1295">
                  <c:v>-22.366288532193082</c:v>
                </c:pt>
                <c:pt idx="1296">
                  <c:v>-22.374278335701817</c:v>
                </c:pt>
                <c:pt idx="1297">
                  <c:v>-22.376629135032289</c:v>
                </c:pt>
                <c:pt idx="1298">
                  <c:v>-22.379655060616848</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-22.409467470305799</c:v>
                </c:pt>
                <c:pt idx="1307">
                  <c:v>-22.411925124151331</c:v>
                </c:pt>
                <c:pt idx="1308">
                  <c:v>-22.418180970303066</c:v>
                </c:pt>
                <c:pt idx="1309">
                  <c:v>-22.421376891706629</c:v>
                </c:pt>
                <c:pt idx="1310">
                  <c:v>-22.424966232006554</c:v>
                </c:pt>
                <c:pt idx="1311">
                  <c:v>-22.426986753745286</c:v>
                </c:pt>
                <c:pt idx="1312">
                  <c:v>-22.430143818961518</c:v>
                </c:pt>
                <c:pt idx="1313">
                  <c:v>-22.440086145881306</c:v>
                </c:pt>
                <c:pt idx="1314">
                  <c:v>-22.443214068957086</c:v>
                </c:pt>
                <c:pt idx="1315">
                  <c:v>-22.445584296381043</c:v>
                </c:pt>
                <c:pt idx="1316">
                  <c:v>-22.451631290526269</c:v>
                </c:pt>
                <c:pt idx="1317">
                  <c:v>-22.454938923468305</c:v>
                </c:pt>
                <c:pt idx="1318">
                  <c:v>-22.458591405072326</c:v>
                </c:pt>
                <c:pt idx="1319">
                  <c:v>-22.461889323967782</c:v>
                </c:pt>
                <c:pt idx="1320">
                  <c:v>-22.465201813933234</c:v>
                </c:pt>
                <c:pt idx="1321">
                  <c:v>-22.476304969448094</c:v>
                </c:pt>
                <c:pt idx="1322">
                  <c:v>-22.479622316436807</c:v>
                </c:pt>
                <c:pt idx="1323">
                  <c:v>-22.483673073960485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-22.518604786323802</c:v>
                </c:pt>
                <c:pt idx="1335">
                  <c:v>-22.520523310570756</c:v>
                </c:pt>
                <c:pt idx="1336">
                  <c:v>-22.523048962743829</c:v>
                </c:pt>
                <c:pt idx="1337">
                  <c:v>-22.525914606555528</c:v>
                </c:pt>
                <c:pt idx="1338">
                  <c:v>-22.527706848193759</c:v>
                </c:pt>
                <c:pt idx="1339">
                  <c:v>-22.532991289663826</c:v>
                </c:pt>
                <c:pt idx="1340">
                  <c:v>-22.534807816418866</c:v>
                </c:pt>
                <c:pt idx="1341">
                  <c:v>-22.537124616585615</c:v>
                </c:pt>
                <c:pt idx="1342">
                  <c:v>-22.543467889158578</c:v>
                </c:pt>
                <c:pt idx="1343">
                  <c:v>-22.545692405880288</c:v>
                </c:pt>
                <c:pt idx="1344">
                  <c:v>-22.54962173781859</c:v>
                </c:pt>
                <c:pt idx="1345">
                  <c:v>-22.552069677617322</c:v>
                </c:pt>
                <c:pt idx="1346">
                  <c:v>-22.553322789657312</c:v>
                </c:pt>
                <c:pt idx="1347">
                  <c:v>-22.568991547177003</c:v>
                </c:pt>
                <c:pt idx="1348">
                  <c:v>-22.575252250352289</c:v>
                </c:pt>
                <c:pt idx="1349">
                  <c:v>-22.57684049700682</c:v>
                </c:pt>
                <c:pt idx="1350">
                  <c:v>-22.578341317240856</c:v>
                </c:pt>
                <c:pt idx="1351">
                  <c:v>-22.581177818912053</c:v>
                </c:pt>
                <c:pt idx="1352">
                  <c:v>-22.582392074764762</c:v>
                </c:pt>
                <c:pt idx="1353">
                  <c:v>-22.583572331453006</c:v>
                </c:pt>
                <c:pt idx="1354">
                  <c:v>-22.587215099010589</c:v>
                </c:pt>
                <c:pt idx="1355">
                  <c:v>-22.588366213558526</c:v>
                </c:pt>
                <c:pt idx="1356">
                  <c:v>-22.591139573925723</c:v>
                </c:pt>
                <c:pt idx="1357">
                  <c:v>-22.595744032118034</c:v>
                </c:pt>
                <c:pt idx="1358">
                  <c:v>-22.598021976097307</c:v>
                </c:pt>
                <c:pt idx="1359">
                  <c:v>-22.600270777936132</c:v>
                </c:pt>
                <c:pt idx="1360">
                  <c:v>-22.602082447667826</c:v>
                </c:pt>
                <c:pt idx="1361">
                  <c:v>-22.603646409206064</c:v>
                </c:pt>
                <c:pt idx="1362">
                  <c:v>-22.606283772917593</c:v>
                </c:pt>
                <c:pt idx="1363">
                  <c:v>-22.608003159204568</c:v>
                </c:pt>
                <c:pt idx="1364">
                  <c:v>-22.609567120742124</c:v>
                </c:pt>
                <c:pt idx="1365">
                  <c:v>-22.612029631611026</c:v>
                </c:pt>
                <c:pt idx="1366">
                  <c:v>-22.617930915054366</c:v>
                </c:pt>
                <c:pt idx="1367">
                  <c:v>-22.621481399166598</c:v>
                </c:pt>
                <c:pt idx="1368">
                  <c:v>-22.624614179266061</c:v>
                </c:pt>
                <c:pt idx="1369">
                  <c:v>-22.627693532107529</c:v>
                </c:pt>
                <c:pt idx="1370">
                  <c:v>-22.630627174247067</c:v>
                </c:pt>
                <c:pt idx="1371">
                  <c:v>-22.633152826420091</c:v>
                </c:pt>
                <c:pt idx="1372">
                  <c:v>-22.636853878258641</c:v>
                </c:pt>
                <c:pt idx="1373">
                  <c:v>-22.639316389127039</c:v>
                </c:pt>
                <c:pt idx="1374">
                  <c:v>-22.642905729427092</c:v>
                </c:pt>
                <c:pt idx="1375">
                  <c:v>-22.649317000328082</c:v>
                </c:pt>
                <c:pt idx="1376">
                  <c:v>-22.654650012032128</c:v>
                </c:pt>
                <c:pt idx="1377">
                  <c:v>-22.658054785442097</c:v>
                </c:pt>
                <c:pt idx="1378">
                  <c:v>-22.660478440124027</c:v>
                </c:pt>
                <c:pt idx="1379">
                  <c:v>-22.663416939286588</c:v>
                </c:pt>
                <c:pt idx="1380">
                  <c:v>-22.665388890791089</c:v>
                </c:pt>
                <c:pt idx="1381">
                  <c:v>-22.671907016207093</c:v>
                </c:pt>
                <c:pt idx="1382">
                  <c:v>-22.675423501155596</c:v>
                </c:pt>
                <c:pt idx="1383">
                  <c:v>-22.678337715201607</c:v>
                </c:pt>
                <c:pt idx="1384">
                  <c:v>-22.683155882424032</c:v>
                </c:pt>
                <c:pt idx="1385">
                  <c:v>-22.687721484429296</c:v>
                </c:pt>
                <c:pt idx="1386">
                  <c:v>-22.689902287940299</c:v>
                </c:pt>
                <c:pt idx="1387">
                  <c:v>-22.692850501150133</c:v>
                </c:pt>
                <c:pt idx="1388">
                  <c:v>-22.695638432587039</c:v>
                </c:pt>
                <c:pt idx="1389">
                  <c:v>-22.703574808839029</c:v>
                </c:pt>
                <c:pt idx="1390">
                  <c:v>-22.705828467701039</c:v>
                </c:pt>
                <c:pt idx="1391">
                  <c:v>-22.707542996964548</c:v>
                </c:pt>
                <c:pt idx="1392">
                  <c:v>-22.711938603150358</c:v>
                </c:pt>
                <c:pt idx="1393">
                  <c:v>-22.715425945958593</c:v>
                </c:pt>
                <c:pt idx="1394">
                  <c:v>-22.719253280405539</c:v>
                </c:pt>
                <c:pt idx="1395">
                  <c:v>-22.723172898297324</c:v>
                </c:pt>
                <c:pt idx="1396">
                  <c:v>-22.726956519533573</c:v>
                </c:pt>
                <c:pt idx="1397">
                  <c:v>-22.729793021204827</c:v>
                </c:pt>
                <c:pt idx="1398">
                  <c:v>-22.73894851033231</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-22.766011844771739</c:v>
                </c:pt>
                <c:pt idx="1409">
                  <c:v>-22.771301143264836</c:v>
                </c:pt>
                <c:pt idx="1410">
                  <c:v>-22.774647632394252</c:v>
                </c:pt>
                <c:pt idx="1411">
                  <c:v>-22.777265568012108</c:v>
                </c:pt>
                <c:pt idx="1412">
                  <c:v>-22.780325492760582</c:v>
                </c:pt>
                <c:pt idx="1413">
                  <c:v>-22.781758314666078</c:v>
                </c:pt>
                <c:pt idx="1414">
                  <c:v>-22.783662267842789</c:v>
                </c:pt>
                <c:pt idx="1415">
                  <c:v>-22.788640716837776</c:v>
                </c:pt>
                <c:pt idx="1416">
                  <c:v>-22.791661785398581</c:v>
                </c:pt>
                <c:pt idx="1417">
                  <c:v>-22.795498833892609</c:v>
                </c:pt>
                <c:pt idx="1418">
                  <c:v>-22.799127030379505</c:v>
                </c:pt>
                <c:pt idx="1419">
                  <c:v>-22.803294356464832</c:v>
                </c:pt>
                <c:pt idx="1420">
                  <c:v>-22.805902578036296</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-22.838512633209284</c:v>
                </c:pt>
                <c:pt idx="1434">
                  <c:v>-22.840139736051814</c:v>
                </c:pt>
                <c:pt idx="1435">
                  <c:v>-22.844783050431321</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-22.872147520322287</c:v>
                </c:pt>
                <c:pt idx="1447">
                  <c:v>-22.873900905773084</c:v>
                </c:pt>
                <c:pt idx="1448">
                  <c:v>-22.874925737712637</c:v>
                </c:pt>
                <c:pt idx="1449">
                  <c:v>-22.877669955939286</c:v>
                </c:pt>
                <c:pt idx="1450">
                  <c:v>-22.88247840911508</c:v>
                </c:pt>
                <c:pt idx="1451">
                  <c:v>-22.885426622324747</c:v>
                </c:pt>
                <c:pt idx="1452">
                  <c:v>-22.887636567976077</c:v>
                </c:pt>
                <c:pt idx="1453">
                  <c:v>-22.89115790994833</c:v>
                </c:pt>
                <c:pt idx="1454">
                  <c:v>-22.892887010281854</c:v>
                </c:pt>
                <c:pt idx="1455">
                  <c:v>-22.894164407438865</c:v>
                </c:pt>
                <c:pt idx="1456">
                  <c:v>-22.896160644060316</c:v>
                </c:pt>
                <c:pt idx="1457">
                  <c:v>-22.897234046233827</c:v>
                </c:pt>
                <c:pt idx="1458">
                  <c:v>-22.898166594728306</c:v>
                </c:pt>
                <c:pt idx="1459">
                  <c:v>-22.901420800412822</c:v>
                </c:pt>
                <c:pt idx="1460">
                  <c:v>-22.902586486031268</c:v>
                </c:pt>
                <c:pt idx="1461">
                  <c:v>-22.902902192552826</c:v>
                </c:pt>
                <c:pt idx="1462">
                  <c:v>-22.907341511949582</c:v>
                </c:pt>
                <c:pt idx="1463">
                  <c:v>-22.910906567132585</c:v>
                </c:pt>
                <c:pt idx="1464">
                  <c:v>-22.912232534523469</c:v>
                </c:pt>
                <c:pt idx="1465">
                  <c:v>-22.912888232683585</c:v>
                </c:pt>
                <c:pt idx="1466">
                  <c:v>-22.915117606428609</c:v>
                </c:pt>
                <c:pt idx="1467">
                  <c:v>-22.919362644888832</c:v>
                </c:pt>
                <c:pt idx="1468">
                  <c:v>-22.922238002747459</c:v>
                </c:pt>
                <c:pt idx="1469">
                  <c:v>-22.925341640706261</c:v>
                </c:pt>
                <c:pt idx="1470">
                  <c:v>-22.928051859768829</c:v>
                </c:pt>
                <c:pt idx="1471">
                  <c:v>-22.931043786189317</c:v>
                </c:pt>
                <c:pt idx="1472">
                  <c:v>-22.935084829666309</c:v>
                </c:pt>
                <c:pt idx="1473">
                  <c:v>-22.93819332464885</c:v>
                </c:pt>
                <c:pt idx="1474">
                  <c:v>-22.939684430835317</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323278336"/>
        <c:axId val="323279872"/>
        <c:extLst/>
      </c:lineChart>
      <c:catAx>
        <c:axId val="323278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23279872"/>
        <c:crosses val="autoZero"/>
        <c:auto val="1"/>
        <c:lblAlgn val="ctr"/>
        <c:lblOffset val="100"/>
        <c:noMultiLvlLbl val="0"/>
      </c:catAx>
      <c:valAx>
        <c:axId val="3232798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23278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-2.1801105301079016</c:v>
                </c:pt>
                <c:pt idx="4">
                  <c:v>-2.1819151889214412</c:v>
                </c:pt>
                <c:pt idx="5">
                  <c:v>-2.1804831101078435</c:v>
                </c:pt>
                <c:pt idx="6">
                  <c:v>-2.1799753201079284</c:v>
                </c:pt>
                <c:pt idx="7">
                  <c:v>-2.1783832782897012</c:v>
                </c:pt>
                <c:pt idx="8">
                  <c:v>-2.1674437413577636</c:v>
                </c:pt>
                <c:pt idx="9">
                  <c:v>-2.1551317801078587</c:v>
                </c:pt>
                <c:pt idx="10">
                  <c:v>-2.156988350107909</c:v>
                </c:pt>
                <c:pt idx="11">
                  <c:v>-2.1494966001079572</c:v>
                </c:pt>
                <c:pt idx="12">
                  <c:v>-2.1449409449563892</c:v>
                </c:pt>
                <c:pt idx="13">
                  <c:v>-0.83473628153646451</c:v>
                </c:pt>
                <c:pt idx="14">
                  <c:v>-0.6481463101079612</c:v>
                </c:pt>
                <c:pt idx="15">
                  <c:v>-1.6105980701078408</c:v>
                </c:pt>
                <c:pt idx="16">
                  <c:v>-1.954956180107928</c:v>
                </c:pt>
                <c:pt idx="17">
                  <c:v>-1.7143435901078732</c:v>
                </c:pt>
                <c:pt idx="18">
                  <c:v>-1.7739706539854549</c:v>
                </c:pt>
                <c:pt idx="19">
                  <c:v>-2.2857464298048393</c:v>
                </c:pt>
                <c:pt idx="20">
                  <c:v>-2.7487410498513989</c:v>
                </c:pt>
                <c:pt idx="21">
                  <c:v>-4.064831660107755</c:v>
                </c:pt>
                <c:pt idx="22">
                  <c:v>-4.0652503601078465</c:v>
                </c:pt>
                <c:pt idx="23">
                  <c:v>-4.4532962401078322</c:v>
                </c:pt>
                <c:pt idx="24">
                  <c:v>-4.4601346901079095</c:v>
                </c:pt>
                <c:pt idx="25">
                  <c:v>-3.8722843801078661</c:v>
                </c:pt>
                <c:pt idx="26">
                  <c:v>-3.1113172883906994</c:v>
                </c:pt>
                <c:pt idx="27">
                  <c:v>-3.3802279901078833</c:v>
                </c:pt>
                <c:pt idx="28">
                  <c:v>-3.5040304601078702</c:v>
                </c:pt>
                <c:pt idx="29">
                  <c:v>-1.7167048601078818</c:v>
                </c:pt>
                <c:pt idx="30">
                  <c:v>-2.2654557732392533</c:v>
                </c:pt>
                <c:pt idx="31">
                  <c:v>-2.5435916401079601</c:v>
                </c:pt>
                <c:pt idx="32">
                  <c:v>-2.3792594201079127</c:v>
                </c:pt>
                <c:pt idx="33">
                  <c:v>-2.1881092801079749</c:v>
                </c:pt>
                <c:pt idx="34">
                  <c:v>-1.9910319301078381</c:v>
                </c:pt>
                <c:pt idx="35">
                  <c:v>-1.6889154601078669</c:v>
                </c:pt>
                <c:pt idx="36">
                  <c:v>-0.52060946010784903</c:v>
                </c:pt>
                <c:pt idx="37">
                  <c:v>-0.46608219010789842</c:v>
                </c:pt>
                <c:pt idx="38">
                  <c:v>0.33736790989215293</c:v>
                </c:pt>
                <c:pt idx="39">
                  <c:v>1.4636117031575098</c:v>
                </c:pt>
                <c:pt idx="40">
                  <c:v>2.3007588398921635</c:v>
                </c:pt>
                <c:pt idx="41">
                  <c:v>2.4349761869510047</c:v>
                </c:pt>
                <c:pt idx="42">
                  <c:v>5.3148433045980568</c:v>
                </c:pt>
                <c:pt idx="43">
                  <c:v>6.0301869398922081</c:v>
                </c:pt>
                <c:pt idx="44">
                  <c:v>6.9910312398921519</c:v>
                </c:pt>
                <c:pt idx="45">
                  <c:v>7.2997730198922808</c:v>
                </c:pt>
                <c:pt idx="46">
                  <c:v>7.297456679892254</c:v>
                </c:pt>
                <c:pt idx="47">
                  <c:v>7.1255064598920814</c:v>
                </c:pt>
                <c:pt idx="48">
                  <c:v>7.4664191998922389</c:v>
                </c:pt>
                <c:pt idx="49">
                  <c:v>7.8955510898919243</c:v>
                </c:pt>
                <c:pt idx="50">
                  <c:v>7.8884491714711134</c:v>
                </c:pt>
                <c:pt idx="51">
                  <c:v>6.3710730398921802</c:v>
                </c:pt>
                <c:pt idx="52">
                  <c:v>6.4015846398921497</c:v>
                </c:pt>
                <c:pt idx="53">
                  <c:v>6.5547958211422355</c:v>
                </c:pt>
                <c:pt idx="54">
                  <c:v>6.5533787298922324</c:v>
                </c:pt>
                <c:pt idx="55">
                  <c:v>6.4861487798920914</c:v>
                </c:pt>
                <c:pt idx="56">
                  <c:v>6.3741306220840475</c:v>
                </c:pt>
                <c:pt idx="57">
                  <c:v>5.9661741762557767</c:v>
                </c:pt>
                <c:pt idx="58">
                  <c:v>5.8987313798922045</c:v>
                </c:pt>
                <c:pt idx="59">
                  <c:v>5.6278329098920796</c:v>
                </c:pt>
                <c:pt idx="60">
                  <c:v>5.7292823598920819</c:v>
                </c:pt>
                <c:pt idx="61">
                  <c:v>5.9521727998921916</c:v>
                </c:pt>
                <c:pt idx="62">
                  <c:v>6.1558294198921164</c:v>
                </c:pt>
                <c:pt idx="63">
                  <c:v>6.58542253989215</c:v>
                </c:pt>
                <c:pt idx="64">
                  <c:v>7.0158356218594697</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27.494557429892165</c:v>
                </c:pt>
                <c:pt idx="77">
                  <c:v>28.146468339892131</c:v>
                </c:pt>
                <c:pt idx="78">
                  <c:v>27.816845939892218</c:v>
                </c:pt>
                <c:pt idx="79">
                  <c:v>27.000213589892287</c:v>
                </c:pt>
                <c:pt idx="80">
                  <c:v>25.512759909892068</c:v>
                </c:pt>
                <c:pt idx="81">
                  <c:v>24.181686209891929</c:v>
                </c:pt>
                <c:pt idx="82">
                  <c:v>23.221493267164853</c:v>
                </c:pt>
                <c:pt idx="83">
                  <c:v>15.529643363421542</c:v>
                </c:pt>
                <c:pt idx="84">
                  <c:v>14.162033859892235</c:v>
                </c:pt>
                <c:pt idx="85">
                  <c:v>12.224327569892191</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3.9110561598922065</c:v>
                </c:pt>
                <c:pt idx="97">
                  <c:v>5.9151328598921955</c:v>
                </c:pt>
                <c:pt idx="98">
                  <c:v>8.5097159598922207</c:v>
                </c:pt>
                <c:pt idx="99">
                  <c:v>11.144568216815101</c:v>
                </c:pt>
                <c:pt idx="100">
                  <c:v>20.738151671967607</c:v>
                </c:pt>
                <c:pt idx="101">
                  <c:v>22.444460949892061</c:v>
                </c:pt>
                <c:pt idx="102">
                  <c:v>24.843823219892091</c:v>
                </c:pt>
                <c:pt idx="103">
                  <c:v>27.818608219892131</c:v>
                </c:pt>
                <c:pt idx="104">
                  <c:v>30.661835769892342</c:v>
                </c:pt>
                <c:pt idx="105">
                  <c:v>32.949395641932853</c:v>
                </c:pt>
                <c:pt idx="106">
                  <c:v>33.558134496413771</c:v>
                </c:pt>
                <c:pt idx="107">
                  <c:v>36.665930539892152</c:v>
                </c:pt>
                <c:pt idx="108">
                  <c:v>36.880116339892027</c:v>
                </c:pt>
                <c:pt idx="109">
                  <c:v>36.633289139892078</c:v>
                </c:pt>
                <c:pt idx="110">
                  <c:v>35.731536939891939</c:v>
                </c:pt>
                <c:pt idx="111">
                  <c:v>34.761928679892165</c:v>
                </c:pt>
                <c:pt idx="112">
                  <c:v>31.588254459892141</c:v>
                </c:pt>
                <c:pt idx="113">
                  <c:v>29.631059809892221</c:v>
                </c:pt>
                <c:pt idx="114">
                  <c:v>28.350083373225502</c:v>
                </c:pt>
                <c:pt idx="115">
                  <c:v>20.119051133642266</c:v>
                </c:pt>
                <c:pt idx="116">
                  <c:v>19.204640075245589</c:v>
                </c:pt>
                <c:pt idx="117">
                  <c:v>17.78304139989217</c:v>
                </c:pt>
                <c:pt idx="118">
                  <c:v>16.091528519892108</c:v>
                </c:pt>
                <c:pt idx="119">
                  <c:v>14.321698379892155</c:v>
                </c:pt>
                <c:pt idx="120">
                  <c:v>12.919052889892086</c:v>
                </c:pt>
                <c:pt idx="121">
                  <c:v>11.572668109892103</c:v>
                </c:pt>
                <c:pt idx="122">
                  <c:v>10.548223985838124</c:v>
                </c:pt>
                <c:pt idx="123">
                  <c:v>4.7297305398921985</c:v>
                </c:pt>
                <c:pt idx="124">
                  <c:v>3.8428704798921784</c:v>
                </c:pt>
                <c:pt idx="125">
                  <c:v>2.7446777998921359</c:v>
                </c:pt>
                <c:pt idx="126">
                  <c:v>2.0460832498921082</c:v>
                </c:pt>
                <c:pt idx="127">
                  <c:v>1.9170091198921853</c:v>
                </c:pt>
                <c:pt idx="128">
                  <c:v>1.8357465198921399</c:v>
                </c:pt>
                <c:pt idx="129">
                  <c:v>2.6037803058497153</c:v>
                </c:pt>
                <c:pt idx="130">
                  <c:v>7.5959755398921658</c:v>
                </c:pt>
                <c:pt idx="131">
                  <c:v>9.6456063798921292</c:v>
                </c:pt>
                <c:pt idx="132">
                  <c:v>12.116297629892202</c:v>
                </c:pt>
                <c:pt idx="133">
                  <c:v>14.474672622366455</c:v>
                </c:pt>
                <c:pt idx="134">
                  <c:v>16.886653339892263</c:v>
                </c:pt>
                <c:pt idx="135">
                  <c:v>19.174053339892275</c:v>
                </c:pt>
                <c:pt idx="136">
                  <c:v>21.67191173989222</c:v>
                </c:pt>
                <c:pt idx="137">
                  <c:v>23.296491188828242</c:v>
                </c:pt>
                <c:pt idx="138">
                  <c:v>23.753480539892152</c:v>
                </c:pt>
                <c:pt idx="139">
                  <c:v>19.465403504804268</c:v>
                </c:pt>
                <c:pt idx="140">
                  <c:v>17.06576171989219</c:v>
                </c:pt>
                <c:pt idx="141">
                  <c:v>14.608535799892039</c:v>
                </c:pt>
                <c:pt idx="142">
                  <c:v>12.228409439892246</c:v>
                </c:pt>
                <c:pt idx="143">
                  <c:v>10.336178939892108</c:v>
                </c:pt>
                <c:pt idx="144">
                  <c:v>8.8654907398921079</c:v>
                </c:pt>
                <c:pt idx="145">
                  <c:v>7.4813707398922089</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-2.1312568579573585</c:v>
                </c:pt>
                <c:pt idx="154">
                  <c:v>-1.8777266201078078</c:v>
                </c:pt>
                <c:pt idx="155">
                  <c:v>-1.2570941901078472</c:v>
                </c:pt>
                <c:pt idx="156">
                  <c:v>-0.56924478010785151</c:v>
                </c:pt>
                <c:pt idx="157">
                  <c:v>-0.13442904174041845</c:v>
                </c:pt>
                <c:pt idx="158">
                  <c:v>5.4775522898921594</c:v>
                </c:pt>
                <c:pt idx="159">
                  <c:v>7.8139008698921959</c:v>
                </c:pt>
                <c:pt idx="160">
                  <c:v>11.015413099892221</c:v>
                </c:pt>
                <c:pt idx="161">
                  <c:v>12.690434979892025</c:v>
                </c:pt>
                <c:pt idx="162">
                  <c:v>15.728199199892128</c:v>
                </c:pt>
                <c:pt idx="163">
                  <c:v>18.151308899892204</c:v>
                </c:pt>
                <c:pt idx="164">
                  <c:v>20.421498279892077</c:v>
                </c:pt>
                <c:pt idx="165">
                  <c:v>21.328445539892112</c:v>
                </c:pt>
                <c:pt idx="166">
                  <c:v>22.28532418091768</c:v>
                </c:pt>
                <c:pt idx="167">
                  <c:v>21.44829289886642</c:v>
                </c:pt>
                <c:pt idx="168">
                  <c:v>20.113094448983034</c:v>
                </c:pt>
                <c:pt idx="169">
                  <c:v>19.011396159892136</c:v>
                </c:pt>
                <c:pt idx="170">
                  <c:v>18.337725029892344</c:v>
                </c:pt>
                <c:pt idx="171">
                  <c:v>17.583146059892229</c:v>
                </c:pt>
                <c:pt idx="172">
                  <c:v>16.962610979892098</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1.2923510498922064</c:v>
                </c:pt>
                <c:pt idx="186">
                  <c:v>1.0356382598921776</c:v>
                </c:pt>
                <c:pt idx="187">
                  <c:v>0.66426713989205999</c:v>
                </c:pt>
                <c:pt idx="188">
                  <c:v>0.59392172989204406</c:v>
                </c:pt>
                <c:pt idx="189">
                  <c:v>1.0220316098921658</c:v>
                </c:pt>
                <c:pt idx="190">
                  <c:v>1.2665280098922835</c:v>
                </c:pt>
                <c:pt idx="191">
                  <c:v>1.1914492065588433</c:v>
                </c:pt>
                <c:pt idx="192">
                  <c:v>3.8563250998921412</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8.811469819891979</c:v>
                </c:pt>
                <c:pt idx="201">
                  <c:v>8.7329785498921666</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6.0994291398921376</c:v>
                </c:pt>
                <c:pt idx="210">
                  <c:v>5.9395383398922093</c:v>
                </c:pt>
                <c:pt idx="211">
                  <c:v>6.0610215095891284</c:v>
                </c:pt>
                <c:pt idx="212">
                  <c:v>5.8165671023921517</c:v>
                </c:pt>
                <c:pt idx="213">
                  <c:v>5.3442974798921909</c:v>
                </c:pt>
                <c:pt idx="214">
                  <c:v>4.4991076298921104</c:v>
                </c:pt>
                <c:pt idx="215">
                  <c:v>4.5747268398921221</c:v>
                </c:pt>
                <c:pt idx="216">
                  <c:v>4.9392436398921511</c:v>
                </c:pt>
                <c:pt idx="217">
                  <c:v>5.6456036139662302</c:v>
                </c:pt>
                <c:pt idx="218">
                  <c:v>5.5882640662078416</c:v>
                </c:pt>
                <c:pt idx="219">
                  <c:v>5.2729134498922425</c:v>
                </c:pt>
                <c:pt idx="220">
                  <c:v>5.42106577989217</c:v>
                </c:pt>
                <c:pt idx="221">
                  <c:v>6.057470279891974</c:v>
                </c:pt>
                <c:pt idx="222">
                  <c:v>6.6078979998921028</c:v>
                </c:pt>
                <c:pt idx="223">
                  <c:v>6.9284339867006963</c:v>
                </c:pt>
                <c:pt idx="224">
                  <c:v>7.0259305398921645</c:v>
                </c:pt>
                <c:pt idx="225">
                  <c:v>6.9968977313815524</c:v>
                </c:pt>
                <c:pt idx="226">
                  <c:v>6.8882661398921048</c:v>
                </c:pt>
                <c:pt idx="227">
                  <c:v>6.7145933798921078</c:v>
                </c:pt>
                <c:pt idx="228">
                  <c:v>6.3208244698922051</c:v>
                </c:pt>
                <c:pt idx="229">
                  <c:v>5.8963547898921194</c:v>
                </c:pt>
                <c:pt idx="230">
                  <c:v>5.7354190045384854</c:v>
                </c:pt>
                <c:pt idx="231">
                  <c:v>6.196672300308748</c:v>
                </c:pt>
                <c:pt idx="232">
                  <c:v>7.495587428781036</c:v>
                </c:pt>
                <c:pt idx="233">
                  <c:v>7.8371168598922338</c:v>
                </c:pt>
                <c:pt idx="234">
                  <c:v>8.2120669198921661</c:v>
                </c:pt>
                <c:pt idx="235">
                  <c:v>8.4691547188394676</c:v>
                </c:pt>
                <c:pt idx="236">
                  <c:v>8.5334369798921728</c:v>
                </c:pt>
                <c:pt idx="237">
                  <c:v>8.3447280598921179</c:v>
                </c:pt>
                <c:pt idx="238">
                  <c:v>7.8319225598922344</c:v>
                </c:pt>
                <c:pt idx="239">
                  <c:v>7.2267461113207929</c:v>
                </c:pt>
                <c:pt idx="240">
                  <c:v>5.5087455398921614</c:v>
                </c:pt>
                <c:pt idx="241">
                  <c:v>5.3725158157542268</c:v>
                </c:pt>
                <c:pt idx="242">
                  <c:v>4.7016357151498873</c:v>
                </c:pt>
                <c:pt idx="243">
                  <c:v>3.7245496498920692</c:v>
                </c:pt>
                <c:pt idx="244">
                  <c:v>3.0622586398921303</c:v>
                </c:pt>
                <c:pt idx="245">
                  <c:v>2.89762878989211</c:v>
                </c:pt>
                <c:pt idx="246">
                  <c:v>2.9803383681748699</c:v>
                </c:pt>
                <c:pt idx="247">
                  <c:v>3.31402424775741</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10.566741279892236</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16.764798169892117</c:v>
                </c:pt>
                <c:pt idx="271">
                  <c:v>16.216268359892108</c:v>
                </c:pt>
                <c:pt idx="272">
                  <c:v>15.590193151003206</c:v>
                </c:pt>
                <c:pt idx="273">
                  <c:v>12.132673643340421</c:v>
                </c:pt>
                <c:pt idx="274">
                  <c:v>11.382409079891996</c:v>
                </c:pt>
                <c:pt idx="275">
                  <c:v>10.355264449892276</c:v>
                </c:pt>
                <c:pt idx="276">
                  <c:v>9.4751577698922667</c:v>
                </c:pt>
                <c:pt idx="277">
                  <c:v>8.3651656998921524</c:v>
                </c:pt>
                <c:pt idx="278">
                  <c:v>7.3452334186799515</c:v>
                </c:pt>
                <c:pt idx="279">
                  <c:v>6.4663680798921463</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1.9799956598921802</c:v>
                </c:pt>
                <c:pt idx="288">
                  <c:v>2.2522916813064455</c:v>
                </c:pt>
                <c:pt idx="289">
                  <c:v>3.869461448983003</c:v>
                </c:pt>
                <c:pt idx="290">
                  <c:v>11.442141321943481</c:v>
                </c:pt>
                <c:pt idx="291">
                  <c:v>14.680389679892158</c:v>
                </c:pt>
                <c:pt idx="292">
                  <c:v>17.785031609892126</c:v>
                </c:pt>
                <c:pt idx="293">
                  <c:v>21.128338050761666</c:v>
                </c:pt>
                <c:pt idx="294">
                  <c:v>24.502720509892086</c:v>
                </c:pt>
                <c:pt idx="295">
                  <c:v>27.140966779892132</c:v>
                </c:pt>
                <c:pt idx="296">
                  <c:v>28.272274859892093</c:v>
                </c:pt>
                <c:pt idx="297">
                  <c:v>28.436591518839663</c:v>
                </c:pt>
                <c:pt idx="298">
                  <c:v>24.596223139892132</c:v>
                </c:pt>
                <c:pt idx="299">
                  <c:v>23.118342009892274</c:v>
                </c:pt>
                <c:pt idx="300">
                  <c:v>21.123727929892155</c:v>
                </c:pt>
                <c:pt idx="301">
                  <c:v>18.561071159892212</c:v>
                </c:pt>
                <c:pt idx="302">
                  <c:v>15.446400629892054</c:v>
                </c:pt>
                <c:pt idx="303">
                  <c:v>11.957035893427514</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9.8198378598920986</c:v>
                </c:pt>
                <c:pt idx="319">
                  <c:v>11.395782589892116</c:v>
                </c:pt>
                <c:pt idx="320">
                  <c:v>12.265337381997425</c:v>
                </c:pt>
                <c:pt idx="321">
                  <c:v>16.550389445552455</c:v>
                </c:pt>
                <c:pt idx="322">
                  <c:v>16.791903979892091</c:v>
                </c:pt>
                <c:pt idx="323">
                  <c:v>16.711773055043707</c:v>
                </c:pt>
                <c:pt idx="324">
                  <c:v>16.502642989892006</c:v>
                </c:pt>
                <c:pt idx="325">
                  <c:v>16.236910339892333</c:v>
                </c:pt>
                <c:pt idx="326">
                  <c:v>16.054723759892131</c:v>
                </c:pt>
                <c:pt idx="327">
                  <c:v>16.065537689892196</c:v>
                </c:pt>
                <c:pt idx="328">
                  <c:v>16.00850079263941</c:v>
                </c:pt>
                <c:pt idx="329">
                  <c:v>15.852451539892174</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1.6891059598922054</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-14.149262420107799</c:v>
                </c:pt>
                <c:pt idx="360">
                  <c:v>-12.757231023937678</c:v>
                </c:pt>
                <c:pt idx="361">
                  <c:v>-11.738813820107799</c:v>
                </c:pt>
                <c:pt idx="362">
                  <c:v>-10.687915700107805</c:v>
                </c:pt>
                <c:pt idx="363">
                  <c:v>-9.4781900801078507</c:v>
                </c:pt>
                <c:pt idx="364">
                  <c:v>-8.8484094601078453</c:v>
                </c:pt>
                <c:pt idx="365">
                  <c:v>-7.0261699007857743</c:v>
                </c:pt>
                <c:pt idx="366">
                  <c:v>-6.9412827611830439</c:v>
                </c:pt>
                <c:pt idx="367">
                  <c:v>-6.8866294601078124</c:v>
                </c:pt>
                <c:pt idx="368">
                  <c:v>-6.8540315701078862</c:v>
                </c:pt>
                <c:pt idx="369">
                  <c:v>-6.7526452501078467</c:v>
                </c:pt>
                <c:pt idx="370">
                  <c:v>-6.6586665201079285</c:v>
                </c:pt>
                <c:pt idx="371">
                  <c:v>-6.6275815676346861</c:v>
                </c:pt>
                <c:pt idx="372">
                  <c:v>-6.4978024710968043</c:v>
                </c:pt>
                <c:pt idx="373">
                  <c:v>-4.7296930226078873</c:v>
                </c:pt>
                <c:pt idx="374">
                  <c:v>-3.9921991601079441</c:v>
                </c:pt>
                <c:pt idx="375">
                  <c:v>-3.1959580801079142</c:v>
                </c:pt>
                <c:pt idx="376">
                  <c:v>-2.9264206419260859</c:v>
                </c:pt>
                <c:pt idx="377">
                  <c:v>-2.8439693801076942</c:v>
                </c:pt>
                <c:pt idx="378">
                  <c:v>-2.7561214001078156</c:v>
                </c:pt>
                <c:pt idx="379">
                  <c:v>-2.6879819601078538</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-2.1068317025320429</c:v>
                </c:pt>
                <c:pt idx="388">
                  <c:v>-2.0613653701077648</c:v>
                </c:pt>
                <c:pt idx="389">
                  <c:v>-2.0577396101078875</c:v>
                </c:pt>
                <c:pt idx="390">
                  <c:v>-2.0304358185983631</c:v>
                </c:pt>
                <c:pt idx="391">
                  <c:v>-1.9134203296730461</c:v>
                </c:pt>
                <c:pt idx="392">
                  <c:v>-1.8826172601078235</c:v>
                </c:pt>
                <c:pt idx="393">
                  <c:v>-1.8253274601077862</c:v>
                </c:pt>
                <c:pt idx="394">
                  <c:v>-1.7757816801078803</c:v>
                </c:pt>
                <c:pt idx="395">
                  <c:v>-1.7565706101078979</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-1.7841979449563645</c:v>
                </c:pt>
                <c:pt idx="404">
                  <c:v>-1.7938778201079231</c:v>
                </c:pt>
                <c:pt idx="405">
                  <c:v>-1.8020997401078898</c:v>
                </c:pt>
                <c:pt idx="406">
                  <c:v>-1.8131249401077838</c:v>
                </c:pt>
                <c:pt idx="407">
                  <c:v>-1.8241190701078551</c:v>
                </c:pt>
                <c:pt idx="408">
                  <c:v>-1.8369493691987651</c:v>
                </c:pt>
                <c:pt idx="409">
                  <c:v>-1.8575006601078738</c:v>
                </c:pt>
                <c:pt idx="410">
                  <c:v>-1.870967980107864</c:v>
                </c:pt>
                <c:pt idx="411">
                  <c:v>-1.8673113401078598</c:v>
                </c:pt>
                <c:pt idx="412">
                  <c:v>-1.869686870107941</c:v>
                </c:pt>
                <c:pt idx="413">
                  <c:v>-1.873887490107734</c:v>
                </c:pt>
                <c:pt idx="414">
                  <c:v>-1.8818881883686771</c:v>
                </c:pt>
                <c:pt idx="415">
                  <c:v>-1.8850212701078397</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-1.9275111267745211</c:v>
                </c:pt>
                <c:pt idx="426">
                  <c:v>-1.9337541059411762</c:v>
                </c:pt>
                <c:pt idx="427">
                  <c:v>-1.9348774801078301</c:v>
                </c:pt>
                <c:pt idx="428">
                  <c:v>-1.935195540107884</c:v>
                </c:pt>
                <c:pt idx="429">
                  <c:v>-1.9378109752593247</c:v>
                </c:pt>
                <c:pt idx="430">
                  <c:v>-1.9397012101079238</c:v>
                </c:pt>
                <c:pt idx="431">
                  <c:v>-1.94105269010781</c:v>
                </c:pt>
                <c:pt idx="432">
                  <c:v>-1.9448685001077881</c:v>
                </c:pt>
                <c:pt idx="433">
                  <c:v>-1.9514871501078943</c:v>
                </c:pt>
                <c:pt idx="434">
                  <c:v>-1.955255112281765</c:v>
                </c:pt>
                <c:pt idx="435">
                  <c:v>-1.9740485712189626</c:v>
                </c:pt>
                <c:pt idx="436">
                  <c:v>-1.9780306501078257</c:v>
                </c:pt>
                <c:pt idx="437">
                  <c:v>-1.9863082901078144</c:v>
                </c:pt>
                <c:pt idx="438">
                  <c:v>-1.9924558801077585</c:v>
                </c:pt>
                <c:pt idx="439">
                  <c:v>-2.0009950801079608</c:v>
                </c:pt>
                <c:pt idx="440">
                  <c:v>-2.008321579673165</c:v>
                </c:pt>
                <c:pt idx="441">
                  <c:v>-2.0163931101078387</c:v>
                </c:pt>
                <c:pt idx="442">
                  <c:v>-2.0243584601078197</c:v>
                </c:pt>
                <c:pt idx="443">
                  <c:v>-2.0284778522647002</c:v>
                </c:pt>
                <c:pt idx="444">
                  <c:v>-2.0451290601079011</c:v>
                </c:pt>
                <c:pt idx="445">
                  <c:v>-2.0472692773121595</c:v>
                </c:pt>
                <c:pt idx="446">
                  <c:v>-2.0517960601079084</c:v>
                </c:pt>
                <c:pt idx="447">
                  <c:v>-2.0584025401078487</c:v>
                </c:pt>
                <c:pt idx="448">
                  <c:v>-2.0622753101078457</c:v>
                </c:pt>
                <c:pt idx="449">
                  <c:v>-2.0650406301079007</c:v>
                </c:pt>
                <c:pt idx="450">
                  <c:v>-2.0691798237441077</c:v>
                </c:pt>
                <c:pt idx="451">
                  <c:v>-2.0701902154270093</c:v>
                </c:pt>
                <c:pt idx="452">
                  <c:v>-2.080338765663432</c:v>
                </c:pt>
                <c:pt idx="453">
                  <c:v>-2.0827088401078555</c:v>
                </c:pt>
                <c:pt idx="454">
                  <c:v>-2.0860976401079281</c:v>
                </c:pt>
                <c:pt idx="455">
                  <c:v>-2.0895743750015052</c:v>
                </c:pt>
                <c:pt idx="456">
                  <c:v>-2.0920314701078269</c:v>
                </c:pt>
                <c:pt idx="457">
                  <c:v>-2.0937302701077889</c:v>
                </c:pt>
                <c:pt idx="458">
                  <c:v>-2.0961532201078628</c:v>
                </c:pt>
                <c:pt idx="459">
                  <c:v>-2.0993393525810315</c:v>
                </c:pt>
                <c:pt idx="460">
                  <c:v>-2.1000417934411786</c:v>
                </c:pt>
                <c:pt idx="461">
                  <c:v>-2.1056099216462627</c:v>
                </c:pt>
                <c:pt idx="462">
                  <c:v>-2.1074128701077801</c:v>
                </c:pt>
                <c:pt idx="463">
                  <c:v>-2.1078991101078941</c:v>
                </c:pt>
                <c:pt idx="464">
                  <c:v>-2.1090202401078018</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-2.1237328201077807</c:v>
                </c:pt>
                <c:pt idx="475">
                  <c:v>-2.1237855101078802</c:v>
                </c:pt>
                <c:pt idx="476">
                  <c:v>-2.1233924197038037</c:v>
                </c:pt>
                <c:pt idx="477">
                  <c:v>-2.1246445323970442</c:v>
                </c:pt>
                <c:pt idx="478">
                  <c:v>-2.1262788983100904</c:v>
                </c:pt>
                <c:pt idx="479">
                  <c:v>-2.1257747701077299</c:v>
                </c:pt>
                <c:pt idx="480">
                  <c:v>-2.1273813601079148</c:v>
                </c:pt>
                <c:pt idx="481">
                  <c:v>-2.1285724001078421</c:v>
                </c:pt>
                <c:pt idx="482">
                  <c:v>-2.1307160459663295</c:v>
                </c:pt>
                <c:pt idx="483">
                  <c:v>-2.1323556701078226</c:v>
                </c:pt>
                <c:pt idx="484">
                  <c:v>-2.1333005301078458</c:v>
                </c:pt>
                <c:pt idx="485">
                  <c:v>-2.1371133901078001</c:v>
                </c:pt>
                <c:pt idx="486">
                  <c:v>-2.1362439162482532</c:v>
                </c:pt>
                <c:pt idx="487">
                  <c:v>-2.1425534757328797</c:v>
                </c:pt>
                <c:pt idx="488">
                  <c:v>-2.1445917318471093</c:v>
                </c:pt>
                <c:pt idx="489">
                  <c:v>-2.146993140107758</c:v>
                </c:pt>
                <c:pt idx="490">
                  <c:v>-2.1483859401078882</c:v>
                </c:pt>
                <c:pt idx="491">
                  <c:v>-2.1491963601078412</c:v>
                </c:pt>
                <c:pt idx="492">
                  <c:v>-2.1491537201078472</c:v>
                </c:pt>
                <c:pt idx="493">
                  <c:v>-2.1499887359699699</c:v>
                </c:pt>
                <c:pt idx="494">
                  <c:v>-2.1507492232656347</c:v>
                </c:pt>
                <c:pt idx="495">
                  <c:v>-2.15318474010793</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-2.1567404256250966</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-2.1475703201077798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c:v>
                </c:pt>
                <c:pt idx="532">
                  <c:v>-2.1320602830244395</c:v>
                </c:pt>
                <c:pt idx="533">
                  <c:v>-2.1317648701079053</c:v>
                </c:pt>
                <c:pt idx="534">
                  <c:v>-2.1335308601078729</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-2.1380953401079585</c:v>
                </c:pt>
                <c:pt idx="551">
                  <c:v>-2.1395197289250412</c:v>
                </c:pt>
                <c:pt idx="552">
                  <c:v>-2.1418011842458187</c:v>
                </c:pt>
                <c:pt idx="553">
                  <c:v>-2.1436048070466902</c:v>
                </c:pt>
                <c:pt idx="554">
                  <c:v>-2.1465319601079158</c:v>
                </c:pt>
                <c:pt idx="555">
                  <c:v>-2.1462979401079898</c:v>
                </c:pt>
                <c:pt idx="556">
                  <c:v>-2.1469300601079997</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-2.147301560107771</c:v>
                </c:pt>
                <c:pt idx="565">
                  <c:v>-2.1451440601078815</c:v>
                </c:pt>
                <c:pt idx="566">
                  <c:v>-2.1436979601078203</c:v>
                </c:pt>
                <c:pt idx="567">
                  <c:v>-2.1401523368201647</c:v>
                </c:pt>
                <c:pt idx="568">
                  <c:v>-2.1406938376588869</c:v>
                </c:pt>
                <c:pt idx="569">
                  <c:v>-2.1394271001078797</c:v>
                </c:pt>
                <c:pt idx="570">
                  <c:v>-2.1410663401078982</c:v>
                </c:pt>
                <c:pt idx="571">
                  <c:v>-2.1396724601078838</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-2.1390389941987507</c:v>
                </c:pt>
                <c:pt idx="580">
                  <c:v>-2.1356718801078074</c:v>
                </c:pt>
                <c:pt idx="581">
                  <c:v>-2.1373002601078976</c:v>
                </c:pt>
                <c:pt idx="582">
                  <c:v>-2.1379349201077402</c:v>
                </c:pt>
                <c:pt idx="583">
                  <c:v>-2.1358785672506837</c:v>
                </c:pt>
                <c:pt idx="584">
                  <c:v>-2.1356794601078777</c:v>
                </c:pt>
                <c:pt idx="585">
                  <c:v>-2.1336787489966489</c:v>
                </c:pt>
                <c:pt idx="586">
                  <c:v>-2.1326449201079778</c:v>
                </c:pt>
                <c:pt idx="587">
                  <c:v>-2.1310720101078267</c:v>
                </c:pt>
                <c:pt idx="588">
                  <c:v>-2.1305582301078374</c:v>
                </c:pt>
                <c:pt idx="589">
                  <c:v>-2.1288223801078914</c:v>
                </c:pt>
                <c:pt idx="590">
                  <c:v>-2.1276109294955319</c:v>
                </c:pt>
                <c:pt idx="591">
                  <c:v>-2.1286828464715533</c:v>
                </c:pt>
                <c:pt idx="592">
                  <c:v>-2.1270282717021223</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-2.1258675883129632</c:v>
                </c:pt>
                <c:pt idx="601">
                  <c:v>-2.126619490107823</c:v>
                </c:pt>
                <c:pt idx="602">
                  <c:v>-2.1264270201078261</c:v>
                </c:pt>
                <c:pt idx="603">
                  <c:v>-2.1266232601078059</c:v>
                </c:pt>
                <c:pt idx="604">
                  <c:v>-2.1276692458221098</c:v>
                </c:pt>
                <c:pt idx="605">
                  <c:v>-2.1281829201078342</c:v>
                </c:pt>
                <c:pt idx="606">
                  <c:v>-2.1290684101077337</c:v>
                </c:pt>
                <c:pt idx="607">
                  <c:v>-2.1289914401078729</c:v>
                </c:pt>
                <c:pt idx="608">
                  <c:v>-2.1296792036976342</c:v>
                </c:pt>
                <c:pt idx="609">
                  <c:v>-2.1320389913578577</c:v>
                </c:pt>
                <c:pt idx="610">
                  <c:v>-2.1327949101078607</c:v>
                </c:pt>
                <c:pt idx="611">
                  <c:v>-2.133946070107958</c:v>
                </c:pt>
                <c:pt idx="612">
                  <c:v>-2.1357162601080142</c:v>
                </c:pt>
                <c:pt idx="613">
                  <c:v>-2.1363021701078635</c:v>
                </c:pt>
                <c:pt idx="614">
                  <c:v>-2.1364763886792795</c:v>
                </c:pt>
                <c:pt idx="615">
                  <c:v>-2.138151250107859</c:v>
                </c:pt>
                <c:pt idx="616">
                  <c:v>-2.1388512301078038</c:v>
                </c:pt>
                <c:pt idx="617">
                  <c:v>-2.1390640538579082</c:v>
                </c:pt>
                <c:pt idx="618">
                  <c:v>-2.1426732934411774</c:v>
                </c:pt>
                <c:pt idx="619">
                  <c:v>-2.143111970107904</c:v>
                </c:pt>
                <c:pt idx="620">
                  <c:v>-2.1445579501078402</c:v>
                </c:pt>
                <c:pt idx="621">
                  <c:v>-2.1475806301078002</c:v>
                </c:pt>
                <c:pt idx="622">
                  <c:v>-2.1437056106454691</c:v>
                </c:pt>
                <c:pt idx="623">
                  <c:v>-2.1439348801077447</c:v>
                </c:pt>
                <c:pt idx="624">
                  <c:v>-2.1449990301079445</c:v>
                </c:pt>
                <c:pt idx="625">
                  <c:v>-2.1427360601077092</c:v>
                </c:pt>
                <c:pt idx="626">
                  <c:v>-2.1426677821417286</c:v>
                </c:pt>
                <c:pt idx="627">
                  <c:v>-2.1390441823300388</c:v>
                </c:pt>
                <c:pt idx="628">
                  <c:v>-2.1373561443182747</c:v>
                </c:pt>
                <c:pt idx="629">
                  <c:v>-2.1403682901079479</c:v>
                </c:pt>
                <c:pt idx="630">
                  <c:v>-2.1373262501078094</c:v>
                </c:pt>
                <c:pt idx="631">
                  <c:v>-2.1375524901078187</c:v>
                </c:pt>
                <c:pt idx="632">
                  <c:v>-2.1356795201078569</c:v>
                </c:pt>
                <c:pt idx="633">
                  <c:v>-2.1365712601077198</c:v>
                </c:pt>
                <c:pt idx="634">
                  <c:v>-2.135193312380598</c:v>
                </c:pt>
                <c:pt idx="635">
                  <c:v>-2.1344937006141582</c:v>
                </c:pt>
                <c:pt idx="636">
                  <c:v>-2.1345792901079124</c:v>
                </c:pt>
                <c:pt idx="637">
                  <c:v>-2.1346955701078514</c:v>
                </c:pt>
                <c:pt idx="638">
                  <c:v>-2.1351735601078312</c:v>
                </c:pt>
                <c:pt idx="639">
                  <c:v>-2.1365230401078752</c:v>
                </c:pt>
                <c:pt idx="640">
                  <c:v>-2.1355109396996568</c:v>
                </c:pt>
                <c:pt idx="641">
                  <c:v>-2.1361531001078857</c:v>
                </c:pt>
                <c:pt idx="642">
                  <c:v>-2.1366006801078843</c:v>
                </c:pt>
                <c:pt idx="643">
                  <c:v>-2.13914150010784</c:v>
                </c:pt>
                <c:pt idx="644">
                  <c:v>-2.1405248948905511</c:v>
                </c:pt>
                <c:pt idx="645">
                  <c:v>-2.144535890107965</c:v>
                </c:pt>
                <c:pt idx="646">
                  <c:v>-2.1462421001078216</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-2.1654440701079576</c:v>
                </c:pt>
                <c:pt idx="656">
                  <c:v>-2.1637574901077414</c:v>
                </c:pt>
                <c:pt idx="657">
                  <c:v>-2.1653420701077981</c:v>
                </c:pt>
                <c:pt idx="658">
                  <c:v>-2.1654206318250999</c:v>
                </c:pt>
                <c:pt idx="659">
                  <c:v>-2.1667908101078694</c:v>
                </c:pt>
                <c:pt idx="660">
                  <c:v>-2.1700845934411745</c:v>
                </c:pt>
                <c:pt idx="661">
                  <c:v>-2.1676259851078044</c:v>
                </c:pt>
                <c:pt idx="662">
                  <c:v>-2.1661196401079699</c:v>
                </c:pt>
                <c:pt idx="663">
                  <c:v>-2.1670136701077976</c:v>
                </c:pt>
                <c:pt idx="664">
                  <c:v>-2.1667621801078067</c:v>
                </c:pt>
                <c:pt idx="665">
                  <c:v>-2.1661067159218419</c:v>
                </c:pt>
                <c:pt idx="666">
                  <c:v>-2.1652303301078746</c:v>
                </c:pt>
                <c:pt idx="667">
                  <c:v>-2.1644134601078946</c:v>
                </c:pt>
                <c:pt idx="668">
                  <c:v>-2.1645818495814759</c:v>
                </c:pt>
                <c:pt idx="669">
                  <c:v>-2.1625247662302827</c:v>
                </c:pt>
                <c:pt idx="670">
                  <c:v>-2.1630358529650038</c:v>
                </c:pt>
                <c:pt idx="671">
                  <c:v>-2.1627832301079239</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-2.155895320107784</c:v>
                </c:pt>
                <c:pt idx="681">
                  <c:v>-2.1538879301078837</c:v>
                </c:pt>
                <c:pt idx="682">
                  <c:v>-2.1559497050058787</c:v>
                </c:pt>
                <c:pt idx="683">
                  <c:v>-2.1540355275236331</c:v>
                </c:pt>
                <c:pt idx="684">
                  <c:v>-2.1531140401078717</c:v>
                </c:pt>
                <c:pt idx="685">
                  <c:v>-2.1475999680444255</c:v>
                </c:pt>
                <c:pt idx="686">
                  <c:v>-2.1456010301079402</c:v>
                </c:pt>
                <c:pt idx="687">
                  <c:v>-2.1442879101077952</c:v>
                </c:pt>
                <c:pt idx="688">
                  <c:v>-2.1409452560261752</c:v>
                </c:pt>
                <c:pt idx="689">
                  <c:v>-2.1388259601078228</c:v>
                </c:pt>
                <c:pt idx="690">
                  <c:v>-2.1393580901079048</c:v>
                </c:pt>
                <c:pt idx="691">
                  <c:v>-2.1361422301078599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-2.1361375487154208</c:v>
                </c:pt>
                <c:pt idx="702">
                  <c:v>-2.1382704601078331</c:v>
                </c:pt>
                <c:pt idx="703">
                  <c:v>-2.1387412401078492</c:v>
                </c:pt>
                <c:pt idx="704">
                  <c:v>-2.1386834601078397</c:v>
                </c:pt>
                <c:pt idx="705">
                  <c:v>-2.1390344301077704</c:v>
                </c:pt>
                <c:pt idx="706">
                  <c:v>-2.1397270519445089</c:v>
                </c:pt>
                <c:pt idx="707">
                  <c:v>-2.1388101801077966</c:v>
                </c:pt>
                <c:pt idx="708">
                  <c:v>-2.1376909701077982</c:v>
                </c:pt>
                <c:pt idx="709">
                  <c:v>-2.1385592489966787</c:v>
                </c:pt>
                <c:pt idx="710">
                  <c:v>-2.1357963869370202</c:v>
                </c:pt>
                <c:pt idx="711">
                  <c:v>-2.1354436201077927</c:v>
                </c:pt>
                <c:pt idx="712">
                  <c:v>-2.1344177590768822</c:v>
                </c:pt>
                <c:pt idx="713">
                  <c:v>-2.1320142901079366</c:v>
                </c:pt>
                <c:pt idx="714">
                  <c:v>-2.132060390107763</c:v>
                </c:pt>
                <c:pt idx="715">
                  <c:v>-2.1303290001078072</c:v>
                </c:pt>
                <c:pt idx="716">
                  <c:v>-2.1297952898950001</c:v>
                </c:pt>
                <c:pt idx="717">
                  <c:v>-2.1274520080530408</c:v>
                </c:pt>
                <c:pt idx="718">
                  <c:v>-2.1260409755717644</c:v>
                </c:pt>
                <c:pt idx="719">
                  <c:v>-2.1250883301078267</c:v>
                </c:pt>
                <c:pt idx="720">
                  <c:v>-2.123913080107934</c:v>
                </c:pt>
                <c:pt idx="721">
                  <c:v>-2.1217534101078708</c:v>
                </c:pt>
                <c:pt idx="722">
                  <c:v>-2.1213382801076812</c:v>
                </c:pt>
                <c:pt idx="723">
                  <c:v>-2.1194000201078587</c:v>
                </c:pt>
                <c:pt idx="724">
                  <c:v>-2.1179899192915599</c:v>
                </c:pt>
                <c:pt idx="725">
                  <c:v>-2.1185538130490467</c:v>
                </c:pt>
                <c:pt idx="726">
                  <c:v>-2.1150555851077777</c:v>
                </c:pt>
                <c:pt idx="727">
                  <c:v>-2.1140075401079121</c:v>
                </c:pt>
                <c:pt idx="728">
                  <c:v>-2.112191120107866</c:v>
                </c:pt>
                <c:pt idx="729">
                  <c:v>-2.1122777401078849</c:v>
                </c:pt>
                <c:pt idx="730">
                  <c:v>-2.1112441842457832</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-2.1081719401077854</c:v>
                </c:pt>
                <c:pt idx="739">
                  <c:v>-2.1082240301078059</c:v>
                </c:pt>
                <c:pt idx="740">
                  <c:v>-2.1104684301078098</c:v>
                </c:pt>
                <c:pt idx="741">
                  <c:v>-2.1086636501078582</c:v>
                </c:pt>
                <c:pt idx="742">
                  <c:v>-2.1123063376588878</c:v>
                </c:pt>
                <c:pt idx="743">
                  <c:v>-2.11007760644938</c:v>
                </c:pt>
                <c:pt idx="744">
                  <c:v>-2.1095844601078255</c:v>
                </c:pt>
                <c:pt idx="745">
                  <c:v>-2.1121151001078671</c:v>
                </c:pt>
                <c:pt idx="746">
                  <c:v>-2.1107473201078597</c:v>
                </c:pt>
                <c:pt idx="747">
                  <c:v>-2.1108450101078899</c:v>
                </c:pt>
                <c:pt idx="748">
                  <c:v>-2.1116920101078023</c:v>
                </c:pt>
                <c:pt idx="749">
                  <c:v>-2.1122342560261749</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-2.1156250201077809</c:v>
                </c:pt>
                <c:pt idx="758">
                  <c:v>-2.1166042201079591</c:v>
                </c:pt>
                <c:pt idx="759">
                  <c:v>-2.1157609705245037</c:v>
                </c:pt>
                <c:pt idx="760">
                  <c:v>-2.1156724724535629</c:v>
                </c:pt>
                <c:pt idx="761">
                  <c:v>-2.1161629652625322</c:v>
                </c:pt>
                <c:pt idx="762">
                  <c:v>-2.1173897001077693</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-2.1145657075305779</c:v>
                </c:pt>
                <c:pt idx="780">
                  <c:v>-2.1157501001078027</c:v>
                </c:pt>
                <c:pt idx="781">
                  <c:v>-2.1136452201078795</c:v>
                </c:pt>
                <c:pt idx="782">
                  <c:v>-2.1146301701078869</c:v>
                </c:pt>
                <c:pt idx="783">
                  <c:v>-2.1144550401078988</c:v>
                </c:pt>
                <c:pt idx="784">
                  <c:v>-2.1152730579338765</c:v>
                </c:pt>
                <c:pt idx="785">
                  <c:v>-2.115375174393558</c:v>
                </c:pt>
                <c:pt idx="786">
                  <c:v>-2.1164132301078067</c:v>
                </c:pt>
                <c:pt idx="787">
                  <c:v>-2.1161757101077971</c:v>
                </c:pt>
                <c:pt idx="788">
                  <c:v>-2.1154278801078732</c:v>
                </c:pt>
                <c:pt idx="789">
                  <c:v>-2.116535750107905</c:v>
                </c:pt>
                <c:pt idx="790">
                  <c:v>-2.1145905825567484</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-2.1145175877673013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-2.1174121301077617</c:v>
                </c:pt>
                <c:pt idx="815">
                  <c:v>-2.1184813580670485</c:v>
                </c:pt>
                <c:pt idx="816">
                  <c:v>-2.1155935934411474</c:v>
                </c:pt>
                <c:pt idx="817">
                  <c:v>-2.1168977901078572</c:v>
                </c:pt>
                <c:pt idx="818">
                  <c:v>-2.1169309201079192</c:v>
                </c:pt>
                <c:pt idx="819">
                  <c:v>-2.1179825101079119</c:v>
                </c:pt>
                <c:pt idx="820">
                  <c:v>-2.1173235101077412</c:v>
                </c:pt>
                <c:pt idx="821">
                  <c:v>-2.1190203070466112</c:v>
                </c:pt>
                <c:pt idx="822">
                  <c:v>-2.1170515601078002</c:v>
                </c:pt>
                <c:pt idx="823">
                  <c:v>-2.1165780253252349</c:v>
                </c:pt>
                <c:pt idx="824">
                  <c:v>-2.1178151476078284</c:v>
                </c:pt>
                <c:pt idx="825">
                  <c:v>-2.1177155701078476</c:v>
                </c:pt>
                <c:pt idx="826">
                  <c:v>-2.1178599601079213</c:v>
                </c:pt>
                <c:pt idx="827">
                  <c:v>-2.1166723601077235</c:v>
                </c:pt>
                <c:pt idx="828">
                  <c:v>-2.1186420901078504</c:v>
                </c:pt>
                <c:pt idx="829">
                  <c:v>-2.1185809901079202</c:v>
                </c:pt>
                <c:pt idx="830">
                  <c:v>-2.1184434901079467</c:v>
                </c:pt>
                <c:pt idx="831">
                  <c:v>-2.1176929901078827</c:v>
                </c:pt>
                <c:pt idx="832">
                  <c:v>-2.1182652601078473</c:v>
                </c:pt>
                <c:pt idx="833">
                  <c:v>-2.1203790226078403</c:v>
                </c:pt>
                <c:pt idx="834">
                  <c:v>-2.1176811728738301</c:v>
                </c:pt>
                <c:pt idx="835">
                  <c:v>-2.1187233801078236</c:v>
                </c:pt>
                <c:pt idx="836">
                  <c:v>-2.1219979801077642</c:v>
                </c:pt>
                <c:pt idx="837">
                  <c:v>-2.1197700801079176</c:v>
                </c:pt>
                <c:pt idx="838">
                  <c:v>-2.1188960701078514</c:v>
                </c:pt>
                <c:pt idx="839">
                  <c:v>-2.1183101101076716</c:v>
                </c:pt>
                <c:pt idx="840">
                  <c:v>-2.1189676788577612</c:v>
                </c:pt>
                <c:pt idx="841">
                  <c:v>-2.1190594601078439</c:v>
                </c:pt>
                <c:pt idx="842">
                  <c:v>-2.118679760107824</c:v>
                </c:pt>
                <c:pt idx="843">
                  <c:v>-2.1188783201077537</c:v>
                </c:pt>
                <c:pt idx="844">
                  <c:v>-2.1180380801078229</c:v>
                </c:pt>
                <c:pt idx="845">
                  <c:v>-2.1193965501078651</c:v>
                </c:pt>
                <c:pt idx="846">
                  <c:v>-2.1198994301077598</c:v>
                </c:pt>
                <c:pt idx="847">
                  <c:v>-2.1202032539222699</c:v>
                </c:pt>
                <c:pt idx="848">
                  <c:v>-2.1200457801078301</c:v>
                </c:pt>
                <c:pt idx="849">
                  <c:v>-2.1202953691987987</c:v>
                </c:pt>
                <c:pt idx="850">
                  <c:v>-2.1216426267745163</c:v>
                </c:pt>
                <c:pt idx="851">
                  <c:v>-2.1217061570775186</c:v>
                </c:pt>
                <c:pt idx="852">
                  <c:v>-2.1228554101078378</c:v>
                </c:pt>
                <c:pt idx="853">
                  <c:v>-2.1229714601078484</c:v>
                </c:pt>
                <c:pt idx="854">
                  <c:v>-2.1249642458221221</c:v>
                </c:pt>
                <c:pt idx="855">
                  <c:v>-2.1244588901078427</c:v>
                </c:pt>
                <c:pt idx="856">
                  <c:v>-2.1270521701077447</c:v>
                </c:pt>
                <c:pt idx="857">
                  <c:v>-2.1286262401079283</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-2.1448060401079156</c:v>
                </c:pt>
                <c:pt idx="870">
                  <c:v>-2.1436969101079395</c:v>
                </c:pt>
                <c:pt idx="871">
                  <c:v>-2.1408494601077988</c:v>
                </c:pt>
                <c:pt idx="872">
                  <c:v>-2.1452776456747955</c:v>
                </c:pt>
                <c:pt idx="873">
                  <c:v>-2.1475273336710092</c:v>
                </c:pt>
                <c:pt idx="874">
                  <c:v>-2.1502683275777343</c:v>
                </c:pt>
                <c:pt idx="875">
                  <c:v>-2.1520969301079997</c:v>
                </c:pt>
                <c:pt idx="876">
                  <c:v>-2.15457226010792</c:v>
                </c:pt>
                <c:pt idx="877">
                  <c:v>-2.1545348415511212</c:v>
                </c:pt>
                <c:pt idx="878">
                  <c:v>-2.1554204801078924</c:v>
                </c:pt>
                <c:pt idx="879">
                  <c:v>-2.1553371001079209</c:v>
                </c:pt>
                <c:pt idx="880">
                  <c:v>-2.1558824201077673</c:v>
                </c:pt>
                <c:pt idx="881">
                  <c:v>-2.1562346001077799</c:v>
                </c:pt>
                <c:pt idx="882">
                  <c:v>-2.1595309601078592</c:v>
                </c:pt>
                <c:pt idx="883">
                  <c:v>-2.1571766659901792</c:v>
                </c:pt>
                <c:pt idx="884">
                  <c:v>-2.1603772126850709</c:v>
                </c:pt>
                <c:pt idx="885">
                  <c:v>-2.1606044601077632</c:v>
                </c:pt>
                <c:pt idx="886">
                  <c:v>-2.1609224801078426</c:v>
                </c:pt>
                <c:pt idx="887">
                  <c:v>-2.1618393801078355</c:v>
                </c:pt>
                <c:pt idx="888">
                  <c:v>-2.1624117701079442</c:v>
                </c:pt>
                <c:pt idx="889">
                  <c:v>-2.1635991801078802</c:v>
                </c:pt>
                <c:pt idx="890">
                  <c:v>-2.1638942101079226</c:v>
                </c:pt>
                <c:pt idx="891">
                  <c:v>-2.1635480813200192</c:v>
                </c:pt>
                <c:pt idx="892">
                  <c:v>-2.1661083489967452</c:v>
                </c:pt>
                <c:pt idx="893">
                  <c:v>-2.1631399001078568</c:v>
                </c:pt>
                <c:pt idx="894">
                  <c:v>-2.1656834601077719</c:v>
                </c:pt>
                <c:pt idx="895">
                  <c:v>-2.1651371901079473</c:v>
                </c:pt>
                <c:pt idx="896">
                  <c:v>-2.1658666201078627</c:v>
                </c:pt>
                <c:pt idx="897">
                  <c:v>-2.164565975571648</c:v>
                </c:pt>
                <c:pt idx="898">
                  <c:v>-2.1656799901078188</c:v>
                </c:pt>
                <c:pt idx="899">
                  <c:v>-2.1662164701079405</c:v>
                </c:pt>
                <c:pt idx="900">
                  <c:v>-2.1651681743935143</c:v>
                </c:pt>
                <c:pt idx="901">
                  <c:v>-2.1660721873805926</c:v>
                </c:pt>
                <c:pt idx="902">
                  <c:v>-2.1657175601079168</c:v>
                </c:pt>
                <c:pt idx="903">
                  <c:v>-2.1657366401078426</c:v>
                </c:pt>
                <c:pt idx="904">
                  <c:v>-2.1653687900047771</c:v>
                </c:pt>
                <c:pt idx="905">
                  <c:v>-2.1646831801078719</c:v>
                </c:pt>
                <c:pt idx="906">
                  <c:v>-2.1643370901077277</c:v>
                </c:pt>
                <c:pt idx="907">
                  <c:v>-2.1641831201077402</c:v>
                </c:pt>
                <c:pt idx="908">
                  <c:v>-2.164424733917421</c:v>
                </c:pt>
                <c:pt idx="909">
                  <c:v>-2.1657415182473096</c:v>
                </c:pt>
                <c:pt idx="910">
                  <c:v>-2.1647057401078822</c:v>
                </c:pt>
                <c:pt idx="911">
                  <c:v>-2.1657536801078976</c:v>
                </c:pt>
                <c:pt idx="912">
                  <c:v>-2.1675072601079064</c:v>
                </c:pt>
                <c:pt idx="913">
                  <c:v>-2.1672650601077552</c:v>
                </c:pt>
                <c:pt idx="914">
                  <c:v>-2.167242500107875</c:v>
                </c:pt>
                <c:pt idx="915">
                  <c:v>-2.1692302229943916</c:v>
                </c:pt>
                <c:pt idx="916">
                  <c:v>-2.1700957701078782</c:v>
                </c:pt>
                <c:pt idx="917">
                  <c:v>-2.1711382275496618</c:v>
                </c:pt>
                <c:pt idx="918">
                  <c:v>-2.1745237934411676</c:v>
                </c:pt>
                <c:pt idx="919">
                  <c:v>-2.173638500107975</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-2.1827591992382396</c:v>
                </c:pt>
                <c:pt idx="928">
                  <c:v>-2.1821811201076757</c:v>
                </c:pt>
                <c:pt idx="929">
                  <c:v>-2.1849483663577742</c:v>
                </c:pt>
                <c:pt idx="930">
                  <c:v>-2.1832939801079241</c:v>
                </c:pt>
                <c:pt idx="931">
                  <c:v>-2.1836806201078942</c:v>
                </c:pt>
                <c:pt idx="932">
                  <c:v>-2.1860224101078387</c:v>
                </c:pt>
                <c:pt idx="933">
                  <c:v>-2.1852119501078282</c:v>
                </c:pt>
                <c:pt idx="934">
                  <c:v>-2.1876110628476191</c:v>
                </c:pt>
                <c:pt idx="935">
                  <c:v>-2.1868849963396713</c:v>
                </c:pt>
                <c:pt idx="936">
                  <c:v>-2.1881194601078602</c:v>
                </c:pt>
                <c:pt idx="937">
                  <c:v>-2.1866612001078072</c:v>
                </c:pt>
                <c:pt idx="938">
                  <c:v>-2.1879661001079209</c:v>
                </c:pt>
                <c:pt idx="939">
                  <c:v>-2.1878124101078531</c:v>
                </c:pt>
                <c:pt idx="940">
                  <c:v>-2.1875213701078815</c:v>
                </c:pt>
                <c:pt idx="941">
                  <c:v>-2.1877142539222616</c:v>
                </c:pt>
                <c:pt idx="942">
                  <c:v>-2.1877189201078551</c:v>
                </c:pt>
                <c:pt idx="943">
                  <c:v>-2.1878957588091676</c:v>
                </c:pt>
                <c:pt idx="944">
                  <c:v>-2.1882519977422152</c:v>
                </c:pt>
                <c:pt idx="945">
                  <c:v>-2.1900097101078018</c:v>
                </c:pt>
                <c:pt idx="946">
                  <c:v>-2.1890411701078847</c:v>
                </c:pt>
                <c:pt idx="947">
                  <c:v>-2.1892032642315655</c:v>
                </c:pt>
                <c:pt idx="948">
                  <c:v>-2.1893570801077167</c:v>
                </c:pt>
                <c:pt idx="949">
                  <c:v>-2.1897313301078896</c:v>
                </c:pt>
                <c:pt idx="950">
                  <c:v>-2.1911470901078607</c:v>
                </c:pt>
                <c:pt idx="951">
                  <c:v>-2.1901785401077571</c:v>
                </c:pt>
                <c:pt idx="952">
                  <c:v>-2.1895335777549088</c:v>
                </c:pt>
                <c:pt idx="953">
                  <c:v>-2.190045352965015</c:v>
                </c:pt>
                <c:pt idx="954">
                  <c:v>-2.1893770301079547</c:v>
                </c:pt>
                <c:pt idx="955">
                  <c:v>-2.1889221801078236</c:v>
                </c:pt>
                <c:pt idx="956">
                  <c:v>-2.188281040107948</c:v>
                </c:pt>
                <c:pt idx="957">
                  <c:v>-2.1888000401077981</c:v>
                </c:pt>
                <c:pt idx="958">
                  <c:v>-2.1883421714480562</c:v>
                </c:pt>
                <c:pt idx="959">
                  <c:v>-2.1893698801078045</c:v>
                </c:pt>
                <c:pt idx="960">
                  <c:v>-2.1879060113898419</c:v>
                </c:pt>
                <c:pt idx="961">
                  <c:v>-2.1894568691986787</c:v>
                </c:pt>
                <c:pt idx="962">
                  <c:v>-2.1901733301078248</c:v>
                </c:pt>
                <c:pt idx="963">
                  <c:v>-2.1876133901078592</c:v>
                </c:pt>
                <c:pt idx="964">
                  <c:v>-2.1894799537787391</c:v>
                </c:pt>
                <c:pt idx="965">
                  <c:v>-2.1889095901077411</c:v>
                </c:pt>
                <c:pt idx="966">
                  <c:v>-2.1888804101078421</c:v>
                </c:pt>
                <c:pt idx="967">
                  <c:v>-2.1893309920228377</c:v>
                </c:pt>
                <c:pt idx="968">
                  <c:v>-2.1927394875050936</c:v>
                </c:pt>
                <c:pt idx="969">
                  <c:v>-2.1891567701079215</c:v>
                </c:pt>
                <c:pt idx="970">
                  <c:v>-2.1888613673242512</c:v>
                </c:pt>
                <c:pt idx="971">
                  <c:v>-2.1907363801077979</c:v>
                </c:pt>
                <c:pt idx="972">
                  <c:v>-2.1913423101078804</c:v>
                </c:pt>
                <c:pt idx="973">
                  <c:v>-2.1907972101076658</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-2.1918758106232539</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-2.1942661901078635</c:v>
                </c:pt>
                <c:pt idx="991">
                  <c:v>-2.1954776201077379</c:v>
                </c:pt>
                <c:pt idx="992">
                  <c:v>-2.1942852101079642</c:v>
                </c:pt>
                <c:pt idx="993">
                  <c:v>-2.1949046378856849</c:v>
                </c:pt>
                <c:pt idx="994">
                  <c:v>-2.1962252201078027</c:v>
                </c:pt>
                <c:pt idx="995">
                  <c:v>-2.1966770423864026</c:v>
                </c:pt>
                <c:pt idx="996">
                  <c:v>-2.1969600501078475</c:v>
                </c:pt>
                <c:pt idx="997">
                  <c:v>-2.196801070107739</c:v>
                </c:pt>
                <c:pt idx="998">
                  <c:v>-2.1967578801077536</c:v>
                </c:pt>
                <c:pt idx="999">
                  <c:v>-2.1982392901078356</c:v>
                </c:pt>
                <c:pt idx="1000">
                  <c:v>-2.198948574393512</c:v>
                </c:pt>
                <c:pt idx="1001">
                  <c:v>-2.1986321412673719</c:v>
                </c:pt>
                <c:pt idx="1002">
                  <c:v>-2.2005760001078207</c:v>
                </c:pt>
                <c:pt idx="1003">
                  <c:v>-2.2003827001078848</c:v>
                </c:pt>
                <c:pt idx="1004">
                  <c:v>-2.2005795501079124</c:v>
                </c:pt>
                <c:pt idx="1005">
                  <c:v>-2.2017455901077772</c:v>
                </c:pt>
                <c:pt idx="1006">
                  <c:v>-2.2021274601078789</c:v>
                </c:pt>
                <c:pt idx="1007">
                  <c:v>-2.2005376559841134</c:v>
                </c:pt>
                <c:pt idx="1008">
                  <c:v>-2.2001378259614288</c:v>
                </c:pt>
                <c:pt idx="1009">
                  <c:v>-2.2015357542254659</c:v>
                </c:pt>
                <c:pt idx="1010">
                  <c:v>-2.201320710107884</c:v>
                </c:pt>
                <c:pt idx="1011">
                  <c:v>-2.2006837501078476</c:v>
                </c:pt>
                <c:pt idx="1012">
                  <c:v>-2.2007426501079603</c:v>
                </c:pt>
                <c:pt idx="1013">
                  <c:v>-2.2006480683552208</c:v>
                </c:pt>
                <c:pt idx="1014">
                  <c:v>-2.2008848001079078</c:v>
                </c:pt>
                <c:pt idx="1015">
                  <c:v>-2.2006376501079599</c:v>
                </c:pt>
                <c:pt idx="1016">
                  <c:v>-2.2025777801078612</c:v>
                </c:pt>
                <c:pt idx="1017">
                  <c:v>-2.1995413566595392</c:v>
                </c:pt>
                <c:pt idx="1018">
                  <c:v>-2.1988691801079998</c:v>
                </c:pt>
                <c:pt idx="1019">
                  <c:v>-2.1994720201078857</c:v>
                </c:pt>
                <c:pt idx="1020">
                  <c:v>-2.1996957413578442</c:v>
                </c:pt>
                <c:pt idx="1021">
                  <c:v>-2.1994615901078447</c:v>
                </c:pt>
                <c:pt idx="1022">
                  <c:v>-2.2024188901079071</c:v>
                </c:pt>
                <c:pt idx="1023">
                  <c:v>-2.2011097801078012</c:v>
                </c:pt>
                <c:pt idx="1024">
                  <c:v>-2.2010311201079467</c:v>
                </c:pt>
                <c:pt idx="1025">
                  <c:v>-2.2013242279650407</c:v>
                </c:pt>
                <c:pt idx="1026">
                  <c:v>-2.200734310682487</c:v>
                </c:pt>
                <c:pt idx="1027">
                  <c:v>-2.1998901301077747</c:v>
                </c:pt>
                <c:pt idx="1028">
                  <c:v>-2.2006207501078086</c:v>
                </c:pt>
                <c:pt idx="1029">
                  <c:v>-2.1994730701078993</c:v>
                </c:pt>
                <c:pt idx="1030">
                  <c:v>-2.2015768301079159</c:v>
                </c:pt>
                <c:pt idx="1031">
                  <c:v>-2.1996774601079072</c:v>
                </c:pt>
                <c:pt idx="1032">
                  <c:v>-2.2060194601078535</c:v>
                </c:pt>
                <c:pt idx="1033">
                  <c:v>-2.1996627934411586</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-2.1937507901079205</c:v>
                </c:pt>
                <c:pt idx="1048">
                  <c:v>-2.1923103267744888</c:v>
                </c:pt>
                <c:pt idx="1049">
                  <c:v>-2.1922041071666598</c:v>
                </c:pt>
                <c:pt idx="1050">
                  <c:v>-2.1900411401080362</c:v>
                </c:pt>
                <c:pt idx="1051">
                  <c:v>-2.1926986684411958</c:v>
                </c:pt>
                <c:pt idx="1052">
                  <c:v>-2.1934888601079212</c:v>
                </c:pt>
                <c:pt idx="1053">
                  <c:v>-2.1956297401078375</c:v>
                </c:pt>
                <c:pt idx="1054">
                  <c:v>-2.1954525901078576</c:v>
                </c:pt>
                <c:pt idx="1055">
                  <c:v>-2.1961375101078788</c:v>
                </c:pt>
                <c:pt idx="1056">
                  <c:v>-2.1969871095924582</c:v>
                </c:pt>
                <c:pt idx="1057">
                  <c:v>-2.1967907564041602</c:v>
                </c:pt>
                <c:pt idx="1058">
                  <c:v>-2.1971629701079158</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c:v>
                </c:pt>
                <c:pt idx="1068">
                  <c:v>-2.1972045001078016</c:v>
                </c:pt>
                <c:pt idx="1069">
                  <c:v>-2.1976156456748157</c:v>
                </c:pt>
                <c:pt idx="1070">
                  <c:v>-2.19662226010783</c:v>
                </c:pt>
                <c:pt idx="1071">
                  <c:v>-2.1974775301078751</c:v>
                </c:pt>
                <c:pt idx="1072">
                  <c:v>-2.1974397301078752</c:v>
                </c:pt>
                <c:pt idx="1073">
                  <c:v>-2.1966441996911303</c:v>
                </c:pt>
                <c:pt idx="1074">
                  <c:v>-2.1988630834844543</c:v>
                </c:pt>
                <c:pt idx="1075">
                  <c:v>-2.1969621301078841</c:v>
                </c:pt>
                <c:pt idx="1076">
                  <c:v>-2.1971108301078361</c:v>
                </c:pt>
                <c:pt idx="1077">
                  <c:v>-2.1980403801077677</c:v>
                </c:pt>
                <c:pt idx="1078">
                  <c:v>-2.1975477301078152</c:v>
                </c:pt>
                <c:pt idx="1079">
                  <c:v>-2.1972083976078665</c:v>
                </c:pt>
                <c:pt idx="1080">
                  <c:v>-2.197683950107935</c:v>
                </c:pt>
                <c:pt idx="1081">
                  <c:v>-2.1980615590089201</c:v>
                </c:pt>
                <c:pt idx="1082">
                  <c:v>-2.1972471391202864</c:v>
                </c:pt>
                <c:pt idx="1083">
                  <c:v>-2.1968291001077627</c:v>
                </c:pt>
                <c:pt idx="1084">
                  <c:v>-2.197524550107766</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-2.201524888679292</c:v>
                </c:pt>
                <c:pt idx="1100">
                  <c:v>-2.1994293501077635</c:v>
                </c:pt>
                <c:pt idx="1101">
                  <c:v>-2.1993548312419482</c:v>
                </c:pt>
                <c:pt idx="1102">
                  <c:v>-2.1995302901078349</c:v>
                </c:pt>
                <c:pt idx="1103">
                  <c:v>-2.1996055501078189</c:v>
                </c:pt>
                <c:pt idx="1104">
                  <c:v>-2.1986918601078291</c:v>
                </c:pt>
                <c:pt idx="1105">
                  <c:v>-2.200716970107925</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-2.2024762580876209</c:v>
                </c:pt>
                <c:pt idx="1115">
                  <c:v>-2.2017496267745145</c:v>
                </c:pt>
                <c:pt idx="1116">
                  <c:v>-2.2027667436898639</c:v>
                </c:pt>
                <c:pt idx="1117">
                  <c:v>-2.2033737201078676</c:v>
                </c:pt>
                <c:pt idx="1118">
                  <c:v>-2.2032448663578812</c:v>
                </c:pt>
                <c:pt idx="1119">
                  <c:v>-2.2047782401077787</c:v>
                </c:pt>
                <c:pt idx="1120">
                  <c:v>-2.2024984401078598</c:v>
                </c:pt>
                <c:pt idx="1121">
                  <c:v>-2.2024673401079062</c:v>
                </c:pt>
                <c:pt idx="1122">
                  <c:v>-2.2040906371911761</c:v>
                </c:pt>
                <c:pt idx="1123">
                  <c:v>-2.2032372709186832</c:v>
                </c:pt>
                <c:pt idx="1124">
                  <c:v>-2.2048950301079082</c:v>
                </c:pt>
                <c:pt idx="1125">
                  <c:v>-2.2048549001078044</c:v>
                </c:pt>
                <c:pt idx="1126">
                  <c:v>-2.2063137101077652</c:v>
                </c:pt>
                <c:pt idx="1127">
                  <c:v>-2.2066457977702347</c:v>
                </c:pt>
                <c:pt idx="1128">
                  <c:v>-2.2068328338452528</c:v>
                </c:pt>
                <c:pt idx="1129">
                  <c:v>-2.205883710107817</c:v>
                </c:pt>
                <c:pt idx="1130">
                  <c:v>-2.2058951801078024</c:v>
                </c:pt>
                <c:pt idx="1131">
                  <c:v>-2.2052407101078741</c:v>
                </c:pt>
                <c:pt idx="1132">
                  <c:v>-2.2077694601078552</c:v>
                </c:pt>
                <c:pt idx="1133">
                  <c:v>-2.2058768285289005</c:v>
                </c:pt>
                <c:pt idx="1134">
                  <c:v>-2.2056702901078342</c:v>
                </c:pt>
                <c:pt idx="1135">
                  <c:v>-2.2069374801078396</c:v>
                </c:pt>
                <c:pt idx="1136">
                  <c:v>-2.2063529301078781</c:v>
                </c:pt>
                <c:pt idx="1137">
                  <c:v>-2.2061332401078522</c:v>
                </c:pt>
                <c:pt idx="1138">
                  <c:v>-2.206879450107877</c:v>
                </c:pt>
                <c:pt idx="1139">
                  <c:v>-2.2059688767745484</c:v>
                </c:pt>
                <c:pt idx="1140">
                  <c:v>-2.2090308801079241</c:v>
                </c:pt>
                <c:pt idx="1141">
                  <c:v>-2.2064215712188981</c:v>
                </c:pt>
                <c:pt idx="1142">
                  <c:v>-2.2079483886793292</c:v>
                </c:pt>
                <c:pt idx="1143">
                  <c:v>-2.2064581301078139</c:v>
                </c:pt>
                <c:pt idx="1144">
                  <c:v>-2.2058120301077366</c:v>
                </c:pt>
                <c:pt idx="1145">
                  <c:v>-2.2068925001079291</c:v>
                </c:pt>
                <c:pt idx="1146">
                  <c:v>-2.2071572309412542</c:v>
                </c:pt>
                <c:pt idx="1147">
                  <c:v>-2.2081616201077892</c:v>
                </c:pt>
                <c:pt idx="1148">
                  <c:v>-2.2070868401078112</c:v>
                </c:pt>
                <c:pt idx="1149">
                  <c:v>-2.2071564401079602</c:v>
                </c:pt>
                <c:pt idx="1150">
                  <c:v>-2.2052394601078475</c:v>
                </c:pt>
                <c:pt idx="1151">
                  <c:v>-2.2088678351078532</c:v>
                </c:pt>
                <c:pt idx="1152">
                  <c:v>-2.2070225611181558</c:v>
                </c:pt>
                <c:pt idx="1153">
                  <c:v>-2.2069981996911707</c:v>
                </c:pt>
                <c:pt idx="1154">
                  <c:v>-2.2071439801079906</c:v>
                </c:pt>
                <c:pt idx="1155">
                  <c:v>-2.2051793501079029</c:v>
                </c:pt>
                <c:pt idx="1156">
                  <c:v>-2.2056736301077797</c:v>
                </c:pt>
                <c:pt idx="1157">
                  <c:v>-2.2057681101078397</c:v>
                </c:pt>
                <c:pt idx="1158">
                  <c:v>-2.2056659240253538</c:v>
                </c:pt>
                <c:pt idx="1159">
                  <c:v>-2.2055594601078488</c:v>
                </c:pt>
                <c:pt idx="1160">
                  <c:v>-2.2054822101078457</c:v>
                </c:pt>
                <c:pt idx="1161">
                  <c:v>-2.2066753301078799</c:v>
                </c:pt>
                <c:pt idx="1162">
                  <c:v>-2.2056860301079597</c:v>
                </c:pt>
                <c:pt idx="1163">
                  <c:v>-2.2056452401078843</c:v>
                </c:pt>
                <c:pt idx="1164">
                  <c:v>-2.2070082701077975</c:v>
                </c:pt>
                <c:pt idx="1165">
                  <c:v>-2.2072690746912116</c:v>
                </c:pt>
                <c:pt idx="1166">
                  <c:v>-2.206033300107995</c:v>
                </c:pt>
                <c:pt idx="1167">
                  <c:v>-2.2071912020433184</c:v>
                </c:pt>
                <c:pt idx="1168">
                  <c:v>-2.2050992577269515</c:v>
                </c:pt>
                <c:pt idx="1169">
                  <c:v>-2.2082199201079082</c:v>
                </c:pt>
                <c:pt idx="1170">
                  <c:v>-2.2060631101078187</c:v>
                </c:pt>
                <c:pt idx="1171">
                  <c:v>-2.2060286684412351</c:v>
                </c:pt>
                <c:pt idx="1172">
                  <c:v>-2.2064242201078486</c:v>
                </c:pt>
                <c:pt idx="1173">
                  <c:v>-2.206104050107788</c:v>
                </c:pt>
                <c:pt idx="1174">
                  <c:v>-2.2057893001078672</c:v>
                </c:pt>
                <c:pt idx="1175">
                  <c:v>-2.2062887458221092</c:v>
                </c:pt>
                <c:pt idx="1176">
                  <c:v>-2.2046756801078828</c:v>
                </c:pt>
                <c:pt idx="1177">
                  <c:v>-2.2066256580244641</c:v>
                </c:pt>
                <c:pt idx="1178">
                  <c:v>-2.2061555201078278</c:v>
                </c:pt>
                <c:pt idx="1179">
                  <c:v>-2.2059974901079404</c:v>
                </c:pt>
                <c:pt idx="1180">
                  <c:v>-2.2079434501078352</c:v>
                </c:pt>
                <c:pt idx="1181">
                  <c:v>-2.2071359701079056</c:v>
                </c:pt>
                <c:pt idx="1182">
                  <c:v>-2.208769760107804</c:v>
                </c:pt>
                <c:pt idx="1183">
                  <c:v>-2.2089289812345942</c:v>
                </c:pt>
                <c:pt idx="1184">
                  <c:v>-2.2110110434411752</c:v>
                </c:pt>
                <c:pt idx="1185">
                  <c:v>-2.2128486908770753</c:v>
                </c:pt>
                <c:pt idx="1186">
                  <c:v>-2.212769000107798</c:v>
                </c:pt>
                <c:pt idx="1187">
                  <c:v>-2.2131311501077899</c:v>
                </c:pt>
                <c:pt idx="1188">
                  <c:v>-2.2162133601077159</c:v>
                </c:pt>
                <c:pt idx="1189">
                  <c:v>-2.2157386483430912</c:v>
                </c:pt>
                <c:pt idx="1190">
                  <c:v>-2.2168916156633145</c:v>
                </c:pt>
                <c:pt idx="1191">
                  <c:v>-2.2168109501077837</c:v>
                </c:pt>
                <c:pt idx="1192">
                  <c:v>-2.2173280253252443</c:v>
                </c:pt>
                <c:pt idx="1193">
                  <c:v>-2.21899272240291</c:v>
                </c:pt>
                <c:pt idx="1194">
                  <c:v>-2.2199049401078002</c:v>
                </c:pt>
                <c:pt idx="1195">
                  <c:v>-2.2187304500068032</c:v>
                </c:pt>
                <c:pt idx="1196">
                  <c:v>-2.2197091476079214</c:v>
                </c:pt>
                <c:pt idx="1197">
                  <c:v>-2.220303280107804</c:v>
                </c:pt>
                <c:pt idx="1198">
                  <c:v>-2.2193046801079293</c:v>
                </c:pt>
                <c:pt idx="1199">
                  <c:v>-2.2195073101078435</c:v>
                </c:pt>
                <c:pt idx="1200">
                  <c:v>-2.2205617801078912</c:v>
                </c:pt>
                <c:pt idx="1201">
                  <c:v>-2.2204201969499882</c:v>
                </c:pt>
                <c:pt idx="1202">
                  <c:v>-2.2205513886792594</c:v>
                </c:pt>
                <c:pt idx="1203">
                  <c:v>-2.2208076501077612</c:v>
                </c:pt>
                <c:pt idx="1204">
                  <c:v>-2.2206288701078192</c:v>
                </c:pt>
                <c:pt idx="1205">
                  <c:v>-2.2199112001078354</c:v>
                </c:pt>
                <c:pt idx="1206">
                  <c:v>-2.2220756601078335</c:v>
                </c:pt>
                <c:pt idx="1207">
                  <c:v>-2.2192955801078966</c:v>
                </c:pt>
                <c:pt idx="1208">
                  <c:v>-2.2196545642745633</c:v>
                </c:pt>
                <c:pt idx="1209">
                  <c:v>-2.2200934990689518</c:v>
                </c:pt>
                <c:pt idx="1210">
                  <c:v>-2.2211987830244384</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-2.2233519101077994</c:v>
                </c:pt>
                <c:pt idx="1224">
                  <c:v>-2.2237623701079254</c:v>
                </c:pt>
                <c:pt idx="1225">
                  <c:v>-2.2227212621912078</c:v>
                </c:pt>
                <c:pt idx="1226">
                  <c:v>-2.2204952148248509</c:v>
                </c:pt>
                <c:pt idx="1227">
                  <c:v>-2.220462580107835</c:v>
                </c:pt>
                <c:pt idx="1228">
                  <c:v>-2.22101838010785</c:v>
                </c:pt>
                <c:pt idx="1229">
                  <c:v>-2.223200940107779</c:v>
                </c:pt>
                <c:pt idx="1230">
                  <c:v>-2.223121490107848</c:v>
                </c:pt>
                <c:pt idx="1231">
                  <c:v>-2.2229332003675277</c:v>
                </c:pt>
                <c:pt idx="1232">
                  <c:v>-2.2222988976078284</c:v>
                </c:pt>
                <c:pt idx="1233">
                  <c:v>-2.223654960107913</c:v>
                </c:pt>
                <c:pt idx="1234">
                  <c:v>-2.2224115401079056</c:v>
                </c:pt>
                <c:pt idx="1235">
                  <c:v>-2.222219260107849</c:v>
                </c:pt>
                <c:pt idx="1236">
                  <c:v>-2.2219027328351899</c:v>
                </c:pt>
                <c:pt idx="1237">
                  <c:v>-2.223599960107824</c:v>
                </c:pt>
                <c:pt idx="1238">
                  <c:v>-2.223761689274558</c:v>
                </c:pt>
                <c:pt idx="1239">
                  <c:v>-2.2228696101078187</c:v>
                </c:pt>
                <c:pt idx="1240">
                  <c:v>-2.2216146501077012</c:v>
                </c:pt>
                <c:pt idx="1241">
                  <c:v>-2.221701610107905</c:v>
                </c:pt>
                <c:pt idx="1242">
                  <c:v>-2.2211385701078852</c:v>
                </c:pt>
                <c:pt idx="1243">
                  <c:v>-2.2212844809411791</c:v>
                </c:pt>
                <c:pt idx="1244">
                  <c:v>-2.2233305001078709</c:v>
                </c:pt>
                <c:pt idx="1245">
                  <c:v>-2.2216303948905112</c:v>
                </c:pt>
                <c:pt idx="1246">
                  <c:v>-2.2211313601079148</c:v>
                </c:pt>
                <c:pt idx="1247">
                  <c:v>-2.2215651701078372</c:v>
                </c:pt>
                <c:pt idx="1248">
                  <c:v>-2.2217892001079438</c:v>
                </c:pt>
                <c:pt idx="1249">
                  <c:v>-2.2213279001078412</c:v>
                </c:pt>
                <c:pt idx="1250">
                  <c:v>-2.2211893384862598</c:v>
                </c:pt>
                <c:pt idx="1251">
                  <c:v>-2.2211175201078412</c:v>
                </c:pt>
                <c:pt idx="1252">
                  <c:v>-2.2208101701078111</c:v>
                </c:pt>
                <c:pt idx="1253">
                  <c:v>-2.2201566941504471</c:v>
                </c:pt>
                <c:pt idx="1254">
                  <c:v>-2.2197871152802264</c:v>
                </c:pt>
                <c:pt idx="1255">
                  <c:v>-2.2200855106129658</c:v>
                </c:pt>
                <c:pt idx="1256">
                  <c:v>-2.218870869198696</c:v>
                </c:pt>
                <c:pt idx="1257">
                  <c:v>-2.2197751148697327</c:v>
                </c:pt>
                <c:pt idx="1258">
                  <c:v>-2.2181940301078149</c:v>
                </c:pt>
                <c:pt idx="1259">
                  <c:v>-2.2209519501078052</c:v>
                </c:pt>
                <c:pt idx="1260">
                  <c:v>-2.2203098001079047</c:v>
                </c:pt>
                <c:pt idx="1261">
                  <c:v>-2.2192841679730009</c:v>
                </c:pt>
                <c:pt idx="1262">
                  <c:v>-2.2190563464714192</c:v>
                </c:pt>
                <c:pt idx="1263">
                  <c:v>-2.219334960107922</c:v>
                </c:pt>
                <c:pt idx="1264">
                  <c:v>-2.2184313501079429</c:v>
                </c:pt>
                <c:pt idx="1265">
                  <c:v>-2.217844820107814</c:v>
                </c:pt>
                <c:pt idx="1266">
                  <c:v>-2.2194832801079092</c:v>
                </c:pt>
                <c:pt idx="1267">
                  <c:v>-2.2199437101078558</c:v>
                </c:pt>
                <c:pt idx="1268">
                  <c:v>-2.22071290010792</c:v>
                </c:pt>
                <c:pt idx="1269">
                  <c:v>-2.2227671524155452</c:v>
                </c:pt>
                <c:pt idx="1270">
                  <c:v>-2.220849460107857</c:v>
                </c:pt>
                <c:pt idx="1271">
                  <c:v>-2.2215352401079058</c:v>
                </c:pt>
                <c:pt idx="1272">
                  <c:v>-2.2235408801078482</c:v>
                </c:pt>
                <c:pt idx="1273">
                  <c:v>-2.2215582706342607</c:v>
                </c:pt>
                <c:pt idx="1274">
                  <c:v>-2.2242485301078148</c:v>
                </c:pt>
                <c:pt idx="1275">
                  <c:v>-2.2238723901078288</c:v>
                </c:pt>
                <c:pt idx="1276">
                  <c:v>-2.2250622801078634</c:v>
                </c:pt>
                <c:pt idx="1277">
                  <c:v>-2.2235860746911462</c:v>
                </c:pt>
                <c:pt idx="1278">
                  <c:v>-2.2253998101078882</c:v>
                </c:pt>
                <c:pt idx="1279">
                  <c:v>-2.2268958687099456</c:v>
                </c:pt>
                <c:pt idx="1280">
                  <c:v>-2.2282577201078055</c:v>
                </c:pt>
                <c:pt idx="1281">
                  <c:v>-2.2290786801078326</c:v>
                </c:pt>
                <c:pt idx="1282">
                  <c:v>-2.22873480010785</c:v>
                </c:pt>
                <c:pt idx="1283">
                  <c:v>-2.2281450905426112</c:v>
                </c:pt>
                <c:pt idx="1284">
                  <c:v>-2.2291085001078002</c:v>
                </c:pt>
                <c:pt idx="1285">
                  <c:v>-2.2303230801077993</c:v>
                </c:pt>
                <c:pt idx="1286">
                  <c:v>-2.230097760107844</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-2.2331930601078147</c:v>
                </c:pt>
                <c:pt idx="1298">
                  <c:v>-2.2331870601079027</c:v>
                </c:pt>
                <c:pt idx="1299">
                  <c:v>-2.2342908101078791</c:v>
                </c:pt>
                <c:pt idx="1300">
                  <c:v>-2.2343310121910855</c:v>
                </c:pt>
                <c:pt idx="1301">
                  <c:v>-2.2352883501078509</c:v>
                </c:pt>
                <c:pt idx="1302">
                  <c:v>-2.2362125390552117</c:v>
                </c:pt>
                <c:pt idx="1303">
                  <c:v>-2.234627521963688</c:v>
                </c:pt>
                <c:pt idx="1304">
                  <c:v>-2.2346997401078612</c:v>
                </c:pt>
                <c:pt idx="1305">
                  <c:v>-2.2351909301078479</c:v>
                </c:pt>
                <c:pt idx="1306">
                  <c:v>-2.2351807413578713</c:v>
                </c:pt>
                <c:pt idx="1307">
                  <c:v>-2.2348227701078685</c:v>
                </c:pt>
                <c:pt idx="1308">
                  <c:v>-2.2348397401079088</c:v>
                </c:pt>
                <c:pt idx="1309">
                  <c:v>-2.2340145301078711</c:v>
                </c:pt>
                <c:pt idx="1310">
                  <c:v>-2.235538020107839</c:v>
                </c:pt>
                <c:pt idx="1311">
                  <c:v>-2.2358034601078587</c:v>
                </c:pt>
                <c:pt idx="1312">
                  <c:v>-2.2346562378856305</c:v>
                </c:pt>
                <c:pt idx="1313">
                  <c:v>-2.2332613029649817</c:v>
                </c:pt>
                <c:pt idx="1314">
                  <c:v>-2.2359340601078252</c:v>
                </c:pt>
                <c:pt idx="1315">
                  <c:v>-2.2345165101077682</c:v>
                </c:pt>
                <c:pt idx="1316">
                  <c:v>-2.2342471101077868</c:v>
                </c:pt>
                <c:pt idx="1317">
                  <c:v>-2.2353346801078402</c:v>
                </c:pt>
                <c:pt idx="1318">
                  <c:v>-2.2350501801078337</c:v>
                </c:pt>
                <c:pt idx="1319">
                  <c:v>-2.2378720084949366</c:v>
                </c:pt>
                <c:pt idx="1320">
                  <c:v>-2.2418886743934223</c:v>
                </c:pt>
                <c:pt idx="1321">
                  <c:v>-2.2393988301079446</c:v>
                </c:pt>
                <c:pt idx="1322">
                  <c:v>-2.2397767801078752</c:v>
                </c:pt>
                <c:pt idx="1323">
                  <c:v>-2.2394161901078178</c:v>
                </c:pt>
                <c:pt idx="1324">
                  <c:v>-2.2411532401078555</c:v>
                </c:pt>
                <c:pt idx="1325">
                  <c:v>-2.2399116495815292</c:v>
                </c:pt>
                <c:pt idx="1326">
                  <c:v>-2.2414620201079032</c:v>
                </c:pt>
                <c:pt idx="1327">
                  <c:v>-2.2400152322597222</c:v>
                </c:pt>
                <c:pt idx="1328">
                  <c:v>-2.240906088014929</c:v>
                </c:pt>
                <c:pt idx="1329">
                  <c:v>-2.2409386101078894</c:v>
                </c:pt>
                <c:pt idx="1330">
                  <c:v>-2.2411464901078797</c:v>
                </c:pt>
                <c:pt idx="1331">
                  <c:v>-2.2411535121911803</c:v>
                </c:pt>
                <c:pt idx="1332">
                  <c:v>-2.2408672001078291</c:v>
                </c:pt>
                <c:pt idx="1333">
                  <c:v>-2.2400956201079558</c:v>
                </c:pt>
                <c:pt idx="1334">
                  <c:v>-2.2404941001078242</c:v>
                </c:pt>
                <c:pt idx="1335">
                  <c:v>-2.2403304401078454</c:v>
                </c:pt>
                <c:pt idx="1336">
                  <c:v>-2.2406211267745002</c:v>
                </c:pt>
                <c:pt idx="1337">
                  <c:v>-2.2419802601078707</c:v>
                </c:pt>
                <c:pt idx="1338">
                  <c:v>-2.2421507504304317</c:v>
                </c:pt>
                <c:pt idx="1339">
                  <c:v>-2.2395363301079252</c:v>
                </c:pt>
                <c:pt idx="1340">
                  <c:v>-2.2393293501078562</c:v>
                </c:pt>
                <c:pt idx="1341">
                  <c:v>-2.238507660107885</c:v>
                </c:pt>
                <c:pt idx="1342">
                  <c:v>-2.2378476601078745</c:v>
                </c:pt>
                <c:pt idx="1343">
                  <c:v>-2.2389348038578212</c:v>
                </c:pt>
                <c:pt idx="1344">
                  <c:v>-2.238038360107879</c:v>
                </c:pt>
                <c:pt idx="1345">
                  <c:v>-2.2373780565990282</c:v>
                </c:pt>
                <c:pt idx="1346">
                  <c:v>-2.2375878601078703</c:v>
                </c:pt>
                <c:pt idx="1347">
                  <c:v>-2.2380700801078319</c:v>
                </c:pt>
                <c:pt idx="1348">
                  <c:v>-2.2389884201077734</c:v>
                </c:pt>
                <c:pt idx="1349">
                  <c:v>-2.2382371101079492</c:v>
                </c:pt>
                <c:pt idx="1350">
                  <c:v>-2.2384482479865255</c:v>
                </c:pt>
                <c:pt idx="1351">
                  <c:v>-2.2374810168088999</c:v>
                </c:pt>
                <c:pt idx="1352">
                  <c:v>-2.2405860501078014</c:v>
                </c:pt>
                <c:pt idx="1353">
                  <c:v>-2.2390261514658505</c:v>
                </c:pt>
                <c:pt idx="1354">
                  <c:v>-2.2387372546283255</c:v>
                </c:pt>
                <c:pt idx="1355">
                  <c:v>-2.2390076701079571</c:v>
                </c:pt>
                <c:pt idx="1356">
                  <c:v>-2.2372313505188401</c:v>
                </c:pt>
                <c:pt idx="1357">
                  <c:v>-2.2374022001077662</c:v>
                </c:pt>
                <c:pt idx="1358">
                  <c:v>-2.2368048501078874</c:v>
                </c:pt>
                <c:pt idx="1359">
                  <c:v>-2.238056880107905</c:v>
                </c:pt>
                <c:pt idx="1360">
                  <c:v>-2.2380584601078182</c:v>
                </c:pt>
                <c:pt idx="1361">
                  <c:v>-2.234094126774508</c:v>
                </c:pt>
                <c:pt idx="1362">
                  <c:v>-2.2357590201079782</c:v>
                </c:pt>
                <c:pt idx="1363">
                  <c:v>-2.2358512285289294</c:v>
                </c:pt>
                <c:pt idx="1364">
                  <c:v>-2.2354732601077552</c:v>
                </c:pt>
                <c:pt idx="1365">
                  <c:v>-2.2340097501078042</c:v>
                </c:pt>
                <c:pt idx="1366">
                  <c:v>-2.2336087501078912</c:v>
                </c:pt>
                <c:pt idx="1367">
                  <c:v>-2.2330469301078422</c:v>
                </c:pt>
                <c:pt idx="1368">
                  <c:v>-2.2339273548447811</c:v>
                </c:pt>
                <c:pt idx="1369">
                  <c:v>-2.2311233869370763</c:v>
                </c:pt>
                <c:pt idx="1370">
                  <c:v>-2.2271902601078133</c:v>
                </c:pt>
                <c:pt idx="1371">
                  <c:v>-2.2298477701078951</c:v>
                </c:pt>
                <c:pt idx="1372">
                  <c:v>-2.2287648501078015</c:v>
                </c:pt>
                <c:pt idx="1373">
                  <c:v>-2.2303077601078249</c:v>
                </c:pt>
                <c:pt idx="1374">
                  <c:v>-2.2304656916867027</c:v>
                </c:pt>
                <c:pt idx="1375">
                  <c:v>-2.2294208201078902</c:v>
                </c:pt>
                <c:pt idx="1376">
                  <c:v>-2.2307683401079199</c:v>
                </c:pt>
                <c:pt idx="1377">
                  <c:v>-2.2292395201078392</c:v>
                </c:pt>
                <c:pt idx="1378">
                  <c:v>-2.2307955672507092</c:v>
                </c:pt>
                <c:pt idx="1379">
                  <c:v>-2.2299210463147632</c:v>
                </c:pt>
                <c:pt idx="1380">
                  <c:v>-2.2283555401077852</c:v>
                </c:pt>
                <c:pt idx="1381">
                  <c:v>-2.2281019337921606</c:v>
                </c:pt>
                <c:pt idx="1382">
                  <c:v>-2.2261465601079413</c:v>
                </c:pt>
                <c:pt idx="1383">
                  <c:v>-2.2259870901079424</c:v>
                </c:pt>
                <c:pt idx="1384">
                  <c:v>-2.2268567201079192</c:v>
                </c:pt>
                <c:pt idx="1385">
                  <c:v>-2.2255332101078458</c:v>
                </c:pt>
                <c:pt idx="1386">
                  <c:v>-2.2249760226078812</c:v>
                </c:pt>
                <c:pt idx="1387">
                  <c:v>-2.2286555905426741</c:v>
                </c:pt>
                <c:pt idx="1388">
                  <c:v>-2.2261784601078176</c:v>
                </c:pt>
                <c:pt idx="1389">
                  <c:v>-2.2268946401077612</c:v>
                </c:pt>
                <c:pt idx="1390">
                  <c:v>-2.2264204001077843</c:v>
                </c:pt>
                <c:pt idx="1391">
                  <c:v>-2.2253805901079255</c:v>
                </c:pt>
                <c:pt idx="1392">
                  <c:v>-2.225748290107731</c:v>
                </c:pt>
                <c:pt idx="1393">
                  <c:v>-2.2247727653708602</c:v>
                </c:pt>
                <c:pt idx="1394">
                  <c:v>-2.2269168401078949</c:v>
                </c:pt>
                <c:pt idx="1395">
                  <c:v>-2.2252614864236597</c:v>
                </c:pt>
                <c:pt idx="1396">
                  <c:v>-2.2252634601078678</c:v>
                </c:pt>
                <c:pt idx="1397">
                  <c:v>-2.2263240001078146</c:v>
                </c:pt>
                <c:pt idx="1398">
                  <c:v>-2.2272915226078926</c:v>
                </c:pt>
                <c:pt idx="1399">
                  <c:v>-2.2261807701079261</c:v>
                </c:pt>
                <c:pt idx="1400">
                  <c:v>-2.2256499201078537</c:v>
                </c:pt>
                <c:pt idx="1401">
                  <c:v>-2.2265448801078662</c:v>
                </c:pt>
                <c:pt idx="1402">
                  <c:v>-2.2245710201078222</c:v>
                </c:pt>
                <c:pt idx="1403">
                  <c:v>-2.2224901653710418</c:v>
                </c:pt>
                <c:pt idx="1404">
                  <c:v>-2.220832745822185</c:v>
                </c:pt>
                <c:pt idx="1405">
                  <c:v>-2.2202194601078418</c:v>
                </c:pt>
                <c:pt idx="1406">
                  <c:v>-2.2200901801078032</c:v>
                </c:pt>
                <c:pt idx="1407">
                  <c:v>-2.2200045101078181</c:v>
                </c:pt>
                <c:pt idx="1408">
                  <c:v>-2.2212865901077952</c:v>
                </c:pt>
                <c:pt idx="1409">
                  <c:v>-2.220515670107801</c:v>
                </c:pt>
                <c:pt idx="1410">
                  <c:v>-2.221343165371124</c:v>
                </c:pt>
                <c:pt idx="1411">
                  <c:v>-2.2194434801080183</c:v>
                </c:pt>
                <c:pt idx="1412">
                  <c:v>-2.2169894601078397</c:v>
                </c:pt>
                <c:pt idx="1413">
                  <c:v>-2.2193608472046411</c:v>
                </c:pt>
                <c:pt idx="1414">
                  <c:v>-2.218666640107898</c:v>
                </c:pt>
                <c:pt idx="1415">
                  <c:v>-2.2198027201079071</c:v>
                </c:pt>
                <c:pt idx="1416">
                  <c:v>-2.2198123643631447</c:v>
                </c:pt>
                <c:pt idx="1417">
                  <c:v>-2.2188039201079448</c:v>
                </c:pt>
                <c:pt idx="1418">
                  <c:v>-2.2196992701077392</c:v>
                </c:pt>
                <c:pt idx="1419">
                  <c:v>-2.2176577901079551</c:v>
                </c:pt>
                <c:pt idx="1420">
                  <c:v>-2.2155822701078449</c:v>
                </c:pt>
                <c:pt idx="1421">
                  <c:v>-2.2184984230708342</c:v>
                </c:pt>
                <c:pt idx="1422">
                  <c:v>-2.2180110390552397</c:v>
                </c:pt>
                <c:pt idx="1423">
                  <c:v>-2.2171541122817482</c:v>
                </c:pt>
                <c:pt idx="1424">
                  <c:v>-2.2168680201078175</c:v>
                </c:pt>
                <c:pt idx="1425">
                  <c:v>-2.2176569301079638</c:v>
                </c:pt>
                <c:pt idx="1426">
                  <c:v>-2.2178849201078208</c:v>
                </c:pt>
                <c:pt idx="1427">
                  <c:v>-2.2187457701078159</c:v>
                </c:pt>
                <c:pt idx="1428">
                  <c:v>-2.2201644180026605</c:v>
                </c:pt>
                <c:pt idx="1429">
                  <c:v>-2.2186898001078958</c:v>
                </c:pt>
                <c:pt idx="1430">
                  <c:v>-2.2194264479127099</c:v>
                </c:pt>
                <c:pt idx="1431">
                  <c:v>-2.2193561892744467</c:v>
                </c:pt>
                <c:pt idx="1432">
                  <c:v>-2.2180041701078466</c:v>
                </c:pt>
                <c:pt idx="1433">
                  <c:v>-2.2194988701077847</c:v>
                </c:pt>
                <c:pt idx="1434">
                  <c:v>-2.2183422601079075</c:v>
                </c:pt>
                <c:pt idx="1435">
                  <c:v>-2.2179707101078812</c:v>
                </c:pt>
                <c:pt idx="1436">
                  <c:v>-2.2171408601079095</c:v>
                </c:pt>
                <c:pt idx="1437">
                  <c:v>-2.2172600401078357</c:v>
                </c:pt>
                <c:pt idx="1438">
                  <c:v>-2.2220294601078336</c:v>
                </c:pt>
                <c:pt idx="1439">
                  <c:v>-2.2169564601078227</c:v>
                </c:pt>
                <c:pt idx="1440">
                  <c:v>-2.217104040107722</c:v>
                </c:pt>
                <c:pt idx="1441">
                  <c:v>-2.2161671232657989</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-2.2150190401079088</c:v>
                </c:pt>
                <c:pt idx="1460">
                  <c:v>-2.2146400916868427</c:v>
                </c:pt>
                <c:pt idx="1461">
                  <c:v>-2.2163767701078152</c:v>
                </c:pt>
                <c:pt idx="1462">
                  <c:v>-2.2152978801078405</c:v>
                </c:pt>
                <c:pt idx="1463">
                  <c:v>-2.2157838801079111</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-2.2144617421591066</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-2.2559195401079615</c:v>
                </c:pt>
                <c:pt idx="4">
                  <c:v>-2.2557755279044613</c:v>
                </c:pt>
                <c:pt idx="5">
                  <c:v>-2.254385460107855</c:v>
                </c:pt>
                <c:pt idx="6">
                  <c:v>-2.2529285501078249</c:v>
                </c:pt>
                <c:pt idx="7">
                  <c:v>-2.2540873792998326</c:v>
                </c:pt>
                <c:pt idx="8">
                  <c:v>-2.2495275121913001</c:v>
                </c:pt>
                <c:pt idx="9">
                  <c:v>-2.2469478101079292</c:v>
                </c:pt>
                <c:pt idx="10">
                  <c:v>-2.2511287001079885</c:v>
                </c:pt>
                <c:pt idx="11">
                  <c:v>-2.2479445101078332</c:v>
                </c:pt>
                <c:pt idx="12">
                  <c:v>-2.2483050964715012</c:v>
                </c:pt>
                <c:pt idx="13">
                  <c:v>-0.99599196010790059</c:v>
                </c:pt>
                <c:pt idx="14">
                  <c:v>-0.78391896010772544</c:v>
                </c:pt>
                <c:pt idx="15">
                  <c:v>-1.7313829201078481</c:v>
                </c:pt>
                <c:pt idx="16">
                  <c:v>-2.1030265001080295</c:v>
                </c:pt>
                <c:pt idx="17">
                  <c:v>-1.809580880107859</c:v>
                </c:pt>
                <c:pt idx="18">
                  <c:v>-1.9287230927609458</c:v>
                </c:pt>
                <c:pt idx="19">
                  <c:v>-2.3031580358654371</c:v>
                </c:pt>
                <c:pt idx="20">
                  <c:v>-2.9456824344668537</c:v>
                </c:pt>
                <c:pt idx="21">
                  <c:v>-4.5766656601078308</c:v>
                </c:pt>
                <c:pt idx="22">
                  <c:v>-4.6545979301078297</c:v>
                </c:pt>
                <c:pt idx="23">
                  <c:v>-5.1308201501078505</c:v>
                </c:pt>
                <c:pt idx="24">
                  <c:v>-5.2136506801077074</c:v>
                </c:pt>
                <c:pt idx="25">
                  <c:v>-4.6569085201078098</c:v>
                </c:pt>
                <c:pt idx="26">
                  <c:v>-3.8886155510168687</c:v>
                </c:pt>
                <c:pt idx="27">
                  <c:v>-4.1034039501078885</c:v>
                </c:pt>
                <c:pt idx="28">
                  <c:v>-4.1826746743935495</c:v>
                </c:pt>
                <c:pt idx="29">
                  <c:v>-2.1149211601078552</c:v>
                </c:pt>
                <c:pt idx="30">
                  <c:v>-2.6879422075825712</c:v>
                </c:pt>
                <c:pt idx="31">
                  <c:v>-2.8539487401078674</c:v>
                </c:pt>
                <c:pt idx="32">
                  <c:v>-2.6689572001077311</c:v>
                </c:pt>
                <c:pt idx="33">
                  <c:v>-2.3793308001077946</c:v>
                </c:pt>
                <c:pt idx="34">
                  <c:v>-2.0390261901079185</c:v>
                </c:pt>
                <c:pt idx="35">
                  <c:v>-1.6722097771810525</c:v>
                </c:pt>
                <c:pt idx="36">
                  <c:v>-0.22994446010784542</c:v>
                </c:pt>
                <c:pt idx="37">
                  <c:v>-0.23233861010781709</c:v>
                </c:pt>
                <c:pt idx="38">
                  <c:v>0.60116617989222931</c:v>
                </c:pt>
                <c:pt idx="39">
                  <c:v>1.7286324990758004</c:v>
                </c:pt>
                <c:pt idx="40">
                  <c:v>2.6192386598921473</c:v>
                </c:pt>
                <c:pt idx="41">
                  <c:v>2.7123745104803882</c:v>
                </c:pt>
                <c:pt idx="42">
                  <c:v>5.5572878340097462</c:v>
                </c:pt>
                <c:pt idx="43">
                  <c:v>6.2773606898921006</c:v>
                </c:pt>
                <c:pt idx="44">
                  <c:v>7.1917295798923391</c:v>
                </c:pt>
                <c:pt idx="45">
                  <c:v>7.4054848398920434</c:v>
                </c:pt>
                <c:pt idx="46">
                  <c:v>7.4933010798921424</c:v>
                </c:pt>
                <c:pt idx="47">
                  <c:v>7.3289144298921407</c:v>
                </c:pt>
                <c:pt idx="48">
                  <c:v>7.6253187898920629</c:v>
                </c:pt>
                <c:pt idx="49">
                  <c:v>8.1038494998919646</c:v>
                </c:pt>
                <c:pt idx="50">
                  <c:v>8.0474065925237248</c:v>
                </c:pt>
                <c:pt idx="51">
                  <c:v>6.4818346648920908</c:v>
                </c:pt>
                <c:pt idx="52">
                  <c:v>6.5229915798920777</c:v>
                </c:pt>
                <c:pt idx="53">
                  <c:v>6.6153964148921824</c:v>
                </c:pt>
                <c:pt idx="54">
                  <c:v>6.6279792098920653</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6.821000195630031</c:v>
                </c:pt>
                <c:pt idx="65">
                  <c:v>8.098672206558831</c:v>
                </c:pt>
                <c:pt idx="66">
                  <c:v>8.5950128498922478</c:v>
                </c:pt>
                <c:pt idx="67">
                  <c:v>9.3476527398920997</c:v>
                </c:pt>
                <c:pt idx="68">
                  <c:v>10.203733729892193</c:v>
                </c:pt>
                <c:pt idx="69">
                  <c:v>11.414096019892146</c:v>
                </c:pt>
                <c:pt idx="70">
                  <c:v>12.851502879892079</c:v>
                </c:pt>
                <c:pt idx="71">
                  <c:v>14.494817829892142</c:v>
                </c:pt>
                <c:pt idx="72">
                  <c:v>16.374299309892251</c:v>
                </c:pt>
                <c:pt idx="73">
                  <c:v>18.105188381997326</c:v>
                </c:pt>
                <c:pt idx="74">
                  <c:v>24.949186414892154</c:v>
                </c:pt>
                <c:pt idx="75">
                  <c:v>26.227818619892105</c:v>
                </c:pt>
                <c:pt idx="76">
                  <c:v>27.481897999892041</c:v>
                </c:pt>
                <c:pt idx="77">
                  <c:v>28.126192609892101</c:v>
                </c:pt>
                <c:pt idx="78">
                  <c:v>27.891144539892085</c:v>
                </c:pt>
                <c:pt idx="79">
                  <c:v>26.856077569892271</c:v>
                </c:pt>
                <c:pt idx="80">
                  <c:v>25.511063169892097</c:v>
                </c:pt>
                <c:pt idx="81">
                  <c:v>24.268553679891934</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6.2030236398921179</c:v>
                </c:pt>
                <c:pt idx="90">
                  <c:v>4.5873979798920317</c:v>
                </c:pt>
                <c:pt idx="91">
                  <c:v>3.2609056631799271</c:v>
                </c:pt>
                <c:pt idx="92">
                  <c:v>-0.37579726402937297</c:v>
                </c:pt>
                <c:pt idx="93">
                  <c:v>0.26908090989204075</c:v>
                </c:pt>
                <c:pt idx="94">
                  <c:v>1.3882706636035238</c:v>
                </c:pt>
                <c:pt idx="95">
                  <c:v>2.676507729892208</c:v>
                </c:pt>
                <c:pt idx="96">
                  <c:v>3.9404543498920219</c:v>
                </c:pt>
                <c:pt idx="97">
                  <c:v>5.946749109892175</c:v>
                </c:pt>
                <c:pt idx="98">
                  <c:v>8.4119005098921491</c:v>
                </c:pt>
                <c:pt idx="99">
                  <c:v>10.558854062969164</c:v>
                </c:pt>
                <c:pt idx="100">
                  <c:v>20.653755973854512</c:v>
                </c:pt>
                <c:pt idx="101">
                  <c:v>22.415528589892126</c:v>
                </c:pt>
                <c:pt idx="102">
                  <c:v>24.846336829892081</c:v>
                </c:pt>
                <c:pt idx="103">
                  <c:v>27.770804789892232</c:v>
                </c:pt>
                <c:pt idx="104">
                  <c:v>30.688266749892133</c:v>
                </c:pt>
                <c:pt idx="105">
                  <c:v>32.913036570504325</c:v>
                </c:pt>
                <c:pt idx="106">
                  <c:v>33.525608996413993</c:v>
                </c:pt>
                <c:pt idx="107">
                  <c:v>36.621820539892042</c:v>
                </c:pt>
                <c:pt idx="108">
                  <c:v>36.896076639892229</c:v>
                </c:pt>
                <c:pt idx="109">
                  <c:v>36.689618139892204</c:v>
                </c:pt>
                <c:pt idx="110">
                  <c:v>36.337706839892022</c:v>
                </c:pt>
                <c:pt idx="111">
                  <c:v>34.120629449891993</c:v>
                </c:pt>
                <c:pt idx="112">
                  <c:v>31.598141489892001</c:v>
                </c:pt>
                <c:pt idx="113">
                  <c:v>29.953543439892172</c:v>
                </c:pt>
                <c:pt idx="114">
                  <c:v>28.360936789892136</c:v>
                </c:pt>
                <c:pt idx="115">
                  <c:v>20.39373041489209</c:v>
                </c:pt>
                <c:pt idx="116">
                  <c:v>19.245226257063816</c:v>
                </c:pt>
                <c:pt idx="117">
                  <c:v>17.830376839892093</c:v>
                </c:pt>
                <c:pt idx="118">
                  <c:v>16.087350299892151</c:v>
                </c:pt>
                <c:pt idx="119">
                  <c:v>14.365121619892257</c:v>
                </c:pt>
                <c:pt idx="120">
                  <c:v>13.042808929892217</c:v>
                </c:pt>
                <c:pt idx="121">
                  <c:v>11.622628759892008</c:v>
                </c:pt>
                <c:pt idx="122">
                  <c:v>10.590681215567999</c:v>
                </c:pt>
                <c:pt idx="123">
                  <c:v>4.8722580954476902</c:v>
                </c:pt>
                <c:pt idx="124">
                  <c:v>3.8731930098919092</c:v>
                </c:pt>
                <c:pt idx="125">
                  <c:v>2.7736438798920915</c:v>
                </c:pt>
                <c:pt idx="126">
                  <c:v>2.0428040198920447</c:v>
                </c:pt>
                <c:pt idx="127">
                  <c:v>1.90375641989202</c:v>
                </c:pt>
                <c:pt idx="128">
                  <c:v>1.8283389598922235</c:v>
                </c:pt>
                <c:pt idx="129">
                  <c:v>2.5713927101050444</c:v>
                </c:pt>
                <c:pt idx="130">
                  <c:v>8.304270539892169</c:v>
                </c:pt>
                <c:pt idx="131">
                  <c:v>9.5542892498922676</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17.119452119892145</c:v>
                </c:pt>
                <c:pt idx="141">
                  <c:v>14.593206939892246</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-1.7906435040638962</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12.752134379892173</c:v>
                </c:pt>
                <c:pt idx="162">
                  <c:v>15.668947629892031</c:v>
                </c:pt>
                <c:pt idx="163">
                  <c:v>18.130276859892234</c:v>
                </c:pt>
                <c:pt idx="164">
                  <c:v>20.261436349892122</c:v>
                </c:pt>
                <c:pt idx="165">
                  <c:v>21.243263499892191</c:v>
                </c:pt>
                <c:pt idx="166">
                  <c:v>22.131753873225477</c:v>
                </c:pt>
                <c:pt idx="167">
                  <c:v>21.328599514250989</c:v>
                </c:pt>
                <c:pt idx="168">
                  <c:v>20.12708957019527</c:v>
                </c:pt>
                <c:pt idx="169">
                  <c:v>18.973351129892094</c:v>
                </c:pt>
                <c:pt idx="170">
                  <c:v>18.317315589892228</c:v>
                </c:pt>
                <c:pt idx="171">
                  <c:v>17.548019749892163</c:v>
                </c:pt>
                <c:pt idx="172">
                  <c:v>16.857083059891895</c:v>
                </c:pt>
                <c:pt idx="173">
                  <c:v>16.223923206558666</c:v>
                </c:pt>
                <c:pt idx="174">
                  <c:v>15.351817739892169</c:v>
                </c:pt>
                <c:pt idx="175">
                  <c:v>11.755638977392369</c:v>
                </c:pt>
                <c:pt idx="176">
                  <c:v>10.803139589892186</c:v>
                </c:pt>
                <c:pt idx="177">
                  <c:v>10.076364929892023</c:v>
                </c:pt>
                <c:pt idx="178">
                  <c:v>9.4145808198921728</c:v>
                </c:pt>
                <c:pt idx="179">
                  <c:v>8.4921126898921209</c:v>
                </c:pt>
                <c:pt idx="180">
                  <c:v>7.383655969892132</c:v>
                </c:pt>
                <c:pt idx="181">
                  <c:v>6.4914717898921355</c:v>
                </c:pt>
                <c:pt idx="182">
                  <c:v>5.620174629444354</c:v>
                </c:pt>
                <c:pt idx="183">
                  <c:v>2.3012999684635798</c:v>
                </c:pt>
                <c:pt idx="184">
                  <c:v>1.8858102998923272</c:v>
                </c:pt>
                <c:pt idx="185">
                  <c:v>1.2417040998920728</c:v>
                </c:pt>
                <c:pt idx="186">
                  <c:v>0.96028321989213339</c:v>
                </c:pt>
                <c:pt idx="187">
                  <c:v>0.56765983989207458</c:v>
                </c:pt>
                <c:pt idx="188">
                  <c:v>0.46739756989207237</c:v>
                </c:pt>
                <c:pt idx="189">
                  <c:v>0.91886673989212275</c:v>
                </c:pt>
                <c:pt idx="190">
                  <c:v>1.1711735198920941</c:v>
                </c:pt>
                <c:pt idx="191">
                  <c:v>1.087611206558833</c:v>
                </c:pt>
                <c:pt idx="192">
                  <c:v>3.7705752065588598</c:v>
                </c:pt>
                <c:pt idx="193">
                  <c:v>4.9333727398921221</c:v>
                </c:pt>
                <c:pt idx="194">
                  <c:v>7.2698211498921346</c:v>
                </c:pt>
                <c:pt idx="195">
                  <c:v>8.8661358598922053</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7.8915201827493293</c:v>
                </c:pt>
                <c:pt idx="208">
                  <c:v>6.1846865398922297</c:v>
                </c:pt>
                <c:pt idx="209">
                  <c:v>6.1171907698920798</c:v>
                </c:pt>
                <c:pt idx="210">
                  <c:v>5.9235348898920455</c:v>
                </c:pt>
                <c:pt idx="211">
                  <c:v>6.0270670651447773</c:v>
                </c:pt>
                <c:pt idx="212">
                  <c:v>5.8304663940587824</c:v>
                </c:pt>
                <c:pt idx="213">
                  <c:v>5.330362029892143</c:v>
                </c:pt>
                <c:pt idx="214">
                  <c:v>4.3704250398921403</c:v>
                </c:pt>
                <c:pt idx="215">
                  <c:v>4.4905101498920601</c:v>
                </c:pt>
                <c:pt idx="216">
                  <c:v>4.8076532541778221</c:v>
                </c:pt>
                <c:pt idx="217">
                  <c:v>5.5705405398921073</c:v>
                </c:pt>
                <c:pt idx="218">
                  <c:v>5.5321549714710665</c:v>
                </c:pt>
                <c:pt idx="219">
                  <c:v>5.2104148998921715</c:v>
                </c:pt>
                <c:pt idx="220">
                  <c:v>5.3182577898920398</c:v>
                </c:pt>
                <c:pt idx="221">
                  <c:v>5.9559436598921138</c:v>
                </c:pt>
                <c:pt idx="222">
                  <c:v>6.4543384398920409</c:v>
                </c:pt>
                <c:pt idx="223">
                  <c:v>6.7882887526581834</c:v>
                </c:pt>
                <c:pt idx="224">
                  <c:v>6.8899596703269275</c:v>
                </c:pt>
                <c:pt idx="225">
                  <c:v>6.8254278377644537</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7.7817646998920376</c:v>
                </c:pt>
                <c:pt idx="234">
                  <c:v>8.1773104298922981</c:v>
                </c:pt>
                <c:pt idx="235">
                  <c:v>8.4413812767342478</c:v>
                </c:pt>
                <c:pt idx="236">
                  <c:v>8.5179668598921694</c:v>
                </c:pt>
                <c:pt idx="237">
                  <c:v>8.3435261998920254</c:v>
                </c:pt>
                <c:pt idx="238">
                  <c:v>7.82815993989216</c:v>
                </c:pt>
                <c:pt idx="239">
                  <c:v>7.435598057749246</c:v>
                </c:pt>
                <c:pt idx="240">
                  <c:v>5.5644613732254733</c:v>
                </c:pt>
                <c:pt idx="241">
                  <c:v>5.3677591260991306</c:v>
                </c:pt>
                <c:pt idx="242">
                  <c:v>4.6897658388612768</c:v>
                </c:pt>
                <c:pt idx="243">
                  <c:v>3.7596180098920229</c:v>
                </c:pt>
                <c:pt idx="244">
                  <c:v>3.1204242598921095</c:v>
                </c:pt>
                <c:pt idx="245">
                  <c:v>2.9296745498921597</c:v>
                </c:pt>
                <c:pt idx="246">
                  <c:v>3.0057140752457912</c:v>
                </c:pt>
                <c:pt idx="247">
                  <c:v>3.3513905398921509</c:v>
                </c:pt>
                <c:pt idx="248">
                  <c:v>3.8522479116870394</c:v>
                </c:pt>
                <c:pt idx="249">
                  <c:v>4.2320014898921841</c:v>
                </c:pt>
                <c:pt idx="250">
                  <c:v>4.9889332498920851</c:v>
                </c:pt>
                <c:pt idx="251">
                  <c:v>5.4949787298921304</c:v>
                </c:pt>
                <c:pt idx="252">
                  <c:v>5.5303622469629801</c:v>
                </c:pt>
                <c:pt idx="253">
                  <c:v>5.7312166198921792</c:v>
                </c:pt>
                <c:pt idx="254">
                  <c:v>6.1194709198921373</c:v>
                </c:pt>
                <c:pt idx="255">
                  <c:v>6.5565650775264848</c:v>
                </c:pt>
                <c:pt idx="256">
                  <c:v>7.9773880886726403</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19.024051639892072</c:v>
                </c:pt>
                <c:pt idx="267">
                  <c:v>18.177535295211371</c:v>
                </c:pt>
                <c:pt idx="268">
                  <c:v>17.742997459892251</c:v>
                </c:pt>
                <c:pt idx="269">
                  <c:v>17.394952209892175</c:v>
                </c:pt>
                <c:pt idx="270">
                  <c:v>16.797461039892291</c:v>
                </c:pt>
                <c:pt idx="271">
                  <c:v>16.261470749891942</c:v>
                </c:pt>
                <c:pt idx="272">
                  <c:v>15.643445095447722</c:v>
                </c:pt>
                <c:pt idx="273">
                  <c:v>12.177050539892107</c:v>
                </c:pt>
                <c:pt idx="274">
                  <c:v>11.456601949892189</c:v>
                </c:pt>
                <c:pt idx="275">
                  <c:v>10.418930819892154</c:v>
                </c:pt>
                <c:pt idx="276">
                  <c:v>9.5393212698921435</c:v>
                </c:pt>
                <c:pt idx="277">
                  <c:v>8.4240502498922325</c:v>
                </c:pt>
                <c:pt idx="278">
                  <c:v>7.4492656409023832</c:v>
                </c:pt>
                <c:pt idx="279">
                  <c:v>6.5261657398920674</c:v>
                </c:pt>
                <c:pt idx="280">
                  <c:v>5.8268518698922396</c:v>
                </c:pt>
                <c:pt idx="281">
                  <c:v>5.4802335398921631</c:v>
                </c:pt>
                <c:pt idx="282">
                  <c:v>3.8247866336423186</c:v>
                </c:pt>
                <c:pt idx="283">
                  <c:v>3.3402616498921702</c:v>
                </c:pt>
                <c:pt idx="284">
                  <c:v>2.9568002065589067</c:v>
                </c:pt>
                <c:pt idx="285">
                  <c:v>2.6177701198921426</c:v>
                </c:pt>
                <c:pt idx="286">
                  <c:v>2.063104769892258</c:v>
                </c:pt>
                <c:pt idx="287">
                  <c:v>1.9908863398922023</c:v>
                </c:pt>
                <c:pt idx="288">
                  <c:v>2.2732426004981456</c:v>
                </c:pt>
                <c:pt idx="289">
                  <c:v>3.8661785739830767</c:v>
                </c:pt>
                <c:pt idx="290">
                  <c:v>11.427755834763934</c:v>
                </c:pt>
                <c:pt idx="291">
                  <c:v>14.628942439892068</c:v>
                </c:pt>
                <c:pt idx="292">
                  <c:v>17.661987689892143</c:v>
                </c:pt>
                <c:pt idx="293">
                  <c:v>20.976245007283467</c:v>
                </c:pt>
                <c:pt idx="294">
                  <c:v>24.350193639892293</c:v>
                </c:pt>
                <c:pt idx="295">
                  <c:v>27.009668329892289</c:v>
                </c:pt>
                <c:pt idx="296">
                  <c:v>28.127576699891975</c:v>
                </c:pt>
                <c:pt idx="297">
                  <c:v>28.317281181997458</c:v>
                </c:pt>
                <c:pt idx="298">
                  <c:v>24.511588326558897</c:v>
                </c:pt>
                <c:pt idx="299">
                  <c:v>23.10353375989223</c:v>
                </c:pt>
                <c:pt idx="300">
                  <c:v>21.03874296989207</c:v>
                </c:pt>
                <c:pt idx="301">
                  <c:v>18.580557009892193</c:v>
                </c:pt>
                <c:pt idx="302">
                  <c:v>15.436019549892066</c:v>
                </c:pt>
                <c:pt idx="303">
                  <c:v>11.962511519690064</c:v>
                </c:pt>
                <c:pt idx="304">
                  <c:v>9.9950908007617727</c:v>
                </c:pt>
                <c:pt idx="305">
                  <c:v>8.6805990598920104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c:v>
                </c:pt>
                <c:pt idx="314">
                  <c:v>3.4846844536851336</c:v>
                </c:pt>
                <c:pt idx="315">
                  <c:v>4.7103939881680814</c:v>
                </c:pt>
                <c:pt idx="316">
                  <c:v>6.1778901863567475</c:v>
                </c:pt>
                <c:pt idx="317">
                  <c:v>8.0120314498921914</c:v>
                </c:pt>
                <c:pt idx="318">
                  <c:v>9.8293766798923006</c:v>
                </c:pt>
                <c:pt idx="319">
                  <c:v>11.402060549892303</c:v>
                </c:pt>
                <c:pt idx="320">
                  <c:v>12.007191855681597</c:v>
                </c:pt>
                <c:pt idx="321">
                  <c:v>16.486444162533651</c:v>
                </c:pt>
                <c:pt idx="322">
                  <c:v>16.743668919892105</c:v>
                </c:pt>
                <c:pt idx="323">
                  <c:v>16.666349186356729</c:v>
                </c:pt>
                <c:pt idx="324">
                  <c:v>16.449921829892205</c:v>
                </c:pt>
                <c:pt idx="325">
                  <c:v>16.185496619891889</c:v>
                </c:pt>
                <c:pt idx="326">
                  <c:v>16.005267739892091</c:v>
                </c:pt>
                <c:pt idx="327">
                  <c:v>15.992643659892318</c:v>
                </c:pt>
                <c:pt idx="328">
                  <c:v>15.947939704727389</c:v>
                </c:pt>
                <c:pt idx="329">
                  <c:v>15.806146903528576</c:v>
                </c:pt>
                <c:pt idx="330">
                  <c:v>14.579541873225473</c:v>
                </c:pt>
                <c:pt idx="331">
                  <c:v>13.971785169892216</c:v>
                </c:pt>
                <c:pt idx="332">
                  <c:v>12.987678409892283</c:v>
                </c:pt>
                <c:pt idx="333">
                  <c:v>11.974739279892171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2.4662509148921239</c:v>
                </c:pt>
                <c:pt idx="349">
                  <c:v>2.3488177998921458</c:v>
                </c:pt>
                <c:pt idx="350">
                  <c:v>1.607123739892117</c:v>
                </c:pt>
                <c:pt idx="351">
                  <c:v>-1.1967875701077206</c:v>
                </c:pt>
                <c:pt idx="352">
                  <c:v>-4.3210059701080255</c:v>
                </c:pt>
                <c:pt idx="353">
                  <c:v>-5.1048735901079878</c:v>
                </c:pt>
                <c:pt idx="354">
                  <c:v>-8.933717924754319</c:v>
                </c:pt>
                <c:pt idx="355">
                  <c:v>-12.681329490107851</c:v>
                </c:pt>
                <c:pt idx="356">
                  <c:v>-14.182246888679298</c:v>
                </c:pt>
                <c:pt idx="357">
                  <c:v>-15.975590460107854</c:v>
                </c:pt>
                <c:pt idx="358">
                  <c:v>-15.272037840108021</c:v>
                </c:pt>
                <c:pt idx="359">
                  <c:v>-14.469385190107857</c:v>
                </c:pt>
                <c:pt idx="360">
                  <c:v>-12.96137233244837</c:v>
                </c:pt>
                <c:pt idx="361">
                  <c:v>-11.972356010107868</c:v>
                </c:pt>
                <c:pt idx="362">
                  <c:v>-10.948111910107841</c:v>
                </c:pt>
                <c:pt idx="363">
                  <c:v>-9.9626361601080244</c:v>
                </c:pt>
                <c:pt idx="364">
                  <c:v>-9.2504295510169694</c:v>
                </c:pt>
                <c:pt idx="365">
                  <c:v>-7.2773998160400453</c:v>
                </c:pt>
                <c:pt idx="366">
                  <c:v>-7.1700767181722815</c:v>
                </c:pt>
                <c:pt idx="367">
                  <c:v>-7.1302441301077408</c:v>
                </c:pt>
                <c:pt idx="368">
                  <c:v>-7.1133898201078685</c:v>
                </c:pt>
                <c:pt idx="369">
                  <c:v>-7.0350447501077715</c:v>
                </c:pt>
                <c:pt idx="370">
                  <c:v>-6.9714564601078397</c:v>
                </c:pt>
                <c:pt idx="371">
                  <c:v>-6.9803186429036392</c:v>
                </c:pt>
                <c:pt idx="372">
                  <c:v>-6.8659926908770075</c:v>
                </c:pt>
                <c:pt idx="373">
                  <c:v>-5.1920496726077845</c:v>
                </c:pt>
                <c:pt idx="374">
                  <c:v>-4.5426655501079685</c:v>
                </c:pt>
                <c:pt idx="375">
                  <c:v>-3.7028434801077261</c:v>
                </c:pt>
                <c:pt idx="376">
                  <c:v>-3.4922008944512113</c:v>
                </c:pt>
                <c:pt idx="377">
                  <c:v>-3.4825307101078566</c:v>
                </c:pt>
                <c:pt idx="378">
                  <c:v>-3.4722032001078977</c:v>
                </c:pt>
                <c:pt idx="379">
                  <c:v>-3.4582212601078912</c:v>
                </c:pt>
                <c:pt idx="380">
                  <c:v>-3.4425307601078199</c:v>
                </c:pt>
                <c:pt idx="381">
                  <c:v>-3.4310062601078477</c:v>
                </c:pt>
                <c:pt idx="382">
                  <c:v>-3.1918587387963142</c:v>
                </c:pt>
                <c:pt idx="383">
                  <c:v>-3.1837697201079118</c:v>
                </c:pt>
                <c:pt idx="384">
                  <c:v>-3.1803823901077806</c:v>
                </c:pt>
                <c:pt idx="385">
                  <c:v>-3.1766111501080001</c:v>
                </c:pt>
                <c:pt idx="386">
                  <c:v>-3.1710460401080667</c:v>
                </c:pt>
                <c:pt idx="387">
                  <c:v>-3.1691341469766829</c:v>
                </c:pt>
                <c:pt idx="388">
                  <c:v>-3.0849769001078613</c:v>
                </c:pt>
                <c:pt idx="389">
                  <c:v>-3.0696799001077864</c:v>
                </c:pt>
                <c:pt idx="390">
                  <c:v>-3.0111897242588643</c:v>
                </c:pt>
                <c:pt idx="391">
                  <c:v>-2.9756825470643382</c:v>
                </c:pt>
                <c:pt idx="392">
                  <c:v>-2.9755374401078152</c:v>
                </c:pt>
                <c:pt idx="393">
                  <c:v>-2.974278670634229</c:v>
                </c:pt>
                <c:pt idx="394">
                  <c:v>-2.9578387301079232</c:v>
                </c:pt>
                <c:pt idx="395">
                  <c:v>-2.9408043301079516</c:v>
                </c:pt>
                <c:pt idx="396">
                  <c:v>-2.9361262901077372</c:v>
                </c:pt>
                <c:pt idx="397">
                  <c:v>-2.9285255611178655</c:v>
                </c:pt>
                <c:pt idx="398">
                  <c:v>-2.9308338201079072</c:v>
                </c:pt>
                <c:pt idx="399">
                  <c:v>-2.9297861267745304</c:v>
                </c:pt>
                <c:pt idx="400">
                  <c:v>-2.9242975777549329</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-2.9212166191987672</c:v>
                </c:pt>
                <c:pt idx="409">
                  <c:v>-2.9259576601078265</c:v>
                </c:pt>
                <c:pt idx="410">
                  <c:v>-2.9237911001079553</c:v>
                </c:pt>
                <c:pt idx="411">
                  <c:v>-2.9198457101079778</c:v>
                </c:pt>
                <c:pt idx="412">
                  <c:v>-2.9094467701078908</c:v>
                </c:pt>
                <c:pt idx="413">
                  <c:v>-2.9058458201077944</c:v>
                </c:pt>
                <c:pt idx="414">
                  <c:v>-2.9037742970643929</c:v>
                </c:pt>
                <c:pt idx="415">
                  <c:v>-2.9024104501078938</c:v>
                </c:pt>
                <c:pt idx="416">
                  <c:v>-2.9028189146534005</c:v>
                </c:pt>
                <c:pt idx="417">
                  <c:v>-2.9004818718724916</c:v>
                </c:pt>
                <c:pt idx="418">
                  <c:v>-2.8987720101080421</c:v>
                </c:pt>
                <c:pt idx="419">
                  <c:v>-2.8980319813844631</c:v>
                </c:pt>
                <c:pt idx="420">
                  <c:v>-2.8976519401079388</c:v>
                </c:pt>
                <c:pt idx="421">
                  <c:v>-2.8977210101079636</c:v>
                </c:pt>
                <c:pt idx="422">
                  <c:v>-2.8960288401078427</c:v>
                </c:pt>
                <c:pt idx="423">
                  <c:v>-2.8966346233730542</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c:v>
                </c:pt>
                <c:pt idx="432">
                  <c:v>-2.8916236101078137</c:v>
                </c:pt>
                <c:pt idx="433">
                  <c:v>-2.8916038901079997</c:v>
                </c:pt>
                <c:pt idx="434">
                  <c:v>-2.8911362644557244</c:v>
                </c:pt>
                <c:pt idx="435">
                  <c:v>-2.890399460107858</c:v>
                </c:pt>
                <c:pt idx="436">
                  <c:v>-2.8920582801077819</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-2.8892614816132829</c:v>
                </c:pt>
                <c:pt idx="446">
                  <c:v>-2.8890358401077951</c:v>
                </c:pt>
                <c:pt idx="447">
                  <c:v>-2.8887663801078958</c:v>
                </c:pt>
                <c:pt idx="448">
                  <c:v>-2.8871516201076872</c:v>
                </c:pt>
                <c:pt idx="449">
                  <c:v>-2.8873944701079566</c:v>
                </c:pt>
                <c:pt idx="450">
                  <c:v>-2.8864745510169882</c:v>
                </c:pt>
                <c:pt idx="451">
                  <c:v>-2.8856466090438775</c:v>
                </c:pt>
                <c:pt idx="452">
                  <c:v>-2.8842825295523382</c:v>
                </c:pt>
                <c:pt idx="453">
                  <c:v>-2.8837846701078198</c:v>
                </c:pt>
                <c:pt idx="454">
                  <c:v>-2.8838869801078317</c:v>
                </c:pt>
                <c:pt idx="455">
                  <c:v>-2.8823682898950547</c:v>
                </c:pt>
                <c:pt idx="456">
                  <c:v>-2.8818376201078308</c:v>
                </c:pt>
                <c:pt idx="457">
                  <c:v>-2.8811077401078991</c:v>
                </c:pt>
                <c:pt idx="458">
                  <c:v>-2.8805233001078818</c:v>
                </c:pt>
                <c:pt idx="459">
                  <c:v>-2.8789105568820808</c:v>
                </c:pt>
                <c:pt idx="460">
                  <c:v>-2.8807979045523284</c:v>
                </c:pt>
                <c:pt idx="461">
                  <c:v>-2.8792394601078213</c:v>
                </c:pt>
                <c:pt idx="462">
                  <c:v>-2.8782821501078599</c:v>
                </c:pt>
                <c:pt idx="463">
                  <c:v>-2.877218710107897</c:v>
                </c:pt>
                <c:pt idx="464">
                  <c:v>-2.8773221001079041</c:v>
                </c:pt>
                <c:pt idx="465">
                  <c:v>-2.875491823744023</c:v>
                </c:pt>
                <c:pt idx="466">
                  <c:v>-2.8752274101078377</c:v>
                </c:pt>
                <c:pt idx="467">
                  <c:v>-2.8742424301079499</c:v>
                </c:pt>
                <c:pt idx="468">
                  <c:v>-2.8734446101078062</c:v>
                </c:pt>
                <c:pt idx="469">
                  <c:v>-2.8741076131691727</c:v>
                </c:pt>
                <c:pt idx="470">
                  <c:v>-2.8737375370309395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-2.8673210331414558</c:v>
                </c:pt>
                <c:pt idx="479">
                  <c:v>-2.8666102001078997</c:v>
                </c:pt>
                <c:pt idx="480">
                  <c:v>-2.8661166101078663</c:v>
                </c:pt>
                <c:pt idx="481">
                  <c:v>-2.8659379601078432</c:v>
                </c:pt>
                <c:pt idx="482">
                  <c:v>-2.8654180661683877</c:v>
                </c:pt>
                <c:pt idx="483">
                  <c:v>-2.8640830301077926</c:v>
                </c:pt>
                <c:pt idx="484">
                  <c:v>-2.8635178901078198</c:v>
                </c:pt>
                <c:pt idx="485">
                  <c:v>-2.8630104701078531</c:v>
                </c:pt>
                <c:pt idx="486">
                  <c:v>-2.8626875302832611</c:v>
                </c:pt>
                <c:pt idx="487">
                  <c:v>-2.8615534132328069</c:v>
                </c:pt>
                <c:pt idx="488">
                  <c:v>-2.8606210905425984</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-2.8534698901078404</c:v>
                </c:pt>
                <c:pt idx="500">
                  <c:v>-2.852917427849869</c:v>
                </c:pt>
                <c:pt idx="501">
                  <c:v>-2.8526219901077923</c:v>
                </c:pt>
                <c:pt idx="502">
                  <c:v>-2.852250937380596</c:v>
                </c:pt>
                <c:pt idx="503">
                  <c:v>-2.850155253211355</c:v>
                </c:pt>
                <c:pt idx="504">
                  <c:v>-2.8496312101078312</c:v>
                </c:pt>
                <c:pt idx="505">
                  <c:v>-2.8492851201077767</c:v>
                </c:pt>
                <c:pt idx="506">
                  <c:v>-2.8493833201077772</c:v>
                </c:pt>
                <c:pt idx="507">
                  <c:v>-2.8477731524155416</c:v>
                </c:pt>
                <c:pt idx="508">
                  <c:v>-2.8468169301078299</c:v>
                </c:pt>
                <c:pt idx="509">
                  <c:v>-2.8463288801079045</c:v>
                </c:pt>
                <c:pt idx="510">
                  <c:v>-2.8459196015219845</c:v>
                </c:pt>
                <c:pt idx="511">
                  <c:v>-2.8445187343014453</c:v>
                </c:pt>
                <c:pt idx="512">
                  <c:v>-2.8434940111282714</c:v>
                </c:pt>
                <c:pt idx="513">
                  <c:v>-2.843427490107918</c:v>
                </c:pt>
                <c:pt idx="514">
                  <c:v>-2.8429344701079202</c:v>
                </c:pt>
                <c:pt idx="515">
                  <c:v>-2.8420933201077627</c:v>
                </c:pt>
                <c:pt idx="516">
                  <c:v>-2.8413510101078572</c:v>
                </c:pt>
                <c:pt idx="517">
                  <c:v>-2.8413564096027626</c:v>
                </c:pt>
                <c:pt idx="518">
                  <c:v>-2.8414612823301155</c:v>
                </c:pt>
                <c:pt idx="519">
                  <c:v>-2.8397509129380807</c:v>
                </c:pt>
                <c:pt idx="520">
                  <c:v>-2.8390492517745107</c:v>
                </c:pt>
                <c:pt idx="521">
                  <c:v>-2.8385731201078057</c:v>
                </c:pt>
                <c:pt idx="522">
                  <c:v>-2.8373602001077813</c:v>
                </c:pt>
                <c:pt idx="523">
                  <c:v>-2.8366123701078649</c:v>
                </c:pt>
                <c:pt idx="524">
                  <c:v>-2.8364504818469047</c:v>
                </c:pt>
                <c:pt idx="525">
                  <c:v>-2.8358028501078629</c:v>
                </c:pt>
                <c:pt idx="526">
                  <c:v>-2.8349735401078249</c:v>
                </c:pt>
                <c:pt idx="527">
                  <c:v>-2.8360094601078378</c:v>
                </c:pt>
                <c:pt idx="528">
                  <c:v>-2.8317994601078427</c:v>
                </c:pt>
                <c:pt idx="529">
                  <c:v>-2.8324112501077248</c:v>
                </c:pt>
                <c:pt idx="530">
                  <c:v>-2.8326982701078629</c:v>
                </c:pt>
                <c:pt idx="531">
                  <c:v>-2.8318503246912519</c:v>
                </c:pt>
                <c:pt idx="532">
                  <c:v>-2.8311770226077755</c:v>
                </c:pt>
                <c:pt idx="533">
                  <c:v>-2.8306961401079342</c:v>
                </c:pt>
                <c:pt idx="534">
                  <c:v>-2.8315316801079291</c:v>
                </c:pt>
                <c:pt idx="535">
                  <c:v>-2.8295719762368208</c:v>
                </c:pt>
                <c:pt idx="536">
                  <c:v>-2.8289123657681747</c:v>
                </c:pt>
                <c:pt idx="537">
                  <c:v>-2.8273184805160132</c:v>
                </c:pt>
                <c:pt idx="538">
                  <c:v>-2.8263072001079097</c:v>
                </c:pt>
                <c:pt idx="539">
                  <c:v>-2.8255201401077992</c:v>
                </c:pt>
                <c:pt idx="540">
                  <c:v>-2.8245318601079759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-2.8192230001078782</c:v>
                </c:pt>
                <c:pt idx="551">
                  <c:v>-2.818679094516412</c:v>
                </c:pt>
                <c:pt idx="552">
                  <c:v>-2.8174017704526912</c:v>
                </c:pt>
                <c:pt idx="553">
                  <c:v>-2.8173264396997215</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-2.8129795901078389</c:v>
                </c:pt>
                <c:pt idx="562">
                  <c:v>-2.8122008601078363</c:v>
                </c:pt>
                <c:pt idx="563">
                  <c:v>-2.8124781029650538</c:v>
                </c:pt>
                <c:pt idx="564">
                  <c:v>-2.8112072001077437</c:v>
                </c:pt>
                <c:pt idx="565">
                  <c:v>-2.8111133001077775</c:v>
                </c:pt>
                <c:pt idx="566">
                  <c:v>-2.8107836231512469</c:v>
                </c:pt>
                <c:pt idx="567">
                  <c:v>-2.8086965149024392</c:v>
                </c:pt>
                <c:pt idx="568">
                  <c:v>-2.8087261539854751</c:v>
                </c:pt>
                <c:pt idx="569">
                  <c:v>-2.8082473201078777</c:v>
                </c:pt>
                <c:pt idx="570">
                  <c:v>-2.8073366401078963</c:v>
                </c:pt>
                <c:pt idx="571">
                  <c:v>-2.8064228501078627</c:v>
                </c:pt>
                <c:pt idx="572">
                  <c:v>-2.8067468801079514</c:v>
                </c:pt>
                <c:pt idx="573">
                  <c:v>-2.8055591267744786</c:v>
                </c:pt>
                <c:pt idx="574">
                  <c:v>-2.8036694601078547</c:v>
                </c:pt>
                <c:pt idx="575">
                  <c:v>-2.8039679519111202</c:v>
                </c:pt>
                <c:pt idx="576">
                  <c:v>-2.8039434901079545</c:v>
                </c:pt>
                <c:pt idx="577">
                  <c:v>-2.8036485501080035</c:v>
                </c:pt>
                <c:pt idx="578">
                  <c:v>-2.8029179701078988</c:v>
                </c:pt>
                <c:pt idx="579">
                  <c:v>-2.8027542441987077</c:v>
                </c:pt>
                <c:pt idx="580">
                  <c:v>-2.8025322101078407</c:v>
                </c:pt>
                <c:pt idx="581">
                  <c:v>-2.8016557101078368</c:v>
                </c:pt>
                <c:pt idx="582">
                  <c:v>-2.8022523201078333</c:v>
                </c:pt>
                <c:pt idx="583">
                  <c:v>-2.7997549601079088</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-2.7953460396532339</c:v>
                </c:pt>
                <c:pt idx="592">
                  <c:v>-2.7934799963396677</c:v>
                </c:pt>
                <c:pt idx="593">
                  <c:v>-2.7929599201077862</c:v>
                </c:pt>
                <c:pt idx="594">
                  <c:v>-2.7917255301078541</c:v>
                </c:pt>
                <c:pt idx="595">
                  <c:v>-2.7917997764344387</c:v>
                </c:pt>
                <c:pt idx="596">
                  <c:v>-2.7919111101079612</c:v>
                </c:pt>
                <c:pt idx="597">
                  <c:v>-2.7907204401078802</c:v>
                </c:pt>
                <c:pt idx="598">
                  <c:v>-2.7897036201078151</c:v>
                </c:pt>
                <c:pt idx="599">
                  <c:v>-2.7896082621912401</c:v>
                </c:pt>
                <c:pt idx="600">
                  <c:v>-2.7881964729284103</c:v>
                </c:pt>
                <c:pt idx="601">
                  <c:v>-2.7885159901077552</c:v>
                </c:pt>
                <c:pt idx="602">
                  <c:v>-2.7874888201077681</c:v>
                </c:pt>
                <c:pt idx="603">
                  <c:v>-2.787315280107896</c:v>
                </c:pt>
                <c:pt idx="604">
                  <c:v>-2.7864880417404598</c:v>
                </c:pt>
                <c:pt idx="605">
                  <c:v>-2.7862776201078958</c:v>
                </c:pt>
                <c:pt idx="606">
                  <c:v>-2.7864372001079349</c:v>
                </c:pt>
                <c:pt idx="607">
                  <c:v>-2.7848530101077245</c:v>
                </c:pt>
                <c:pt idx="608">
                  <c:v>-2.7861857165181476</c:v>
                </c:pt>
                <c:pt idx="609">
                  <c:v>-2.782248710107794</c:v>
                </c:pt>
                <c:pt idx="610">
                  <c:v>-2.7838555501078202</c:v>
                </c:pt>
                <c:pt idx="611">
                  <c:v>-2.7827067201079179</c:v>
                </c:pt>
                <c:pt idx="612">
                  <c:v>-2.782572900107823</c:v>
                </c:pt>
                <c:pt idx="613">
                  <c:v>-2.7823284001078719</c:v>
                </c:pt>
                <c:pt idx="614">
                  <c:v>-2.7812955723527386</c:v>
                </c:pt>
                <c:pt idx="615">
                  <c:v>-2.781562100107891</c:v>
                </c:pt>
                <c:pt idx="616">
                  <c:v>-2.781183090107779</c:v>
                </c:pt>
                <c:pt idx="617">
                  <c:v>-2.7804835538578212</c:v>
                </c:pt>
                <c:pt idx="618">
                  <c:v>-2.7797705156633015</c:v>
                </c:pt>
                <c:pt idx="619">
                  <c:v>-2.7784848901078476</c:v>
                </c:pt>
                <c:pt idx="620">
                  <c:v>-2.7775047001077895</c:v>
                </c:pt>
                <c:pt idx="621">
                  <c:v>-2.7771587401078417</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-2.7721825701079057</c:v>
                </c:pt>
                <c:pt idx="631">
                  <c:v>-2.7717719001078511</c:v>
                </c:pt>
                <c:pt idx="632">
                  <c:v>-2.7707631301076958</c:v>
                </c:pt>
                <c:pt idx="633">
                  <c:v>-2.7701769601077482</c:v>
                </c:pt>
                <c:pt idx="634">
                  <c:v>-2.7689716760169416</c:v>
                </c:pt>
                <c:pt idx="635">
                  <c:v>-2.7675746626394702</c:v>
                </c:pt>
                <c:pt idx="636">
                  <c:v>-2.7673796001078061</c:v>
                </c:pt>
                <c:pt idx="637">
                  <c:v>-2.7677618301079243</c:v>
                </c:pt>
                <c:pt idx="638">
                  <c:v>-2.7677296801078963</c:v>
                </c:pt>
                <c:pt idx="639">
                  <c:v>-2.7671825901078417</c:v>
                </c:pt>
                <c:pt idx="640">
                  <c:v>-2.7664231641895469</c:v>
                </c:pt>
                <c:pt idx="641">
                  <c:v>-2.7661154601079412</c:v>
                </c:pt>
                <c:pt idx="642">
                  <c:v>-2.7657085801079448</c:v>
                </c:pt>
                <c:pt idx="643">
                  <c:v>-2.7646998601078252</c:v>
                </c:pt>
                <c:pt idx="644">
                  <c:v>-2.7624194601078074</c:v>
                </c:pt>
                <c:pt idx="645">
                  <c:v>-2.7635961501077935</c:v>
                </c:pt>
                <c:pt idx="646">
                  <c:v>-2.7633468301079116</c:v>
                </c:pt>
                <c:pt idx="647">
                  <c:v>-2.7617447696314832</c:v>
                </c:pt>
                <c:pt idx="648">
                  <c:v>-2.7619586101078539</c:v>
                </c:pt>
                <c:pt idx="649">
                  <c:v>-2.7609954001078449</c:v>
                </c:pt>
                <c:pt idx="650">
                  <c:v>-2.7605063201077655</c:v>
                </c:pt>
                <c:pt idx="651">
                  <c:v>-2.7601974288578282</c:v>
                </c:pt>
                <c:pt idx="652">
                  <c:v>-2.7598382347556765</c:v>
                </c:pt>
                <c:pt idx="653">
                  <c:v>-2.7591223467058232</c:v>
                </c:pt>
                <c:pt idx="654">
                  <c:v>-2.7587396101078552</c:v>
                </c:pt>
                <c:pt idx="655">
                  <c:v>-2.7578417501078611</c:v>
                </c:pt>
                <c:pt idx="656">
                  <c:v>-2.7580747201079894</c:v>
                </c:pt>
                <c:pt idx="657">
                  <c:v>-2.7581392101079798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-2.7503687220126998</c:v>
                </c:pt>
                <c:pt idx="671">
                  <c:v>-2.7489329801079601</c:v>
                </c:pt>
                <c:pt idx="672">
                  <c:v>-2.7488010901077899</c:v>
                </c:pt>
                <c:pt idx="673">
                  <c:v>-2.7478281901078105</c:v>
                </c:pt>
                <c:pt idx="674">
                  <c:v>-2.7470771201079396</c:v>
                </c:pt>
                <c:pt idx="675">
                  <c:v>-2.7470165101079349</c:v>
                </c:pt>
                <c:pt idx="676">
                  <c:v>-2.7478573172506957</c:v>
                </c:pt>
                <c:pt idx="677">
                  <c:v>-2.7462501577823195</c:v>
                </c:pt>
                <c:pt idx="678">
                  <c:v>-2.7456027701078392</c:v>
                </c:pt>
                <c:pt idx="679">
                  <c:v>-2.7443180601079087</c:v>
                </c:pt>
                <c:pt idx="680">
                  <c:v>-2.7455209201079569</c:v>
                </c:pt>
                <c:pt idx="681">
                  <c:v>-2.7430743201078092</c:v>
                </c:pt>
                <c:pt idx="682">
                  <c:v>-2.7431988478630496</c:v>
                </c:pt>
                <c:pt idx="683">
                  <c:v>-2.7435959769618612</c:v>
                </c:pt>
                <c:pt idx="684">
                  <c:v>-2.7418718601079566</c:v>
                </c:pt>
                <c:pt idx="685">
                  <c:v>-2.7412907299490854</c:v>
                </c:pt>
                <c:pt idx="686">
                  <c:v>-2.7397828901078469</c:v>
                </c:pt>
                <c:pt idx="687">
                  <c:v>-2.7390691301078172</c:v>
                </c:pt>
                <c:pt idx="688">
                  <c:v>-2.7378686437812827</c:v>
                </c:pt>
                <c:pt idx="689">
                  <c:v>-2.7378134101077762</c:v>
                </c:pt>
                <c:pt idx="690">
                  <c:v>-2.7373613601077613</c:v>
                </c:pt>
                <c:pt idx="691">
                  <c:v>-2.7362524801079928</c:v>
                </c:pt>
                <c:pt idx="692">
                  <c:v>-2.7355041501077197</c:v>
                </c:pt>
                <c:pt idx="693">
                  <c:v>-2.7369939601078954</c:v>
                </c:pt>
                <c:pt idx="694">
                  <c:v>-2.7351516029650482</c:v>
                </c:pt>
                <c:pt idx="695">
                  <c:v>-2.7344100374274092</c:v>
                </c:pt>
                <c:pt idx="696">
                  <c:v>-2.7339292801078781</c:v>
                </c:pt>
                <c:pt idx="697">
                  <c:v>-2.7333719201077855</c:v>
                </c:pt>
                <c:pt idx="698">
                  <c:v>-2.7333738801077492</c:v>
                </c:pt>
                <c:pt idx="699">
                  <c:v>-2.7327530701078047</c:v>
                </c:pt>
                <c:pt idx="700">
                  <c:v>-2.7320794501078325</c:v>
                </c:pt>
                <c:pt idx="701">
                  <c:v>-2.7320096246648182</c:v>
                </c:pt>
                <c:pt idx="702">
                  <c:v>-2.7309417337919952</c:v>
                </c:pt>
                <c:pt idx="703">
                  <c:v>-2.7308877501080153</c:v>
                </c:pt>
                <c:pt idx="704">
                  <c:v>-2.7305041501078482</c:v>
                </c:pt>
                <c:pt idx="705">
                  <c:v>-2.7295601401078802</c:v>
                </c:pt>
                <c:pt idx="706">
                  <c:v>-2.7293128886792752</c:v>
                </c:pt>
                <c:pt idx="707">
                  <c:v>-2.7279770601077269</c:v>
                </c:pt>
                <c:pt idx="708">
                  <c:v>-2.7282851601079052</c:v>
                </c:pt>
                <c:pt idx="709">
                  <c:v>-2.7278267156634444</c:v>
                </c:pt>
                <c:pt idx="710">
                  <c:v>-2.7249121674249492</c:v>
                </c:pt>
                <c:pt idx="711">
                  <c:v>-2.7252337101076929</c:v>
                </c:pt>
                <c:pt idx="712">
                  <c:v>-2.7248445838190918</c:v>
                </c:pt>
                <c:pt idx="713">
                  <c:v>-2.7232346601079449</c:v>
                </c:pt>
                <c:pt idx="714">
                  <c:v>-2.7220135401078251</c:v>
                </c:pt>
                <c:pt idx="715">
                  <c:v>-2.7219608901077952</c:v>
                </c:pt>
                <c:pt idx="716">
                  <c:v>-2.7215086835121132</c:v>
                </c:pt>
                <c:pt idx="717">
                  <c:v>-2.7205631724365622</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-2.7114534371192685</c:v>
                </c:pt>
                <c:pt idx="731">
                  <c:v>-2.7112854301079778</c:v>
                </c:pt>
                <c:pt idx="732">
                  <c:v>-2.7113704301078769</c:v>
                </c:pt>
                <c:pt idx="733">
                  <c:v>-2.710702560107805</c:v>
                </c:pt>
                <c:pt idx="734">
                  <c:v>-2.7108027934412027</c:v>
                </c:pt>
                <c:pt idx="735">
                  <c:v>-2.7103827934412408</c:v>
                </c:pt>
                <c:pt idx="736">
                  <c:v>-2.7084600601078992</c:v>
                </c:pt>
                <c:pt idx="737">
                  <c:v>-2.7085607764343469</c:v>
                </c:pt>
                <c:pt idx="738">
                  <c:v>-2.7083410201078952</c:v>
                </c:pt>
                <c:pt idx="739">
                  <c:v>-2.7071328701077486</c:v>
                </c:pt>
                <c:pt idx="740">
                  <c:v>-2.7061963801078166</c:v>
                </c:pt>
                <c:pt idx="741">
                  <c:v>-2.7063847601078725</c:v>
                </c:pt>
                <c:pt idx="742">
                  <c:v>-2.7054984907201027</c:v>
                </c:pt>
                <c:pt idx="743">
                  <c:v>-2.7050597527908042</c:v>
                </c:pt>
                <c:pt idx="744">
                  <c:v>-2.7035749773491973</c:v>
                </c:pt>
                <c:pt idx="745">
                  <c:v>-2.7026021301080556</c:v>
                </c:pt>
                <c:pt idx="746">
                  <c:v>-2.7028764901078075</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-2.6940578701079172</c:v>
                </c:pt>
                <c:pt idx="765">
                  <c:v>-2.693713260107804</c:v>
                </c:pt>
                <c:pt idx="766">
                  <c:v>-2.6927461901079677</c:v>
                </c:pt>
                <c:pt idx="767">
                  <c:v>-2.6930123580670147</c:v>
                </c:pt>
                <c:pt idx="768">
                  <c:v>-2.692568348996744</c:v>
                </c:pt>
                <c:pt idx="769">
                  <c:v>-2.6914161585204552</c:v>
                </c:pt>
                <c:pt idx="770">
                  <c:v>-2.6918883101078235</c:v>
                </c:pt>
                <c:pt idx="771">
                  <c:v>-2.6911973801078242</c:v>
                </c:pt>
                <c:pt idx="772">
                  <c:v>-2.6900117601077587</c:v>
                </c:pt>
                <c:pt idx="773">
                  <c:v>-2.6897692745408381</c:v>
                </c:pt>
                <c:pt idx="774">
                  <c:v>-2.6897577901078384</c:v>
                </c:pt>
                <c:pt idx="775">
                  <c:v>-2.6890519201080139</c:v>
                </c:pt>
                <c:pt idx="776">
                  <c:v>-2.6882842601078414</c:v>
                </c:pt>
                <c:pt idx="777">
                  <c:v>-2.6861794601078515</c:v>
                </c:pt>
                <c:pt idx="778">
                  <c:v>-2.6866647501078242</c:v>
                </c:pt>
                <c:pt idx="779">
                  <c:v>-2.686224357015055</c:v>
                </c:pt>
                <c:pt idx="780">
                  <c:v>-2.6857604601079048</c:v>
                </c:pt>
                <c:pt idx="781">
                  <c:v>-2.6851554701079996</c:v>
                </c:pt>
                <c:pt idx="782">
                  <c:v>-2.6852102701078353</c:v>
                </c:pt>
                <c:pt idx="783">
                  <c:v>-2.6853717001079009</c:v>
                </c:pt>
                <c:pt idx="784">
                  <c:v>-2.6848010035861312</c:v>
                </c:pt>
                <c:pt idx="785">
                  <c:v>-2.6829493172507028</c:v>
                </c:pt>
                <c:pt idx="786">
                  <c:v>-2.6821809901078382</c:v>
                </c:pt>
                <c:pt idx="787">
                  <c:v>-2.6811731501078402</c:v>
                </c:pt>
                <c:pt idx="788">
                  <c:v>-2.6814115101079419</c:v>
                </c:pt>
                <c:pt idx="789">
                  <c:v>-2.6815042601078907</c:v>
                </c:pt>
                <c:pt idx="790">
                  <c:v>-2.6810464601077637</c:v>
                </c:pt>
                <c:pt idx="791">
                  <c:v>-2.6803895701079568</c:v>
                </c:pt>
                <c:pt idx="792">
                  <c:v>-2.6806089758973712</c:v>
                </c:pt>
                <c:pt idx="793">
                  <c:v>-2.6791526029649759</c:v>
                </c:pt>
                <c:pt idx="794">
                  <c:v>-2.6789684401079512</c:v>
                </c:pt>
                <c:pt idx="795">
                  <c:v>-2.6790162951594572</c:v>
                </c:pt>
                <c:pt idx="796">
                  <c:v>-2.6785908201079338</c:v>
                </c:pt>
                <c:pt idx="797">
                  <c:v>-2.677186210107839</c:v>
                </c:pt>
                <c:pt idx="798">
                  <c:v>-2.6769675201078087</c:v>
                </c:pt>
                <c:pt idx="799">
                  <c:v>-2.6772008501077993</c:v>
                </c:pt>
                <c:pt idx="800">
                  <c:v>-2.6780239294955797</c:v>
                </c:pt>
                <c:pt idx="801">
                  <c:v>-2.676408690877063</c:v>
                </c:pt>
                <c:pt idx="802">
                  <c:v>-2.6742981303206363</c:v>
                </c:pt>
                <c:pt idx="803">
                  <c:v>-2.673410160107764</c:v>
                </c:pt>
                <c:pt idx="804">
                  <c:v>-2.6740770001077294</c:v>
                </c:pt>
                <c:pt idx="805">
                  <c:v>-2.6733081901078748</c:v>
                </c:pt>
                <c:pt idx="806">
                  <c:v>-2.6724717281490626</c:v>
                </c:pt>
                <c:pt idx="807">
                  <c:v>-2.6726228930975107</c:v>
                </c:pt>
                <c:pt idx="808">
                  <c:v>-2.6711123085927584</c:v>
                </c:pt>
                <c:pt idx="809">
                  <c:v>-2.6716372101078036</c:v>
                </c:pt>
                <c:pt idx="810">
                  <c:v>-2.6710592301079288</c:v>
                </c:pt>
                <c:pt idx="811">
                  <c:v>-2.6704560580459002</c:v>
                </c:pt>
                <c:pt idx="812">
                  <c:v>-2.6702471401079482</c:v>
                </c:pt>
                <c:pt idx="813">
                  <c:v>-2.6693866901077712</c:v>
                </c:pt>
                <c:pt idx="814">
                  <c:v>-2.6692648901078115</c:v>
                </c:pt>
                <c:pt idx="815">
                  <c:v>-2.6685587662303822</c:v>
                </c:pt>
                <c:pt idx="816">
                  <c:v>-2.66724288677446</c:v>
                </c:pt>
                <c:pt idx="817">
                  <c:v>-2.6670670801079033</c:v>
                </c:pt>
                <c:pt idx="818">
                  <c:v>-2.6658784401078037</c:v>
                </c:pt>
                <c:pt idx="819">
                  <c:v>-2.6667716601079205</c:v>
                </c:pt>
                <c:pt idx="820">
                  <c:v>-2.6656204901078269</c:v>
                </c:pt>
                <c:pt idx="821">
                  <c:v>-2.6660194601078597</c:v>
                </c:pt>
                <c:pt idx="822">
                  <c:v>-2.6647247101078682</c:v>
                </c:pt>
                <c:pt idx="823">
                  <c:v>-2.6648036774992789</c:v>
                </c:pt>
                <c:pt idx="824">
                  <c:v>-2.6638692101077055</c:v>
                </c:pt>
                <c:pt idx="825">
                  <c:v>-2.6630111001080006</c:v>
                </c:pt>
                <c:pt idx="826">
                  <c:v>-2.6631673101078004</c:v>
                </c:pt>
                <c:pt idx="827">
                  <c:v>-2.6630245226078895</c:v>
                </c:pt>
                <c:pt idx="828">
                  <c:v>-2.6620910201078392</c:v>
                </c:pt>
                <c:pt idx="829">
                  <c:v>-2.6618327401078692</c:v>
                </c:pt>
                <c:pt idx="830">
                  <c:v>-2.6611097201079645</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-2.6543675701077571</c:v>
                </c:pt>
                <c:pt idx="846">
                  <c:v>-2.6540274601078835</c:v>
                </c:pt>
                <c:pt idx="847">
                  <c:v>-2.6533065735099655</c:v>
                </c:pt>
                <c:pt idx="848">
                  <c:v>-2.6542723201078777</c:v>
                </c:pt>
                <c:pt idx="849">
                  <c:v>-2.6544817631381372</c:v>
                </c:pt>
                <c:pt idx="850">
                  <c:v>-2.6519342601078559</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-2.6472920601078207</c:v>
                </c:pt>
                <c:pt idx="860">
                  <c:v>-2.647964502213048</c:v>
                </c:pt>
                <c:pt idx="861">
                  <c:v>-2.6481049801076892</c:v>
                </c:pt>
                <c:pt idx="862">
                  <c:v>-2.6480729701078758</c:v>
                </c:pt>
                <c:pt idx="863">
                  <c:v>-2.6471815901079174</c:v>
                </c:pt>
                <c:pt idx="864">
                  <c:v>-2.6471984901078258</c:v>
                </c:pt>
                <c:pt idx="865">
                  <c:v>-2.6479805203488382</c:v>
                </c:pt>
                <c:pt idx="866">
                  <c:v>-2.645705275897285</c:v>
                </c:pt>
                <c:pt idx="867">
                  <c:v>-2.6453140401079294</c:v>
                </c:pt>
                <c:pt idx="868">
                  <c:v>-2.6456481001079037</c:v>
                </c:pt>
                <c:pt idx="869">
                  <c:v>-2.6454339501077442</c:v>
                </c:pt>
                <c:pt idx="870">
                  <c:v>-2.6450545001077472</c:v>
                </c:pt>
                <c:pt idx="871">
                  <c:v>-2.6447897201078994</c:v>
                </c:pt>
                <c:pt idx="872">
                  <c:v>-2.6452961611386314</c:v>
                </c:pt>
                <c:pt idx="873">
                  <c:v>-2.6442357819470237</c:v>
                </c:pt>
                <c:pt idx="874">
                  <c:v>-2.6436112552886391</c:v>
                </c:pt>
                <c:pt idx="875">
                  <c:v>-2.6432380601077812</c:v>
                </c:pt>
                <c:pt idx="876">
                  <c:v>-2.642523640107961</c:v>
                </c:pt>
                <c:pt idx="877">
                  <c:v>-2.6418949755717311</c:v>
                </c:pt>
                <c:pt idx="878">
                  <c:v>-2.6424419401078731</c:v>
                </c:pt>
                <c:pt idx="879">
                  <c:v>-2.6413669801079052</c:v>
                </c:pt>
                <c:pt idx="880">
                  <c:v>-2.6415696801080628</c:v>
                </c:pt>
                <c:pt idx="881">
                  <c:v>-2.6413937401077527</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c:v>
                </c:pt>
                <c:pt idx="895">
                  <c:v>-2.6355165601080301</c:v>
                </c:pt>
                <c:pt idx="896">
                  <c:v>-2.6349131501078351</c:v>
                </c:pt>
                <c:pt idx="897">
                  <c:v>-2.6353620271181581</c:v>
                </c:pt>
                <c:pt idx="898">
                  <c:v>-2.6355471301078195</c:v>
                </c:pt>
                <c:pt idx="899">
                  <c:v>-2.6342898801077865</c:v>
                </c:pt>
                <c:pt idx="900">
                  <c:v>-2.6340273172507271</c:v>
                </c:pt>
                <c:pt idx="901">
                  <c:v>-2.6337474601078554</c:v>
                </c:pt>
                <c:pt idx="902">
                  <c:v>-2.6335360101077803</c:v>
                </c:pt>
                <c:pt idx="903">
                  <c:v>-2.633251970107807</c:v>
                </c:pt>
                <c:pt idx="904">
                  <c:v>-2.6323389961903407</c:v>
                </c:pt>
                <c:pt idx="905">
                  <c:v>-2.6317561301077981</c:v>
                </c:pt>
                <c:pt idx="906">
                  <c:v>-2.6317049901078775</c:v>
                </c:pt>
                <c:pt idx="907">
                  <c:v>-2.6311433401079412</c:v>
                </c:pt>
                <c:pt idx="908">
                  <c:v>-2.6310515315365572</c:v>
                </c:pt>
                <c:pt idx="909">
                  <c:v>-2.6301941926659187</c:v>
                </c:pt>
                <c:pt idx="910">
                  <c:v>-2.6298836501078582</c:v>
                </c:pt>
                <c:pt idx="911">
                  <c:v>-2.6290322101078942</c:v>
                </c:pt>
                <c:pt idx="912">
                  <c:v>-2.6286309501078384</c:v>
                </c:pt>
                <c:pt idx="913">
                  <c:v>-2.6284316101078575</c:v>
                </c:pt>
                <c:pt idx="914">
                  <c:v>-2.6280915301077812</c:v>
                </c:pt>
                <c:pt idx="915">
                  <c:v>-2.6278470477367</c:v>
                </c:pt>
                <c:pt idx="916">
                  <c:v>-2.6276927201077456</c:v>
                </c:pt>
                <c:pt idx="917">
                  <c:v>-2.627341622898518</c:v>
                </c:pt>
                <c:pt idx="918">
                  <c:v>-2.6275721934412104</c:v>
                </c:pt>
                <c:pt idx="919">
                  <c:v>-2.6262376401077612</c:v>
                </c:pt>
                <c:pt idx="920">
                  <c:v>-2.6262716201079432</c:v>
                </c:pt>
                <c:pt idx="921">
                  <c:v>-2.6256456801078603</c:v>
                </c:pt>
                <c:pt idx="922">
                  <c:v>-2.6259543879429197</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-2.6227025601079159</c:v>
                </c:pt>
                <c:pt idx="931">
                  <c:v>-2.6217425901078713</c:v>
                </c:pt>
                <c:pt idx="932">
                  <c:v>-2.6214357001076842</c:v>
                </c:pt>
                <c:pt idx="933">
                  <c:v>-2.6210969301078535</c:v>
                </c:pt>
                <c:pt idx="934">
                  <c:v>-2.6209676929844981</c:v>
                </c:pt>
                <c:pt idx="935">
                  <c:v>-2.620273720977385</c:v>
                </c:pt>
                <c:pt idx="936">
                  <c:v>-2.6195674601078447</c:v>
                </c:pt>
                <c:pt idx="937">
                  <c:v>-2.6197858501077462</c:v>
                </c:pt>
                <c:pt idx="938">
                  <c:v>-2.6188231801078103</c:v>
                </c:pt>
                <c:pt idx="939">
                  <c:v>-2.6194953801078467</c:v>
                </c:pt>
                <c:pt idx="940">
                  <c:v>-2.6190532101078361</c:v>
                </c:pt>
                <c:pt idx="941">
                  <c:v>-2.6181213157780006</c:v>
                </c:pt>
                <c:pt idx="942">
                  <c:v>-2.6178348001077776</c:v>
                </c:pt>
                <c:pt idx="943">
                  <c:v>-2.6173558237441998</c:v>
                </c:pt>
                <c:pt idx="944">
                  <c:v>-2.6164139977422423</c:v>
                </c:pt>
                <c:pt idx="945">
                  <c:v>-2.617957770107898</c:v>
                </c:pt>
                <c:pt idx="946">
                  <c:v>-2.6165715101078746</c:v>
                </c:pt>
                <c:pt idx="947">
                  <c:v>-2.6155943054685906</c:v>
                </c:pt>
                <c:pt idx="948">
                  <c:v>-2.6155564001077778</c:v>
                </c:pt>
                <c:pt idx="949">
                  <c:v>-2.6156612801077301</c:v>
                </c:pt>
                <c:pt idx="950">
                  <c:v>-2.6154606201078061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-2.6104624146532744</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c:v>
                </c:pt>
                <c:pt idx="970">
                  <c:v>-2.6079160992830879</c:v>
                </c:pt>
                <c:pt idx="971">
                  <c:v>-2.6077242401078249</c:v>
                </c:pt>
                <c:pt idx="972">
                  <c:v>-2.6076816301078196</c:v>
                </c:pt>
                <c:pt idx="973">
                  <c:v>-2.606955500107901</c:v>
                </c:pt>
                <c:pt idx="974">
                  <c:v>-2.6066192701079181</c:v>
                </c:pt>
                <c:pt idx="975">
                  <c:v>-2.6066278415509512</c:v>
                </c:pt>
                <c:pt idx="976">
                  <c:v>-2.607201003967452</c:v>
                </c:pt>
                <c:pt idx="977">
                  <c:v>-2.6052401267745324</c:v>
                </c:pt>
                <c:pt idx="978">
                  <c:v>-2.6052548401079401</c:v>
                </c:pt>
                <c:pt idx="979">
                  <c:v>-2.6046963701078454</c:v>
                </c:pt>
                <c:pt idx="980">
                  <c:v>-2.6051777201078798</c:v>
                </c:pt>
                <c:pt idx="981">
                  <c:v>-2.6042556401077519</c:v>
                </c:pt>
                <c:pt idx="982">
                  <c:v>-2.6042783054686387</c:v>
                </c:pt>
                <c:pt idx="983">
                  <c:v>-2.6043841901079579</c:v>
                </c:pt>
                <c:pt idx="984">
                  <c:v>-2.6047111823300986</c:v>
                </c:pt>
                <c:pt idx="985">
                  <c:v>-2.6037215653710124</c:v>
                </c:pt>
                <c:pt idx="986">
                  <c:v>-2.6032511001078689</c:v>
                </c:pt>
                <c:pt idx="987">
                  <c:v>-2.6023149501077589</c:v>
                </c:pt>
                <c:pt idx="988">
                  <c:v>-2.6022121101077573</c:v>
                </c:pt>
                <c:pt idx="989">
                  <c:v>-2.6012252539222942</c:v>
                </c:pt>
                <c:pt idx="990">
                  <c:v>-2.6017270401079133</c:v>
                </c:pt>
                <c:pt idx="991">
                  <c:v>-2.6014251501077865</c:v>
                </c:pt>
                <c:pt idx="992">
                  <c:v>-2.6006607351078515</c:v>
                </c:pt>
                <c:pt idx="993">
                  <c:v>-2.5999450156632875</c:v>
                </c:pt>
                <c:pt idx="994">
                  <c:v>-2.5996706501078393</c:v>
                </c:pt>
                <c:pt idx="995">
                  <c:v>-2.6000940297281403</c:v>
                </c:pt>
                <c:pt idx="996">
                  <c:v>-2.599286560107918</c:v>
                </c:pt>
                <c:pt idx="997">
                  <c:v>-2.5987644001079575</c:v>
                </c:pt>
                <c:pt idx="998">
                  <c:v>-2.5987382701080293</c:v>
                </c:pt>
                <c:pt idx="999">
                  <c:v>-2.5981917001076567</c:v>
                </c:pt>
                <c:pt idx="1000">
                  <c:v>-2.5986785743935403</c:v>
                </c:pt>
                <c:pt idx="1001">
                  <c:v>-2.5969402137310587</c:v>
                </c:pt>
                <c:pt idx="1002">
                  <c:v>-2.5971438501078694</c:v>
                </c:pt>
                <c:pt idx="1003">
                  <c:v>-2.5975350601079636</c:v>
                </c:pt>
                <c:pt idx="1004">
                  <c:v>-2.5965689501077938</c:v>
                </c:pt>
                <c:pt idx="1005">
                  <c:v>-2.5969711101079014</c:v>
                </c:pt>
                <c:pt idx="1006">
                  <c:v>-2.5961066701079289</c:v>
                </c:pt>
                <c:pt idx="1007">
                  <c:v>-2.5961350064995941</c:v>
                </c:pt>
                <c:pt idx="1008">
                  <c:v>-2.5960685820590843</c:v>
                </c:pt>
                <c:pt idx="1009">
                  <c:v>-2.5943835189313735</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-2.5920783901077384</c:v>
                </c:pt>
                <c:pt idx="1020">
                  <c:v>-2.5911259392745571</c:v>
                </c:pt>
                <c:pt idx="1021">
                  <c:v>-2.5910626401079782</c:v>
                </c:pt>
                <c:pt idx="1022">
                  <c:v>-2.5910847501077852</c:v>
                </c:pt>
                <c:pt idx="1023">
                  <c:v>-2.5900180401078932</c:v>
                </c:pt>
                <c:pt idx="1024">
                  <c:v>-2.5896502901078398</c:v>
                </c:pt>
                <c:pt idx="1025">
                  <c:v>-2.5894499065364585</c:v>
                </c:pt>
                <c:pt idx="1026">
                  <c:v>-2.5884732417170202</c:v>
                </c:pt>
                <c:pt idx="1027">
                  <c:v>-2.5884519501078813</c:v>
                </c:pt>
                <c:pt idx="1028">
                  <c:v>-2.5872191101079096</c:v>
                </c:pt>
                <c:pt idx="1029">
                  <c:v>-2.587471230107929</c:v>
                </c:pt>
                <c:pt idx="1030">
                  <c:v>-2.5872537301078893</c:v>
                </c:pt>
                <c:pt idx="1031">
                  <c:v>-2.5871350889738682</c:v>
                </c:pt>
                <c:pt idx="1032">
                  <c:v>-2.5873975777548903</c:v>
                </c:pt>
                <c:pt idx="1033">
                  <c:v>-2.5841544601078552</c:v>
                </c:pt>
                <c:pt idx="1034">
                  <c:v>-2.5849672801078052</c:v>
                </c:pt>
                <c:pt idx="1035">
                  <c:v>-2.5853118501077219</c:v>
                </c:pt>
                <c:pt idx="1036">
                  <c:v>-2.5853358801077952</c:v>
                </c:pt>
                <c:pt idx="1037">
                  <c:v>-2.5847496601077893</c:v>
                </c:pt>
                <c:pt idx="1038">
                  <c:v>-2.5835713663578233</c:v>
                </c:pt>
                <c:pt idx="1039">
                  <c:v>-2.5837718601078232</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-2.5805369601078976</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-2.5779169801079198</c:v>
                </c:pt>
                <c:pt idx="1059">
                  <c:v>-2.5780058301078221</c:v>
                </c:pt>
                <c:pt idx="1060">
                  <c:v>-2.5781784501079592</c:v>
                </c:pt>
                <c:pt idx="1061">
                  <c:v>-2.5782146401078592</c:v>
                </c:pt>
                <c:pt idx="1062">
                  <c:v>-2.577697919567318</c:v>
                </c:pt>
                <c:pt idx="1063">
                  <c:v>-2.5775011301077342</c:v>
                </c:pt>
                <c:pt idx="1064">
                  <c:v>-2.5763152501079252</c:v>
                </c:pt>
                <c:pt idx="1065">
                  <c:v>-2.5757700358654461</c:v>
                </c:pt>
                <c:pt idx="1066">
                  <c:v>-2.5753660315363782</c:v>
                </c:pt>
                <c:pt idx="1067">
                  <c:v>-2.5753960201077746</c:v>
                </c:pt>
                <c:pt idx="1068">
                  <c:v>-2.5755212101079143</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-2.5710997348331639</c:v>
                </c:pt>
                <c:pt idx="1082">
                  <c:v>-2.5704738922066932</c:v>
                </c:pt>
                <c:pt idx="1083">
                  <c:v>-2.5708026201078367</c:v>
                </c:pt>
                <c:pt idx="1084">
                  <c:v>-2.5703963601079258</c:v>
                </c:pt>
                <c:pt idx="1085">
                  <c:v>-2.5695136476079701</c:v>
                </c:pt>
                <c:pt idx="1086">
                  <c:v>-2.5690779901079592</c:v>
                </c:pt>
                <c:pt idx="1087">
                  <c:v>-2.5697632601077962</c:v>
                </c:pt>
                <c:pt idx="1088">
                  <c:v>-2.5689325401078706</c:v>
                </c:pt>
                <c:pt idx="1089">
                  <c:v>-2.5688403079339821</c:v>
                </c:pt>
                <c:pt idx="1090">
                  <c:v>-2.5687156059412075</c:v>
                </c:pt>
                <c:pt idx="1091">
                  <c:v>-2.5683594601078572</c:v>
                </c:pt>
                <c:pt idx="1092">
                  <c:v>-2.5677569701078942</c:v>
                </c:pt>
                <c:pt idx="1093">
                  <c:v>-2.5672261601077651</c:v>
                </c:pt>
                <c:pt idx="1094">
                  <c:v>-2.5668907701078751</c:v>
                </c:pt>
                <c:pt idx="1095">
                  <c:v>-2.5670307401077901</c:v>
                </c:pt>
                <c:pt idx="1096">
                  <c:v>-2.5670528381565845</c:v>
                </c:pt>
                <c:pt idx="1097">
                  <c:v>-2.5663830001079098</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-2.5634767401078795</c:v>
                </c:pt>
                <c:pt idx="1106">
                  <c:v>-2.5643198424608658</c:v>
                </c:pt>
                <c:pt idx="1107">
                  <c:v>-2.5632498430866235</c:v>
                </c:pt>
                <c:pt idx="1108">
                  <c:v>-2.5621762906164642</c:v>
                </c:pt>
                <c:pt idx="1109">
                  <c:v>-2.561537720107856</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-2.5605495001079159</c:v>
                </c:pt>
                <c:pt idx="1118">
                  <c:v>-2.5596516788578332</c:v>
                </c:pt>
                <c:pt idx="1119">
                  <c:v>-2.5588329601079209</c:v>
                </c:pt>
                <c:pt idx="1120">
                  <c:v>-2.5585753801078237</c:v>
                </c:pt>
                <c:pt idx="1121">
                  <c:v>-2.5590745401077872</c:v>
                </c:pt>
                <c:pt idx="1122">
                  <c:v>-2.5577501788579626</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-2.5503137901079831</c:v>
                </c:pt>
                <c:pt idx="1149">
                  <c:v>-2.5499372901078652</c:v>
                </c:pt>
                <c:pt idx="1150">
                  <c:v>-2.5493139601078392</c:v>
                </c:pt>
                <c:pt idx="1151">
                  <c:v>-2.5497834601078342</c:v>
                </c:pt>
                <c:pt idx="1152">
                  <c:v>-2.5499934197039087</c:v>
                </c:pt>
                <c:pt idx="1153">
                  <c:v>-2.5497710226078611</c:v>
                </c:pt>
                <c:pt idx="1154">
                  <c:v>-2.548747540107859</c:v>
                </c:pt>
                <c:pt idx="1155">
                  <c:v>-2.5483026901078318</c:v>
                </c:pt>
                <c:pt idx="1156">
                  <c:v>-2.5478495301078237</c:v>
                </c:pt>
                <c:pt idx="1157">
                  <c:v>-2.5478194201078566</c:v>
                </c:pt>
                <c:pt idx="1158">
                  <c:v>-2.5468210271180847</c:v>
                </c:pt>
                <c:pt idx="1159">
                  <c:v>-2.5479454601078544</c:v>
                </c:pt>
                <c:pt idx="1160">
                  <c:v>-2.5462829206342352</c:v>
                </c:pt>
                <c:pt idx="1161">
                  <c:v>-2.5460079801079312</c:v>
                </c:pt>
                <c:pt idx="1162">
                  <c:v>-2.5463113801079702</c:v>
                </c:pt>
                <c:pt idx="1163">
                  <c:v>-2.5460085301078785</c:v>
                </c:pt>
                <c:pt idx="1164">
                  <c:v>-2.5456387501077744</c:v>
                </c:pt>
                <c:pt idx="1165">
                  <c:v>-2.5459904288578485</c:v>
                </c:pt>
                <c:pt idx="1166">
                  <c:v>-2.5456777101078112</c:v>
                </c:pt>
                <c:pt idx="1167">
                  <c:v>-2.544669481613179</c:v>
                </c:pt>
                <c:pt idx="1168">
                  <c:v>-2.5440630315363819</c:v>
                </c:pt>
                <c:pt idx="1169">
                  <c:v>-2.5438324301077984</c:v>
                </c:pt>
                <c:pt idx="1170">
                  <c:v>-2.5434912801077223</c:v>
                </c:pt>
                <c:pt idx="1171">
                  <c:v>-2.5433679288578235</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-2.5407998801079197</c:v>
                </c:pt>
                <c:pt idx="1181">
                  <c:v>-2.5394874201080126</c:v>
                </c:pt>
                <c:pt idx="1182">
                  <c:v>-2.5405052001078592</c:v>
                </c:pt>
                <c:pt idx="1183">
                  <c:v>-2.5409805164459462</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-2.5375101401079201</c:v>
                </c:pt>
                <c:pt idx="1192">
                  <c:v>-2.538161797064324</c:v>
                </c:pt>
                <c:pt idx="1193">
                  <c:v>-2.5366682142061117</c:v>
                </c:pt>
                <c:pt idx="1194">
                  <c:v>-2.5367502601078513</c:v>
                </c:pt>
                <c:pt idx="1195">
                  <c:v>-2.5366200459663446</c:v>
                </c:pt>
                <c:pt idx="1196">
                  <c:v>-2.5366198871911627</c:v>
                </c:pt>
                <c:pt idx="1197">
                  <c:v>-2.5360310801078185</c:v>
                </c:pt>
                <c:pt idx="1198">
                  <c:v>-2.5360751601079548</c:v>
                </c:pt>
                <c:pt idx="1199">
                  <c:v>-2.5349076401077371</c:v>
                </c:pt>
                <c:pt idx="1200">
                  <c:v>-2.5343623601079388</c:v>
                </c:pt>
                <c:pt idx="1201">
                  <c:v>-2.534910275897365</c:v>
                </c:pt>
                <c:pt idx="1202">
                  <c:v>-2.5331751743935769</c:v>
                </c:pt>
                <c:pt idx="1203">
                  <c:v>-2.5338721201078966</c:v>
                </c:pt>
                <c:pt idx="1204">
                  <c:v>-2.5345106801078714</c:v>
                </c:pt>
                <c:pt idx="1205">
                  <c:v>-2.5346226501079632</c:v>
                </c:pt>
                <c:pt idx="1206">
                  <c:v>-2.5335151501079602</c:v>
                </c:pt>
                <c:pt idx="1207">
                  <c:v>-2.5329812001077991</c:v>
                </c:pt>
                <c:pt idx="1208">
                  <c:v>-2.5322236892745966</c:v>
                </c:pt>
                <c:pt idx="1209">
                  <c:v>-2.5323513302377023</c:v>
                </c:pt>
                <c:pt idx="1210">
                  <c:v>-2.5324356059411173</c:v>
                </c:pt>
                <c:pt idx="1211">
                  <c:v>-2.5323491101078663</c:v>
                </c:pt>
                <c:pt idx="1212">
                  <c:v>-2.5320220401078597</c:v>
                </c:pt>
                <c:pt idx="1213">
                  <c:v>-2.5316392001079482</c:v>
                </c:pt>
                <c:pt idx="1214">
                  <c:v>-2.5310896163579315</c:v>
                </c:pt>
                <c:pt idx="1215">
                  <c:v>-2.5311704901080057</c:v>
                </c:pt>
                <c:pt idx="1216">
                  <c:v>-2.5309320401077855</c:v>
                </c:pt>
                <c:pt idx="1217">
                  <c:v>-2.5307872201077002</c:v>
                </c:pt>
                <c:pt idx="1218">
                  <c:v>-2.52937734899671</c:v>
                </c:pt>
                <c:pt idx="1219">
                  <c:v>-2.5288866465485</c:v>
                </c:pt>
                <c:pt idx="1220">
                  <c:v>-2.528543460107727</c:v>
                </c:pt>
                <c:pt idx="1221">
                  <c:v>-2.5292380001078669</c:v>
                </c:pt>
                <c:pt idx="1222">
                  <c:v>-2.5289951501078889</c:v>
                </c:pt>
                <c:pt idx="1223">
                  <c:v>-2.5286265601079716</c:v>
                </c:pt>
                <c:pt idx="1224">
                  <c:v>-2.5287008601079406</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-2.5245747301078776</c:v>
                </c:pt>
                <c:pt idx="1238">
                  <c:v>-2.5247405851078213</c:v>
                </c:pt>
                <c:pt idx="1239">
                  <c:v>-2.5243751301078703</c:v>
                </c:pt>
                <c:pt idx="1240">
                  <c:v>-2.5246602501078854</c:v>
                </c:pt>
                <c:pt idx="1241">
                  <c:v>-2.5239163201079626</c:v>
                </c:pt>
                <c:pt idx="1242">
                  <c:v>-2.5236555001078926</c:v>
                </c:pt>
                <c:pt idx="1243">
                  <c:v>-2.5234683246911627</c:v>
                </c:pt>
                <c:pt idx="1244">
                  <c:v>-2.5220054601078581</c:v>
                </c:pt>
                <c:pt idx="1245">
                  <c:v>-2.5236928948904032</c:v>
                </c:pt>
                <c:pt idx="1246">
                  <c:v>-2.5223729101078027</c:v>
                </c:pt>
                <c:pt idx="1247">
                  <c:v>-2.5226764001077377</c:v>
                </c:pt>
                <c:pt idx="1248">
                  <c:v>-2.5219230301078848</c:v>
                </c:pt>
                <c:pt idx="1249">
                  <c:v>-2.5225464401077744</c:v>
                </c:pt>
                <c:pt idx="1250">
                  <c:v>-2.5238943925403623</c:v>
                </c:pt>
                <c:pt idx="1251">
                  <c:v>-2.5225725701077835</c:v>
                </c:pt>
                <c:pt idx="1252">
                  <c:v>-2.5208098801078047</c:v>
                </c:pt>
                <c:pt idx="1253">
                  <c:v>-2.5209937579801727</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-2.5172521001078629</c:v>
                </c:pt>
                <c:pt idx="1267">
                  <c:v>-2.5166189496912419</c:v>
                </c:pt>
                <c:pt idx="1268">
                  <c:v>-2.5168992401079042</c:v>
                </c:pt>
                <c:pt idx="1269">
                  <c:v>-2.5166194985693648</c:v>
                </c:pt>
                <c:pt idx="1270">
                  <c:v>-2.5166794601078464</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-2.5142664501078782</c:v>
                </c:pt>
                <c:pt idx="1281">
                  <c:v>-2.5136979601078622</c:v>
                </c:pt>
                <c:pt idx="1282">
                  <c:v>-2.5136129101077667</c:v>
                </c:pt>
                <c:pt idx="1283">
                  <c:v>-2.513467003586257</c:v>
                </c:pt>
                <c:pt idx="1284">
                  <c:v>-2.5132178601077602</c:v>
                </c:pt>
                <c:pt idx="1285">
                  <c:v>-2.5124590201078498</c:v>
                </c:pt>
                <c:pt idx="1286">
                  <c:v>-2.5124315801077159</c:v>
                </c:pt>
                <c:pt idx="1287">
                  <c:v>-2.5130811139539437</c:v>
                </c:pt>
                <c:pt idx="1288">
                  <c:v>-2.5118730837638519</c:v>
                </c:pt>
                <c:pt idx="1289">
                  <c:v>-2.5116014501078467</c:v>
                </c:pt>
                <c:pt idx="1290">
                  <c:v>-2.510990200107841</c:v>
                </c:pt>
                <c:pt idx="1291">
                  <c:v>-2.5114193301078784</c:v>
                </c:pt>
                <c:pt idx="1292">
                  <c:v>-2.5113574801080407</c:v>
                </c:pt>
                <c:pt idx="1293">
                  <c:v>-2.5104869301078567</c:v>
                </c:pt>
                <c:pt idx="1294">
                  <c:v>-2.5115791357833777</c:v>
                </c:pt>
                <c:pt idx="1295">
                  <c:v>-2.5116303094228267</c:v>
                </c:pt>
                <c:pt idx="1296">
                  <c:v>-2.5101685443183341</c:v>
                </c:pt>
                <c:pt idx="1297">
                  <c:v>-2.5091155501079263</c:v>
                </c:pt>
                <c:pt idx="1298">
                  <c:v>-2.5095091601078394</c:v>
                </c:pt>
                <c:pt idx="1299">
                  <c:v>-2.5095542301079572</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-2.5075880501079624</c:v>
                </c:pt>
                <c:pt idx="1308">
                  <c:v>-2.5072361201078621</c:v>
                </c:pt>
                <c:pt idx="1309">
                  <c:v>-2.5071738101079069</c:v>
                </c:pt>
                <c:pt idx="1310">
                  <c:v>-2.5073139501079229</c:v>
                </c:pt>
                <c:pt idx="1311">
                  <c:v>-2.5072039001078394</c:v>
                </c:pt>
                <c:pt idx="1312">
                  <c:v>-2.5063272823301093</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-2.5046972315364444</c:v>
                </c:pt>
                <c:pt idx="1321">
                  <c:v>-2.5044905201078222</c:v>
                </c:pt>
                <c:pt idx="1322">
                  <c:v>-2.5043163501079215</c:v>
                </c:pt>
                <c:pt idx="1323">
                  <c:v>-2.5045160401078892</c:v>
                </c:pt>
                <c:pt idx="1324">
                  <c:v>-2.504532930107743</c:v>
                </c:pt>
                <c:pt idx="1325">
                  <c:v>-2.5038438601078354</c:v>
                </c:pt>
                <c:pt idx="1326">
                  <c:v>-2.5042612901079959</c:v>
                </c:pt>
                <c:pt idx="1327">
                  <c:v>-2.5037390170698202</c:v>
                </c:pt>
                <c:pt idx="1328">
                  <c:v>-2.5033197391775754</c:v>
                </c:pt>
                <c:pt idx="1329">
                  <c:v>-2.5030510001078752</c:v>
                </c:pt>
                <c:pt idx="1330">
                  <c:v>-2.5031298601079426</c:v>
                </c:pt>
                <c:pt idx="1331">
                  <c:v>-2.5025647101077912</c:v>
                </c:pt>
                <c:pt idx="1332">
                  <c:v>-2.5024975501078375</c:v>
                </c:pt>
                <c:pt idx="1333">
                  <c:v>-2.5021633101078038</c:v>
                </c:pt>
                <c:pt idx="1334">
                  <c:v>-2.5019234401077601</c:v>
                </c:pt>
                <c:pt idx="1335">
                  <c:v>-2.502408370107839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-2.5007154601079593</c:v>
                </c:pt>
                <c:pt idx="1344">
                  <c:v>-2.4998210601078625</c:v>
                </c:pt>
                <c:pt idx="1345">
                  <c:v>-2.4999874074762687</c:v>
                </c:pt>
                <c:pt idx="1346">
                  <c:v>-2.4988774601078467</c:v>
                </c:pt>
                <c:pt idx="1347">
                  <c:v>-2.4993062701079412</c:v>
                </c:pt>
                <c:pt idx="1348">
                  <c:v>-2.4988173301077548</c:v>
                </c:pt>
                <c:pt idx="1349">
                  <c:v>-2.4977646201079766</c:v>
                </c:pt>
                <c:pt idx="1350">
                  <c:v>-2.4986554197037831</c:v>
                </c:pt>
                <c:pt idx="1351">
                  <c:v>-2.4977555941285012</c:v>
                </c:pt>
                <c:pt idx="1352">
                  <c:v>-2.4971332201077292</c:v>
                </c:pt>
                <c:pt idx="1353">
                  <c:v>-2.4974013119596488</c:v>
                </c:pt>
                <c:pt idx="1354">
                  <c:v>-2.4971916929846762</c:v>
                </c:pt>
                <c:pt idx="1355">
                  <c:v>-2.4967860501080423</c:v>
                </c:pt>
                <c:pt idx="1356">
                  <c:v>-2.4967059121625113</c:v>
                </c:pt>
                <c:pt idx="1357">
                  <c:v>-2.4964175301077907</c:v>
                </c:pt>
                <c:pt idx="1358">
                  <c:v>-2.4954435801078727</c:v>
                </c:pt>
                <c:pt idx="1359">
                  <c:v>-2.4950003501079152</c:v>
                </c:pt>
                <c:pt idx="1360">
                  <c:v>-2.4949918964714515</c:v>
                </c:pt>
                <c:pt idx="1361">
                  <c:v>-2.4929841267745161</c:v>
                </c:pt>
                <c:pt idx="1362">
                  <c:v>-2.4949807301078408</c:v>
                </c:pt>
                <c:pt idx="1363">
                  <c:v>-2.4942633653710544</c:v>
                </c:pt>
                <c:pt idx="1364">
                  <c:v>-2.4940695101078467</c:v>
                </c:pt>
                <c:pt idx="1365">
                  <c:v>-2.4942300601077818</c:v>
                </c:pt>
                <c:pt idx="1366">
                  <c:v>-2.4940995701078634</c:v>
                </c:pt>
                <c:pt idx="1367">
                  <c:v>-2.494177730107912</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c:v>
                </c:pt>
                <c:pt idx="1381">
                  <c:v>-2.4893918916867266</c:v>
                </c:pt>
                <c:pt idx="1382">
                  <c:v>-2.489854680107797</c:v>
                </c:pt>
                <c:pt idx="1383">
                  <c:v>-2.4897172401078587</c:v>
                </c:pt>
                <c:pt idx="1384">
                  <c:v>-2.4887255201079101</c:v>
                </c:pt>
                <c:pt idx="1385">
                  <c:v>-2.4884433401078354</c:v>
                </c:pt>
                <c:pt idx="1386">
                  <c:v>-2.4906253559412037</c:v>
                </c:pt>
                <c:pt idx="1387">
                  <c:v>-2.4884779818470832</c:v>
                </c:pt>
                <c:pt idx="1388">
                  <c:v>-2.4874965510169416</c:v>
                </c:pt>
                <c:pt idx="1389">
                  <c:v>-2.4880449701078504</c:v>
                </c:pt>
                <c:pt idx="1390">
                  <c:v>-2.4885943501077814</c:v>
                </c:pt>
                <c:pt idx="1391">
                  <c:v>-2.4879045401078006</c:v>
                </c:pt>
                <c:pt idx="1392">
                  <c:v>-2.4876903801079253</c:v>
                </c:pt>
                <c:pt idx="1393">
                  <c:v>-2.4877114916868095</c:v>
                </c:pt>
                <c:pt idx="1394">
                  <c:v>-2.4870365501078497</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-2.4831377743935459</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-2.4807285601079547</c:v>
                </c:pt>
                <c:pt idx="1416">
                  <c:v>-2.4805017154268842</c:v>
                </c:pt>
                <c:pt idx="1417">
                  <c:v>-2.4799388901078743</c:v>
                </c:pt>
                <c:pt idx="1418">
                  <c:v>-2.4799837801078155</c:v>
                </c:pt>
                <c:pt idx="1419">
                  <c:v>-2.4801169901080158</c:v>
                </c:pt>
                <c:pt idx="1420">
                  <c:v>-2.4807127601078967</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-2.4764389301079412</c:v>
                </c:pt>
                <c:pt idx="1434">
                  <c:v>-2.4760052495814904</c:v>
                </c:pt>
                <c:pt idx="1435">
                  <c:v>-2.4752792501078744</c:v>
                </c:pt>
                <c:pt idx="1436">
                  <c:v>-2.4753277801079654</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-2.4726864101078609</c:v>
                </c:pt>
                <c:pt idx="1451">
                  <c:v>-2.4731439401079363</c:v>
                </c:pt>
                <c:pt idx="1452">
                  <c:v>-2.472149200107836</c:v>
                </c:pt>
                <c:pt idx="1453">
                  <c:v>-2.4722780330245278</c:v>
                </c:pt>
                <c:pt idx="1454">
                  <c:v>-2.4723259701078177</c:v>
                </c:pt>
                <c:pt idx="1455">
                  <c:v>-2.4716044001078927</c:v>
                </c:pt>
                <c:pt idx="1456">
                  <c:v>-2.4718644601078523</c:v>
                </c:pt>
                <c:pt idx="1457">
                  <c:v>-2.4724290234880542</c:v>
                </c:pt>
                <c:pt idx="1458">
                  <c:v>-2.4705976001078511</c:v>
                </c:pt>
                <c:pt idx="1459">
                  <c:v>-2.4707638401077392</c:v>
                </c:pt>
                <c:pt idx="1460">
                  <c:v>-2.4711477232656307</c:v>
                </c:pt>
                <c:pt idx="1461">
                  <c:v>-2.4702362501078312</c:v>
                </c:pt>
                <c:pt idx="1462">
                  <c:v>-2.4696658001079186</c:v>
                </c:pt>
                <c:pt idx="1463">
                  <c:v>-2.4703034601078278</c:v>
                </c:pt>
                <c:pt idx="1464">
                  <c:v>-2.4698275501077989</c:v>
                </c:pt>
                <c:pt idx="1465">
                  <c:v>-2.4692191788578555</c:v>
                </c:pt>
                <c:pt idx="1466">
                  <c:v>-2.4697572542254753</c:v>
                </c:pt>
                <c:pt idx="1467">
                  <c:v>-2.4686925783874094</c:v>
                </c:pt>
                <c:pt idx="1468">
                  <c:v>-2.4686646301078525</c:v>
                </c:pt>
                <c:pt idx="1469">
                  <c:v>-2.4684455901077338</c:v>
                </c:pt>
                <c:pt idx="1470">
                  <c:v>-2.4682693201078627</c:v>
                </c:pt>
                <c:pt idx="1471">
                  <c:v>-2.4679304201077632</c:v>
                </c:pt>
                <c:pt idx="1472">
                  <c:v>-2.4683341401077352</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-2.2045717601079797</c:v>
                </c:pt>
                <c:pt idx="4">
                  <c:v>-2.2027614940061677</c:v>
                </c:pt>
                <c:pt idx="5">
                  <c:v>-2.1967194601077997</c:v>
                </c:pt>
                <c:pt idx="6">
                  <c:v>-2.1924152301078537</c:v>
                </c:pt>
                <c:pt idx="7">
                  <c:v>-2.1815924803097877</c:v>
                </c:pt>
                <c:pt idx="8">
                  <c:v>-2.1199178246911146</c:v>
                </c:pt>
                <c:pt idx="9">
                  <c:v>-2.0631174901079343</c:v>
                </c:pt>
                <c:pt idx="10">
                  <c:v>-2.1779601101078887</c:v>
                </c:pt>
                <c:pt idx="11">
                  <c:v>-2.0977134401078392</c:v>
                </c:pt>
                <c:pt idx="12">
                  <c:v>-2.0518858237442061</c:v>
                </c:pt>
                <c:pt idx="13">
                  <c:v>-0.80155049582202631</c:v>
                </c:pt>
                <c:pt idx="14">
                  <c:v>-0.54681308010796503</c:v>
                </c:pt>
                <c:pt idx="15">
                  <c:v>-1.4556012601078234</c:v>
                </c:pt>
                <c:pt idx="16">
                  <c:v>-1.7928200201077686</c:v>
                </c:pt>
                <c:pt idx="17">
                  <c:v>-1.455919540107883</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-2.2261172601078618</c:v>
                </c:pt>
                <c:pt idx="30">
                  <c:v>-2.7368989449563372</c:v>
                </c:pt>
                <c:pt idx="31">
                  <c:v>-3.2154104601078877</c:v>
                </c:pt>
                <c:pt idx="32">
                  <c:v>-3.2502701001079686</c:v>
                </c:pt>
                <c:pt idx="33">
                  <c:v>-3.3476670101079176</c:v>
                </c:pt>
                <c:pt idx="34">
                  <c:v>-3.1307732401079793</c:v>
                </c:pt>
                <c:pt idx="35">
                  <c:v>-2.7901211674249491</c:v>
                </c:pt>
                <c:pt idx="36">
                  <c:v>-1.0893294601078478</c:v>
                </c:pt>
                <c:pt idx="37">
                  <c:v>-1.0296189201079073</c:v>
                </c:pt>
                <c:pt idx="38">
                  <c:v>-0.12011701010791848</c:v>
                </c:pt>
                <c:pt idx="39">
                  <c:v>0.84451841744309974</c:v>
                </c:pt>
                <c:pt idx="40">
                  <c:v>2.0020353898922827</c:v>
                </c:pt>
                <c:pt idx="41">
                  <c:v>2.2555655987156626</c:v>
                </c:pt>
                <c:pt idx="42">
                  <c:v>5.1841764222450468</c:v>
                </c:pt>
                <c:pt idx="43">
                  <c:v>5.9165823798922617</c:v>
                </c:pt>
                <c:pt idx="44">
                  <c:v>6.9026942898922004</c:v>
                </c:pt>
                <c:pt idx="45">
                  <c:v>7.2574964798923673</c:v>
                </c:pt>
                <c:pt idx="46">
                  <c:v>7.2811151398923384</c:v>
                </c:pt>
                <c:pt idx="47">
                  <c:v>7.0736663498920338</c:v>
                </c:pt>
                <c:pt idx="48">
                  <c:v>7.3805176998920388</c:v>
                </c:pt>
                <c:pt idx="49">
                  <c:v>7.887996579892107</c:v>
                </c:pt>
                <c:pt idx="50">
                  <c:v>7.8501531714710637</c:v>
                </c:pt>
                <c:pt idx="51">
                  <c:v>6.3833046961422175</c:v>
                </c:pt>
                <c:pt idx="52">
                  <c:v>6.5000618298921484</c:v>
                </c:pt>
                <c:pt idx="53">
                  <c:v>6.7298604669755075</c:v>
                </c:pt>
                <c:pt idx="54">
                  <c:v>6.7837699098922526</c:v>
                </c:pt>
                <c:pt idx="55">
                  <c:v>6.7149278398923045</c:v>
                </c:pt>
                <c:pt idx="56">
                  <c:v>6.6135977179743151</c:v>
                </c:pt>
                <c:pt idx="57">
                  <c:v>6.9262396308012484</c:v>
                </c:pt>
                <c:pt idx="58">
                  <c:v>6.9439221998922003</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8.9138142598922112</c:v>
                </c:pt>
                <c:pt idx="67">
                  <c:v>9.61476840989212</c:v>
                </c:pt>
                <c:pt idx="68">
                  <c:v>10.442525949892044</c:v>
                </c:pt>
                <c:pt idx="69">
                  <c:v>11.593751529892259</c:v>
                </c:pt>
                <c:pt idx="70">
                  <c:v>12.993535299892176</c:v>
                </c:pt>
                <c:pt idx="71">
                  <c:v>14.598635559892116</c:v>
                </c:pt>
                <c:pt idx="72">
                  <c:v>16.422013169892125</c:v>
                </c:pt>
                <c:pt idx="73">
                  <c:v>18.077291364453526</c:v>
                </c:pt>
                <c:pt idx="74">
                  <c:v>24.873064789892169</c:v>
                </c:pt>
                <c:pt idx="75">
                  <c:v>26.019362389892191</c:v>
                </c:pt>
                <c:pt idx="76">
                  <c:v>27.27913186989209</c:v>
                </c:pt>
                <c:pt idx="77">
                  <c:v>27.96934853989212</c:v>
                </c:pt>
                <c:pt idx="78">
                  <c:v>27.755240619892032</c:v>
                </c:pt>
                <c:pt idx="79">
                  <c:v>26.928435979892086</c:v>
                </c:pt>
                <c:pt idx="80">
                  <c:v>25.648990039892325</c:v>
                </c:pt>
                <c:pt idx="81">
                  <c:v>24.527102389892136</c:v>
                </c:pt>
                <c:pt idx="82">
                  <c:v>23.76643799443757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3.6790091700291421</c:v>
                </c:pt>
                <c:pt idx="92">
                  <c:v>-0.16388122481370715</c:v>
                </c:pt>
                <c:pt idx="93">
                  <c:v>0.61631358989221241</c:v>
                </c:pt>
                <c:pt idx="94">
                  <c:v>1.6424896636033441</c:v>
                </c:pt>
                <c:pt idx="95">
                  <c:v>2.9778567098922077</c:v>
                </c:pt>
                <c:pt idx="96">
                  <c:v>4.1269419798920151</c:v>
                </c:pt>
                <c:pt idx="97">
                  <c:v>5.9680731498920814</c:v>
                </c:pt>
                <c:pt idx="98">
                  <c:v>8.5995684398920815</c:v>
                </c:pt>
                <c:pt idx="99">
                  <c:v>10.605232816815235</c:v>
                </c:pt>
                <c:pt idx="100">
                  <c:v>20.284222049326182</c:v>
                </c:pt>
                <c:pt idx="101">
                  <c:v>22.167398169892259</c:v>
                </c:pt>
                <c:pt idx="102">
                  <c:v>24.505624459892204</c:v>
                </c:pt>
                <c:pt idx="103">
                  <c:v>27.469780839891897</c:v>
                </c:pt>
                <c:pt idx="104">
                  <c:v>30.20509040989198</c:v>
                </c:pt>
                <c:pt idx="105">
                  <c:v>32.628066233769687</c:v>
                </c:pt>
                <c:pt idx="106">
                  <c:v>33.275078333370494</c:v>
                </c:pt>
                <c:pt idx="107">
                  <c:v>36.412702539892145</c:v>
                </c:pt>
                <c:pt idx="108">
                  <c:v>36.718970939892131</c:v>
                </c:pt>
                <c:pt idx="109">
                  <c:v>36.585735739892215</c:v>
                </c:pt>
                <c:pt idx="110">
                  <c:v>36.080220539892274</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4.3671450298922316</c:v>
                </c:pt>
                <c:pt idx="125">
                  <c:v>3.3355623598920077</c:v>
                </c:pt>
                <c:pt idx="126">
                  <c:v>2.5795088898921108</c:v>
                </c:pt>
                <c:pt idx="127">
                  <c:v>2.4382755898921671</c:v>
                </c:pt>
                <c:pt idx="128">
                  <c:v>2.3041292998922245</c:v>
                </c:pt>
                <c:pt idx="129">
                  <c:v>2.9449444122324602</c:v>
                </c:pt>
                <c:pt idx="130">
                  <c:v>7.5016189398921433</c:v>
                </c:pt>
                <c:pt idx="131">
                  <c:v>9.5237623598922028</c:v>
                </c:pt>
                <c:pt idx="132">
                  <c:v>12.073821719892051</c:v>
                </c:pt>
                <c:pt idx="133">
                  <c:v>14.553621467727083</c:v>
                </c:pt>
                <c:pt idx="134">
                  <c:v>16.729442539892084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10.257313171471166</c:v>
                </c:pt>
                <c:pt idx="144">
                  <c:v>8.7382772798920119</c:v>
                </c:pt>
                <c:pt idx="145">
                  <c:v>7.4098942287810701</c:v>
                </c:pt>
                <c:pt idx="146">
                  <c:v>4.4336407898921921</c:v>
                </c:pt>
                <c:pt idx="147">
                  <c:v>4.5043749398921165</c:v>
                </c:pt>
                <c:pt idx="148">
                  <c:v>4.317595229892234</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12.273147789892159</c:v>
                </c:pt>
                <c:pt idx="162">
                  <c:v>15.035784549892021</c:v>
                </c:pt>
                <c:pt idx="163">
                  <c:v>17.507318539892154</c:v>
                </c:pt>
                <c:pt idx="164">
                  <c:v>19.724129079892322</c:v>
                </c:pt>
                <c:pt idx="165">
                  <c:v>20.738733559892083</c:v>
                </c:pt>
                <c:pt idx="166">
                  <c:v>21.596971052712735</c:v>
                </c:pt>
                <c:pt idx="167">
                  <c:v>21.183170539892146</c:v>
                </c:pt>
                <c:pt idx="168">
                  <c:v>19.995036206558662</c:v>
                </c:pt>
                <c:pt idx="169">
                  <c:v>18.858561049892113</c:v>
                </c:pt>
                <c:pt idx="170">
                  <c:v>18.182816239892126</c:v>
                </c:pt>
                <c:pt idx="171">
                  <c:v>17.467862739892041</c:v>
                </c:pt>
                <c:pt idx="172">
                  <c:v>16.820192009892388</c:v>
                </c:pt>
                <c:pt idx="173">
                  <c:v>16.114671943932365</c:v>
                </c:pt>
                <c:pt idx="174">
                  <c:v>15.325681039892153</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7.889863239892188</c:v>
                </c:pt>
                <c:pt idx="205">
                  <c:v>8.0208987632964064</c:v>
                </c:pt>
                <c:pt idx="206">
                  <c:v>7.8797177998920747</c:v>
                </c:pt>
                <c:pt idx="207">
                  <c:v>7.634184230368227</c:v>
                </c:pt>
                <c:pt idx="208">
                  <c:v>6.1132658126193995</c:v>
                </c:pt>
                <c:pt idx="209">
                  <c:v>5.9766445198920435</c:v>
                </c:pt>
                <c:pt idx="210">
                  <c:v>5.5734127398923103</c:v>
                </c:pt>
                <c:pt idx="211">
                  <c:v>5.5805424691850165</c:v>
                </c:pt>
                <c:pt idx="212">
                  <c:v>5.4116779148921275</c:v>
                </c:pt>
                <c:pt idx="213">
                  <c:v>5.031029199892183</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6.3416651698921633</c:v>
                </c:pt>
                <c:pt idx="222">
                  <c:v>6.94951710989218</c:v>
                </c:pt>
                <c:pt idx="223">
                  <c:v>7.3636899973390371</c:v>
                </c:pt>
                <c:pt idx="224">
                  <c:v>7.4820705398921916</c:v>
                </c:pt>
                <c:pt idx="225">
                  <c:v>7.2790571356368883</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5.1119428272484431</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5.4727790298921501</c:v>
                </c:pt>
                <c:pt idx="252">
                  <c:v>5.6103912469629078</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11.535576239892197</c:v>
                </c:pt>
                <c:pt idx="261">
                  <c:v>12.845578809891975</c:v>
                </c:pt>
                <c:pt idx="262">
                  <c:v>14.029364921914635</c:v>
                </c:pt>
                <c:pt idx="263">
                  <c:v>15.774807196142234</c:v>
                </c:pt>
                <c:pt idx="264">
                  <c:v>19.169510771776199</c:v>
                </c:pt>
                <c:pt idx="265">
                  <c:v>19.064329859891888</c:v>
                </c:pt>
                <c:pt idx="266">
                  <c:v>18.720513339892243</c:v>
                </c:pt>
                <c:pt idx="267">
                  <c:v>17.879362242019788</c:v>
                </c:pt>
                <c:pt idx="268">
                  <c:v>17.362174799892095</c:v>
                </c:pt>
                <c:pt idx="269">
                  <c:v>17.056192659892346</c:v>
                </c:pt>
                <c:pt idx="270">
                  <c:v>16.468394039891937</c:v>
                </c:pt>
                <c:pt idx="271">
                  <c:v>16.096210519891986</c:v>
                </c:pt>
                <c:pt idx="272">
                  <c:v>15.665780984336655</c:v>
                </c:pt>
                <c:pt idx="273">
                  <c:v>12.237341919202461</c:v>
                </c:pt>
                <c:pt idx="274">
                  <c:v>11.543479259892024</c:v>
                </c:pt>
                <c:pt idx="275">
                  <c:v>10.633392119892305</c:v>
                </c:pt>
                <c:pt idx="276">
                  <c:v>9.8714976298923247</c:v>
                </c:pt>
                <c:pt idx="277">
                  <c:v>8.7073256498919989</c:v>
                </c:pt>
                <c:pt idx="278">
                  <c:v>7.7480230146396858</c:v>
                </c:pt>
                <c:pt idx="279">
                  <c:v>6.8042668898921423</c:v>
                </c:pt>
                <c:pt idx="280">
                  <c:v>6.1129446498921878</c:v>
                </c:pt>
                <c:pt idx="281">
                  <c:v>5.7527625398921494</c:v>
                </c:pt>
                <c:pt idx="282">
                  <c:v>4.1070217586421336</c:v>
                </c:pt>
                <c:pt idx="283">
                  <c:v>3.6694637998920996</c:v>
                </c:pt>
                <c:pt idx="284">
                  <c:v>3.4565002671649694</c:v>
                </c:pt>
                <c:pt idx="285">
                  <c:v>3.3082175898921236</c:v>
                </c:pt>
                <c:pt idx="286">
                  <c:v>2.8508587398920557</c:v>
                </c:pt>
                <c:pt idx="287">
                  <c:v>2.6390054598920867</c:v>
                </c:pt>
                <c:pt idx="288">
                  <c:v>2.7745140348415602</c:v>
                </c:pt>
                <c:pt idx="289">
                  <c:v>4.0992563808012514</c:v>
                </c:pt>
                <c:pt idx="290">
                  <c:v>10.964996591174103</c:v>
                </c:pt>
                <c:pt idx="291">
                  <c:v>14.512523949892183</c:v>
                </c:pt>
                <c:pt idx="292">
                  <c:v>17.635739149892093</c:v>
                </c:pt>
                <c:pt idx="293">
                  <c:v>20.776055681196631</c:v>
                </c:pt>
                <c:pt idx="294">
                  <c:v>23.953489179892127</c:v>
                </c:pt>
                <c:pt idx="295">
                  <c:v>26.580684349892167</c:v>
                </c:pt>
                <c:pt idx="296">
                  <c:v>27.6627020398921</c:v>
                </c:pt>
                <c:pt idx="297">
                  <c:v>27.888452697786889</c:v>
                </c:pt>
                <c:pt idx="298">
                  <c:v>24.410091726558768</c:v>
                </c:pt>
                <c:pt idx="299">
                  <c:v>23.103651189892368</c:v>
                </c:pt>
                <c:pt idx="300">
                  <c:v>21.191143359892095</c:v>
                </c:pt>
                <c:pt idx="301">
                  <c:v>18.769402999892129</c:v>
                </c:pt>
                <c:pt idx="302">
                  <c:v>16.013189509892115</c:v>
                </c:pt>
                <c:pt idx="303">
                  <c:v>12.125327347972918</c:v>
                </c:pt>
                <c:pt idx="304">
                  <c:v>10.091528018152971</c:v>
                </c:pt>
                <c:pt idx="305">
                  <c:v>8.6641184598921619</c:v>
                </c:pt>
                <c:pt idx="306">
                  <c:v>8.0658505398921712</c:v>
                </c:pt>
                <c:pt idx="307">
                  <c:v>4.8144805398921759</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6.8824163378720771</c:v>
                </c:pt>
                <c:pt idx="317">
                  <c:v>8.4625329198922401</c:v>
                </c:pt>
                <c:pt idx="318">
                  <c:v>10.019489719892098</c:v>
                </c:pt>
                <c:pt idx="319">
                  <c:v>11.487125839892087</c:v>
                </c:pt>
                <c:pt idx="320">
                  <c:v>12.123885539892221</c:v>
                </c:pt>
                <c:pt idx="321">
                  <c:v>16.437757785175126</c:v>
                </c:pt>
                <c:pt idx="322">
                  <c:v>16.725738799892028</c:v>
                </c:pt>
                <c:pt idx="323">
                  <c:v>16.611000438882069</c:v>
                </c:pt>
                <c:pt idx="324">
                  <c:v>16.35841440989239</c:v>
                </c:pt>
                <c:pt idx="325">
                  <c:v>16.089546169892216</c:v>
                </c:pt>
                <c:pt idx="326">
                  <c:v>15.964948549892227</c:v>
                </c:pt>
                <c:pt idx="327">
                  <c:v>16.060926979892329</c:v>
                </c:pt>
                <c:pt idx="328">
                  <c:v>16.044992287144989</c:v>
                </c:pt>
                <c:pt idx="329">
                  <c:v>15.943437812619461</c:v>
                </c:pt>
                <c:pt idx="330">
                  <c:v>14.661776748225336</c:v>
                </c:pt>
                <c:pt idx="331">
                  <c:v>14.01882945989237</c:v>
                </c:pt>
                <c:pt idx="332">
                  <c:v>13.037336299892146</c:v>
                </c:pt>
                <c:pt idx="333">
                  <c:v>12.05410974989225</c:v>
                </c:pt>
                <c:pt idx="334">
                  <c:v>10.078115039892168</c:v>
                </c:pt>
                <c:pt idx="335">
                  <c:v>8.4216131635479883</c:v>
                </c:pt>
                <c:pt idx="336">
                  <c:v>7.1369207598921074</c:v>
                </c:pt>
                <c:pt idx="337">
                  <c:v>5.9410312998923409</c:v>
                </c:pt>
                <c:pt idx="338">
                  <c:v>5.3326995054093889</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3.7831530598920931</c:v>
                </c:pt>
                <c:pt idx="347">
                  <c:v>3.574618186950957</c:v>
                </c:pt>
                <c:pt idx="348">
                  <c:v>2.5472480398921631</c:v>
                </c:pt>
                <c:pt idx="349">
                  <c:v>2.4326386498920547</c:v>
                </c:pt>
                <c:pt idx="350">
                  <c:v>1.7021127098922357</c:v>
                </c:pt>
                <c:pt idx="351">
                  <c:v>-1.1163975601081284</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-11.285782590107935</c:v>
                </c:pt>
                <c:pt idx="362">
                  <c:v>-10.415511930107801</c:v>
                </c:pt>
                <c:pt idx="363">
                  <c:v>-9.3970614601078619</c:v>
                </c:pt>
                <c:pt idx="364">
                  <c:v>-8.7011794601078059</c:v>
                </c:pt>
                <c:pt idx="365">
                  <c:v>-7.0872253245146872</c:v>
                </c:pt>
                <c:pt idx="366">
                  <c:v>-6.863193761183183</c:v>
                </c:pt>
                <c:pt idx="367">
                  <c:v>-6.6655028001077614</c:v>
                </c:pt>
                <c:pt idx="368">
                  <c:v>-6.6264922601078045</c:v>
                </c:pt>
                <c:pt idx="369">
                  <c:v>-6.4494624501078848</c:v>
                </c:pt>
                <c:pt idx="370">
                  <c:v>-6.3445965201078742</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-1.9580077601078079</c:v>
                </c:pt>
                <c:pt idx="385">
                  <c:v>-1.9099161601079544</c:v>
                </c:pt>
                <c:pt idx="386">
                  <c:v>-1.8586325201078631</c:v>
                </c:pt>
                <c:pt idx="387">
                  <c:v>-1.8490808742493821</c:v>
                </c:pt>
                <c:pt idx="388">
                  <c:v>-2.0332264101079152</c:v>
                </c:pt>
                <c:pt idx="389">
                  <c:v>-2.0838565201076875</c:v>
                </c:pt>
                <c:pt idx="390">
                  <c:v>-1.8900727242588478</c:v>
                </c:pt>
                <c:pt idx="391">
                  <c:v>-1.2894180688035157</c:v>
                </c:pt>
                <c:pt idx="392">
                  <c:v>-1.2615661001078418</c:v>
                </c:pt>
                <c:pt idx="393">
                  <c:v>-1.3451890811605693</c:v>
                </c:pt>
                <c:pt idx="394">
                  <c:v>-1.4701015201079879</c:v>
                </c:pt>
                <c:pt idx="395">
                  <c:v>-1.5540086401079798</c:v>
                </c:pt>
                <c:pt idx="396">
                  <c:v>-1.6501531101077684</c:v>
                </c:pt>
                <c:pt idx="397">
                  <c:v>-1.7130931974815398</c:v>
                </c:pt>
                <c:pt idx="398">
                  <c:v>-1.7603035201078401</c:v>
                </c:pt>
                <c:pt idx="399">
                  <c:v>-1.8109946452929746</c:v>
                </c:pt>
                <c:pt idx="400">
                  <c:v>-1.8711059306961197</c:v>
                </c:pt>
                <c:pt idx="401">
                  <c:v>-1.8870454101078735</c:v>
                </c:pt>
                <c:pt idx="402">
                  <c:v>-1.8895420201077848</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-1.9544925001078064</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-1.9681034601078575</c:v>
                </c:pt>
                <c:pt idx="427">
                  <c:v>-1.9681034601080709</c:v>
                </c:pt>
                <c:pt idx="428">
                  <c:v>-1.9681034601080709</c:v>
                </c:pt>
                <c:pt idx="429">
                  <c:v>-1.9682950156635024</c:v>
                </c:pt>
                <c:pt idx="430">
                  <c:v>-1.9769827601078755</c:v>
                </c:pt>
                <c:pt idx="431">
                  <c:v>-1.9927695601078741</c:v>
                </c:pt>
                <c:pt idx="432">
                  <c:v>-2.0075009701078272</c:v>
                </c:pt>
                <c:pt idx="433">
                  <c:v>-2.023425890107859</c:v>
                </c:pt>
                <c:pt idx="434">
                  <c:v>-2.0355105470643529</c:v>
                </c:pt>
                <c:pt idx="435">
                  <c:v>-2.0690394601078448</c:v>
                </c:pt>
                <c:pt idx="436">
                  <c:v>-2.0716331201077187</c:v>
                </c:pt>
                <c:pt idx="437">
                  <c:v>-2.0817801901077786</c:v>
                </c:pt>
                <c:pt idx="438">
                  <c:v>-2.0883800601076863</c:v>
                </c:pt>
                <c:pt idx="439">
                  <c:v>-2.0974661401077555</c:v>
                </c:pt>
                <c:pt idx="440">
                  <c:v>-2.1045643188035292</c:v>
                </c:pt>
                <c:pt idx="441">
                  <c:v>-2.1097666801078958</c:v>
                </c:pt>
                <c:pt idx="442">
                  <c:v>-2.1131278501080204</c:v>
                </c:pt>
                <c:pt idx="443">
                  <c:v>-2.1151278914804292</c:v>
                </c:pt>
                <c:pt idx="444">
                  <c:v>-2.1178834601078336</c:v>
                </c:pt>
                <c:pt idx="445">
                  <c:v>-2.1178834601079481</c:v>
                </c:pt>
                <c:pt idx="446">
                  <c:v>-2.1194573601078588</c:v>
                </c:pt>
                <c:pt idx="447">
                  <c:v>-2.120379460107932</c:v>
                </c:pt>
                <c:pt idx="448">
                  <c:v>-2.120379460107932</c:v>
                </c:pt>
                <c:pt idx="449">
                  <c:v>-2.1204823601079292</c:v>
                </c:pt>
                <c:pt idx="450">
                  <c:v>-2.1209592580876722</c:v>
                </c:pt>
                <c:pt idx="451">
                  <c:v>-2.1209594601079171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-2.1476302601078512</c:v>
                </c:pt>
                <c:pt idx="469">
                  <c:v>-2.1478894601078622</c:v>
                </c:pt>
                <c:pt idx="470">
                  <c:v>-2.1478894601078622</c:v>
                </c:pt>
                <c:pt idx="471">
                  <c:v>-2.150690888679355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-2.1555270601079637</c:v>
                </c:pt>
                <c:pt idx="481">
                  <c:v>-2.1619534601080517</c:v>
                </c:pt>
                <c:pt idx="482">
                  <c:v>-2.1660902075826041</c:v>
                </c:pt>
                <c:pt idx="483">
                  <c:v>-2.1699301401079607</c:v>
                </c:pt>
                <c:pt idx="484">
                  <c:v>-2.1723756401078873</c:v>
                </c:pt>
                <c:pt idx="485">
                  <c:v>-2.1739537601077092</c:v>
                </c:pt>
                <c:pt idx="486">
                  <c:v>-2.1737330390553402</c:v>
                </c:pt>
                <c:pt idx="487">
                  <c:v>-2.1799944601078942</c:v>
                </c:pt>
                <c:pt idx="488">
                  <c:v>-2.1799944601079542</c:v>
                </c:pt>
                <c:pt idx="489">
                  <c:v>-2.1780163601078342</c:v>
                </c:pt>
                <c:pt idx="490">
                  <c:v>-2.1753344601078792</c:v>
                </c:pt>
                <c:pt idx="491">
                  <c:v>-2.1743150201079282</c:v>
                </c:pt>
                <c:pt idx="492">
                  <c:v>-2.1743244101078432</c:v>
                </c:pt>
                <c:pt idx="493">
                  <c:v>-2.1764374716022417</c:v>
                </c:pt>
                <c:pt idx="494">
                  <c:v>-2.1831465653710089</c:v>
                </c:pt>
                <c:pt idx="495">
                  <c:v>-2.1841866201078552</c:v>
                </c:pt>
                <c:pt idx="496">
                  <c:v>-2.1862399801079282</c:v>
                </c:pt>
                <c:pt idx="497">
                  <c:v>-2.1855736401079677</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-2.1763046601079785</c:v>
                </c:pt>
                <c:pt idx="507">
                  <c:v>-2.1728361304374317</c:v>
                </c:pt>
                <c:pt idx="508">
                  <c:v>-2.1698548601078471</c:v>
                </c:pt>
                <c:pt idx="509">
                  <c:v>-2.1658772001078592</c:v>
                </c:pt>
                <c:pt idx="510">
                  <c:v>-2.1643948136433195</c:v>
                </c:pt>
                <c:pt idx="511">
                  <c:v>-2.1549051052691777</c:v>
                </c:pt>
                <c:pt idx="512">
                  <c:v>-2.1541194601079092</c:v>
                </c:pt>
                <c:pt idx="513">
                  <c:v>-2.1539409601079602</c:v>
                </c:pt>
                <c:pt idx="514">
                  <c:v>-2.1536094601080147</c:v>
                </c:pt>
                <c:pt idx="515">
                  <c:v>-2.1536094601080147</c:v>
                </c:pt>
                <c:pt idx="516">
                  <c:v>-2.1528206101078067</c:v>
                </c:pt>
                <c:pt idx="517">
                  <c:v>-2.1499454702088721</c:v>
                </c:pt>
                <c:pt idx="518">
                  <c:v>-2.1499044601079405</c:v>
                </c:pt>
                <c:pt idx="519">
                  <c:v>-2.1495524789757932</c:v>
                </c:pt>
                <c:pt idx="520">
                  <c:v>-2.1437544601078442</c:v>
                </c:pt>
                <c:pt idx="521">
                  <c:v>-2.1443577001075997</c:v>
                </c:pt>
                <c:pt idx="522">
                  <c:v>-2.1450021601076088</c:v>
                </c:pt>
                <c:pt idx="523">
                  <c:v>-2.1472294601079844</c:v>
                </c:pt>
                <c:pt idx="524">
                  <c:v>-2.1472294601080222</c:v>
                </c:pt>
                <c:pt idx="525">
                  <c:v>-2.1473623001080582</c:v>
                </c:pt>
                <c:pt idx="526">
                  <c:v>-2.150197210107768</c:v>
                </c:pt>
                <c:pt idx="527">
                  <c:v>-2.1516294601078547</c:v>
                </c:pt>
                <c:pt idx="528">
                  <c:v>-2.1466794601078467</c:v>
                </c:pt>
                <c:pt idx="529">
                  <c:v>-2.1466794601078587</c:v>
                </c:pt>
                <c:pt idx="530">
                  <c:v>-2.1477386601078492</c:v>
                </c:pt>
                <c:pt idx="531">
                  <c:v>-2.1520942517745612</c:v>
                </c:pt>
                <c:pt idx="532">
                  <c:v>-2.1529617726077852</c:v>
                </c:pt>
                <c:pt idx="533">
                  <c:v>-2.1561960601079075</c:v>
                </c:pt>
                <c:pt idx="534">
                  <c:v>-2.1540444101077583</c:v>
                </c:pt>
                <c:pt idx="535">
                  <c:v>-2.1520763633338813</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-2.1576897303779581</c:v>
                </c:pt>
                <c:pt idx="545">
                  <c:v>-2.1604155801077809</c:v>
                </c:pt>
                <c:pt idx="546">
                  <c:v>-2.1622020801079316</c:v>
                </c:pt>
                <c:pt idx="547">
                  <c:v>-2.1636637401077841</c:v>
                </c:pt>
                <c:pt idx="548">
                  <c:v>-2.1649577458220737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-2.1731663125669112</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-2.1585302601080563</c:v>
                </c:pt>
                <c:pt idx="573">
                  <c:v>-2.1571720192474992</c:v>
                </c:pt>
                <c:pt idx="574">
                  <c:v>-2.1575194601078493</c:v>
                </c:pt>
                <c:pt idx="575">
                  <c:v>-2.157956509288212</c:v>
                </c:pt>
                <c:pt idx="576">
                  <c:v>-2.155135760107759</c:v>
                </c:pt>
                <c:pt idx="577">
                  <c:v>-2.1538483601077987</c:v>
                </c:pt>
                <c:pt idx="578">
                  <c:v>-2.1528070601078753</c:v>
                </c:pt>
                <c:pt idx="579">
                  <c:v>-2.1501046873804963</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c:v>
                </c:pt>
                <c:pt idx="589">
                  <c:v>-2.138084060107921</c:v>
                </c:pt>
                <c:pt idx="590">
                  <c:v>-2.14199946010784</c:v>
                </c:pt>
                <c:pt idx="591">
                  <c:v>-2.1422362782896882</c:v>
                </c:pt>
                <c:pt idx="592">
                  <c:v>-2.1401012572092863</c:v>
                </c:pt>
                <c:pt idx="593">
                  <c:v>-2.1399517001079627</c:v>
                </c:pt>
                <c:pt idx="594">
                  <c:v>-2.1402344601078953</c:v>
                </c:pt>
                <c:pt idx="595">
                  <c:v>-2.1409837866385475</c:v>
                </c:pt>
                <c:pt idx="596">
                  <c:v>-2.1413694601080002</c:v>
                </c:pt>
                <c:pt idx="597">
                  <c:v>-2.143397460107868</c:v>
                </c:pt>
                <c:pt idx="598">
                  <c:v>-2.1451390201078482</c:v>
                </c:pt>
                <c:pt idx="599">
                  <c:v>-2.1464377101077807</c:v>
                </c:pt>
                <c:pt idx="600">
                  <c:v>-2.1483554601077088</c:v>
                </c:pt>
                <c:pt idx="601">
                  <c:v>-2.1501670801078205</c:v>
                </c:pt>
                <c:pt idx="602">
                  <c:v>-2.1506094601076597</c:v>
                </c:pt>
                <c:pt idx="603">
                  <c:v>-2.1529240301080788</c:v>
                </c:pt>
                <c:pt idx="604">
                  <c:v>-2.1523881845976973</c:v>
                </c:pt>
                <c:pt idx="605">
                  <c:v>-2.1511244601078392</c:v>
                </c:pt>
                <c:pt idx="606">
                  <c:v>-2.1524485401078786</c:v>
                </c:pt>
                <c:pt idx="607">
                  <c:v>-2.1558993201077628</c:v>
                </c:pt>
                <c:pt idx="608">
                  <c:v>-2.1563994601077638</c:v>
                </c:pt>
                <c:pt idx="609">
                  <c:v>-2.1637394601077822</c:v>
                </c:pt>
                <c:pt idx="610">
                  <c:v>-2.1637394601078492</c:v>
                </c:pt>
                <c:pt idx="611">
                  <c:v>-2.1644394601079622</c:v>
                </c:pt>
                <c:pt idx="612">
                  <c:v>-2.1648694601080067</c:v>
                </c:pt>
                <c:pt idx="613">
                  <c:v>-2.1643617601079628</c:v>
                </c:pt>
                <c:pt idx="614">
                  <c:v>-2.1647339703119637</c:v>
                </c:pt>
                <c:pt idx="615">
                  <c:v>-2.1656728601079891</c:v>
                </c:pt>
                <c:pt idx="616">
                  <c:v>-2.1683931601078412</c:v>
                </c:pt>
                <c:pt idx="617">
                  <c:v>-2.168244772607868</c:v>
                </c:pt>
                <c:pt idx="618">
                  <c:v>-2.1708244601078803</c:v>
                </c:pt>
                <c:pt idx="619">
                  <c:v>-2.1698275101076994</c:v>
                </c:pt>
                <c:pt idx="620">
                  <c:v>-2.1700694601077828</c:v>
                </c:pt>
                <c:pt idx="621">
                  <c:v>-2.1665406001079952</c:v>
                </c:pt>
                <c:pt idx="622">
                  <c:v>-2.1614641912907047</c:v>
                </c:pt>
                <c:pt idx="623">
                  <c:v>-2.1571093101079608</c:v>
                </c:pt>
                <c:pt idx="624">
                  <c:v>-2.1564326601080777</c:v>
                </c:pt>
                <c:pt idx="625">
                  <c:v>-2.1564474601080765</c:v>
                </c:pt>
                <c:pt idx="626">
                  <c:v>-2.1566501380739127</c:v>
                </c:pt>
                <c:pt idx="627">
                  <c:v>-2.1489039045522844</c:v>
                </c:pt>
                <c:pt idx="628">
                  <c:v>-2.1488294180024812</c:v>
                </c:pt>
                <c:pt idx="629">
                  <c:v>-2.1494394601078994</c:v>
                </c:pt>
                <c:pt idx="630">
                  <c:v>-2.1489556201080786</c:v>
                </c:pt>
                <c:pt idx="631">
                  <c:v>-2.1473913201078796</c:v>
                </c:pt>
                <c:pt idx="632">
                  <c:v>-2.1468894601078707</c:v>
                </c:pt>
                <c:pt idx="633">
                  <c:v>-2.147385640107748</c:v>
                </c:pt>
                <c:pt idx="634">
                  <c:v>-2.1507375282898096</c:v>
                </c:pt>
                <c:pt idx="635">
                  <c:v>-2.1532667006141395</c:v>
                </c:pt>
                <c:pt idx="636">
                  <c:v>-2.1561984601077739</c:v>
                </c:pt>
                <c:pt idx="637">
                  <c:v>-2.1573725601077789</c:v>
                </c:pt>
                <c:pt idx="638">
                  <c:v>-2.1597851701077531</c:v>
                </c:pt>
                <c:pt idx="639">
                  <c:v>-2.1591641101079952</c:v>
                </c:pt>
                <c:pt idx="640">
                  <c:v>-2.1626618682712602</c:v>
                </c:pt>
                <c:pt idx="641">
                  <c:v>-2.1650920001077911</c:v>
                </c:pt>
                <c:pt idx="642">
                  <c:v>-2.166882360107806</c:v>
                </c:pt>
                <c:pt idx="643">
                  <c:v>-2.1671544601078576</c:v>
                </c:pt>
                <c:pt idx="644">
                  <c:v>-2.1780768296730413</c:v>
                </c:pt>
                <c:pt idx="645">
                  <c:v>-2.1781885201078808</c:v>
                </c:pt>
                <c:pt idx="646">
                  <c:v>-2.1798034801078447</c:v>
                </c:pt>
                <c:pt idx="647">
                  <c:v>-2.1813382696317571</c:v>
                </c:pt>
                <c:pt idx="648">
                  <c:v>-2.1824568601079912</c:v>
                </c:pt>
                <c:pt idx="649">
                  <c:v>-2.1859220101079488</c:v>
                </c:pt>
                <c:pt idx="650">
                  <c:v>-2.1924851801079228</c:v>
                </c:pt>
                <c:pt idx="651">
                  <c:v>-2.1966148246911237</c:v>
                </c:pt>
                <c:pt idx="652">
                  <c:v>-2.1965632629248404</c:v>
                </c:pt>
                <c:pt idx="653">
                  <c:v>-2.1950894601078077</c:v>
                </c:pt>
                <c:pt idx="654">
                  <c:v>-2.194136760107964</c:v>
                </c:pt>
                <c:pt idx="655">
                  <c:v>-2.1927253601078576</c:v>
                </c:pt>
                <c:pt idx="656">
                  <c:v>-2.1911192601078584</c:v>
                </c:pt>
                <c:pt idx="657">
                  <c:v>-2.1889647001079267</c:v>
                </c:pt>
                <c:pt idx="658">
                  <c:v>-2.1891721873803802</c:v>
                </c:pt>
                <c:pt idx="659">
                  <c:v>-2.1889163801078002</c:v>
                </c:pt>
                <c:pt idx="660">
                  <c:v>-2.1887044601078194</c:v>
                </c:pt>
                <c:pt idx="661">
                  <c:v>-2.1873344601078557</c:v>
                </c:pt>
                <c:pt idx="662">
                  <c:v>-2.1872808101076995</c:v>
                </c:pt>
                <c:pt idx="663">
                  <c:v>-2.1842505601079458</c:v>
                </c:pt>
                <c:pt idx="664">
                  <c:v>-2.1800733701080048</c:v>
                </c:pt>
                <c:pt idx="665">
                  <c:v>-2.1797044601080131</c:v>
                </c:pt>
                <c:pt idx="666">
                  <c:v>-2.1797044601079612</c:v>
                </c:pt>
                <c:pt idx="667">
                  <c:v>-2.1797044601079612</c:v>
                </c:pt>
                <c:pt idx="668">
                  <c:v>-2.1782727232656067</c:v>
                </c:pt>
                <c:pt idx="669">
                  <c:v>-2.1776835417404836</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-2.1707515201079191</c:v>
                </c:pt>
                <c:pt idx="679">
                  <c:v>-2.1670723601078805</c:v>
                </c:pt>
                <c:pt idx="680">
                  <c:v>-2.166963460107894</c:v>
                </c:pt>
                <c:pt idx="681">
                  <c:v>-2.1669119401077692</c:v>
                </c:pt>
                <c:pt idx="682">
                  <c:v>-2.1652169601078981</c:v>
                </c:pt>
                <c:pt idx="683">
                  <c:v>-2.1630758084224833</c:v>
                </c:pt>
                <c:pt idx="684">
                  <c:v>-2.1613194601079231</c:v>
                </c:pt>
                <c:pt idx="685">
                  <c:v>-2.1474089839175288</c:v>
                </c:pt>
                <c:pt idx="686">
                  <c:v>-2.1457317601079473</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-2.1531138601077155</c:v>
                </c:pt>
                <c:pt idx="699">
                  <c:v>-2.1596535501080467</c:v>
                </c:pt>
                <c:pt idx="700">
                  <c:v>-2.1624987901078043</c:v>
                </c:pt>
                <c:pt idx="701">
                  <c:v>-2.165476700614164</c:v>
                </c:pt>
                <c:pt idx="702">
                  <c:v>-2.1606084074763316</c:v>
                </c:pt>
                <c:pt idx="703">
                  <c:v>-2.1578995801079812</c:v>
                </c:pt>
                <c:pt idx="704">
                  <c:v>-2.1571709601079823</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c:v>
                </c:pt>
                <c:pt idx="713">
                  <c:v>-2.1409194101078839</c:v>
                </c:pt>
                <c:pt idx="714">
                  <c:v>-2.1375247601079628</c:v>
                </c:pt>
                <c:pt idx="715">
                  <c:v>-2.1388263401078405</c:v>
                </c:pt>
                <c:pt idx="716">
                  <c:v>-2.1421695984057152</c:v>
                </c:pt>
                <c:pt idx="717">
                  <c:v>-2.1358164464092182</c:v>
                </c:pt>
                <c:pt idx="718">
                  <c:v>-2.1335117281491498</c:v>
                </c:pt>
                <c:pt idx="719">
                  <c:v>-2.12997541010769</c:v>
                </c:pt>
                <c:pt idx="720">
                  <c:v>-2.1278936601078202</c:v>
                </c:pt>
                <c:pt idx="721">
                  <c:v>-2.1271662401078455</c:v>
                </c:pt>
                <c:pt idx="722">
                  <c:v>-2.1271534601078201</c:v>
                </c:pt>
                <c:pt idx="723">
                  <c:v>-2.1271534601078201</c:v>
                </c:pt>
                <c:pt idx="724">
                  <c:v>-2.1265253886793594</c:v>
                </c:pt>
                <c:pt idx="725">
                  <c:v>-2.1258334601078275</c:v>
                </c:pt>
                <c:pt idx="726">
                  <c:v>-2.1220344601077992</c:v>
                </c:pt>
                <c:pt idx="727">
                  <c:v>-2.1215005101077402</c:v>
                </c:pt>
                <c:pt idx="728">
                  <c:v>-2.1211479801078497</c:v>
                </c:pt>
                <c:pt idx="729">
                  <c:v>-2.1229762801077952</c:v>
                </c:pt>
                <c:pt idx="730">
                  <c:v>-2.1236473911423612</c:v>
                </c:pt>
                <c:pt idx="731">
                  <c:v>-2.1243537601079181</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-2.1328094601078447</c:v>
                </c:pt>
                <c:pt idx="745">
                  <c:v>-2.1328094601078447</c:v>
                </c:pt>
                <c:pt idx="746">
                  <c:v>-2.1328094601078447</c:v>
                </c:pt>
                <c:pt idx="747">
                  <c:v>-2.1338696101079941</c:v>
                </c:pt>
                <c:pt idx="748">
                  <c:v>-2.1341644601080003</c:v>
                </c:pt>
                <c:pt idx="749">
                  <c:v>-2.1351753784750542</c:v>
                </c:pt>
                <c:pt idx="750">
                  <c:v>-2.1360679601077797</c:v>
                </c:pt>
                <c:pt idx="751">
                  <c:v>-2.1364594601077727</c:v>
                </c:pt>
                <c:pt idx="752">
                  <c:v>-2.1364594601078957</c:v>
                </c:pt>
                <c:pt idx="753">
                  <c:v>-2.1364594601078379</c:v>
                </c:pt>
                <c:pt idx="754">
                  <c:v>-2.1364665601077775</c:v>
                </c:pt>
                <c:pt idx="755">
                  <c:v>-2.1371694601078559</c:v>
                </c:pt>
                <c:pt idx="756">
                  <c:v>-2.1370612126851256</c:v>
                </c:pt>
                <c:pt idx="757">
                  <c:v>-2.1366214601079041</c:v>
                </c:pt>
                <c:pt idx="758">
                  <c:v>-2.1365894601079582</c:v>
                </c:pt>
                <c:pt idx="759">
                  <c:v>-2.1353532101077946</c:v>
                </c:pt>
                <c:pt idx="760">
                  <c:v>-2.1358734601080385</c:v>
                </c:pt>
                <c:pt idx="761">
                  <c:v>-2.1350769034068775</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-2.1306656869118066</c:v>
                </c:pt>
                <c:pt idx="774">
                  <c:v>-2.1322654601075843</c:v>
                </c:pt>
                <c:pt idx="775">
                  <c:v>-2.1322654601075843</c:v>
                </c:pt>
                <c:pt idx="776">
                  <c:v>-2.132265460107599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-2.1361634601080182</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-2.1335140992829817</c:v>
                </c:pt>
                <c:pt idx="796">
                  <c:v>-2.1336894601076342</c:v>
                </c:pt>
                <c:pt idx="797">
                  <c:v>-2.1336894601076342</c:v>
                </c:pt>
                <c:pt idx="798">
                  <c:v>-2.1341894601077342</c:v>
                </c:pt>
                <c:pt idx="799">
                  <c:v>-2.1348594601077764</c:v>
                </c:pt>
                <c:pt idx="800">
                  <c:v>-2.1348594601077862</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-2.1364534601078971</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-2.1374394601079181</c:v>
                </c:pt>
                <c:pt idx="822">
                  <c:v>-2.1374394601079181</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-2.1414848209326376</c:v>
                </c:pt>
                <c:pt idx="848">
                  <c:v>-2.1432194601078436</c:v>
                </c:pt>
                <c:pt idx="849">
                  <c:v>-2.1432194601078294</c:v>
                </c:pt>
                <c:pt idx="850">
                  <c:v>-2.1453184601078021</c:v>
                </c:pt>
                <c:pt idx="851">
                  <c:v>-2.148133581320061</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-2.1639814601079705</c:v>
                </c:pt>
                <c:pt idx="861">
                  <c:v>-2.1658494601079208</c:v>
                </c:pt>
                <c:pt idx="862">
                  <c:v>-2.1658494601079208</c:v>
                </c:pt>
                <c:pt idx="863">
                  <c:v>-2.1670348601077998</c:v>
                </c:pt>
                <c:pt idx="864">
                  <c:v>-2.1680994601077002</c:v>
                </c:pt>
                <c:pt idx="865">
                  <c:v>-2.1680994601077161</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c:v>
                </c:pt>
                <c:pt idx="885">
                  <c:v>-2.185273060107638</c:v>
                </c:pt>
                <c:pt idx="886">
                  <c:v>-2.1857544601079213</c:v>
                </c:pt>
                <c:pt idx="887">
                  <c:v>-2.185221160108</c:v>
                </c:pt>
                <c:pt idx="888">
                  <c:v>-2.1849994601080032</c:v>
                </c:pt>
                <c:pt idx="889">
                  <c:v>-2.1849994601080032</c:v>
                </c:pt>
                <c:pt idx="890">
                  <c:v>-2.1849994601079517</c:v>
                </c:pt>
                <c:pt idx="891">
                  <c:v>-2.1857390055624744</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-2.1843214601078293</c:v>
                </c:pt>
                <c:pt idx="904">
                  <c:v>-2.1832777487676784</c:v>
                </c:pt>
                <c:pt idx="905">
                  <c:v>-2.1817340501077589</c:v>
                </c:pt>
                <c:pt idx="906">
                  <c:v>-2.1802694601077803</c:v>
                </c:pt>
                <c:pt idx="907">
                  <c:v>-2.1802694601077803</c:v>
                </c:pt>
                <c:pt idx="908">
                  <c:v>-2.1803761267744912</c:v>
                </c:pt>
                <c:pt idx="909">
                  <c:v>-2.1872050415033391</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-2.2021433601079585</c:v>
                </c:pt>
                <c:pt idx="920">
                  <c:v>-2.2027094601080535</c:v>
                </c:pt>
                <c:pt idx="921">
                  <c:v>-2.2032172601078122</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-2.2070847101079307</c:v>
                </c:pt>
                <c:pt idx="939">
                  <c:v>-2.2073179601078365</c:v>
                </c:pt>
                <c:pt idx="940">
                  <c:v>-2.2071028601079616</c:v>
                </c:pt>
                <c:pt idx="941">
                  <c:v>-2.2076694601077804</c:v>
                </c:pt>
                <c:pt idx="942">
                  <c:v>-2.2076694601078088</c:v>
                </c:pt>
                <c:pt idx="943">
                  <c:v>-2.2077723172507198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-2.2055994601079241</c:v>
                </c:pt>
                <c:pt idx="954">
                  <c:v>-2.2055994601079529</c:v>
                </c:pt>
                <c:pt idx="955">
                  <c:v>-2.2058085601079256</c:v>
                </c:pt>
                <c:pt idx="956">
                  <c:v>-2.2073943601077506</c:v>
                </c:pt>
                <c:pt idx="957">
                  <c:v>-2.207799460107799</c:v>
                </c:pt>
                <c:pt idx="958">
                  <c:v>-2.2077994601078252</c:v>
                </c:pt>
                <c:pt idx="959">
                  <c:v>-2.207799460107799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c:v>
                </c:pt>
                <c:pt idx="968">
                  <c:v>-2.2098394601079612</c:v>
                </c:pt>
                <c:pt idx="969">
                  <c:v>-2.2098394601080145</c:v>
                </c:pt>
                <c:pt idx="970">
                  <c:v>-2.2098571405202847</c:v>
                </c:pt>
                <c:pt idx="971">
                  <c:v>-2.2101973601079492</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-2.2192344601079745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-2.2215794601079653</c:v>
                </c:pt>
                <c:pt idx="1008">
                  <c:v>-2.221579460107951</c:v>
                </c:pt>
                <c:pt idx="1009">
                  <c:v>-2.2215794601078045</c:v>
                </c:pt>
                <c:pt idx="1010">
                  <c:v>-2.2206532601077997</c:v>
                </c:pt>
                <c:pt idx="1011">
                  <c:v>-2.2195834601079181</c:v>
                </c:pt>
                <c:pt idx="1012">
                  <c:v>-2.2195834601079181</c:v>
                </c:pt>
                <c:pt idx="1013">
                  <c:v>-2.2195834601079412</c:v>
                </c:pt>
                <c:pt idx="1014">
                  <c:v>-2.2195834601079181</c:v>
                </c:pt>
                <c:pt idx="1015">
                  <c:v>-2.2195834601079181</c:v>
                </c:pt>
                <c:pt idx="1016">
                  <c:v>-2.2195577001078846</c:v>
                </c:pt>
                <c:pt idx="1017">
                  <c:v>-2.2181594601078407</c:v>
                </c:pt>
                <c:pt idx="1018">
                  <c:v>-2.21815946010787</c:v>
                </c:pt>
                <c:pt idx="1019">
                  <c:v>-2.21815946010787</c:v>
                </c:pt>
                <c:pt idx="1020">
                  <c:v>-2.2181594601078984</c:v>
                </c:pt>
                <c:pt idx="1021">
                  <c:v>-2.2184770401079046</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-2.2203770601079733</c:v>
                </c:pt>
                <c:pt idx="1031">
                  <c:v>-2.2203594601079772</c:v>
                </c:pt>
                <c:pt idx="1032">
                  <c:v>-2.2203594601078294</c:v>
                </c:pt>
                <c:pt idx="1033">
                  <c:v>-2.2083894601078571</c:v>
                </c:pt>
                <c:pt idx="1034">
                  <c:v>-2.2083894601078149</c:v>
                </c:pt>
                <c:pt idx="1035">
                  <c:v>-2.2083894601078149</c:v>
                </c:pt>
                <c:pt idx="1036">
                  <c:v>-2.2083894601078149</c:v>
                </c:pt>
                <c:pt idx="1037">
                  <c:v>-2.2078582001079092</c:v>
                </c:pt>
                <c:pt idx="1038">
                  <c:v>-2.2069644601080247</c:v>
                </c:pt>
                <c:pt idx="1039">
                  <c:v>-2.2087707458222026</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-2.2141415601079411</c:v>
                </c:pt>
                <c:pt idx="1051">
                  <c:v>-2.2178313976077435</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-2.2161654601078835</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-2.2251259601079503</c:v>
                </c:pt>
                <c:pt idx="1122">
                  <c:v>-2.2253526892745437</c:v>
                </c:pt>
                <c:pt idx="1123">
                  <c:v>-2.2248794601077582</c:v>
                </c:pt>
                <c:pt idx="1124">
                  <c:v>-2.2267894601076819</c:v>
                </c:pt>
                <c:pt idx="1125">
                  <c:v>-2.2267894601076819</c:v>
                </c:pt>
                <c:pt idx="1126">
                  <c:v>-2.2267894601076819</c:v>
                </c:pt>
                <c:pt idx="1127">
                  <c:v>-2.2267894601077245</c:v>
                </c:pt>
                <c:pt idx="1128">
                  <c:v>-2.2258875409159562</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-2.2281094601079077</c:v>
                </c:pt>
                <c:pt idx="1148">
                  <c:v>-2.2281094601079077</c:v>
                </c:pt>
                <c:pt idx="1149">
                  <c:v>-2.2281094601079077</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-2.2252845601076721</c:v>
                </c:pt>
                <c:pt idx="1162">
                  <c:v>-2.2262828001077821</c:v>
                </c:pt>
                <c:pt idx="1163">
                  <c:v>-2.2263194601077885</c:v>
                </c:pt>
                <c:pt idx="1164">
                  <c:v>-2.2263194601077885</c:v>
                </c:pt>
                <c:pt idx="1165">
                  <c:v>-2.2269394601078005</c:v>
                </c:pt>
                <c:pt idx="1166">
                  <c:v>-2.2267144601078002</c:v>
                </c:pt>
                <c:pt idx="1167">
                  <c:v>-2.2264594601077188</c:v>
                </c:pt>
                <c:pt idx="1168">
                  <c:v>-2.2245397458220113</c:v>
                </c:pt>
                <c:pt idx="1169">
                  <c:v>-2.2244087401077492</c:v>
                </c:pt>
                <c:pt idx="1170">
                  <c:v>-2.2241394601078981</c:v>
                </c:pt>
                <c:pt idx="1171">
                  <c:v>-2.2241394601079287</c:v>
                </c:pt>
                <c:pt idx="1172">
                  <c:v>-2.2241394601078981</c:v>
                </c:pt>
                <c:pt idx="1173">
                  <c:v>-2.2241824601078992</c:v>
                </c:pt>
                <c:pt idx="1174">
                  <c:v>-2.2245694601078299</c:v>
                </c:pt>
                <c:pt idx="1175">
                  <c:v>-2.2245694601078156</c:v>
                </c:pt>
                <c:pt idx="1176">
                  <c:v>-2.2245694601077752</c:v>
                </c:pt>
                <c:pt idx="1177">
                  <c:v>-2.2245694601078592</c:v>
                </c:pt>
                <c:pt idx="1178">
                  <c:v>-2.2269687401078642</c:v>
                </c:pt>
                <c:pt idx="1179">
                  <c:v>-2.2291274401079413</c:v>
                </c:pt>
                <c:pt idx="1180">
                  <c:v>-2.2320723601079351</c:v>
                </c:pt>
                <c:pt idx="1181">
                  <c:v>-2.2343386601077144</c:v>
                </c:pt>
                <c:pt idx="1182">
                  <c:v>-2.2371897601080692</c:v>
                </c:pt>
                <c:pt idx="1183">
                  <c:v>-2.2379194601079799</c:v>
                </c:pt>
                <c:pt idx="1184">
                  <c:v>-2.237921460107875</c:v>
                </c:pt>
                <c:pt idx="1185">
                  <c:v>-2.2407909985693859</c:v>
                </c:pt>
                <c:pt idx="1186">
                  <c:v>-2.241629460107935</c:v>
                </c:pt>
                <c:pt idx="1187">
                  <c:v>-2.241629460107935</c:v>
                </c:pt>
                <c:pt idx="1188">
                  <c:v>-2.2418602201079998</c:v>
                </c:pt>
                <c:pt idx="1189">
                  <c:v>-2.2420134601079602</c:v>
                </c:pt>
                <c:pt idx="1190">
                  <c:v>-2.2420134601079695</c:v>
                </c:pt>
                <c:pt idx="1191">
                  <c:v>-2.2421057801079827</c:v>
                </c:pt>
                <c:pt idx="1192">
                  <c:v>-2.2425851122817742</c:v>
                </c:pt>
                <c:pt idx="1193">
                  <c:v>-2.2423294601078254</c:v>
                </c:pt>
                <c:pt idx="1194">
                  <c:v>-2.2425249601078892</c:v>
                </c:pt>
                <c:pt idx="1195">
                  <c:v>-2.240903904552269</c:v>
                </c:pt>
                <c:pt idx="1196">
                  <c:v>-2.2405594601078889</c:v>
                </c:pt>
                <c:pt idx="1197">
                  <c:v>-2.2394284401079005</c:v>
                </c:pt>
                <c:pt idx="1198">
                  <c:v>-2.239183460107915</c:v>
                </c:pt>
                <c:pt idx="1199">
                  <c:v>-2.239183460107915</c:v>
                </c:pt>
                <c:pt idx="1200">
                  <c:v>-2.239183460107915</c:v>
                </c:pt>
                <c:pt idx="1201">
                  <c:v>-2.2391834601078102</c:v>
                </c:pt>
                <c:pt idx="1202">
                  <c:v>-2.2391834601078102</c:v>
                </c:pt>
                <c:pt idx="1203">
                  <c:v>-2.239183460107915</c:v>
                </c:pt>
                <c:pt idx="1204">
                  <c:v>-2.239183460107915</c:v>
                </c:pt>
                <c:pt idx="1205">
                  <c:v>-2.239183460107915</c:v>
                </c:pt>
                <c:pt idx="1206">
                  <c:v>-2.239183460107915</c:v>
                </c:pt>
                <c:pt idx="1207">
                  <c:v>-2.239183460107915</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-2.2428524601077653</c:v>
                </c:pt>
                <c:pt idx="1218">
                  <c:v>-2.2423394601079338</c:v>
                </c:pt>
                <c:pt idx="1219">
                  <c:v>-2.2423494601078877</c:v>
                </c:pt>
                <c:pt idx="1220">
                  <c:v>-2.2423494601079752</c:v>
                </c:pt>
                <c:pt idx="1221">
                  <c:v>-2.2423494601079312</c:v>
                </c:pt>
                <c:pt idx="1222">
                  <c:v>-2.2425033601079654</c:v>
                </c:pt>
                <c:pt idx="1223">
                  <c:v>-2.2440209601079655</c:v>
                </c:pt>
                <c:pt idx="1224">
                  <c:v>-2.2438506601079169</c:v>
                </c:pt>
                <c:pt idx="1225">
                  <c:v>-2.2433394601077823</c:v>
                </c:pt>
                <c:pt idx="1226">
                  <c:v>-2.2433394601077987</c:v>
                </c:pt>
                <c:pt idx="1227">
                  <c:v>-2.243339460107824</c:v>
                </c:pt>
                <c:pt idx="1228">
                  <c:v>-2.2433394601077823</c:v>
                </c:pt>
                <c:pt idx="1229">
                  <c:v>-2.2433394601077823</c:v>
                </c:pt>
                <c:pt idx="1230">
                  <c:v>-2.2427815601079093</c:v>
                </c:pt>
                <c:pt idx="1231">
                  <c:v>-2.2417527068611092</c:v>
                </c:pt>
                <c:pt idx="1232">
                  <c:v>-2.2417319601077486</c:v>
                </c:pt>
                <c:pt idx="1233">
                  <c:v>-2.2417594601077155</c:v>
                </c:pt>
                <c:pt idx="1234">
                  <c:v>-2.2417594601077155</c:v>
                </c:pt>
                <c:pt idx="1235">
                  <c:v>-2.2417594601078719</c:v>
                </c:pt>
                <c:pt idx="1236">
                  <c:v>-2.2417594601077582</c:v>
                </c:pt>
                <c:pt idx="1237">
                  <c:v>-2.2411816601079644</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-2.2390842601079086</c:v>
                </c:pt>
                <c:pt idx="1248">
                  <c:v>-2.2369809701078083</c:v>
                </c:pt>
                <c:pt idx="1249">
                  <c:v>-2.236739460107918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-2.2424944601079249</c:v>
                </c:pt>
                <c:pt idx="1268">
                  <c:v>-2.2428354101079293</c:v>
                </c:pt>
                <c:pt idx="1269">
                  <c:v>-2.2428743319026152</c:v>
                </c:pt>
                <c:pt idx="1270">
                  <c:v>-2.2444994601078472</c:v>
                </c:pt>
                <c:pt idx="1271">
                  <c:v>-2.244499460107737</c:v>
                </c:pt>
                <c:pt idx="1272">
                  <c:v>-2.244499460107737</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c:v>
                </c:pt>
                <c:pt idx="1289">
                  <c:v>-2.25333946010793</c:v>
                </c:pt>
                <c:pt idx="1290">
                  <c:v>-2.25333946010793</c:v>
                </c:pt>
                <c:pt idx="1291">
                  <c:v>-2.25333946010793</c:v>
                </c:pt>
                <c:pt idx="1292">
                  <c:v>-2.25333946010793</c:v>
                </c:pt>
                <c:pt idx="1293">
                  <c:v>-2.25333946010793</c:v>
                </c:pt>
                <c:pt idx="1294">
                  <c:v>-2.25333946010793</c:v>
                </c:pt>
                <c:pt idx="1295">
                  <c:v>-2.25333946010793</c:v>
                </c:pt>
                <c:pt idx="1296">
                  <c:v>-2.2547594601077918</c:v>
                </c:pt>
                <c:pt idx="1297">
                  <c:v>-2.2555937601077356</c:v>
                </c:pt>
                <c:pt idx="1298">
                  <c:v>-2.2578994601080069</c:v>
                </c:pt>
                <c:pt idx="1299">
                  <c:v>-2.2578994601080069</c:v>
                </c:pt>
                <c:pt idx="1300">
                  <c:v>-2.2578994601080207</c:v>
                </c:pt>
                <c:pt idx="1301">
                  <c:v>-2.2578994601080069</c:v>
                </c:pt>
                <c:pt idx="1302">
                  <c:v>-2.2573432758973477</c:v>
                </c:pt>
                <c:pt idx="1303">
                  <c:v>-2.2532494601078077</c:v>
                </c:pt>
                <c:pt idx="1304">
                  <c:v>-2.2542794601078668</c:v>
                </c:pt>
                <c:pt idx="1305">
                  <c:v>-2.2542794601078668</c:v>
                </c:pt>
                <c:pt idx="1306">
                  <c:v>-2.2542794601078668</c:v>
                </c:pt>
                <c:pt idx="1307">
                  <c:v>-2.2538037601077203</c:v>
                </c:pt>
                <c:pt idx="1308">
                  <c:v>-2.2535694601076841</c:v>
                </c:pt>
                <c:pt idx="1309">
                  <c:v>-2.2535694601076841</c:v>
                </c:pt>
                <c:pt idx="1310">
                  <c:v>-2.2535694601076841</c:v>
                </c:pt>
                <c:pt idx="1311">
                  <c:v>-2.2535694601078404</c:v>
                </c:pt>
                <c:pt idx="1312">
                  <c:v>-2.2537654601078714</c:v>
                </c:pt>
                <c:pt idx="1313">
                  <c:v>-2.2542494601077987</c:v>
                </c:pt>
                <c:pt idx="1314">
                  <c:v>-2.2542494601078671</c:v>
                </c:pt>
                <c:pt idx="1315">
                  <c:v>-2.2542494601078671</c:v>
                </c:pt>
                <c:pt idx="1316">
                  <c:v>-2.2561508101079255</c:v>
                </c:pt>
                <c:pt idx="1317">
                  <c:v>-2.2580250101079602</c:v>
                </c:pt>
                <c:pt idx="1318">
                  <c:v>-2.2601232701078056</c:v>
                </c:pt>
                <c:pt idx="1319">
                  <c:v>-2.263079288064878</c:v>
                </c:pt>
                <c:pt idx="1320">
                  <c:v>-2.2633494601079236</c:v>
                </c:pt>
                <c:pt idx="1321">
                  <c:v>-2.26334946010794</c:v>
                </c:pt>
                <c:pt idx="1322">
                  <c:v>-2.26334946010794</c:v>
                </c:pt>
                <c:pt idx="1323">
                  <c:v>-2.26330646010799</c:v>
                </c:pt>
                <c:pt idx="1324">
                  <c:v>-2.2611265401077896</c:v>
                </c:pt>
                <c:pt idx="1325">
                  <c:v>-2.26009546010782</c:v>
                </c:pt>
                <c:pt idx="1326">
                  <c:v>-2.2600954601078631</c:v>
                </c:pt>
                <c:pt idx="1327">
                  <c:v>-2.2600954601077792</c:v>
                </c:pt>
                <c:pt idx="1328">
                  <c:v>-2.2600954601077632</c:v>
                </c:pt>
                <c:pt idx="1329">
                  <c:v>-2.2600954601078631</c:v>
                </c:pt>
                <c:pt idx="1330">
                  <c:v>-2.2600954601078631</c:v>
                </c:pt>
                <c:pt idx="1331">
                  <c:v>-2.2595169184410553</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-2.2565379601077966</c:v>
                </c:pt>
                <c:pt idx="1341">
                  <c:v>-2.2573294601078842</c:v>
                </c:pt>
                <c:pt idx="1342">
                  <c:v>-2.2573294601078842</c:v>
                </c:pt>
                <c:pt idx="1343">
                  <c:v>-2.2575679601078398</c:v>
                </c:pt>
                <c:pt idx="1344">
                  <c:v>-2.2577534601078355</c:v>
                </c:pt>
                <c:pt idx="1345">
                  <c:v>-2.2577534601078932</c:v>
                </c:pt>
                <c:pt idx="1346">
                  <c:v>-2.2577534601078497</c:v>
                </c:pt>
                <c:pt idx="1347">
                  <c:v>-2.2577534601078355</c:v>
                </c:pt>
                <c:pt idx="1348">
                  <c:v>-2.2582264801078225</c:v>
                </c:pt>
                <c:pt idx="1349">
                  <c:v>-2.2583682601077602</c:v>
                </c:pt>
                <c:pt idx="1350">
                  <c:v>-2.2573994601079104</c:v>
                </c:pt>
                <c:pt idx="1351">
                  <c:v>-2.257399460107925</c:v>
                </c:pt>
                <c:pt idx="1352">
                  <c:v>-2.2573994601079104</c:v>
                </c:pt>
                <c:pt idx="1353">
                  <c:v>-2.2563608922066152</c:v>
                </c:pt>
                <c:pt idx="1354">
                  <c:v>-2.2575764464091201</c:v>
                </c:pt>
                <c:pt idx="1355">
                  <c:v>-2.2545873601077249</c:v>
                </c:pt>
                <c:pt idx="1356">
                  <c:v>-2.2520685696969447</c:v>
                </c:pt>
                <c:pt idx="1357">
                  <c:v>-2.2518594601079371</c:v>
                </c:pt>
                <c:pt idx="1358">
                  <c:v>-2.2519517601079801</c:v>
                </c:pt>
                <c:pt idx="1359">
                  <c:v>-2.2522144601079219</c:v>
                </c:pt>
                <c:pt idx="1360">
                  <c:v>-2.2522144601078637</c:v>
                </c:pt>
                <c:pt idx="1361">
                  <c:v>-2.2526694601078527</c:v>
                </c:pt>
                <c:pt idx="1362">
                  <c:v>-2.2526694601077635</c:v>
                </c:pt>
                <c:pt idx="1363">
                  <c:v>-2.2524563022129058</c:v>
                </c:pt>
                <c:pt idx="1364">
                  <c:v>-2.2503553401078182</c:v>
                </c:pt>
                <c:pt idx="1365">
                  <c:v>-2.2480194601077841</c:v>
                </c:pt>
                <c:pt idx="1366">
                  <c:v>-2.2478396601078199</c:v>
                </c:pt>
                <c:pt idx="1367">
                  <c:v>-2.2458242601078289</c:v>
                </c:pt>
                <c:pt idx="1368">
                  <c:v>-2.2442416706342101</c:v>
                </c:pt>
                <c:pt idx="1369">
                  <c:v>-2.2448243381566231</c:v>
                </c:pt>
                <c:pt idx="1370">
                  <c:v>-2.2469077934412391</c:v>
                </c:pt>
                <c:pt idx="1371">
                  <c:v>-2.2473794601077421</c:v>
                </c:pt>
                <c:pt idx="1372">
                  <c:v>-2.2474322601077059</c:v>
                </c:pt>
                <c:pt idx="1373">
                  <c:v>-2.2492227601079771</c:v>
                </c:pt>
                <c:pt idx="1374">
                  <c:v>-2.2521479864237599</c:v>
                </c:pt>
                <c:pt idx="1375">
                  <c:v>-2.2521340601079149</c:v>
                </c:pt>
                <c:pt idx="1376">
                  <c:v>-2.2507330601078492</c:v>
                </c:pt>
                <c:pt idx="1377">
                  <c:v>-2.2497499701079602</c:v>
                </c:pt>
                <c:pt idx="1378">
                  <c:v>-2.2444049601078291</c:v>
                </c:pt>
                <c:pt idx="1379">
                  <c:v>-2.2404494601078677</c:v>
                </c:pt>
                <c:pt idx="1380">
                  <c:v>-2.2404494601079552</c:v>
                </c:pt>
                <c:pt idx="1381">
                  <c:v>-2.2406423022132427</c:v>
                </c:pt>
                <c:pt idx="1382">
                  <c:v>-2.2415944601079998</c:v>
                </c:pt>
                <c:pt idx="1383">
                  <c:v>-2.2425575601078691</c:v>
                </c:pt>
                <c:pt idx="1384">
                  <c:v>-2.2431734601079478</c:v>
                </c:pt>
                <c:pt idx="1385">
                  <c:v>-2.2431734601079478</c:v>
                </c:pt>
                <c:pt idx="1386">
                  <c:v>-2.2436408559411571</c:v>
                </c:pt>
                <c:pt idx="1387">
                  <c:v>-2.2438144601079344</c:v>
                </c:pt>
                <c:pt idx="1388">
                  <c:v>-2.2477994601078612</c:v>
                </c:pt>
                <c:pt idx="1389">
                  <c:v>-2.2477994601078612</c:v>
                </c:pt>
                <c:pt idx="1390">
                  <c:v>-2.2472859601078881</c:v>
                </c:pt>
                <c:pt idx="1391">
                  <c:v>-2.2471494601079112</c:v>
                </c:pt>
                <c:pt idx="1392">
                  <c:v>-2.2471494601079112</c:v>
                </c:pt>
                <c:pt idx="1393">
                  <c:v>-2.2471494601079112</c:v>
                </c:pt>
                <c:pt idx="1394">
                  <c:v>-2.2461279601077044</c:v>
                </c:pt>
                <c:pt idx="1395">
                  <c:v>-2.2448594601077607</c:v>
                </c:pt>
                <c:pt idx="1396">
                  <c:v>-2.2448594601077474</c:v>
                </c:pt>
                <c:pt idx="1397">
                  <c:v>-2.245620860107655</c:v>
                </c:pt>
                <c:pt idx="1398">
                  <c:v>-2.2457994601076812</c:v>
                </c:pt>
                <c:pt idx="1399">
                  <c:v>-2.2436053601078498</c:v>
                </c:pt>
                <c:pt idx="1400">
                  <c:v>-2.2409166201077841</c:v>
                </c:pt>
                <c:pt idx="1401">
                  <c:v>-2.2361231601077236</c:v>
                </c:pt>
                <c:pt idx="1402">
                  <c:v>-2.2340081601079476</c:v>
                </c:pt>
                <c:pt idx="1403">
                  <c:v>-2.233389460107936</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c:v>
                </c:pt>
                <c:pt idx="1433">
                  <c:v>-2.2340394601079985</c:v>
                </c:pt>
                <c:pt idx="1434">
                  <c:v>-2.2346011443184608</c:v>
                </c:pt>
                <c:pt idx="1435">
                  <c:v>-2.2347070301079452</c:v>
                </c:pt>
                <c:pt idx="1436">
                  <c:v>-2.2384017101078557</c:v>
                </c:pt>
                <c:pt idx="1437">
                  <c:v>-2.2382083601078193</c:v>
                </c:pt>
                <c:pt idx="1438">
                  <c:v>-2.2366194601078844</c:v>
                </c:pt>
                <c:pt idx="1439">
                  <c:v>-2.2339894601079258</c:v>
                </c:pt>
                <c:pt idx="1440">
                  <c:v>-2.2339894601076979</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-2.2339415001079397</c:v>
                </c:pt>
                <c:pt idx="1459">
                  <c:v>-2.2365945801077642</c:v>
                </c:pt>
                <c:pt idx="1460">
                  <c:v>-2.2373394601077052</c:v>
                </c:pt>
                <c:pt idx="1461">
                  <c:v>-2.2373394601077394</c:v>
                </c:pt>
                <c:pt idx="1462">
                  <c:v>-2.2373394601077394</c:v>
                </c:pt>
                <c:pt idx="1463">
                  <c:v>-2.2369852601080003</c:v>
                </c:pt>
                <c:pt idx="1464">
                  <c:v>-2.236833460107988</c:v>
                </c:pt>
                <c:pt idx="1465">
                  <c:v>-2.2368334601078868</c:v>
                </c:pt>
                <c:pt idx="1466">
                  <c:v>-2.2333294601078153</c:v>
                </c:pt>
                <c:pt idx="1467">
                  <c:v>-2.2333294601078153</c:v>
                </c:pt>
                <c:pt idx="1468">
                  <c:v>-2.2333294601078153</c:v>
                </c:pt>
                <c:pt idx="1469">
                  <c:v>-2.2333294601078153</c:v>
                </c:pt>
                <c:pt idx="1470">
                  <c:v>-2.2333294601078153</c:v>
                </c:pt>
                <c:pt idx="1471">
                  <c:v>-2.2325881801077387</c:v>
                </c:pt>
                <c:pt idx="1472">
                  <c:v>-2.2322994601077237</c:v>
                </c:pt>
                <c:pt idx="1473">
                  <c:v>-2.2322429729282547</c:v>
                </c:pt>
                <c:pt idx="1474">
                  <c:v>-2.2303594243936065</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-3.2821613960613614</c:v>
                </c:pt>
                <c:pt idx="7">
                  <c:v>-3.2960632595340087</c:v>
                </c:pt>
                <c:pt idx="8">
                  <c:v>-3.2408151494846322</c:v>
                </c:pt>
                <c:pt idx="9">
                  <c:v>-3.1378628922968788</c:v>
                </c:pt>
                <c:pt idx="10">
                  <c:v>-3.2876377848196152</c:v>
                </c:pt>
                <c:pt idx="11">
                  <c:v>-3.2022946280585542</c:v>
                </c:pt>
                <c:pt idx="12">
                  <c:v>-3.1267770399280002</c:v>
                </c:pt>
                <c:pt idx="13">
                  <c:v>-3.0646890076890259</c:v>
                </c:pt>
                <c:pt idx="14">
                  <c:v>-1.4931707002219519</c:v>
                </c:pt>
                <c:pt idx="15">
                  <c:v>-2.0119923628675784</c:v>
                </c:pt>
                <c:pt idx="16">
                  <c:v>-2.9680511465524742</c:v>
                </c:pt>
                <c:pt idx="17">
                  <c:v>-2.5966497256314787</c:v>
                </c:pt>
                <c:pt idx="18">
                  <c:v>-2.6967006512690546</c:v>
                </c:pt>
                <c:pt idx="19">
                  <c:v>-2.9536079146970735</c:v>
                </c:pt>
                <c:pt idx="20">
                  <c:v>-3.6473091479533433</c:v>
                </c:pt>
                <c:pt idx="21">
                  <c:v>-4.0944992799410045</c:v>
                </c:pt>
                <c:pt idx="22">
                  <c:v>-5.7555215649738773</c:v>
                </c:pt>
                <c:pt idx="23">
                  <c:v>-6.1363006648705793</c:v>
                </c:pt>
                <c:pt idx="24">
                  <c:v>-5.8761375071834365</c:v>
                </c:pt>
                <c:pt idx="25">
                  <c:v>-5.1325625883467865</c:v>
                </c:pt>
                <c:pt idx="26">
                  <c:v>-4.873453727276285</c:v>
                </c:pt>
                <c:pt idx="27">
                  <c:v>-5.2585254682570808</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-2.768593287252342</c:v>
                </c:pt>
                <c:pt idx="36">
                  <c:v>-1.4270498017602904</c:v>
                </c:pt>
                <c:pt idx="37">
                  <c:v>-0.96955583848979843</c:v>
                </c:pt>
                <c:pt idx="38">
                  <c:v>-0.46475059676745956</c:v>
                </c:pt>
                <c:pt idx="39">
                  <c:v>0.58580171016410565</c:v>
                </c:pt>
                <c:pt idx="40">
                  <c:v>1.76948768494259</c:v>
                </c:pt>
                <c:pt idx="41">
                  <c:v>2.1193492505422995</c:v>
                </c:pt>
                <c:pt idx="42">
                  <c:v>2.9452625551694069</c:v>
                </c:pt>
                <c:pt idx="43">
                  <c:v>3.7462257858863812</c:v>
                </c:pt>
                <c:pt idx="44">
                  <c:v>7.0368312181323214</c:v>
                </c:pt>
                <c:pt idx="45">
                  <c:v>7.0904187574124835</c:v>
                </c:pt>
                <c:pt idx="46">
                  <c:v>6.9399967424113802</c:v>
                </c:pt>
                <c:pt idx="47">
                  <c:v>6.9970403574115885</c:v>
                </c:pt>
                <c:pt idx="48">
                  <c:v>7.6593477123377074</c:v>
                </c:pt>
                <c:pt idx="49">
                  <c:v>7.7093829461215506</c:v>
                </c:pt>
                <c:pt idx="50">
                  <c:v>6.3223305932086475</c:v>
                </c:pt>
                <c:pt idx="51">
                  <c:v>6.1581235868606399</c:v>
                </c:pt>
                <c:pt idx="52">
                  <c:v>6.1328959037062463</c:v>
                </c:pt>
                <c:pt idx="53">
                  <c:v>6.2370361015453986</c:v>
                </c:pt>
                <c:pt idx="54">
                  <c:v>6.237866348984511</c:v>
                </c:pt>
                <c:pt idx="55">
                  <c:v>6.1134335073392645</c:v>
                </c:pt>
                <c:pt idx="56">
                  <c:v>5.9925986575668073</c:v>
                </c:pt>
                <c:pt idx="57">
                  <c:v>5.7508893429247694</c:v>
                </c:pt>
                <c:pt idx="58">
                  <c:v>5.4902358156007294</c:v>
                </c:pt>
                <c:pt idx="59">
                  <c:v>5.3657287525664872</c:v>
                </c:pt>
                <c:pt idx="60">
                  <c:v>5.0037961177556411</c:v>
                </c:pt>
                <c:pt idx="61">
                  <c:v>4.8564967134610724</c:v>
                </c:pt>
                <c:pt idx="62">
                  <c:v>4.9810191064754425</c:v>
                </c:pt>
                <c:pt idx="63">
                  <c:v>5.1366155210097499</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26.326742541271162</c:v>
                </c:pt>
                <c:pt idx="78">
                  <c:v>27.328140557039891</c:v>
                </c:pt>
                <c:pt idx="79">
                  <c:v>27.347024664057191</c:v>
                </c:pt>
                <c:pt idx="80">
                  <c:v>26.561096956433119</c:v>
                </c:pt>
                <c:pt idx="81">
                  <c:v>25.434453306507976</c:v>
                </c:pt>
                <c:pt idx="82">
                  <c:v>23.964441172372073</c:v>
                </c:pt>
                <c:pt idx="83">
                  <c:v>22.273068982079387</c:v>
                </c:pt>
                <c:pt idx="84">
                  <c:v>19.918419853562284</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0.13197950480942242</c:v>
                </c:pt>
                <c:pt idx="93">
                  <c:v>-1.4397808569727459</c:v>
                </c:pt>
                <c:pt idx="94">
                  <c:v>-0.42554235118294154</c:v>
                </c:pt>
                <c:pt idx="95">
                  <c:v>0.84536741602633469</c:v>
                </c:pt>
                <c:pt idx="96">
                  <c:v>1.9693737781309437</c:v>
                </c:pt>
                <c:pt idx="97">
                  <c:v>3.7710576216328917</c:v>
                </c:pt>
                <c:pt idx="98">
                  <c:v>5.9544896929837421</c:v>
                </c:pt>
                <c:pt idx="99">
                  <c:v>9.0874470736506794</c:v>
                </c:pt>
                <c:pt idx="100">
                  <c:v>20.320430824166984</c:v>
                </c:pt>
                <c:pt idx="101">
                  <c:v>22.71013126924873</c:v>
                </c:pt>
                <c:pt idx="102">
                  <c:v>25.413180758229004</c:v>
                </c:pt>
                <c:pt idx="103">
                  <c:v>28.481292019351841</c:v>
                </c:pt>
                <c:pt idx="104">
                  <c:v>31.181027804110826</c:v>
                </c:pt>
                <c:pt idx="105">
                  <c:v>32.352305070660194</c:v>
                </c:pt>
                <c:pt idx="106">
                  <c:v>33.094208718098002</c:v>
                </c:pt>
                <c:pt idx="107">
                  <c:v>34.176180502339491</c:v>
                </c:pt>
                <c:pt idx="108">
                  <c:v>36.187053763807185</c:v>
                </c:pt>
                <c:pt idx="109">
                  <c:v>36.267187364533655</c:v>
                </c:pt>
                <c:pt idx="110">
                  <c:v>35.456766294981961</c:v>
                </c:pt>
                <c:pt idx="111">
                  <c:v>33.892676045910221</c:v>
                </c:pt>
                <c:pt idx="112">
                  <c:v>31.891018986362511</c:v>
                </c:pt>
                <c:pt idx="113">
                  <c:v>29.584819880613956</c:v>
                </c:pt>
                <c:pt idx="114">
                  <c:v>27.377584448223633</c:v>
                </c:pt>
                <c:pt idx="115">
                  <c:v>24.921938374923482</c:v>
                </c:pt>
                <c:pt idx="116">
                  <c:v>18.602120974915643</c:v>
                </c:pt>
                <c:pt idx="117">
                  <c:v>17.202975240840317</c:v>
                </c:pt>
                <c:pt idx="118">
                  <c:v>15.533137574526767</c:v>
                </c:pt>
                <c:pt idx="119">
                  <c:v>13.774369327399793</c:v>
                </c:pt>
                <c:pt idx="120">
                  <c:v>12.145947499701492</c:v>
                </c:pt>
                <c:pt idx="121">
                  <c:v>10.814736952058858</c:v>
                </c:pt>
                <c:pt idx="122">
                  <c:v>9.459603742739171</c:v>
                </c:pt>
                <c:pt idx="123">
                  <c:v>4.3363444161286724</c:v>
                </c:pt>
                <c:pt idx="124">
                  <c:v>2.7724057972565106</c:v>
                </c:pt>
                <c:pt idx="125">
                  <c:v>1.7194196662507295</c:v>
                </c:pt>
                <c:pt idx="126">
                  <c:v>0.67914019150384974</c:v>
                </c:pt>
                <c:pt idx="127">
                  <c:v>0.43261445513202607</c:v>
                </c:pt>
                <c:pt idx="128">
                  <c:v>0.2253680742030891</c:v>
                </c:pt>
                <c:pt idx="129">
                  <c:v>0.65401033183655954</c:v>
                </c:pt>
                <c:pt idx="130">
                  <c:v>1.8292031181641142</c:v>
                </c:pt>
                <c:pt idx="131">
                  <c:v>3.0932657725124431</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3.0322592817557799</c:v>
                </c:pt>
                <c:pt idx="146">
                  <c:v>2.9154759484169972</c:v>
                </c:pt>
                <c:pt idx="147">
                  <c:v>2.9117624504562603</c:v>
                </c:pt>
                <c:pt idx="148">
                  <c:v>3.3915355801074298</c:v>
                </c:pt>
                <c:pt idx="149">
                  <c:v>3.4961265704318132</c:v>
                </c:pt>
                <c:pt idx="150">
                  <c:v>2.8394673266033785</c:v>
                </c:pt>
                <c:pt idx="151">
                  <c:v>-1.4266294795078658</c:v>
                </c:pt>
                <c:pt idx="152">
                  <c:v>-2.9398481950501192</c:v>
                </c:pt>
                <c:pt idx="153">
                  <c:v>-3.7722171241190767</c:v>
                </c:pt>
                <c:pt idx="154">
                  <c:v>-3.823142692033997</c:v>
                </c:pt>
                <c:pt idx="155">
                  <c:v>-3.3417280260227074</c:v>
                </c:pt>
                <c:pt idx="156">
                  <c:v>-2.5865377444017721</c:v>
                </c:pt>
                <c:pt idx="157">
                  <c:v>-2.0513660887574616</c:v>
                </c:pt>
                <c:pt idx="158">
                  <c:v>-1.5484183928708859</c:v>
                </c:pt>
                <c:pt idx="159">
                  <c:v>-0.59732479623036738</c:v>
                </c:pt>
                <c:pt idx="160">
                  <c:v>8.2453794609446103</c:v>
                </c:pt>
                <c:pt idx="161">
                  <c:v>10.609348003129185</c:v>
                </c:pt>
                <c:pt idx="162">
                  <c:v>13.066054121788454</c:v>
                </c:pt>
                <c:pt idx="163">
                  <c:v>15.61347820587595</c:v>
                </c:pt>
                <c:pt idx="164">
                  <c:v>18.507865578625356</c:v>
                </c:pt>
                <c:pt idx="165">
                  <c:v>19.622103783633911</c:v>
                </c:pt>
                <c:pt idx="166">
                  <c:v>20.931378192174225</c:v>
                </c:pt>
                <c:pt idx="167">
                  <c:v>21.895310343615677</c:v>
                </c:pt>
                <c:pt idx="168">
                  <c:v>19.792202814723836</c:v>
                </c:pt>
                <c:pt idx="169">
                  <c:v>18.407467261977487</c:v>
                </c:pt>
                <c:pt idx="170">
                  <c:v>17.80210304237978</c:v>
                </c:pt>
                <c:pt idx="171">
                  <c:v>17.049821150171226</c:v>
                </c:pt>
                <c:pt idx="172">
                  <c:v>16.242895923218754</c:v>
                </c:pt>
                <c:pt idx="173">
                  <c:v>15.372799339106699</c:v>
                </c:pt>
                <c:pt idx="174">
                  <c:v>14.331280488589346</c:v>
                </c:pt>
                <c:pt idx="175">
                  <c:v>13.232425994539399</c:v>
                </c:pt>
                <c:pt idx="176">
                  <c:v>11.106117375511005</c:v>
                </c:pt>
                <c:pt idx="177">
                  <c:v>10.218991460196262</c:v>
                </c:pt>
                <c:pt idx="178">
                  <c:v>9.386269064094634</c:v>
                </c:pt>
                <c:pt idx="179">
                  <c:v>8.7748721178579956</c:v>
                </c:pt>
                <c:pt idx="180">
                  <c:v>7.7303789476301574</c:v>
                </c:pt>
                <c:pt idx="181">
                  <c:v>6.7209416474264181</c:v>
                </c:pt>
                <c:pt idx="182">
                  <c:v>5.7786783470179159</c:v>
                </c:pt>
                <c:pt idx="183">
                  <c:v>4.6470371235680785</c:v>
                </c:pt>
                <c:pt idx="184">
                  <c:v>3.5952292760850932</c:v>
                </c:pt>
                <c:pt idx="185">
                  <c:v>-9.214621059015821E-3</c:v>
                </c:pt>
                <c:pt idx="186">
                  <c:v>-0.33342229970013293</c:v>
                </c:pt>
                <c:pt idx="187">
                  <c:v>-0.7384986592042837</c:v>
                </c:pt>
                <c:pt idx="188">
                  <c:v>-1.0649735053038967</c:v>
                </c:pt>
                <c:pt idx="189">
                  <c:v>-0.84966461729666864</c:v>
                </c:pt>
                <c:pt idx="190">
                  <c:v>-0.48059155094549055</c:v>
                </c:pt>
                <c:pt idx="191">
                  <c:v>-0.55814205001875905</c:v>
                </c:pt>
                <c:pt idx="192">
                  <c:v>1.3752864285259121</c:v>
                </c:pt>
                <c:pt idx="193">
                  <c:v>2.6980538757715635</c:v>
                </c:pt>
                <c:pt idx="194">
                  <c:v>4.5804611447802399</c:v>
                </c:pt>
                <c:pt idx="195">
                  <c:v>6.702391005422653</c:v>
                </c:pt>
                <c:pt idx="196">
                  <c:v>7.6058913126895895</c:v>
                </c:pt>
                <c:pt idx="197">
                  <c:v>7.8747175408104981</c:v>
                </c:pt>
                <c:pt idx="198">
                  <c:v>7.8832139925740528</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7.3308320057141279</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3.4374329335101028</c:v>
                </c:pt>
                <c:pt idx="215">
                  <c:v>3.2342173507743612</c:v>
                </c:pt>
                <c:pt idx="216">
                  <c:v>3.6952546644042727</c:v>
                </c:pt>
                <c:pt idx="217">
                  <c:v>4.12394541638084</c:v>
                </c:pt>
                <c:pt idx="218">
                  <c:v>4.4516894634102426</c:v>
                </c:pt>
                <c:pt idx="219">
                  <c:v>4.2925887064857342</c:v>
                </c:pt>
                <c:pt idx="220">
                  <c:v>4.0752444979968834</c:v>
                </c:pt>
                <c:pt idx="221">
                  <c:v>4.6200158327376242</c:v>
                </c:pt>
                <c:pt idx="222">
                  <c:v>5.22642749979003</c:v>
                </c:pt>
                <c:pt idx="223">
                  <c:v>5.6055421584769816</c:v>
                </c:pt>
                <c:pt idx="224">
                  <c:v>5.7555622547909167</c:v>
                </c:pt>
                <c:pt idx="225">
                  <c:v>5.5179380004004077</c:v>
                </c:pt>
                <c:pt idx="226">
                  <c:v>5.3756804899691923</c:v>
                </c:pt>
                <c:pt idx="227">
                  <c:v>4.9925155291044083</c:v>
                </c:pt>
                <c:pt idx="228">
                  <c:v>4.5270911090796062</c:v>
                </c:pt>
                <c:pt idx="229">
                  <c:v>4.232839577664322</c:v>
                </c:pt>
                <c:pt idx="230">
                  <c:v>4.3930491019640812</c:v>
                </c:pt>
                <c:pt idx="231">
                  <c:v>4.9480567653229324</c:v>
                </c:pt>
                <c:pt idx="232">
                  <c:v>5.5732004538470834</c:v>
                </c:pt>
                <c:pt idx="233">
                  <c:v>5.9854680918553393</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3.7923655351135985</c:v>
                </c:pt>
                <c:pt idx="243">
                  <c:v>2.9912858876167667</c:v>
                </c:pt>
                <c:pt idx="244">
                  <c:v>2.1280814197231877</c:v>
                </c:pt>
                <c:pt idx="245">
                  <c:v>1.7993202816354004</c:v>
                </c:pt>
                <c:pt idx="246">
                  <c:v>1.8255445652806939</c:v>
                </c:pt>
                <c:pt idx="247">
                  <c:v>2.0799794330383965</c:v>
                </c:pt>
                <c:pt idx="248">
                  <c:v>2.391086960633416</c:v>
                </c:pt>
                <c:pt idx="249">
                  <c:v>2.7877951241484453</c:v>
                </c:pt>
                <c:pt idx="250">
                  <c:v>3.5051445450839651</c:v>
                </c:pt>
                <c:pt idx="251">
                  <c:v>4.1019329309417545</c:v>
                </c:pt>
                <c:pt idx="252">
                  <c:v>4.2605625565954739</c:v>
                </c:pt>
                <c:pt idx="253">
                  <c:v>4.3251470040033553</c:v>
                </c:pt>
                <c:pt idx="254">
                  <c:v>4.6891508557345105</c:v>
                </c:pt>
                <c:pt idx="255">
                  <c:v>5.1542226862161726</c:v>
                </c:pt>
                <c:pt idx="256">
                  <c:v>5.4642627311349043</c:v>
                </c:pt>
                <c:pt idx="257">
                  <c:v>6.9862659616689093</c:v>
                </c:pt>
                <c:pt idx="258">
                  <c:v>7.6644460690981369</c:v>
                </c:pt>
                <c:pt idx="259">
                  <c:v>8.7162372205631709</c:v>
                </c:pt>
                <c:pt idx="260">
                  <c:v>9.7123365273557027</c:v>
                </c:pt>
                <c:pt idx="261">
                  <c:v>10.953044336420078</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16.325789831061559</c:v>
                </c:pt>
                <c:pt idx="272">
                  <c:v>15.760836653361348</c:v>
                </c:pt>
                <c:pt idx="273">
                  <c:v>14.979597187583579</c:v>
                </c:pt>
                <c:pt idx="274">
                  <c:v>13.63242555032445</c:v>
                </c:pt>
                <c:pt idx="275">
                  <c:v>11.099924367099561</c:v>
                </c:pt>
                <c:pt idx="276">
                  <c:v>9.9171474904995485</c:v>
                </c:pt>
                <c:pt idx="277">
                  <c:v>8.8512998097227147</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0.34764174126968383</c:v>
                </c:pt>
                <c:pt idx="288">
                  <c:v>0.46288797848126312</c:v>
                </c:pt>
                <c:pt idx="289">
                  <c:v>1.3298220332256392</c:v>
                </c:pt>
                <c:pt idx="290">
                  <c:v>4.2695061580766795</c:v>
                </c:pt>
                <c:pt idx="291">
                  <c:v>11.613554896248495</c:v>
                </c:pt>
                <c:pt idx="292">
                  <c:v>15.1507920845804</c:v>
                </c:pt>
                <c:pt idx="293">
                  <c:v>18.510952217002291</c:v>
                </c:pt>
                <c:pt idx="294">
                  <c:v>21.794616962795672</c:v>
                </c:pt>
                <c:pt idx="295">
                  <c:v>24.961681576101974</c:v>
                </c:pt>
                <c:pt idx="296">
                  <c:v>26.842959131821893</c:v>
                </c:pt>
                <c:pt idx="297">
                  <c:v>27.51527013358843</c:v>
                </c:pt>
                <c:pt idx="298">
                  <c:v>27.30998318215039</c:v>
                </c:pt>
                <c:pt idx="299">
                  <c:v>26.320402911465589</c:v>
                </c:pt>
                <c:pt idx="300">
                  <c:v>21.252490580865455</c:v>
                </c:pt>
                <c:pt idx="301">
                  <c:v>18.83167240105319</c:v>
                </c:pt>
                <c:pt idx="302">
                  <c:v>15.867405211123446</c:v>
                </c:pt>
                <c:pt idx="303">
                  <c:v>12.347134212689824</c:v>
                </c:pt>
                <c:pt idx="304">
                  <c:v>9.5843278540070003</c:v>
                </c:pt>
                <c:pt idx="305">
                  <c:v>8.1944523562371501</c:v>
                </c:pt>
                <c:pt idx="306">
                  <c:v>6.8666975807505324</c:v>
                </c:pt>
                <c:pt idx="307">
                  <c:v>5.647520501115868</c:v>
                </c:pt>
                <c:pt idx="308">
                  <c:v>2.2291918974285005</c:v>
                </c:pt>
                <c:pt idx="309">
                  <c:v>2.0170296775719176</c:v>
                </c:pt>
                <c:pt idx="310">
                  <c:v>1.9979045407679479</c:v>
                </c:pt>
                <c:pt idx="311">
                  <c:v>1.9752304376712595</c:v>
                </c:pt>
                <c:pt idx="312">
                  <c:v>2.1531219556943402</c:v>
                </c:pt>
                <c:pt idx="313">
                  <c:v>2.2705949863573003</c:v>
                </c:pt>
                <c:pt idx="314">
                  <c:v>1.8498227003584851</c:v>
                </c:pt>
                <c:pt idx="315">
                  <c:v>2.3268813610515195</c:v>
                </c:pt>
                <c:pt idx="316">
                  <c:v>3.0489018724694357</c:v>
                </c:pt>
                <c:pt idx="317">
                  <c:v>4.1102678866769216</c:v>
                </c:pt>
                <c:pt idx="318">
                  <c:v>5.7029500665241999</c:v>
                </c:pt>
                <c:pt idx="319">
                  <c:v>7.4531986392443912</c:v>
                </c:pt>
                <c:pt idx="320">
                  <c:v>9.1775400008788051</c:v>
                </c:pt>
                <c:pt idx="321">
                  <c:v>10.619094834856771</c:v>
                </c:pt>
                <c:pt idx="322">
                  <c:v>12.334988922089622</c:v>
                </c:pt>
                <c:pt idx="323">
                  <c:v>15.258581576602102</c:v>
                </c:pt>
                <c:pt idx="324">
                  <c:v>15.376531050905237</c:v>
                </c:pt>
                <c:pt idx="325">
                  <c:v>15.315072098061504</c:v>
                </c:pt>
                <c:pt idx="326">
                  <c:v>15.162733987325288</c:v>
                </c:pt>
                <c:pt idx="327">
                  <c:v>14.950125376660957</c:v>
                </c:pt>
                <c:pt idx="328">
                  <c:v>14.999577160507656</c:v>
                </c:pt>
                <c:pt idx="329">
                  <c:v>15.04634604604845</c:v>
                </c:pt>
                <c:pt idx="330">
                  <c:v>14.890448647844671</c:v>
                </c:pt>
                <c:pt idx="331">
                  <c:v>14.435773579535622</c:v>
                </c:pt>
                <c:pt idx="332">
                  <c:v>13.561339066390687</c:v>
                </c:pt>
                <c:pt idx="333">
                  <c:v>12.695006068293299</c:v>
                </c:pt>
                <c:pt idx="334">
                  <c:v>11.669617392519926</c:v>
                </c:pt>
                <c:pt idx="335">
                  <c:v>10.156339197413629</c:v>
                </c:pt>
                <c:pt idx="336">
                  <c:v>8.0971789270255439</c:v>
                </c:pt>
                <c:pt idx="337">
                  <c:v>6.8026349597952276</c:v>
                </c:pt>
                <c:pt idx="338">
                  <c:v>5.7288463493073607</c:v>
                </c:pt>
                <c:pt idx="339">
                  <c:v>4.7181832578205745</c:v>
                </c:pt>
                <c:pt idx="340">
                  <c:v>4.4161967648432308</c:v>
                </c:pt>
                <c:pt idx="341">
                  <c:v>4.5045215837681951</c:v>
                </c:pt>
                <c:pt idx="342">
                  <c:v>4.3403836382218373</c:v>
                </c:pt>
                <c:pt idx="343">
                  <c:v>4.0397451210226807</c:v>
                </c:pt>
                <c:pt idx="344">
                  <c:v>2.6763443471676758</c:v>
                </c:pt>
                <c:pt idx="345">
                  <c:v>2.1289831564756181</c:v>
                </c:pt>
                <c:pt idx="346">
                  <c:v>2.0137240177956017</c:v>
                </c:pt>
                <c:pt idx="347">
                  <c:v>2.2027138343100461</c:v>
                </c:pt>
                <c:pt idx="348">
                  <c:v>1.9422360705206361</c:v>
                </c:pt>
                <c:pt idx="349">
                  <c:v>2.7673771084256016</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-17.894859465519868</c:v>
                </c:pt>
                <c:pt idx="358">
                  <c:v>-17.59411287954973</c:v>
                </c:pt>
                <c:pt idx="359">
                  <c:v>-17.259915973356591</c:v>
                </c:pt>
                <c:pt idx="360">
                  <c:v>-16.137305474245295</c:v>
                </c:pt>
                <c:pt idx="361">
                  <c:v>-14.962937319423588</c:v>
                </c:pt>
                <c:pt idx="362">
                  <c:v>-13.79565495462878</c:v>
                </c:pt>
                <c:pt idx="363">
                  <c:v>-12.923554848360201</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-4.8137205735083954</c:v>
                </c:pt>
                <c:pt idx="376">
                  <c:v>-3.8716439151336921</c:v>
                </c:pt>
                <c:pt idx="377">
                  <c:v>-3.319482725996636</c:v>
                </c:pt>
                <c:pt idx="378">
                  <c:v>-3.1035395600612579</c:v>
                </c:pt>
                <c:pt idx="379">
                  <c:v>-3.050234183484799</c:v>
                </c:pt>
                <c:pt idx="380">
                  <c:v>-3.1064710013620251</c:v>
                </c:pt>
                <c:pt idx="381">
                  <c:v>-3.1088893247014231</c:v>
                </c:pt>
                <c:pt idx="382">
                  <c:v>-3.1100053396663148</c:v>
                </c:pt>
                <c:pt idx="383">
                  <c:v>-3.0189262849040119</c:v>
                </c:pt>
                <c:pt idx="384">
                  <c:v>-2.8967443320997366</c:v>
                </c:pt>
                <c:pt idx="385">
                  <c:v>-2.9114532772865971</c:v>
                </c:pt>
                <c:pt idx="386">
                  <c:v>-2.844667004563286</c:v>
                </c:pt>
                <c:pt idx="387">
                  <c:v>-2.7838404892912934</c:v>
                </c:pt>
                <c:pt idx="388">
                  <c:v>-2.7052633558675452</c:v>
                </c:pt>
                <c:pt idx="389">
                  <c:v>-2.6324917124835592</c:v>
                </c:pt>
                <c:pt idx="390">
                  <c:v>-2.6696016480640452</c:v>
                </c:pt>
                <c:pt idx="391">
                  <c:v>-2.6306072632915516</c:v>
                </c:pt>
                <c:pt idx="392">
                  <c:v>-2.6388078540275202</c:v>
                </c:pt>
                <c:pt idx="393">
                  <c:v>-2.747504281334523</c:v>
                </c:pt>
                <c:pt idx="394">
                  <c:v>-2.8265694507472277</c:v>
                </c:pt>
                <c:pt idx="395">
                  <c:v>-2.9032760609757844</c:v>
                </c:pt>
                <c:pt idx="396">
                  <c:v>-2.964506562964464</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-3.1181400570223077</c:v>
                </c:pt>
                <c:pt idx="406">
                  <c:v>-3.1151513369962345</c:v>
                </c:pt>
                <c:pt idx="407">
                  <c:v>-3.1089845678948422</c:v>
                </c:pt>
                <c:pt idx="408">
                  <c:v>-3.1055538018202498</c:v>
                </c:pt>
                <c:pt idx="409">
                  <c:v>-3.106279566337804</c:v>
                </c:pt>
                <c:pt idx="410">
                  <c:v>-3.0966666252906747</c:v>
                </c:pt>
                <c:pt idx="411">
                  <c:v>-3.0975663129863795</c:v>
                </c:pt>
                <c:pt idx="412">
                  <c:v>-3.0941053992156777</c:v>
                </c:pt>
                <c:pt idx="413">
                  <c:v>-3.0975458413915975</c:v>
                </c:pt>
                <c:pt idx="414">
                  <c:v>-3.0946701230507965</c:v>
                </c:pt>
                <c:pt idx="415">
                  <c:v>-3.0929730107695264</c:v>
                </c:pt>
                <c:pt idx="416">
                  <c:v>-3.0900538827820156</c:v>
                </c:pt>
                <c:pt idx="417">
                  <c:v>-3.0886465033307777</c:v>
                </c:pt>
                <c:pt idx="418">
                  <c:v>-3.0885004890645287</c:v>
                </c:pt>
                <c:pt idx="419">
                  <c:v>-3.0865386879801662</c:v>
                </c:pt>
                <c:pt idx="420">
                  <c:v>-3.0847249502187992</c:v>
                </c:pt>
                <c:pt idx="421">
                  <c:v>-3.0854870285754763</c:v>
                </c:pt>
                <c:pt idx="422">
                  <c:v>-3.0836561204774426</c:v>
                </c:pt>
                <c:pt idx="423">
                  <c:v>-3.0830609074367752</c:v>
                </c:pt>
                <c:pt idx="424">
                  <c:v>-3.0803715963420824</c:v>
                </c:pt>
                <c:pt idx="425">
                  <c:v>-3.0775210738102032</c:v>
                </c:pt>
                <c:pt idx="426">
                  <c:v>-3.075259237693809</c:v>
                </c:pt>
                <c:pt idx="427">
                  <c:v>-3.0728444053400152</c:v>
                </c:pt>
                <c:pt idx="428">
                  <c:v>-3.0700445779899894</c:v>
                </c:pt>
                <c:pt idx="429">
                  <c:v>-3.0671519739037336</c:v>
                </c:pt>
                <c:pt idx="430">
                  <c:v>-3.0646806217345532</c:v>
                </c:pt>
                <c:pt idx="431">
                  <c:v>-3.0630005280079686</c:v>
                </c:pt>
                <c:pt idx="432">
                  <c:v>-3.0599927403704612</c:v>
                </c:pt>
                <c:pt idx="433">
                  <c:v>-3.058347025262691</c:v>
                </c:pt>
                <c:pt idx="434">
                  <c:v>-3.0559271651307398</c:v>
                </c:pt>
                <c:pt idx="435">
                  <c:v>-3.0547115052949798</c:v>
                </c:pt>
                <c:pt idx="436">
                  <c:v>-3.0535546989225439</c:v>
                </c:pt>
                <c:pt idx="437">
                  <c:v>-3.0518903715492907</c:v>
                </c:pt>
                <c:pt idx="438">
                  <c:v>-3.0497706602858732</c:v>
                </c:pt>
                <c:pt idx="439">
                  <c:v>-3.0489441504780501</c:v>
                </c:pt>
                <c:pt idx="440">
                  <c:v>-3.0465152213727151</c:v>
                </c:pt>
                <c:pt idx="441">
                  <c:v>-3.0458235319100182</c:v>
                </c:pt>
                <c:pt idx="442">
                  <c:v>-3.0447222587701015</c:v>
                </c:pt>
                <c:pt idx="443">
                  <c:v>-3.0434492063725442</c:v>
                </c:pt>
                <c:pt idx="444">
                  <c:v>-3.0425360480260153</c:v>
                </c:pt>
                <c:pt idx="445">
                  <c:v>-3.0363064411842613</c:v>
                </c:pt>
                <c:pt idx="446">
                  <c:v>-3.0335721457047953</c:v>
                </c:pt>
                <c:pt idx="447">
                  <c:v>-3.0308159556744547</c:v>
                </c:pt>
                <c:pt idx="448">
                  <c:v>-3.0272263877016612</c:v>
                </c:pt>
                <c:pt idx="449">
                  <c:v>-3.0244516802695784</c:v>
                </c:pt>
                <c:pt idx="450">
                  <c:v>-3.0213691210334161</c:v>
                </c:pt>
                <c:pt idx="451">
                  <c:v>-3.0159379822783876</c:v>
                </c:pt>
                <c:pt idx="452">
                  <c:v>-3.011999429584487</c:v>
                </c:pt>
                <c:pt idx="453">
                  <c:v>-3.0080366866372832</c:v>
                </c:pt>
                <c:pt idx="454">
                  <c:v>-3.0002104851315465</c:v>
                </c:pt>
                <c:pt idx="455">
                  <c:v>-2.994979584755697</c:v>
                </c:pt>
                <c:pt idx="456">
                  <c:v>-2.9925650939113524</c:v>
                </c:pt>
                <c:pt idx="457">
                  <c:v>-2.9916045416410681</c:v>
                </c:pt>
                <c:pt idx="458">
                  <c:v>-2.9903663042355504</c:v>
                </c:pt>
                <c:pt idx="459">
                  <c:v>-2.9885042618585707</c:v>
                </c:pt>
                <c:pt idx="460">
                  <c:v>-2.987674071337699</c:v>
                </c:pt>
                <c:pt idx="461">
                  <c:v>-2.9874005981524405</c:v>
                </c:pt>
                <c:pt idx="462">
                  <c:v>-2.9863384468182375</c:v>
                </c:pt>
                <c:pt idx="463">
                  <c:v>-2.9847316068705037</c:v>
                </c:pt>
                <c:pt idx="464">
                  <c:v>-2.9837461433825041</c:v>
                </c:pt>
                <c:pt idx="465">
                  <c:v>-2.9824864098538271</c:v>
                </c:pt>
                <c:pt idx="466">
                  <c:v>-2.9818136172478518</c:v>
                </c:pt>
                <c:pt idx="467">
                  <c:v>-2.9818563438756467</c:v>
                </c:pt>
                <c:pt idx="468">
                  <c:v>-2.98025502499749</c:v>
                </c:pt>
                <c:pt idx="469">
                  <c:v>-2.9801779576963638</c:v>
                </c:pt>
                <c:pt idx="470">
                  <c:v>-2.9790250407372132</c:v>
                </c:pt>
                <c:pt idx="471">
                  <c:v>-2.9790097487025591</c:v>
                </c:pt>
                <c:pt idx="472">
                  <c:v>-2.979680606088289</c:v>
                </c:pt>
                <c:pt idx="473">
                  <c:v>-2.9787896079110681</c:v>
                </c:pt>
                <c:pt idx="474">
                  <c:v>-2.9779715599487142</c:v>
                </c:pt>
                <c:pt idx="475">
                  <c:v>-2.9760520680917177</c:v>
                </c:pt>
                <c:pt idx="476">
                  <c:v>-2.9735856488369392</c:v>
                </c:pt>
                <c:pt idx="477">
                  <c:v>-2.9718121333006771</c:v>
                </c:pt>
                <c:pt idx="478">
                  <c:v>-2.9687517911520915</c:v>
                </c:pt>
                <c:pt idx="479">
                  <c:v>-2.9653822501342972</c:v>
                </c:pt>
                <c:pt idx="480">
                  <c:v>-2.9593552342924307</c:v>
                </c:pt>
                <c:pt idx="481">
                  <c:v>-2.958798687711564</c:v>
                </c:pt>
                <c:pt idx="482">
                  <c:v>-2.9578464644775124</c:v>
                </c:pt>
                <c:pt idx="483">
                  <c:v>-2.9579580052612187</c:v>
                </c:pt>
                <c:pt idx="484">
                  <c:v>-2.9561221832215523</c:v>
                </c:pt>
                <c:pt idx="485">
                  <c:v>-2.956255675474317</c:v>
                </c:pt>
                <c:pt idx="486">
                  <c:v>-2.9554895559224272</c:v>
                </c:pt>
                <c:pt idx="487">
                  <c:v>-2.9530918939052797</c:v>
                </c:pt>
                <c:pt idx="488">
                  <c:v>-2.9502689956940671</c:v>
                </c:pt>
                <c:pt idx="489">
                  <c:v>-2.9476513826129085</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-2.9385840788167372</c:v>
                </c:pt>
                <c:pt idx="502">
                  <c:v>-2.9380970483834177</c:v>
                </c:pt>
                <c:pt idx="503">
                  <c:v>-2.9370639443259572</c:v>
                </c:pt>
                <c:pt idx="504">
                  <c:v>-2.9376885651255549</c:v>
                </c:pt>
                <c:pt idx="505">
                  <c:v>-2.9375433856601907</c:v>
                </c:pt>
                <c:pt idx="506">
                  <c:v>-2.9370390520809817</c:v>
                </c:pt>
                <c:pt idx="507">
                  <c:v>-2.9358430100663178</c:v>
                </c:pt>
                <c:pt idx="508">
                  <c:v>-2.9366530894746221</c:v>
                </c:pt>
                <c:pt idx="509">
                  <c:v>-2.9368991280667367</c:v>
                </c:pt>
                <c:pt idx="510">
                  <c:v>-2.9391688947916768</c:v>
                </c:pt>
                <c:pt idx="511">
                  <c:v>-2.9407942521411679</c:v>
                </c:pt>
                <c:pt idx="512">
                  <c:v>-2.9404154991789193</c:v>
                </c:pt>
                <c:pt idx="513">
                  <c:v>-2.94091914973923</c:v>
                </c:pt>
                <c:pt idx="514">
                  <c:v>-2.9414543140334457</c:v>
                </c:pt>
                <c:pt idx="515">
                  <c:v>-2.9401354993684663</c:v>
                </c:pt>
                <c:pt idx="516">
                  <c:v>-2.9408545285605951</c:v>
                </c:pt>
                <c:pt idx="517">
                  <c:v>-2.9390184219296955</c:v>
                </c:pt>
                <c:pt idx="518">
                  <c:v>-2.9387158445494781</c:v>
                </c:pt>
                <c:pt idx="519">
                  <c:v>-2.9388655395287802</c:v>
                </c:pt>
                <c:pt idx="520">
                  <c:v>-2.9408108343226473</c:v>
                </c:pt>
                <c:pt idx="521">
                  <c:v>-2.9383194848773826</c:v>
                </c:pt>
                <c:pt idx="522">
                  <c:v>-2.9382479386458384</c:v>
                </c:pt>
                <c:pt idx="523">
                  <c:v>-2.9394680001590756</c:v>
                </c:pt>
                <c:pt idx="524">
                  <c:v>-2.9383546034333787</c:v>
                </c:pt>
                <c:pt idx="525">
                  <c:v>-2.9372628166672827</c:v>
                </c:pt>
                <c:pt idx="526">
                  <c:v>-2.9363622372524674</c:v>
                </c:pt>
                <c:pt idx="527">
                  <c:v>-2.9369541300623037</c:v>
                </c:pt>
                <c:pt idx="528">
                  <c:v>-2.9360815923685797</c:v>
                </c:pt>
                <c:pt idx="529">
                  <c:v>-2.932755479970258</c:v>
                </c:pt>
                <c:pt idx="530">
                  <c:v>-2.9309640731329551</c:v>
                </c:pt>
                <c:pt idx="531">
                  <c:v>-2.9280596869703857</c:v>
                </c:pt>
                <c:pt idx="532">
                  <c:v>-2.9275348438509168</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-2.9263451007884909</c:v>
                </c:pt>
                <c:pt idx="543">
                  <c:v>-2.9271935620653924</c:v>
                </c:pt>
                <c:pt idx="544">
                  <c:v>-2.9255249847966542</c:v>
                </c:pt>
                <c:pt idx="545">
                  <c:v>-2.9190403462803829</c:v>
                </c:pt>
                <c:pt idx="546">
                  <c:v>-2.9188300713177</c:v>
                </c:pt>
                <c:pt idx="547">
                  <c:v>-2.918978988414338</c:v>
                </c:pt>
                <c:pt idx="548">
                  <c:v>-2.9171426351377456</c:v>
                </c:pt>
                <c:pt idx="549">
                  <c:v>-2.9164102681039878</c:v>
                </c:pt>
                <c:pt idx="550">
                  <c:v>-2.9162581446129772</c:v>
                </c:pt>
                <c:pt idx="551">
                  <c:v>-2.915166623465363</c:v>
                </c:pt>
                <c:pt idx="552">
                  <c:v>-2.9137130833190077</c:v>
                </c:pt>
                <c:pt idx="553">
                  <c:v>-2.9114792699509437</c:v>
                </c:pt>
                <c:pt idx="554">
                  <c:v>-2.9129926311707899</c:v>
                </c:pt>
                <c:pt idx="555">
                  <c:v>-2.9097494107071467</c:v>
                </c:pt>
                <c:pt idx="556">
                  <c:v>-2.9081974968639912</c:v>
                </c:pt>
                <c:pt idx="557">
                  <c:v>-2.9083096827211112</c:v>
                </c:pt>
                <c:pt idx="558">
                  <c:v>-2.9097697874381647</c:v>
                </c:pt>
                <c:pt idx="559">
                  <c:v>-2.9100578696391737</c:v>
                </c:pt>
                <c:pt idx="560">
                  <c:v>-2.918206987310664</c:v>
                </c:pt>
                <c:pt idx="561">
                  <c:v>-2.9189848509933842</c:v>
                </c:pt>
                <c:pt idx="562">
                  <c:v>-2.9188208505623185</c:v>
                </c:pt>
                <c:pt idx="563">
                  <c:v>-2.9187444093618584</c:v>
                </c:pt>
                <c:pt idx="564">
                  <c:v>-2.9189935025663432</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-2.9232868456421288</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c:v>
                </c:pt>
                <c:pt idx="585">
                  <c:v>-2.9183086053473062</c:v>
                </c:pt>
                <c:pt idx="586">
                  <c:v>-2.9179924814252161</c:v>
                </c:pt>
                <c:pt idx="587">
                  <c:v>-2.9178389729236187</c:v>
                </c:pt>
                <c:pt idx="588">
                  <c:v>-2.9167307747308087</c:v>
                </c:pt>
                <c:pt idx="589">
                  <c:v>-2.9172295303221887</c:v>
                </c:pt>
                <c:pt idx="590">
                  <c:v>-2.9177529694583337</c:v>
                </c:pt>
                <c:pt idx="591">
                  <c:v>-2.9177268629575015</c:v>
                </c:pt>
                <c:pt idx="592">
                  <c:v>-2.9153113475847912</c:v>
                </c:pt>
                <c:pt idx="593">
                  <c:v>-2.9133082238559487</c:v>
                </c:pt>
                <c:pt idx="594">
                  <c:v>-2.9125481566105629</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-2.9088146234282362</c:v>
                </c:pt>
                <c:pt idx="606">
                  <c:v>-2.9117552285661503</c:v>
                </c:pt>
                <c:pt idx="607">
                  <c:v>-2.9134218326691439</c:v>
                </c:pt>
                <c:pt idx="608">
                  <c:v>-2.9148233115958204</c:v>
                </c:pt>
                <c:pt idx="609">
                  <c:v>-2.91418948901359</c:v>
                </c:pt>
                <c:pt idx="610">
                  <c:v>-2.9137869631985325</c:v>
                </c:pt>
                <c:pt idx="611">
                  <c:v>-2.9149242466135812</c:v>
                </c:pt>
                <c:pt idx="612">
                  <c:v>-2.9164036466150378</c:v>
                </c:pt>
                <c:pt idx="613">
                  <c:v>-2.9164210825701673</c:v>
                </c:pt>
                <c:pt idx="614">
                  <c:v>-2.9162456605449947</c:v>
                </c:pt>
                <c:pt idx="615">
                  <c:v>-2.9167761765160227</c:v>
                </c:pt>
                <c:pt idx="616">
                  <c:v>-2.9168657468578938</c:v>
                </c:pt>
                <c:pt idx="617">
                  <c:v>-2.916316580675864</c:v>
                </c:pt>
                <c:pt idx="618">
                  <c:v>-2.9160261458541727</c:v>
                </c:pt>
                <c:pt idx="619">
                  <c:v>-2.9165600010287944</c:v>
                </c:pt>
                <c:pt idx="620">
                  <c:v>-2.917702653731439</c:v>
                </c:pt>
                <c:pt idx="621">
                  <c:v>-2.9185065100785148</c:v>
                </c:pt>
                <c:pt idx="622">
                  <c:v>-2.9189481387265865</c:v>
                </c:pt>
                <c:pt idx="623">
                  <c:v>-2.9203628796039425</c:v>
                </c:pt>
                <c:pt idx="624">
                  <c:v>-2.9217690258265634</c:v>
                </c:pt>
                <c:pt idx="625">
                  <c:v>-2.9229846097713481</c:v>
                </c:pt>
                <c:pt idx="626">
                  <c:v>-2.9251061044730307</c:v>
                </c:pt>
                <c:pt idx="627">
                  <c:v>-2.9253333031266919</c:v>
                </c:pt>
                <c:pt idx="628">
                  <c:v>-2.9259200163763999</c:v>
                </c:pt>
                <c:pt idx="629">
                  <c:v>-2.9258964522237387</c:v>
                </c:pt>
                <c:pt idx="630">
                  <c:v>-2.9249706959727604</c:v>
                </c:pt>
                <c:pt idx="631">
                  <c:v>-2.9233241650368362</c:v>
                </c:pt>
                <c:pt idx="632">
                  <c:v>-2.9207258851855613</c:v>
                </c:pt>
                <c:pt idx="633">
                  <c:v>-2.9196410424451358</c:v>
                </c:pt>
                <c:pt idx="634">
                  <c:v>-2.9185655912148238</c:v>
                </c:pt>
                <c:pt idx="635">
                  <c:v>-2.9182401706463827</c:v>
                </c:pt>
                <c:pt idx="636">
                  <c:v>-2.9173773849449702</c:v>
                </c:pt>
                <c:pt idx="637">
                  <c:v>-2.9176507632664936</c:v>
                </c:pt>
                <c:pt idx="638">
                  <c:v>-2.9194242977754952</c:v>
                </c:pt>
                <c:pt idx="639">
                  <c:v>-2.9192855500716064</c:v>
                </c:pt>
                <c:pt idx="640">
                  <c:v>-2.9218490528763401</c:v>
                </c:pt>
                <c:pt idx="641">
                  <c:v>-2.9210499017706817</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-2.9235376463939016</c:v>
                </c:pt>
                <c:pt idx="650">
                  <c:v>-2.9226549962256403</c:v>
                </c:pt>
                <c:pt idx="651">
                  <c:v>-2.9221477408432861</c:v>
                </c:pt>
                <c:pt idx="652">
                  <c:v>-2.9214529967681999</c:v>
                </c:pt>
                <c:pt idx="653">
                  <c:v>-2.9222554491319377</c:v>
                </c:pt>
                <c:pt idx="654">
                  <c:v>-2.9209479232518256</c:v>
                </c:pt>
                <c:pt idx="655">
                  <c:v>-2.9214277440410412</c:v>
                </c:pt>
                <c:pt idx="656">
                  <c:v>-2.9224040436918983</c:v>
                </c:pt>
                <c:pt idx="657">
                  <c:v>-2.9218434179702744</c:v>
                </c:pt>
                <c:pt idx="658">
                  <c:v>-2.9242111789370471</c:v>
                </c:pt>
                <c:pt idx="659">
                  <c:v>-2.9239714203244351</c:v>
                </c:pt>
                <c:pt idx="660">
                  <c:v>-2.9239686503032627</c:v>
                </c:pt>
                <c:pt idx="661">
                  <c:v>-2.9233568361083684</c:v>
                </c:pt>
                <c:pt idx="662">
                  <c:v>-2.9246732032889038</c:v>
                </c:pt>
                <c:pt idx="663">
                  <c:v>-2.9250507989135182</c:v>
                </c:pt>
                <c:pt idx="664">
                  <c:v>-2.9249085602240541</c:v>
                </c:pt>
                <c:pt idx="665">
                  <c:v>-2.9229123994936184</c:v>
                </c:pt>
                <c:pt idx="666">
                  <c:v>-2.9199102847076688</c:v>
                </c:pt>
                <c:pt idx="667">
                  <c:v>-2.9193514993425778</c:v>
                </c:pt>
                <c:pt idx="668">
                  <c:v>-2.9188181943776157</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-2.9241013646733953</c:v>
                </c:pt>
                <c:pt idx="679">
                  <c:v>-2.9244622453072981</c:v>
                </c:pt>
                <c:pt idx="680">
                  <c:v>-2.9245792881878012</c:v>
                </c:pt>
                <c:pt idx="681">
                  <c:v>-2.9246789899769539</c:v>
                </c:pt>
                <c:pt idx="682">
                  <c:v>-2.9254818597411552</c:v>
                </c:pt>
                <c:pt idx="683">
                  <c:v>-2.9248525716455998</c:v>
                </c:pt>
                <c:pt idx="684">
                  <c:v>-2.9242784942458595</c:v>
                </c:pt>
                <c:pt idx="685">
                  <c:v>-2.9236551825658523</c:v>
                </c:pt>
                <c:pt idx="686">
                  <c:v>-2.9244925447853571</c:v>
                </c:pt>
                <c:pt idx="687">
                  <c:v>-2.9264942455581182</c:v>
                </c:pt>
                <c:pt idx="688">
                  <c:v>-2.9256238517848772</c:v>
                </c:pt>
                <c:pt idx="689">
                  <c:v>-2.9258425506475589</c:v>
                </c:pt>
                <c:pt idx="690">
                  <c:v>-2.9253146149702047</c:v>
                </c:pt>
                <c:pt idx="691">
                  <c:v>-2.9242733526312352</c:v>
                </c:pt>
                <c:pt idx="692">
                  <c:v>-2.923291778556528</c:v>
                </c:pt>
                <c:pt idx="693">
                  <c:v>-2.923259107484995</c:v>
                </c:pt>
                <c:pt idx="694">
                  <c:v>-2.9228726895327037</c:v>
                </c:pt>
                <c:pt idx="695">
                  <c:v>-2.9198615437188469</c:v>
                </c:pt>
                <c:pt idx="696">
                  <c:v>-2.9180197452636634</c:v>
                </c:pt>
                <c:pt idx="697">
                  <c:v>-2.9181180430694553</c:v>
                </c:pt>
                <c:pt idx="698">
                  <c:v>-2.9176590923027277</c:v>
                </c:pt>
                <c:pt idx="699">
                  <c:v>-2.9174230144031643</c:v>
                </c:pt>
                <c:pt idx="700">
                  <c:v>-2.9171377022233509</c:v>
                </c:pt>
                <c:pt idx="701">
                  <c:v>-2.9178411168441247</c:v>
                </c:pt>
                <c:pt idx="702">
                  <c:v>-2.9171415157456408</c:v>
                </c:pt>
                <c:pt idx="703">
                  <c:v>-2.915164251871905</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-2.9165131193692346</c:v>
                </c:pt>
                <c:pt idx="713">
                  <c:v>-2.9177938747023742</c:v>
                </c:pt>
                <c:pt idx="714">
                  <c:v>-2.914829496711576</c:v>
                </c:pt>
                <c:pt idx="715">
                  <c:v>-2.9148752020607827</c:v>
                </c:pt>
                <c:pt idx="716">
                  <c:v>-2.9158887452153688</c:v>
                </c:pt>
                <c:pt idx="717">
                  <c:v>-2.9149450786905362</c:v>
                </c:pt>
                <c:pt idx="718">
                  <c:v>-2.9162484685116481</c:v>
                </c:pt>
                <c:pt idx="719">
                  <c:v>-2.9189180669215062</c:v>
                </c:pt>
                <c:pt idx="720">
                  <c:v>-2.9183123619513558</c:v>
                </c:pt>
                <c:pt idx="721">
                  <c:v>-2.9202831750908587</c:v>
                </c:pt>
                <c:pt idx="722">
                  <c:v>-2.9211218274572035</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-2.9316683605001059</c:v>
                </c:pt>
                <c:pt idx="734">
                  <c:v>-2.9322302763685837</c:v>
                </c:pt>
                <c:pt idx="735">
                  <c:v>-2.9351917325562202</c:v>
                </c:pt>
                <c:pt idx="736">
                  <c:v>-2.9355958141366028</c:v>
                </c:pt>
                <c:pt idx="737">
                  <c:v>-2.9391065693154985</c:v>
                </c:pt>
                <c:pt idx="738">
                  <c:v>-2.9403745939349051</c:v>
                </c:pt>
                <c:pt idx="739">
                  <c:v>-2.9416525033558609</c:v>
                </c:pt>
                <c:pt idx="740">
                  <c:v>-2.9423270224819098</c:v>
                </c:pt>
                <c:pt idx="741">
                  <c:v>-2.9444000228405116</c:v>
                </c:pt>
                <c:pt idx="742">
                  <c:v>-2.9451480613638523</c:v>
                </c:pt>
                <c:pt idx="743">
                  <c:v>-2.9462499985499404</c:v>
                </c:pt>
                <c:pt idx="744">
                  <c:v>-2.9465019945848177</c:v>
                </c:pt>
                <c:pt idx="745">
                  <c:v>-2.9453925441906392</c:v>
                </c:pt>
                <c:pt idx="746">
                  <c:v>-2.9471067888630857</c:v>
                </c:pt>
                <c:pt idx="747">
                  <c:v>-2.9471815984072487</c:v>
                </c:pt>
                <c:pt idx="748">
                  <c:v>-2.9478783725663242</c:v>
                </c:pt>
                <c:pt idx="749">
                  <c:v>-2.9470952534324812</c:v>
                </c:pt>
                <c:pt idx="750">
                  <c:v>-2.9476975812535402</c:v>
                </c:pt>
                <c:pt idx="751">
                  <c:v>-2.9477296641698838</c:v>
                </c:pt>
                <c:pt idx="752">
                  <c:v>-2.9460824691877967</c:v>
                </c:pt>
                <c:pt idx="753">
                  <c:v>-2.9479817930139993</c:v>
                </c:pt>
                <c:pt idx="754">
                  <c:v>-2.9503343188643836</c:v>
                </c:pt>
                <c:pt idx="755">
                  <c:v>-2.9506604224517425</c:v>
                </c:pt>
                <c:pt idx="756">
                  <c:v>-2.9496979349612067</c:v>
                </c:pt>
                <c:pt idx="757">
                  <c:v>-2.9504103616371395</c:v>
                </c:pt>
                <c:pt idx="758">
                  <c:v>-2.951349531620759</c:v>
                </c:pt>
                <c:pt idx="759">
                  <c:v>-2.9512103854891727</c:v>
                </c:pt>
                <c:pt idx="760">
                  <c:v>-2.9527164991194135</c:v>
                </c:pt>
                <c:pt idx="761">
                  <c:v>-2.9513898866551074</c:v>
                </c:pt>
                <c:pt idx="762">
                  <c:v>-2.9531265760880672</c:v>
                </c:pt>
                <c:pt idx="763">
                  <c:v>-2.9563514499046977</c:v>
                </c:pt>
                <c:pt idx="764">
                  <c:v>-2.959419627798094</c:v>
                </c:pt>
                <c:pt idx="765">
                  <c:v>-2.9613185911420885</c:v>
                </c:pt>
                <c:pt idx="766">
                  <c:v>-2.9628261846466399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-2.9742893290761665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c:v>
                </c:pt>
                <c:pt idx="791">
                  <c:v>-2.9577330074463153</c:v>
                </c:pt>
                <c:pt idx="792">
                  <c:v>-2.9588112286977832</c:v>
                </c:pt>
                <c:pt idx="793">
                  <c:v>-2.9608735284266752</c:v>
                </c:pt>
                <c:pt idx="794">
                  <c:v>-2.9639411750831637</c:v>
                </c:pt>
                <c:pt idx="795">
                  <c:v>-2.9642804457574252</c:v>
                </c:pt>
                <c:pt idx="796">
                  <c:v>-2.9636271002178205</c:v>
                </c:pt>
                <c:pt idx="797">
                  <c:v>-2.9650802419364992</c:v>
                </c:pt>
                <c:pt idx="798">
                  <c:v>-2.9650735066110485</c:v>
                </c:pt>
                <c:pt idx="799">
                  <c:v>-2.9641059533968797</c:v>
                </c:pt>
                <c:pt idx="800">
                  <c:v>-2.9652247763284292</c:v>
                </c:pt>
                <c:pt idx="801">
                  <c:v>-2.9666992244427477</c:v>
                </c:pt>
                <c:pt idx="802">
                  <c:v>-2.9664584982200015</c:v>
                </c:pt>
                <c:pt idx="803">
                  <c:v>-2.9651145067188351</c:v>
                </c:pt>
                <c:pt idx="804">
                  <c:v>-2.9657681937678788</c:v>
                </c:pt>
                <c:pt idx="805">
                  <c:v>-2.966723509559813</c:v>
                </c:pt>
                <c:pt idx="806">
                  <c:v>-2.9675032135990591</c:v>
                </c:pt>
                <c:pt idx="807">
                  <c:v>-2.9683835490920862</c:v>
                </c:pt>
                <c:pt idx="808">
                  <c:v>-2.9697312592518212</c:v>
                </c:pt>
                <c:pt idx="809">
                  <c:v>-2.9702971024790514</c:v>
                </c:pt>
                <c:pt idx="810">
                  <c:v>-2.9696351053665069</c:v>
                </c:pt>
                <c:pt idx="811">
                  <c:v>-2.9685982636777482</c:v>
                </c:pt>
                <c:pt idx="812">
                  <c:v>-2.9651220388996649</c:v>
                </c:pt>
                <c:pt idx="813">
                  <c:v>-2.9618685541795307</c:v>
                </c:pt>
                <c:pt idx="814">
                  <c:v>-2.9594461137538848</c:v>
                </c:pt>
                <c:pt idx="815">
                  <c:v>-2.9580694511811743</c:v>
                </c:pt>
                <c:pt idx="816">
                  <c:v>-2.9572827841435148</c:v>
                </c:pt>
                <c:pt idx="817">
                  <c:v>-2.9631748468310324</c:v>
                </c:pt>
                <c:pt idx="818">
                  <c:v>-2.9674269052078301</c:v>
                </c:pt>
                <c:pt idx="819">
                  <c:v>-2.9695680177306372</c:v>
                </c:pt>
                <c:pt idx="820">
                  <c:v>-2.970061954244116</c:v>
                </c:pt>
                <c:pt idx="821">
                  <c:v>-2.971529515251035</c:v>
                </c:pt>
                <c:pt idx="822">
                  <c:v>-2.9720604106770261</c:v>
                </c:pt>
                <c:pt idx="823">
                  <c:v>-2.9731687037335917</c:v>
                </c:pt>
                <c:pt idx="824">
                  <c:v>-2.9742091122989223</c:v>
                </c:pt>
                <c:pt idx="825">
                  <c:v>-2.9746689547847813</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-2.9828821434252375</c:v>
                </c:pt>
                <c:pt idx="836">
                  <c:v>-2.9839553558713354</c:v>
                </c:pt>
                <c:pt idx="837">
                  <c:v>-2.9837011210522393</c:v>
                </c:pt>
                <c:pt idx="838">
                  <c:v>-2.9853635321779759</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-2.9882464791356194</c:v>
                </c:pt>
                <c:pt idx="849">
                  <c:v>-2.9902092668028786</c:v>
                </c:pt>
                <c:pt idx="850">
                  <c:v>-2.9911591563889437</c:v>
                </c:pt>
                <c:pt idx="851">
                  <c:v>-2.9931254160690197</c:v>
                </c:pt>
                <c:pt idx="852">
                  <c:v>-2.992872793933453</c:v>
                </c:pt>
                <c:pt idx="853">
                  <c:v>-2.991752187563629</c:v>
                </c:pt>
                <c:pt idx="854">
                  <c:v>-2.9905959503736308</c:v>
                </c:pt>
                <c:pt idx="855">
                  <c:v>-2.9909313126618757</c:v>
                </c:pt>
                <c:pt idx="856">
                  <c:v>-2.9893592307879167</c:v>
                </c:pt>
                <c:pt idx="857">
                  <c:v>-2.9881391503019534</c:v>
                </c:pt>
                <c:pt idx="858">
                  <c:v>-2.9880949817453102</c:v>
                </c:pt>
                <c:pt idx="859">
                  <c:v>-2.9880573587866239</c:v>
                </c:pt>
                <c:pt idx="860">
                  <c:v>-2.9899226644761971</c:v>
                </c:pt>
                <c:pt idx="861">
                  <c:v>-2.990991456272075</c:v>
                </c:pt>
                <c:pt idx="862">
                  <c:v>-2.992182432563093</c:v>
                </c:pt>
                <c:pt idx="863">
                  <c:v>-2.9968934417066322</c:v>
                </c:pt>
                <c:pt idx="864">
                  <c:v>-2.9990468106244585</c:v>
                </c:pt>
                <c:pt idx="865">
                  <c:v>-2.9999199364733578</c:v>
                </c:pt>
                <c:pt idx="866">
                  <c:v>-3.0012684434884944</c:v>
                </c:pt>
                <c:pt idx="867">
                  <c:v>-3.0022417264724792</c:v>
                </c:pt>
                <c:pt idx="868">
                  <c:v>-3.0036178957537487</c:v>
                </c:pt>
                <c:pt idx="869">
                  <c:v>-3.0034524723665887</c:v>
                </c:pt>
                <c:pt idx="870">
                  <c:v>-3.0036082386251621</c:v>
                </c:pt>
                <c:pt idx="871">
                  <c:v>-3.0032629346171227</c:v>
                </c:pt>
                <c:pt idx="872">
                  <c:v>-3.0037901872755608</c:v>
                </c:pt>
                <c:pt idx="873">
                  <c:v>-3.0038791125439985</c:v>
                </c:pt>
                <c:pt idx="874">
                  <c:v>-3.0041371229398952</c:v>
                </c:pt>
                <c:pt idx="875">
                  <c:v>-3.0031828506491252</c:v>
                </c:pt>
                <c:pt idx="876">
                  <c:v>-3.0025761590960798</c:v>
                </c:pt>
                <c:pt idx="877">
                  <c:v>-3.0041513335279193</c:v>
                </c:pt>
                <c:pt idx="878">
                  <c:v>-3.0057989079649752</c:v>
                </c:pt>
                <c:pt idx="879">
                  <c:v>-3.0066797557221889</c:v>
                </c:pt>
                <c:pt idx="880">
                  <c:v>-3.0082277422065822</c:v>
                </c:pt>
                <c:pt idx="881">
                  <c:v>-3.0077449047504956</c:v>
                </c:pt>
                <c:pt idx="882">
                  <c:v>-3.0065392245800098</c:v>
                </c:pt>
                <c:pt idx="883">
                  <c:v>-3.0036203242654551</c:v>
                </c:pt>
                <c:pt idx="884">
                  <c:v>-3.0000965158361481</c:v>
                </c:pt>
                <c:pt idx="885">
                  <c:v>-3.0015046541972912</c:v>
                </c:pt>
                <c:pt idx="886">
                  <c:v>-2.9997379878229729</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c:v>
                </c:pt>
                <c:pt idx="898">
                  <c:v>-3.0013358726338026</c:v>
                </c:pt>
                <c:pt idx="899">
                  <c:v>-3.0011770138173599</c:v>
                </c:pt>
                <c:pt idx="900">
                  <c:v>-3.0019974333731576</c:v>
                </c:pt>
                <c:pt idx="901">
                  <c:v>-3.003938971562981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-3.0091121568403358</c:v>
                </c:pt>
                <c:pt idx="910">
                  <c:v>-3.0075525021161282</c:v>
                </c:pt>
                <c:pt idx="911">
                  <c:v>-3.0078545862049184</c:v>
                </c:pt>
                <c:pt idx="912">
                  <c:v>-3.009268511254092</c:v>
                </c:pt>
                <c:pt idx="913">
                  <c:v>-3.0102211139430839</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-3.0106485130303828</c:v>
                </c:pt>
                <c:pt idx="923">
                  <c:v>-3.009370793336918</c:v>
                </c:pt>
                <c:pt idx="924">
                  <c:v>-3.0071853415027405</c:v>
                </c:pt>
                <c:pt idx="925">
                  <c:v>-3.0056912945400431</c:v>
                </c:pt>
                <c:pt idx="926">
                  <c:v>-3.0045796053616272</c:v>
                </c:pt>
                <c:pt idx="927">
                  <c:v>-3.002182379717695</c:v>
                </c:pt>
                <c:pt idx="928">
                  <c:v>-3.0036670351702668</c:v>
                </c:pt>
                <c:pt idx="929">
                  <c:v>-3.0059337662555716</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-3.0009818980800778</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-2.9977245618921486</c:v>
                </c:pt>
                <c:pt idx="947">
                  <c:v>-2.9983534325872077</c:v>
                </c:pt>
                <c:pt idx="948">
                  <c:v>-2.9988202949897387</c:v>
                </c:pt>
                <c:pt idx="949">
                  <c:v>-2.998219371152004</c:v>
                </c:pt>
                <c:pt idx="950">
                  <c:v>-2.9994600560419982</c:v>
                </c:pt>
                <c:pt idx="951">
                  <c:v>-3.0001400582921236</c:v>
                </c:pt>
                <c:pt idx="952">
                  <c:v>-2.9995294393803107</c:v>
                </c:pt>
                <c:pt idx="953">
                  <c:v>-2.9992722637853149</c:v>
                </c:pt>
                <c:pt idx="954">
                  <c:v>-3.0003878803225126</c:v>
                </c:pt>
                <c:pt idx="955">
                  <c:v>-3.001211677027404</c:v>
                </c:pt>
                <c:pt idx="956">
                  <c:v>-3.0020285676521352</c:v>
                </c:pt>
                <c:pt idx="957">
                  <c:v>-3.0032939740323492</c:v>
                </c:pt>
                <c:pt idx="958">
                  <c:v>-3.0037216197654049</c:v>
                </c:pt>
                <c:pt idx="959">
                  <c:v>-3.0040359981946949</c:v>
                </c:pt>
                <c:pt idx="960">
                  <c:v>-3.0047634512867916</c:v>
                </c:pt>
                <c:pt idx="961">
                  <c:v>-3.0079582722710692</c:v>
                </c:pt>
                <c:pt idx="962">
                  <c:v>-3.0081779387438701</c:v>
                </c:pt>
                <c:pt idx="963">
                  <c:v>-3.0062724298019057</c:v>
                </c:pt>
                <c:pt idx="964">
                  <c:v>-3.0064759694391743</c:v>
                </c:pt>
                <c:pt idx="965">
                  <c:v>-3.0060192574567002</c:v>
                </c:pt>
                <c:pt idx="966">
                  <c:v>-3.0037453736455149</c:v>
                </c:pt>
                <c:pt idx="967">
                  <c:v>-3.0027490198003335</c:v>
                </c:pt>
                <c:pt idx="968">
                  <c:v>-3.0013795099534946</c:v>
                </c:pt>
                <c:pt idx="969">
                  <c:v>-2.9992354187092842</c:v>
                </c:pt>
                <c:pt idx="970">
                  <c:v>-2.9984020407668037</c:v>
                </c:pt>
                <c:pt idx="971">
                  <c:v>-2.9975615670166946</c:v>
                </c:pt>
                <c:pt idx="972">
                  <c:v>-2.9995746324653254</c:v>
                </c:pt>
                <c:pt idx="973">
                  <c:v>-2.9998696966374587</c:v>
                </c:pt>
                <c:pt idx="974">
                  <c:v>-2.9992740851690907</c:v>
                </c:pt>
                <c:pt idx="975">
                  <c:v>-2.9996109273316733</c:v>
                </c:pt>
                <c:pt idx="976">
                  <c:v>-3.001845385773116</c:v>
                </c:pt>
                <c:pt idx="977">
                  <c:v>-3.0036824220686467</c:v>
                </c:pt>
                <c:pt idx="978">
                  <c:v>-3.0036736566592181</c:v>
                </c:pt>
                <c:pt idx="979">
                  <c:v>-3.0027213954796821</c:v>
                </c:pt>
                <c:pt idx="980">
                  <c:v>-3.0009844783737671</c:v>
                </c:pt>
                <c:pt idx="981">
                  <c:v>-2.9981929990327103</c:v>
                </c:pt>
                <c:pt idx="982">
                  <c:v>-2.9947573190164576</c:v>
                </c:pt>
                <c:pt idx="983">
                  <c:v>-2.9920087939762032</c:v>
                </c:pt>
                <c:pt idx="984">
                  <c:v>-2.9886583205698343</c:v>
                </c:pt>
                <c:pt idx="985">
                  <c:v>-2.9871593217200001</c:v>
                </c:pt>
                <c:pt idx="986">
                  <c:v>-2.9864612004958389</c:v>
                </c:pt>
                <c:pt idx="987">
                  <c:v>-2.9896746906638327</c:v>
                </c:pt>
                <c:pt idx="988">
                  <c:v>-2.9925938376241135</c:v>
                </c:pt>
                <c:pt idx="989">
                  <c:v>-2.9960272978288738</c:v>
                </c:pt>
                <c:pt idx="990">
                  <c:v>-3.0010861343558792</c:v>
                </c:pt>
                <c:pt idx="991">
                  <c:v>-3.0034234820081172</c:v>
                </c:pt>
                <c:pt idx="992">
                  <c:v>-3.0045077176206201</c:v>
                </c:pt>
                <c:pt idx="993">
                  <c:v>-3.0060341320908748</c:v>
                </c:pt>
                <c:pt idx="994">
                  <c:v>-3.0093750432324149</c:v>
                </c:pt>
                <c:pt idx="995">
                  <c:v>-3.0092485708962577</c:v>
                </c:pt>
                <c:pt idx="996">
                  <c:v>-3.0103134922516119</c:v>
                </c:pt>
                <c:pt idx="997">
                  <c:v>-3.0105381485570648</c:v>
                </c:pt>
                <c:pt idx="998">
                  <c:v>-3.0105436127083887</c:v>
                </c:pt>
                <c:pt idx="999">
                  <c:v>-3.0094756746861675</c:v>
                </c:pt>
                <c:pt idx="1000">
                  <c:v>-3.008353038232348</c:v>
                </c:pt>
                <c:pt idx="1001">
                  <c:v>-3.0075033057813463</c:v>
                </c:pt>
                <c:pt idx="1002">
                  <c:v>-3.0062939069523242</c:v>
                </c:pt>
                <c:pt idx="1003">
                  <c:v>-3.0069903965201661</c:v>
                </c:pt>
                <c:pt idx="1004">
                  <c:v>-3.007371008811683</c:v>
                </c:pt>
                <c:pt idx="1005">
                  <c:v>-3.0055619952645003</c:v>
                </c:pt>
                <c:pt idx="1006">
                  <c:v>-3.0049871210093499</c:v>
                </c:pt>
                <c:pt idx="1007">
                  <c:v>-3.0057459170806409</c:v>
                </c:pt>
                <c:pt idx="1008">
                  <c:v>-3.0064002681758808</c:v>
                </c:pt>
                <c:pt idx="1009">
                  <c:v>-3.0082507561495082</c:v>
                </c:pt>
                <c:pt idx="1010">
                  <c:v>-3.0110771832918131</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-3.0081965320366111</c:v>
                </c:pt>
                <c:pt idx="1021">
                  <c:v>-3.0091779733021013</c:v>
                </c:pt>
                <c:pt idx="1022">
                  <c:v>-3.0100512888784752</c:v>
                </c:pt>
                <c:pt idx="1023">
                  <c:v>-3.0111041245935395</c:v>
                </c:pt>
                <c:pt idx="1024">
                  <c:v>-3.0130170139343306</c:v>
                </c:pt>
                <c:pt idx="1025">
                  <c:v>-3.0154856340278595</c:v>
                </c:pt>
                <c:pt idx="1026">
                  <c:v>-3.019300806943491</c:v>
                </c:pt>
                <c:pt idx="1027">
                  <c:v>-3.0188987933925944</c:v>
                </c:pt>
                <c:pt idx="1028">
                  <c:v>-3.0182544029898963</c:v>
                </c:pt>
                <c:pt idx="1029">
                  <c:v>-3.0180004337892452</c:v>
                </c:pt>
                <c:pt idx="1030">
                  <c:v>-3.0166816380970261</c:v>
                </c:pt>
                <c:pt idx="1031">
                  <c:v>-3.0152668592741767</c:v>
                </c:pt>
                <c:pt idx="1032">
                  <c:v>-3.0141564981881137</c:v>
                </c:pt>
                <c:pt idx="1033">
                  <c:v>-3.014381306275558</c:v>
                </c:pt>
                <c:pt idx="1034">
                  <c:v>-3.0135460120855555</c:v>
                </c:pt>
                <c:pt idx="1035">
                  <c:v>-3.0133290017974232</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-3.0046117262234775</c:v>
                </c:pt>
                <c:pt idx="1044">
                  <c:v>-3.0069952725163414</c:v>
                </c:pt>
                <c:pt idx="1045">
                  <c:v>-3.00904150232794</c:v>
                </c:pt>
                <c:pt idx="1046">
                  <c:v>-3.010475481571433</c:v>
                </c:pt>
                <c:pt idx="1047">
                  <c:v>-3.0104552945678846</c:v>
                </c:pt>
                <c:pt idx="1048">
                  <c:v>-3.0104873585114875</c:v>
                </c:pt>
                <c:pt idx="1049">
                  <c:v>-3.0105072229783381</c:v>
                </c:pt>
                <c:pt idx="1050">
                  <c:v>-3.0115931281926294</c:v>
                </c:pt>
                <c:pt idx="1051">
                  <c:v>-3.0126192313061737</c:v>
                </c:pt>
                <c:pt idx="1052">
                  <c:v>-3.0123128404036663</c:v>
                </c:pt>
                <c:pt idx="1053">
                  <c:v>-3.0120894173267994</c:v>
                </c:pt>
                <c:pt idx="1054">
                  <c:v>-3.0118926889059594</c:v>
                </c:pt>
                <c:pt idx="1055">
                  <c:v>-3.0126206732349865</c:v>
                </c:pt>
                <c:pt idx="1056">
                  <c:v>-3.0129858227371207</c:v>
                </c:pt>
                <c:pt idx="1057">
                  <c:v>-3.0128879423317585</c:v>
                </c:pt>
                <c:pt idx="1058">
                  <c:v>-3.0126687691503937</c:v>
                </c:pt>
                <c:pt idx="1059">
                  <c:v>-3.0156853980883227</c:v>
                </c:pt>
                <c:pt idx="1060">
                  <c:v>-3.0163039096631739</c:v>
                </c:pt>
                <c:pt idx="1061">
                  <c:v>-3.0138884512086812</c:v>
                </c:pt>
                <c:pt idx="1062">
                  <c:v>-3.0123756401985267</c:v>
                </c:pt>
                <c:pt idx="1063">
                  <c:v>-3.0097839628634562</c:v>
                </c:pt>
                <c:pt idx="1064">
                  <c:v>-3.0084775943209512</c:v>
                </c:pt>
                <c:pt idx="1065">
                  <c:v>-3.0067982974497625</c:v>
                </c:pt>
                <c:pt idx="1066">
                  <c:v>-3.0048774395549427</c:v>
                </c:pt>
                <c:pt idx="1067">
                  <c:v>-3.0047043511777272</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-3.0093930673427045</c:v>
                </c:pt>
                <c:pt idx="1077">
                  <c:v>-3.0111997092964202</c:v>
                </c:pt>
                <c:pt idx="1078">
                  <c:v>-3.0114713231524064</c:v>
                </c:pt>
                <c:pt idx="1079">
                  <c:v>-3.0121615327408047</c:v>
                </c:pt>
                <c:pt idx="1080">
                  <c:v>-3.0125076525769763</c:v>
                </c:pt>
                <c:pt idx="1081">
                  <c:v>-3.0141398211429098</c:v>
                </c:pt>
                <c:pt idx="1082">
                  <c:v>-3.0150040487731218</c:v>
                </c:pt>
                <c:pt idx="1083">
                  <c:v>-3.0133120401610012</c:v>
                </c:pt>
                <c:pt idx="1084">
                  <c:v>-3.0120479998185692</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-3.0132981141641793</c:v>
                </c:pt>
                <c:pt idx="1093">
                  <c:v>-3.0123608224825782</c:v>
                </c:pt>
                <c:pt idx="1094">
                  <c:v>-3.0131204723275213</c:v>
                </c:pt>
                <c:pt idx="1095">
                  <c:v>-3.0137959021454352</c:v>
                </c:pt>
                <c:pt idx="1096">
                  <c:v>-3.0129037656033404</c:v>
                </c:pt>
                <c:pt idx="1097">
                  <c:v>-3.0111386549943404</c:v>
                </c:pt>
                <c:pt idx="1098">
                  <c:v>-3.0105760561069612</c:v>
                </c:pt>
                <c:pt idx="1099">
                  <c:v>-3.0118552177292721</c:v>
                </c:pt>
                <c:pt idx="1100">
                  <c:v>-3.0130162170789276</c:v>
                </c:pt>
                <c:pt idx="1101">
                  <c:v>-3.0146715323970454</c:v>
                </c:pt>
                <c:pt idx="1102">
                  <c:v>-3.0142516275450637</c:v>
                </c:pt>
                <c:pt idx="1103">
                  <c:v>-3.0142970293302938</c:v>
                </c:pt>
                <c:pt idx="1104">
                  <c:v>-3.0153180667202264</c:v>
                </c:pt>
                <c:pt idx="1105">
                  <c:v>-3.0155580719785418</c:v>
                </c:pt>
                <c:pt idx="1106">
                  <c:v>-3.0159398605804042</c:v>
                </c:pt>
                <c:pt idx="1107">
                  <c:v>-3.0165012831574392</c:v>
                </c:pt>
                <c:pt idx="1108">
                  <c:v>-3.0155218719759556</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-3.013108557441972</c:v>
                </c:pt>
                <c:pt idx="1119">
                  <c:v>-3.0122568897706921</c:v>
                </c:pt>
                <c:pt idx="1120">
                  <c:v>-3.0121156945823628</c:v>
                </c:pt>
                <c:pt idx="1121">
                  <c:v>-3.0128460125593599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-3.0138699148341965</c:v>
                </c:pt>
                <c:pt idx="1131">
                  <c:v>-3.0111568308866197</c:v>
                </c:pt>
                <c:pt idx="1132">
                  <c:v>-3.0078412293905359</c:v>
                </c:pt>
                <c:pt idx="1133">
                  <c:v>-3.0073702499017747</c:v>
                </c:pt>
                <c:pt idx="1134">
                  <c:v>-3.0054927257626791</c:v>
                </c:pt>
                <c:pt idx="1135">
                  <c:v>-3.0051286007889075</c:v>
                </c:pt>
                <c:pt idx="1136">
                  <c:v>-3.0053543764864812</c:v>
                </c:pt>
                <c:pt idx="1137">
                  <c:v>-3.0063276215249601</c:v>
                </c:pt>
                <c:pt idx="1138">
                  <c:v>-3.0077263683759918</c:v>
                </c:pt>
                <c:pt idx="1139">
                  <c:v>-3.0095591547760141</c:v>
                </c:pt>
                <c:pt idx="1140">
                  <c:v>-3.0106346818973351</c:v>
                </c:pt>
                <c:pt idx="1141">
                  <c:v>-3.0102485485362536</c:v>
                </c:pt>
                <c:pt idx="1142">
                  <c:v>-3.0106990564302549</c:v>
                </c:pt>
                <c:pt idx="1143">
                  <c:v>-3.0107917572755061</c:v>
                </c:pt>
                <c:pt idx="1144">
                  <c:v>-3.0114397904457348</c:v>
                </c:pt>
                <c:pt idx="1145">
                  <c:v>-3.0099477545943092</c:v>
                </c:pt>
                <c:pt idx="1146">
                  <c:v>-3.0071631054424488</c:v>
                </c:pt>
                <c:pt idx="1147">
                  <c:v>-3.0067742969239402</c:v>
                </c:pt>
                <c:pt idx="1148">
                  <c:v>-3.0058007103759792</c:v>
                </c:pt>
                <c:pt idx="1149">
                  <c:v>-3.0062811952113582</c:v>
                </c:pt>
                <c:pt idx="1150">
                  <c:v>-3.0065748743729213</c:v>
                </c:pt>
                <c:pt idx="1151">
                  <c:v>-3.0084179819477015</c:v>
                </c:pt>
                <c:pt idx="1152">
                  <c:v>-3.0097972058413616</c:v>
                </c:pt>
                <c:pt idx="1153">
                  <c:v>-3.0148706513840864</c:v>
                </c:pt>
                <c:pt idx="1154">
                  <c:v>-3.0160076502079112</c:v>
                </c:pt>
                <c:pt idx="1155">
                  <c:v>-3.0182364737433267</c:v>
                </c:pt>
                <c:pt idx="1156">
                  <c:v>-3.0167619687107532</c:v>
                </c:pt>
                <c:pt idx="1157">
                  <c:v>-3.0162551876470984</c:v>
                </c:pt>
                <c:pt idx="1158">
                  <c:v>-3.0153702417763739</c:v>
                </c:pt>
                <c:pt idx="1159">
                  <c:v>-3.0147387907876202</c:v>
                </c:pt>
                <c:pt idx="1160">
                  <c:v>-3.0139109528874637</c:v>
                </c:pt>
                <c:pt idx="1161">
                  <c:v>-3.0084707831045279</c:v>
                </c:pt>
                <c:pt idx="1162">
                  <c:v>-3.0084659829993541</c:v>
                </c:pt>
                <c:pt idx="1163">
                  <c:v>-3.0092534468924192</c:v>
                </c:pt>
                <c:pt idx="1164">
                  <c:v>-3.0113318165386151</c:v>
                </c:pt>
                <c:pt idx="1165">
                  <c:v>-3.0131832721223999</c:v>
                </c:pt>
                <c:pt idx="1166">
                  <c:v>-3.0159907454897312</c:v>
                </c:pt>
                <c:pt idx="1167">
                  <c:v>-3.0167068908241927</c:v>
                </c:pt>
                <c:pt idx="1168">
                  <c:v>-3.0160975620592581</c:v>
                </c:pt>
                <c:pt idx="1169">
                  <c:v>-3.0127102625496192</c:v>
                </c:pt>
                <c:pt idx="1170">
                  <c:v>-3.010987973432151</c:v>
                </c:pt>
                <c:pt idx="1171">
                  <c:v>-3.0126070697748966</c:v>
                </c:pt>
                <c:pt idx="1172">
                  <c:v>-3.0125127372733544</c:v>
                </c:pt>
                <c:pt idx="1173">
                  <c:v>-3.0119870783257312</c:v>
                </c:pt>
                <c:pt idx="1174">
                  <c:v>-3.0131440554528992</c:v>
                </c:pt>
                <c:pt idx="1175">
                  <c:v>-3.0137830196497504</c:v>
                </c:pt>
                <c:pt idx="1176">
                  <c:v>-3.0142994388692395</c:v>
                </c:pt>
                <c:pt idx="1177">
                  <c:v>-3.0152325375736067</c:v>
                </c:pt>
                <c:pt idx="1178">
                  <c:v>-3.0139066650464912</c:v>
                </c:pt>
                <c:pt idx="1179">
                  <c:v>-3.0135119939489385</c:v>
                </c:pt>
                <c:pt idx="1180">
                  <c:v>-3.0127103953588326</c:v>
                </c:pt>
                <c:pt idx="1181">
                  <c:v>-3.0125104415708961</c:v>
                </c:pt>
                <c:pt idx="1182">
                  <c:v>-3.0110706566665897</c:v>
                </c:pt>
                <c:pt idx="1183">
                  <c:v>-3.0082482517468208</c:v>
                </c:pt>
                <c:pt idx="1184">
                  <c:v>-3.0061643610310589</c:v>
                </c:pt>
                <c:pt idx="1185">
                  <c:v>-3.0043744530408247</c:v>
                </c:pt>
                <c:pt idx="1186">
                  <c:v>-2.9970122111072044</c:v>
                </c:pt>
                <c:pt idx="1187">
                  <c:v>-2.9985576552434026</c:v>
                </c:pt>
                <c:pt idx="1188">
                  <c:v>-2.9993081412512197</c:v>
                </c:pt>
                <c:pt idx="1189">
                  <c:v>-2.9995426064671977</c:v>
                </c:pt>
                <c:pt idx="1190">
                  <c:v>-2.9994584623311855</c:v>
                </c:pt>
                <c:pt idx="1191">
                  <c:v>-2.9998439695915757</c:v>
                </c:pt>
                <c:pt idx="1192">
                  <c:v>-2.9995882548981569</c:v>
                </c:pt>
                <c:pt idx="1193">
                  <c:v>-2.9995116429429856</c:v>
                </c:pt>
                <c:pt idx="1194">
                  <c:v>-2.9982784333155803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-2.9983012575310615</c:v>
                </c:pt>
                <c:pt idx="1203">
                  <c:v>-2.9991518058101998</c:v>
                </c:pt>
                <c:pt idx="1204">
                  <c:v>-2.9993879216552677</c:v>
                </c:pt>
                <c:pt idx="1205">
                  <c:v>-2.9989899682723746</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-2.9963614268885217</c:v>
                </c:pt>
                <c:pt idx="1216">
                  <c:v>-2.9966196459846466</c:v>
                </c:pt>
                <c:pt idx="1217">
                  <c:v>-2.9976081451122787</c:v>
                </c:pt>
                <c:pt idx="1218">
                  <c:v>-2.99894674835312</c:v>
                </c:pt>
                <c:pt idx="1219">
                  <c:v>-2.9995168794213356</c:v>
                </c:pt>
                <c:pt idx="1220">
                  <c:v>-2.9975332217316346</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-2.9889087418666715</c:v>
                </c:pt>
                <c:pt idx="1232">
                  <c:v>-2.9889640853716912</c:v>
                </c:pt>
                <c:pt idx="1233">
                  <c:v>-2.9925348513515262</c:v>
                </c:pt>
                <c:pt idx="1234">
                  <c:v>-2.9964000933483357</c:v>
                </c:pt>
                <c:pt idx="1235">
                  <c:v>-3.0002782368135708</c:v>
                </c:pt>
                <c:pt idx="1236">
                  <c:v>-3.0010700075203594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-3.0099579619325758</c:v>
                </c:pt>
                <c:pt idx="1250">
                  <c:v>-3.0087126666648913</c:v>
                </c:pt>
                <c:pt idx="1251">
                  <c:v>-3.0096179323483909</c:v>
                </c:pt>
                <c:pt idx="1252">
                  <c:v>-3.0107575114659157</c:v>
                </c:pt>
                <c:pt idx="1253">
                  <c:v>-3.0103224284157761</c:v>
                </c:pt>
                <c:pt idx="1254">
                  <c:v>-3.0097273102388438</c:v>
                </c:pt>
                <c:pt idx="1255">
                  <c:v>-3.0043572637314004</c:v>
                </c:pt>
                <c:pt idx="1256">
                  <c:v>-3.0031347547337148</c:v>
                </c:pt>
                <c:pt idx="1257">
                  <c:v>-3.0024389671575022</c:v>
                </c:pt>
                <c:pt idx="1258">
                  <c:v>-3.0038073576122373</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-3.004530997182036</c:v>
                </c:pt>
                <c:pt idx="1271">
                  <c:v>-3.0017095219268839</c:v>
                </c:pt>
                <c:pt idx="1272">
                  <c:v>-2.9928254379552124</c:v>
                </c:pt>
                <c:pt idx="1273">
                  <c:v>-2.9915756461463445</c:v>
                </c:pt>
                <c:pt idx="1274">
                  <c:v>-2.9888997677570099</c:v>
                </c:pt>
                <c:pt idx="1275">
                  <c:v>-2.987153193522488</c:v>
                </c:pt>
                <c:pt idx="1276">
                  <c:v>-2.9871648048440846</c:v>
                </c:pt>
                <c:pt idx="1277">
                  <c:v>-2.9874815358940912</c:v>
                </c:pt>
                <c:pt idx="1278">
                  <c:v>-2.9892373308839808</c:v>
                </c:pt>
                <c:pt idx="1279">
                  <c:v>-2.9911181183356774</c:v>
                </c:pt>
                <c:pt idx="1280">
                  <c:v>-2.9940495027182217</c:v>
                </c:pt>
                <c:pt idx="1281">
                  <c:v>-2.9990357305398163</c:v>
                </c:pt>
                <c:pt idx="1282">
                  <c:v>-2.9986758934070377</c:v>
                </c:pt>
                <c:pt idx="1283">
                  <c:v>-2.9972112352305089</c:v>
                </c:pt>
                <c:pt idx="1284">
                  <c:v>-2.9970124767256578</c:v>
                </c:pt>
                <c:pt idx="1285">
                  <c:v>-2.9952620889688659</c:v>
                </c:pt>
                <c:pt idx="1286">
                  <c:v>-2.9912033628910706</c:v>
                </c:pt>
                <c:pt idx="1287">
                  <c:v>-2.9901556118724102</c:v>
                </c:pt>
                <c:pt idx="1288">
                  <c:v>-2.9894692916973042</c:v>
                </c:pt>
                <c:pt idx="1289">
                  <c:v>-2.987413841130325</c:v>
                </c:pt>
                <c:pt idx="1290">
                  <c:v>-2.9888065356748204</c:v>
                </c:pt>
                <c:pt idx="1291">
                  <c:v>-2.9876281762610404</c:v>
                </c:pt>
                <c:pt idx="1292">
                  <c:v>-2.9873744537061149</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-2.9907539364436908</c:v>
                </c:pt>
                <c:pt idx="1313">
                  <c:v>-2.9849969407470169</c:v>
                </c:pt>
                <c:pt idx="1314">
                  <c:v>-2.9846005051839342</c:v>
                </c:pt>
                <c:pt idx="1315">
                  <c:v>-2.9846693762580667</c:v>
                </c:pt>
                <c:pt idx="1316">
                  <c:v>-2.9846092136751277</c:v>
                </c:pt>
                <c:pt idx="1317">
                  <c:v>-2.9840469183517087</c:v>
                </c:pt>
                <c:pt idx="1318">
                  <c:v>-2.9833175110665948</c:v>
                </c:pt>
                <c:pt idx="1319">
                  <c:v>-2.9841561824056697</c:v>
                </c:pt>
                <c:pt idx="1320">
                  <c:v>-2.9847117044581641</c:v>
                </c:pt>
                <c:pt idx="1321">
                  <c:v>-2.9821517685300076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-2.9811911593414826</c:v>
                </c:pt>
                <c:pt idx="1332">
                  <c:v>-2.9806764666420236</c:v>
                </c:pt>
                <c:pt idx="1333">
                  <c:v>-2.9802773559215208</c:v>
                </c:pt>
                <c:pt idx="1334">
                  <c:v>-2.9820835235565539</c:v>
                </c:pt>
                <c:pt idx="1335">
                  <c:v>-2.9833602187216637</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-2.9834745484992498</c:v>
                </c:pt>
                <c:pt idx="1345">
                  <c:v>-2.9842689564179792</c:v>
                </c:pt>
                <c:pt idx="1346">
                  <c:v>-2.9858791355693013</c:v>
                </c:pt>
                <c:pt idx="1347">
                  <c:v>-2.9886808032758547</c:v>
                </c:pt>
                <c:pt idx="1348">
                  <c:v>-2.9887300375561252</c:v>
                </c:pt>
                <c:pt idx="1349">
                  <c:v>-2.9876620426156579</c:v>
                </c:pt>
                <c:pt idx="1350">
                  <c:v>-2.9848460125391227</c:v>
                </c:pt>
                <c:pt idx="1351">
                  <c:v>-2.9841314798881911</c:v>
                </c:pt>
                <c:pt idx="1352">
                  <c:v>-2.9835006550001002</c:v>
                </c:pt>
                <c:pt idx="1353">
                  <c:v>-2.9828726570514021</c:v>
                </c:pt>
                <c:pt idx="1354">
                  <c:v>-2.9813507960405872</c:v>
                </c:pt>
                <c:pt idx="1355">
                  <c:v>-2.9794210399270753</c:v>
                </c:pt>
                <c:pt idx="1356">
                  <c:v>-2.9788678515225557</c:v>
                </c:pt>
                <c:pt idx="1357">
                  <c:v>-2.9795857613225682</c:v>
                </c:pt>
                <c:pt idx="1358">
                  <c:v>-2.9811872699281992</c:v>
                </c:pt>
                <c:pt idx="1359">
                  <c:v>-2.980245576569132</c:v>
                </c:pt>
                <c:pt idx="1360">
                  <c:v>-2.9793598907612577</c:v>
                </c:pt>
                <c:pt idx="1361">
                  <c:v>-2.9810650095420637</c:v>
                </c:pt>
                <c:pt idx="1362">
                  <c:v>-2.9814598134488293</c:v>
                </c:pt>
                <c:pt idx="1363">
                  <c:v>-2.9833756815110393</c:v>
                </c:pt>
                <c:pt idx="1364">
                  <c:v>-2.9848883597119595</c:v>
                </c:pt>
                <c:pt idx="1365">
                  <c:v>-2.9875245850586252</c:v>
                </c:pt>
                <c:pt idx="1366">
                  <c:v>-2.9876298458628412</c:v>
                </c:pt>
                <c:pt idx="1367">
                  <c:v>-2.9864430625490277</c:v>
                </c:pt>
                <c:pt idx="1368">
                  <c:v>-2.9856489581942727</c:v>
                </c:pt>
                <c:pt idx="1369">
                  <c:v>-2.9857377127079987</c:v>
                </c:pt>
                <c:pt idx="1370">
                  <c:v>-2.9866119958945063</c:v>
                </c:pt>
                <c:pt idx="1371">
                  <c:v>-2.985820357996948</c:v>
                </c:pt>
                <c:pt idx="1372">
                  <c:v>-2.9859359020304201</c:v>
                </c:pt>
                <c:pt idx="1373">
                  <c:v>-2.9839903416181017</c:v>
                </c:pt>
                <c:pt idx="1374">
                  <c:v>-2.9846025162951975</c:v>
                </c:pt>
                <c:pt idx="1375">
                  <c:v>-2.9844055412286248</c:v>
                </c:pt>
                <c:pt idx="1376">
                  <c:v>-2.9814885571615992</c:v>
                </c:pt>
                <c:pt idx="1377">
                  <c:v>-2.9823796312297994</c:v>
                </c:pt>
                <c:pt idx="1378">
                  <c:v>-2.9803609688206052</c:v>
                </c:pt>
                <c:pt idx="1379">
                  <c:v>-2.9811694165726266</c:v>
                </c:pt>
                <c:pt idx="1380">
                  <c:v>-2.9825526626887737</c:v>
                </c:pt>
                <c:pt idx="1381">
                  <c:v>-2.9826147225465012</c:v>
                </c:pt>
                <c:pt idx="1382">
                  <c:v>-2.9824210297652907</c:v>
                </c:pt>
                <c:pt idx="1383">
                  <c:v>-2.9821953109859582</c:v>
                </c:pt>
                <c:pt idx="1384">
                  <c:v>-2.9811882185655967</c:v>
                </c:pt>
                <c:pt idx="1385">
                  <c:v>-2.9793791670729206</c:v>
                </c:pt>
                <c:pt idx="1386">
                  <c:v>-2.9779802874126546</c:v>
                </c:pt>
                <c:pt idx="1387">
                  <c:v>-2.9768039391100904</c:v>
                </c:pt>
                <c:pt idx="1388">
                  <c:v>-2.9766802178223792</c:v>
                </c:pt>
                <c:pt idx="1389">
                  <c:v>-2.977430286429751</c:v>
                </c:pt>
                <c:pt idx="1390">
                  <c:v>-2.9777511345660037</c:v>
                </c:pt>
                <c:pt idx="1391">
                  <c:v>-2.978711250463097</c:v>
                </c:pt>
                <c:pt idx="1392">
                  <c:v>-2.9785196067386153</c:v>
                </c:pt>
                <c:pt idx="1393">
                  <c:v>-2.9781077842771753</c:v>
                </c:pt>
                <c:pt idx="1394">
                  <c:v>-2.9792467942122567</c:v>
                </c:pt>
                <c:pt idx="1395">
                  <c:v>-2.9798841267528067</c:v>
                </c:pt>
                <c:pt idx="1396">
                  <c:v>-2.9803243703903135</c:v>
                </c:pt>
                <c:pt idx="1397">
                  <c:v>-2.9812306985476802</c:v>
                </c:pt>
                <c:pt idx="1398">
                  <c:v>-2.9841853055733911</c:v>
                </c:pt>
                <c:pt idx="1399">
                  <c:v>-2.985417870127355</c:v>
                </c:pt>
                <c:pt idx="1400">
                  <c:v>-2.9854884108032929</c:v>
                </c:pt>
                <c:pt idx="1401">
                  <c:v>-2.9880120898106237</c:v>
                </c:pt>
                <c:pt idx="1402">
                  <c:v>-2.9886197110282922</c:v>
                </c:pt>
                <c:pt idx="1403">
                  <c:v>-2.9897595178187828</c:v>
                </c:pt>
                <c:pt idx="1404">
                  <c:v>-2.9890053700706574</c:v>
                </c:pt>
                <c:pt idx="1405">
                  <c:v>-2.9884856495930734</c:v>
                </c:pt>
                <c:pt idx="1406">
                  <c:v>-2.9897773332288535</c:v>
                </c:pt>
                <c:pt idx="1407">
                  <c:v>-2.9904271688101582</c:v>
                </c:pt>
                <c:pt idx="1408">
                  <c:v>-2.989418425760725</c:v>
                </c:pt>
                <c:pt idx="1409">
                  <c:v>-2.9891554445049437</c:v>
                </c:pt>
                <c:pt idx="1410">
                  <c:v>-2.9879011561548481</c:v>
                </c:pt>
                <c:pt idx="1411">
                  <c:v>-2.9885286987575959</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c:v>
                </c:pt>
                <c:pt idx="1421">
                  <c:v>-2.9807031423252832</c:v>
                </c:pt>
                <c:pt idx="1422">
                  <c:v>-2.9792164188432024</c:v>
                </c:pt>
                <c:pt idx="1423">
                  <c:v>-2.9783615258048277</c:v>
                </c:pt>
                <c:pt idx="1424">
                  <c:v>-2.9762657012307727</c:v>
                </c:pt>
                <c:pt idx="1425">
                  <c:v>-2.9775842502772956</c:v>
                </c:pt>
                <c:pt idx="1426">
                  <c:v>-2.9769778622882228</c:v>
                </c:pt>
                <c:pt idx="1427">
                  <c:v>-2.9776428381221627</c:v>
                </c:pt>
                <c:pt idx="1428">
                  <c:v>-2.9776586613937392</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-2.9736751812332813</c:v>
                </c:pt>
                <c:pt idx="1437">
                  <c:v>-2.972968085899462</c:v>
                </c:pt>
                <c:pt idx="1438">
                  <c:v>-2.973530855541588</c:v>
                </c:pt>
                <c:pt idx="1439">
                  <c:v>-2.9720645657087581</c:v>
                </c:pt>
                <c:pt idx="1440">
                  <c:v>-2.9726478069456399</c:v>
                </c:pt>
                <c:pt idx="1441">
                  <c:v>-2.9719887126634887</c:v>
                </c:pt>
                <c:pt idx="1442">
                  <c:v>-2.970836934069192</c:v>
                </c:pt>
                <c:pt idx="1443">
                  <c:v>-2.9723186487458975</c:v>
                </c:pt>
                <c:pt idx="1444">
                  <c:v>-2.9731869744896358</c:v>
                </c:pt>
                <c:pt idx="1445">
                  <c:v>-2.9743466647197168</c:v>
                </c:pt>
                <c:pt idx="1446">
                  <c:v>-2.9755699516000504</c:v>
                </c:pt>
                <c:pt idx="1447">
                  <c:v>-2.9762171309966567</c:v>
                </c:pt>
                <c:pt idx="1448">
                  <c:v>-2.9764494333194329</c:v>
                </c:pt>
                <c:pt idx="1449">
                  <c:v>-2.9769985615559591</c:v>
                </c:pt>
                <c:pt idx="1450">
                  <c:v>-2.9794302037642195</c:v>
                </c:pt>
                <c:pt idx="1451">
                  <c:v>-2.9801926426030771</c:v>
                </c:pt>
                <c:pt idx="1452">
                  <c:v>-2.9807681429588939</c:v>
                </c:pt>
                <c:pt idx="1453">
                  <c:v>-2.982249724826346</c:v>
                </c:pt>
                <c:pt idx="1454">
                  <c:v>-2.984705690097158</c:v>
                </c:pt>
                <c:pt idx="1455">
                  <c:v>-2.9861294620024008</c:v>
                </c:pt>
                <c:pt idx="1456">
                  <c:v>-2.9858560267626189</c:v>
                </c:pt>
                <c:pt idx="1457">
                  <c:v>-2.9863103481789226</c:v>
                </c:pt>
                <c:pt idx="1458">
                  <c:v>-2.9875529872619211</c:v>
                </c:pt>
                <c:pt idx="1459">
                  <c:v>-2.9907686023776421</c:v>
                </c:pt>
                <c:pt idx="1460">
                  <c:v>-2.9918483604216939</c:v>
                </c:pt>
                <c:pt idx="1461">
                  <c:v>-2.9914923557839468</c:v>
                </c:pt>
                <c:pt idx="1462">
                  <c:v>-2.9911769907717769</c:v>
                </c:pt>
                <c:pt idx="1463">
                  <c:v>-2.9918291410282847</c:v>
                </c:pt>
                <c:pt idx="1464">
                  <c:v>-2.9931633805371405</c:v>
                </c:pt>
                <c:pt idx="1465">
                  <c:v>-2.9944105541068353</c:v>
                </c:pt>
                <c:pt idx="1466">
                  <c:v>-2.9952277293227922</c:v>
                </c:pt>
                <c:pt idx="1467">
                  <c:v>-2.9957368819799242</c:v>
                </c:pt>
                <c:pt idx="1468">
                  <c:v>-2.9962856117887409</c:v>
                </c:pt>
                <c:pt idx="1469">
                  <c:v>-2.9958431673124997</c:v>
                </c:pt>
                <c:pt idx="1470">
                  <c:v>-2.9945888220441788</c:v>
                </c:pt>
                <c:pt idx="1471">
                  <c:v>-2.9928648064066863</c:v>
                </c:pt>
                <c:pt idx="1472">
                  <c:v>-2.9923981527043821</c:v>
                </c:pt>
                <c:pt idx="1473">
                  <c:v>-2.9927065547181639</c:v>
                </c:pt>
                <c:pt idx="1474">
                  <c:v>-2.9931312976208</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38852608"/>
        <c:axId val="138862592"/>
        <c:extLst/>
      </c:lineChart>
      <c:catAx>
        <c:axId val="138852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8862592"/>
        <c:crosses val="autoZero"/>
        <c:auto val="1"/>
        <c:lblAlgn val="ctr"/>
        <c:lblOffset val="100"/>
        <c:noMultiLvlLbl val="0"/>
      </c:catAx>
      <c:valAx>
        <c:axId val="13886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8852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6EB1BA87-32CC-435B-83C3-C78F34E36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23</Pages>
  <Words>10504</Words>
  <Characters>59873</Characters>
  <Application>Microsoft Office Word</Application>
  <DocSecurity>0</DocSecurity>
  <Lines>498</Lines>
  <Paragraphs>140</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70237</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11</cp:revision>
  <cp:lastPrinted>2018-05-16T16:37:00Z</cp:lastPrinted>
  <dcterms:created xsi:type="dcterms:W3CDTF">2018-05-24T14:03:00Z</dcterms:created>
  <dcterms:modified xsi:type="dcterms:W3CDTF">2018-05-25T11:59:00Z</dcterms:modified>
</cp:coreProperties>
</file>