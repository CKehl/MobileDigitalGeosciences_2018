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3AFE2210"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426D8040" w14:textId="77777777"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14:paraId="47AD430F" w14:textId="77777777" w:rsidR="00F1217A" w:rsidRPr="008B65C5" w:rsidRDefault="00241FF5" w:rsidP="004B1B4D">
      <w:pPr>
        <w:pStyle w:val="PRec-Author"/>
        <w:spacing w:after="120"/>
      </w:pPr>
      <w:r w:rsidRPr="008B65C5">
        <w:rPr>
          <w:i/>
        </w:rPr>
        <w:t>Institute for Photogrammetry &amp; Remote Sensing, TU Dresden, Helmholtzstr. 10, 01069 Dresden, Germany</w:t>
      </w:r>
    </w:p>
    <w:p w14:paraId="5CF27F46" w14:textId="6C5F9550"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5E097EB0" w14:textId="1423D948" w:rsidR="00F1217A" w:rsidRPr="008B65C5" w:rsidRDefault="00241FF5" w:rsidP="004B1B4D">
      <w:pPr>
        <w:pStyle w:val="PRec-Author"/>
        <w:spacing w:after="120"/>
        <w:rPr>
          <w:i/>
        </w:rPr>
      </w:pPr>
      <w:r w:rsidRPr="008B65C5">
        <w:rPr>
          <w:i/>
        </w:rPr>
        <w:t>Danmarks Tekniske Universitet, DTU Compute, Richard Petersens Plads, Building 324, 2800 Kongens Lyngby, Denmark</w:t>
      </w:r>
    </w:p>
    <w:p w14:paraId="26B5F336" w14:textId="29F01473"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3E535721" w14:textId="07DA304A" w:rsidR="00BA37E0" w:rsidRPr="008B65C5" w:rsidRDefault="00BA37E0" w:rsidP="004B1B4D">
      <w:pPr>
        <w:pStyle w:val="PRec-Author"/>
        <w:spacing w:after="120"/>
      </w:pPr>
      <w:r w:rsidRPr="008B65C5">
        <w:rPr>
          <w:i/>
        </w:rPr>
        <w:t>Uni Research AS CIPR, Nygårdsgaten 112, 5008 Bergen, Norway</w:t>
      </w:r>
    </w:p>
    <w:p w14:paraId="2D4E131C" w14:textId="77777777" w:rsidR="00F1217A" w:rsidRPr="008B65C5" w:rsidRDefault="00241FF5" w:rsidP="004B1B4D">
      <w:pPr>
        <w:pStyle w:val="PRec-Affiliation"/>
        <w:jc w:val="left"/>
      </w:pPr>
      <w:r w:rsidRPr="008B65C5">
        <w:t xml:space="preserve">* </w:t>
      </w:r>
      <w:r w:rsidRPr="008B65C5">
        <w:rPr>
          <w:szCs w:val="16"/>
        </w:rPr>
        <w:t>Corresponding author</w:t>
      </w:r>
    </w:p>
    <w:p w14:paraId="273FE59A" w14:textId="77777777" w:rsidR="00F1217A" w:rsidRPr="008B65C5" w:rsidRDefault="00241FF5" w:rsidP="004B1B4D">
      <w:pPr>
        <w:pStyle w:val="PRec-Abstractheader"/>
        <w:rPr>
          <w:lang w:val="en-GB"/>
        </w:rPr>
      </w:pPr>
      <w:r w:rsidRPr="008B65C5">
        <w:rPr>
          <w:lang w:val="en-GB"/>
        </w:rPr>
        <w:t>Abstract</w:t>
      </w:r>
    </w:p>
    <w:p w14:paraId="595802E9" w14:textId="1191B82D"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p>
    <w:p w14:paraId="207486CE"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31643E5D" w14:textId="77C32623" w:rsidR="0098414F" w:rsidRPr="008B65C5" w:rsidRDefault="00241FF5" w:rsidP="004B1B4D">
      <w:pPr>
        <w:pStyle w:val="PRec-Heading1"/>
      </w:pPr>
      <w:r w:rsidRPr="008B65C5">
        <w:t>Introduction</w:t>
      </w:r>
    </w:p>
    <w:p w14:paraId="6DB95218" w14:textId="450D720B"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ins w:id="1" w:author="ms699852" w:date="2018-05-16T20:42:00Z">
        <w:r w:rsidR="00DE2B11">
          <w:t xml:space="preserve">as digital field instruments </w:t>
        </w:r>
      </w:ins>
      <w:r w:rsidRPr="008B65C5">
        <w:t>are also increasingly</w:t>
      </w:r>
      <w:r w:rsidRPr="00353AEE">
        <w:t xml:space="preserve"> applied for professional use and scientific purposes to solve computational tasks in outdoor- and field study environments</w:t>
      </w:r>
      <w:ins w:id="2" w:author="ms699852" w:date="2018-05-16T20:42:00Z">
        <w:r w:rsidR="00DE2B11">
          <w:t xml:space="preserve"> </w:t>
        </w:r>
      </w:ins>
      <w:del w:id="3" w:author="ms699852" w:date="2018-05-16T20:42:00Z">
        <w:r w:rsidRPr="00353AEE" w:rsidDel="00DE2B11">
          <w:delText xml:space="preserve">. Geosciences such as hydrology, geology or glaciology rely on the documentation of field observations. In order to improve field </w:delText>
        </w:r>
        <w:r w:rsidR="00C26607" w:rsidDel="00DE2B11">
          <w:delText>studies</w:delText>
        </w:r>
        <w:r w:rsidRPr="00353AEE" w:rsidDel="00DE2B11">
          <w:delText xml:space="preserve">, these domains now attempt employing mobile devices </w:delText>
        </w:r>
        <w:r w:rsidR="004E5D24" w:rsidRPr="00353AEE" w:rsidDel="00DE2B11">
          <w:delText>a</w:delText>
        </w:r>
        <w:r w:rsidR="004E5D24" w:rsidDel="00DE2B11">
          <w:delText>s</w:delText>
        </w:r>
        <w:r w:rsidR="004E5D24" w:rsidRPr="00353AEE" w:rsidDel="00DE2B11">
          <w:delText xml:space="preserve"> </w:delText>
        </w:r>
        <w:r w:rsidRPr="00353AEE" w:rsidDel="00DE2B11">
          <w:delText>digital field in</w:delText>
        </w:r>
        <w:r w:rsidR="005C6DB3" w:rsidDel="00DE2B11">
          <w:delText xml:space="preserve">strument </w:delText>
        </w:r>
      </w:del>
      <w:r w:rsidR="005C6DB3">
        <w:t>(</w:t>
      </w:r>
      <w:r w:rsidR="00CA5711">
        <w:t>Fig. 1</w:t>
      </w:r>
      <w:r w:rsidR="005C6DB3">
        <w:t>).</w:t>
      </w:r>
    </w:p>
    <w:p w14:paraId="798F5A87"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4B1B4D">
            <w:pPr>
              <w:rPr>
                <w:color w:val="000000"/>
                <w:szCs w:val="16"/>
              </w:rPr>
            </w:pPr>
            <w:r w:rsidRPr="00E21FB0">
              <w:rPr>
                <w:noProof/>
                <w:lang w:val="de-DE" w:eastAsia="de-DE"/>
              </w:rPr>
              <w:lastRenderedPageBreak/>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4B1B4D">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4B1B4D">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14D59A14" w:rsidR="0098414F" w:rsidRPr="00353AEE" w:rsidRDefault="00E7729B" w:rsidP="004B1B4D">
      <w:pPr>
        <w:pStyle w:val="PRec-Figures"/>
        <w:rPr>
          <w:lang w:eastAsia="en-GB"/>
        </w:rPr>
      </w:pPr>
      <w:bookmarkStart w:id="4" w:name="_Ref512858866"/>
      <w:bookmarkStart w:id="5" w:name="_Hlk512497424"/>
      <w:r w:rsidRPr="00353AEE">
        <w:t>Fig.</w:t>
      </w:r>
      <w:bookmarkEnd w:id="4"/>
      <w:r w:rsidR="00CA5711">
        <w:t> 1</w:t>
      </w:r>
      <w:r w:rsidR="00423F74" w:rsidRPr="00353AEE">
        <w:rPr>
          <w:lang w:eastAsia="en-GB"/>
        </w:rPr>
        <w:t xml:space="preserve"> Illustrative examples for geological interpretation (a) and hydrological annotation (b).</w:t>
      </w:r>
      <w:bookmarkEnd w:id="5"/>
    </w:p>
    <w:p w14:paraId="137C5183" w14:textId="234FC165" w:rsidR="00517AA2" w:rsidRDefault="00517AA2" w:rsidP="00517AA2">
      <w:pPr>
        <w:pStyle w:val="PRec-MainText"/>
        <w:rPr>
          <w:ins w:id="6" w:author="ms699852" w:date="2018-05-16T21:34:00Z"/>
        </w:rPr>
      </w:pPr>
      <w:ins w:id="7" w:author="ms699852" w:date="2018-05-16T21:33:00Z">
        <w:r>
          <w:t>Th</w:t>
        </w:r>
      </w:ins>
      <w:ins w:id="8" w:author="ms699852" w:date="2018-05-16T20:43:00Z">
        <w:r w:rsidR="00DE2B11">
          <w:t xml:space="preserve">e authors are focussed on smartphone applications which try to register </w:t>
        </w:r>
      </w:ins>
      <w:ins w:id="9" w:author="ms699852" w:date="2018-05-16T20:44:00Z">
        <w:r w:rsidR="00DE2B11">
          <w:t xml:space="preserve">smartphone camera images with previously captured 3D object data in order to </w:t>
        </w:r>
      </w:ins>
      <w:ins w:id="10" w:author="ms699852" w:date="2018-05-16T21:32:00Z">
        <w:r>
          <w:t>…</w:t>
        </w:r>
      </w:ins>
      <w:ins w:id="11" w:author="ms699852" w:date="2018-05-16T21:33:00Z">
        <w:r>
          <w:t xml:space="preserve"> </w:t>
        </w:r>
      </w:ins>
      <w:ins w:id="12" w:author="ms699852" w:date="2018-05-16T20:46:00Z">
        <w:r w:rsidR="00DE2B11">
          <w:t>(</w:t>
        </w:r>
        <w:r w:rsidR="00DE2B11" w:rsidRPr="00DE2B11">
          <w:rPr>
            <w:highlight w:val="yellow"/>
            <w:rPrChange w:id="13" w:author="ms699852" w:date="2018-05-16T20:46:00Z">
              <w:rPr/>
            </w:rPrChange>
          </w:rPr>
          <w:t>problem finding words</w:t>
        </w:r>
        <w:r w:rsidR="00DE2B11">
          <w:t xml:space="preserve"> </w:t>
        </w:r>
        <w:r w:rsidR="00DE2B11">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DE2B11">
          <w:t>).</w:t>
        </w:r>
      </w:ins>
      <w:ins w:id="14" w:author="ms699852" w:date="2018-05-16T20:49:00Z">
        <w:r w:rsidR="00DE2B11">
          <w:t xml:space="preserve"> </w:t>
        </w:r>
      </w:ins>
      <w:ins w:id="15" w:author="ms699852" w:date="2018-05-16T21:33:00Z">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ins>
      <w:ins w:id="16" w:author="ms699852" w:date="2018-05-16T21:34:00Z">
        <w:r w:rsidRPr="00517AA2">
          <w:t xml:space="preserve"> </w:t>
        </w:r>
        <w:r w:rsidRPr="00353AEE">
          <w:t xml:space="preserve">Furthermore, crowdsourced data and Volunteered Geographic Information (VGI) contribute to the geoscience data inventory, being acquired by citizen scientists. </w:t>
        </w:r>
      </w:ins>
    </w:p>
    <w:p w14:paraId="4C8E2E37" w14:textId="0CECD576" w:rsidR="001D68B6" w:rsidRPr="00353AEE" w:rsidDel="00517AA2" w:rsidRDefault="0098414F" w:rsidP="004B1B4D">
      <w:pPr>
        <w:pStyle w:val="PRec-MainText"/>
        <w:rPr>
          <w:del w:id="17" w:author="ms699852" w:date="2018-05-16T21:34:00Z"/>
        </w:rPr>
      </w:pPr>
      <w:del w:id="18" w:author="ms699852" w:date="2018-05-16T21:33:00Z">
        <w:r w:rsidRPr="00353AEE" w:rsidDel="00517AA2">
          <w:delText xml:space="preserve">Geoscience apps for assessing </w:delText>
        </w:r>
      </w:del>
      <w:del w:id="19" w:author="ms699852" w:date="2018-05-16T20:46:00Z">
        <w:r w:rsidRPr="00353AEE" w:rsidDel="00DE2B11">
          <w:delText>two-dimensional</w:delText>
        </w:r>
      </w:del>
      <w:del w:id="20" w:author="ms699852" w:date="2018-05-16T21:33:00Z">
        <w:r w:rsidRPr="00353AEE" w:rsidDel="00517AA2">
          <w:delText xml:space="preserve"> data have been </w:delText>
        </w:r>
        <w:r w:rsidR="00242235" w:rsidDel="00517AA2">
          <w:delText>available for several years now, e.g</w:delText>
        </w:r>
        <w:r w:rsidR="00242235" w:rsidRPr="00242235" w:rsidDel="00517AA2">
          <w:delText xml:space="preserve">. </w:delText>
        </w:r>
      </w:del>
      <w:del w:id="21" w:author="ms699852" w:date="2018-05-16T20:37:00Z">
        <w:r w:rsidR="004C47A8" w:rsidRPr="007E4598" w:rsidDel="001D68B6">
          <w:rPr>
            <w:noProof/>
            <w:color w:val="000000" w:themeColor="text1"/>
            <w:lang w:val="en-US"/>
          </w:rPr>
          <w:delText>(</w:delText>
        </w:r>
      </w:del>
      <w:del w:id="22" w:author="ms699852" w:date="2018-05-16T21:33:00Z">
        <w:r w:rsidR="004C47A8" w:rsidRPr="007E4598" w:rsidDel="00517AA2">
          <w:rPr>
            <w:noProof/>
            <w:color w:val="000000" w:themeColor="text1"/>
            <w:lang w:val="en-US"/>
          </w:rPr>
          <w:delText>Jordan</w:delText>
        </w:r>
      </w:del>
      <w:del w:id="23" w:author="ms699852" w:date="2018-05-16T20:37:00Z">
        <w:r w:rsidR="004C47A8" w:rsidRPr="007E4598" w:rsidDel="001D68B6">
          <w:rPr>
            <w:noProof/>
            <w:color w:val="000000" w:themeColor="text1"/>
            <w:lang w:val="en-US"/>
          </w:rPr>
          <w:delText xml:space="preserve">, </w:delText>
        </w:r>
      </w:del>
      <w:del w:id="24" w:author="ms699852" w:date="2018-05-16T21:33:00Z">
        <w:r w:rsidR="004C47A8" w:rsidRPr="007E4598" w:rsidDel="00517AA2">
          <w:rPr>
            <w:noProof/>
            <w:color w:val="000000" w:themeColor="text1"/>
            <w:lang w:val="en-US"/>
          </w:rPr>
          <w:delText>2009)</w:delText>
        </w:r>
        <w:r w:rsidR="00242235" w:rsidRPr="00242235" w:rsidDel="00517AA2">
          <w:rPr>
            <w:color w:val="000000" w:themeColor="text1"/>
          </w:rPr>
          <w:delText>.</w:delText>
        </w:r>
        <w:r w:rsidRPr="00353AEE" w:rsidDel="00517AA2">
          <w:delText xml:space="preserve"> </w:delText>
        </w:r>
      </w:del>
      <w:del w:id="25" w:author="ms699852" w:date="2018-05-16T21:31:00Z">
        <w:r w:rsidRPr="00353AEE" w:rsidDel="00517AA2">
          <w:delText xml:space="preserve">The availability </w:delText>
        </w:r>
        <w:r w:rsidR="00F31FF1" w:rsidRPr="00353AEE" w:rsidDel="00517AA2">
          <w:delText xml:space="preserve">of </w:delText>
        </w:r>
        <w:r w:rsidR="00E159D0" w:rsidDel="00517AA2">
          <w:delText>3D</w:delText>
        </w:r>
        <w:r w:rsidRPr="00353AEE" w:rsidDel="00517AA2">
          <w:delText xml:space="preserve"> base data and their increasingly-easy acquisition (e.g. via </w:delText>
        </w:r>
        <w:r w:rsidR="00574C69" w:rsidRPr="00353AEE" w:rsidDel="00517AA2">
          <w:delText>Unmanned Aerial Vehicles (UAVs)</w:delText>
        </w:r>
        <w:r w:rsidRPr="00353AEE" w:rsidDel="00517AA2">
          <w:rPr>
            <w:color w:val="CC00CC"/>
          </w:rPr>
          <w:delText xml:space="preserve"> </w:delText>
        </w:r>
        <w:r w:rsidR="00574C69" w:rsidRPr="00353AEE" w:rsidDel="00517AA2">
          <w:rPr>
            <w:color w:val="000000" w:themeColor="text1"/>
          </w:rPr>
          <w:delText xml:space="preserve">applying </w:delText>
        </w:r>
        <w:r w:rsidR="00574C69" w:rsidRPr="00353AEE" w:rsidDel="00517AA2">
          <w:delText>Structure-from-Motion (SfM)</w:delText>
        </w:r>
      </w:del>
      <w:del w:id="26" w:author="ms699852" w:date="2018-05-16T20:47:00Z">
        <w:r w:rsidR="001C72A4" w:rsidDel="00DE2B11">
          <w:rPr>
            <w:noProof/>
          </w:rPr>
          <w:delText xml:space="preserve"> (</w:delText>
        </w:r>
      </w:del>
      <w:del w:id="27" w:author="ms699852" w:date="2018-05-16T21:31:00Z">
        <w:r w:rsidR="001C72A4" w:rsidDel="00517AA2">
          <w:rPr>
            <w:noProof/>
          </w:rPr>
          <w:delText>Goesele et al, 2007; Wu, 2013)</w:delText>
        </w:r>
        <w:r w:rsidR="00E76B28" w:rsidRPr="00353AEE" w:rsidDel="00517AA2">
          <w:delText xml:space="preserve"> </w:delText>
        </w:r>
        <w:r w:rsidR="00F31FF1" w:rsidRPr="00353AEE" w:rsidDel="00517AA2">
          <w:delText xml:space="preserve">and </w:delText>
        </w:r>
        <w:r w:rsidR="00E76B28" w:rsidRPr="00C6303E" w:rsidDel="00517AA2">
          <w:delText xml:space="preserve">subsequent </w:delText>
        </w:r>
        <w:r w:rsidR="00F31FF1" w:rsidRPr="00C6303E" w:rsidDel="00517AA2">
          <w:delText>dense matching</w:delText>
        </w:r>
        <w:r w:rsidR="0023797D" w:rsidDel="00517AA2">
          <w:delText>)</w:delText>
        </w:r>
        <w:r w:rsidRPr="00353AEE" w:rsidDel="00517AA2">
          <w:delText xml:space="preserve"> </w:delText>
        </w:r>
        <w:r w:rsidR="00F31FF1" w:rsidRPr="00353AEE" w:rsidDel="00517AA2">
          <w:delText>enable</w:delText>
        </w:r>
        <w:r w:rsidRPr="00353AEE" w:rsidDel="00517AA2">
          <w:delText xml:space="preserve"> assess</w:delText>
        </w:r>
        <w:r w:rsidR="00F31FF1" w:rsidRPr="00353AEE" w:rsidDel="00517AA2">
          <w:delText>ing</w:delText>
        </w:r>
        <w:r w:rsidRPr="00353AEE" w:rsidDel="00517AA2">
          <w:delText xml:space="preserve"> 3D data in various scenarios. </w:delText>
        </w:r>
      </w:del>
      <w:del w:id="28" w:author="ms699852" w:date="2018-05-16T21:33:00Z">
        <w:r w:rsidRPr="00353AEE" w:rsidDel="00517AA2">
          <w:delText>The application domains benefit from the development in acquisition technology as well as fundamental 3D data processing by being able to analyse the data on small-sc</w:delText>
        </w:r>
        <w:r w:rsidR="00F31FF1" w:rsidRPr="00353AEE" w:rsidDel="00517AA2">
          <w:delText>ale devices right in the field.</w:delText>
        </w:r>
        <w:r w:rsidRPr="00353AEE" w:rsidDel="00517AA2">
          <w:delText xml:space="preserve"> </w:delText>
        </w:r>
      </w:del>
      <w:del w:id="29" w:author="ms699852" w:date="2018-05-16T21:34:00Z">
        <w:r w:rsidRPr="00353AEE" w:rsidDel="00517AA2">
          <w:delText xml:space="preserve">Furthermore, crowdsourced data and </w:delText>
        </w:r>
        <w:r w:rsidR="00D82E3E" w:rsidRPr="00353AEE" w:rsidDel="00517AA2">
          <w:delText>Volunteered Geographic Information (</w:delText>
        </w:r>
        <w:r w:rsidRPr="00353AEE" w:rsidDel="00517AA2">
          <w:delText>VGI</w:delText>
        </w:r>
        <w:r w:rsidR="00D82E3E" w:rsidRPr="00353AEE" w:rsidDel="00517AA2">
          <w:delText>)</w:delText>
        </w:r>
        <w:r w:rsidRPr="00353AEE" w:rsidDel="00517AA2">
          <w:delText xml:space="preserve"> contribute to the geoscience data inventory, being acquired by citizen scientists.</w:delText>
        </w:r>
        <w:r w:rsidR="00077C3E" w:rsidRPr="00353AEE" w:rsidDel="00517AA2">
          <w:delText xml:space="preserve"> </w:delText>
        </w:r>
      </w:del>
    </w:p>
    <w:p w14:paraId="40D97A70" w14:textId="3B87A56A" w:rsidR="00BC326D" w:rsidRPr="00353AEE" w:rsidRDefault="00077C3E" w:rsidP="004B1B4D">
      <w:pPr>
        <w:pStyle w:val="PRec-MainText"/>
      </w:pPr>
      <w:r w:rsidRPr="00353AEE">
        <w:t xml:space="preserve">Domain-specific mobile software is required </w:t>
      </w:r>
      <w:bookmarkStart w:id="30" w:name="_GoBack"/>
      <w:bookmarkEnd w:id="30"/>
      <w:r w:rsidRPr="00353AEE">
        <w:t>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6B2FD787" w:rsidR="00353AEE" w:rsidRPr="00353AEE" w:rsidRDefault="00BC326D" w:rsidP="004B1B4D">
      <w:pPr>
        <w:pStyle w:val="PRec-Tabletitle"/>
      </w:pPr>
      <w:bookmarkStart w:id="31" w:name="_Ref513112993"/>
      <w:bookmarkStart w:id="32" w:name="_Ref513112978"/>
      <w:r w:rsidRPr="00353AEE">
        <w:t>Table</w:t>
      </w:r>
      <w:bookmarkEnd w:id="31"/>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3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4032D58E" w14:textId="77777777" w:rsidTr="008A1832">
        <w:tc>
          <w:tcPr>
            <w:tcW w:w="3638" w:type="dxa"/>
            <w:tcBorders>
              <w:top w:val="single" w:sz="4" w:space="0" w:color="auto"/>
              <w:bottom w:val="single" w:sz="4" w:space="0" w:color="auto"/>
            </w:tcBorders>
          </w:tcPr>
          <w:p w14:paraId="5C4A9F20"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35C77727" w14:textId="77777777" w:rsidR="00353AEE" w:rsidRPr="008A1832" w:rsidRDefault="00BC326D" w:rsidP="004B1B4D">
            <w:pPr>
              <w:jc w:val="center"/>
              <w:rPr>
                <w:sz w:val="18"/>
              </w:rPr>
            </w:pPr>
            <w:r w:rsidRPr="008A1832">
              <w:rPr>
                <w:sz w:val="18"/>
              </w:rPr>
              <w:t>Challenges</w:t>
            </w:r>
          </w:p>
        </w:tc>
      </w:tr>
      <w:tr w:rsidR="00BC326D" w:rsidRPr="008A1832" w14:paraId="41E793BC" w14:textId="77777777" w:rsidTr="008A1832">
        <w:tc>
          <w:tcPr>
            <w:tcW w:w="3638" w:type="dxa"/>
            <w:tcBorders>
              <w:top w:val="single" w:sz="4" w:space="0" w:color="auto"/>
              <w:bottom w:val="single" w:sz="4" w:space="0" w:color="auto"/>
            </w:tcBorders>
          </w:tcPr>
          <w:p w14:paraId="79377FE0"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131A5AA"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48AD5D2C"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3DDC48D6"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46E30A24"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0F08DD1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6216CFA3"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20288BF7"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4E8E3DD9"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6C1B6E55" w14:textId="77777777" w:rsidR="006F282A" w:rsidRPr="00353AEE" w:rsidRDefault="006F282A" w:rsidP="004B1B4D">
      <w:pPr>
        <w:pStyle w:val="PRec-MainText"/>
      </w:pPr>
    </w:p>
    <w:p w14:paraId="0752DA67" w14:textId="77777777" w:rsidR="00517AA2" w:rsidRDefault="00517AA2" w:rsidP="00517AA2">
      <w:pPr>
        <w:pStyle w:val="PRec-MainText"/>
        <w:rPr>
          <w:ins w:id="33" w:author="ms699852" w:date="2018-05-16T21:34:00Z"/>
        </w:rPr>
      </w:pPr>
    </w:p>
    <w:p w14:paraId="78C0E937" w14:textId="77777777" w:rsidR="00517AA2" w:rsidRDefault="00517AA2" w:rsidP="00517AA2">
      <w:pPr>
        <w:pStyle w:val="PRec-MainText"/>
        <w:rPr>
          <w:ins w:id="34" w:author="ms699852" w:date="2018-05-16T21:36:00Z"/>
        </w:rPr>
        <w:pPrChange w:id="35" w:author="ms699852" w:date="2018-05-16T21:35:00Z">
          <w:pPr>
            <w:pStyle w:val="PRec-MainText"/>
          </w:pPr>
        </w:pPrChange>
      </w:pPr>
      <w:ins w:id="36" w:author="ms699852" w:date="2018-05-16T21:34:00Z">
        <w:r>
          <w:t>In the following, two key applications are presented: water level gauging through field observations for small and medium-sized catchments and geological interpretation of sedimentary features in field geology</w:t>
        </w:r>
      </w:ins>
      <w:ins w:id="37" w:author="ms699852" w:date="2018-05-16T21:35:00Z">
        <w:r>
          <w:t xml:space="preserve">. </w:t>
        </w:r>
      </w:ins>
    </w:p>
    <w:p w14:paraId="280BBB66" w14:textId="33B74E2A" w:rsidR="00517AA2" w:rsidRDefault="00517AA2" w:rsidP="00517AA2">
      <w:pPr>
        <w:pStyle w:val="PRec-MainText"/>
        <w:rPr>
          <w:ins w:id="38" w:author="ms699852" w:date="2018-05-16T21:36:00Z"/>
        </w:rPr>
        <w:pPrChange w:id="39" w:author="ms699852" w:date="2018-05-16T21:35:00Z">
          <w:pPr>
            <w:pStyle w:val="PRec-MainText"/>
          </w:pPr>
        </w:pPrChange>
      </w:pPr>
      <w:ins w:id="40" w:author="ms699852" w:date="2018-05-16T21:36:00Z">
        <w:r w:rsidRPr="00517AA2">
          <w:rPr>
            <w:highlight w:val="yellow"/>
            <w:rPrChange w:id="41" w:author="ms699852" w:date="2018-05-16T21:37:00Z">
              <w:rPr/>
            </w:rPrChange>
          </w:rPr>
          <w:t>(Short abstract about the image-to-geometry part regarding both apps and reference to the applications section)</w:t>
        </w:r>
      </w:ins>
    </w:p>
    <w:p w14:paraId="7773B2C0" w14:textId="1BBFCC42" w:rsidR="00077C3E" w:rsidRPr="00353AEE" w:rsidRDefault="00517AA2" w:rsidP="00517AA2">
      <w:pPr>
        <w:pStyle w:val="PRec-MainText"/>
        <w:pPrChange w:id="42" w:author="ms699852" w:date="2018-05-16T21:35:00Z">
          <w:pPr>
            <w:pStyle w:val="PRec-MainText"/>
          </w:pPr>
        </w:pPrChange>
      </w:pPr>
      <w:ins w:id="43" w:author="ms699852" w:date="2018-05-16T21:35:00Z">
        <w:r>
          <w:t xml:space="preserve">With respect to the applications, the authors address </w:t>
        </w:r>
      </w:ins>
      <w:del w:id="44" w:author="ms699852" w:date="2018-05-16T21:35:00Z">
        <w:r w:rsidR="00077C3E" w:rsidRPr="00353AEE" w:rsidDel="00517AA2">
          <w:delText xml:space="preserve">This article addresses </w:delText>
        </w:r>
      </w:del>
      <w:r w:rsidR="00077C3E" w:rsidRPr="00353AEE">
        <w:t>the challenges of mobile sensor variability</w:t>
      </w:r>
      <w:r w:rsidR="00E159D0">
        <w:t xml:space="preserve"> </w:t>
      </w:r>
      <w:r w:rsidR="00C26607">
        <w:t>for the</w:t>
      </w:r>
      <w:r w:rsidR="00E159D0">
        <w:t xml:space="preserve"> geoscience</w:t>
      </w:r>
      <w:r w:rsidR="00C26607">
        <w:t>s</w:t>
      </w:r>
      <w:r w:rsidR="00077C3E" w:rsidRPr="00353AEE">
        <w:t xml:space="preserve">, their usage in image-to-geometry registration of point cloud base data, and the related energy </w:t>
      </w:r>
      <w:r w:rsidR="00D82E3E" w:rsidRPr="00353AEE">
        <w:t xml:space="preserve">consumption in comparison to a Digital Surface Model (DSM) </w:t>
      </w:r>
      <w:r w:rsidR="00077C3E"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r w:rsidR="001C72A4">
        <w:rPr>
          <w:noProof/>
        </w:rPr>
        <w:t>(Kröhnert et al., 2017)</w:t>
      </w:r>
      <w:r w:rsidR="00077C3E" w:rsidRPr="00353AEE">
        <w:t>.</w:t>
      </w:r>
    </w:p>
    <w:p w14:paraId="2C9D7859" w14:textId="12CBACCC" w:rsidR="00077C3E" w:rsidRPr="00353AEE" w:rsidRDefault="00077C3E" w:rsidP="004B1B4D">
      <w:pPr>
        <w:pStyle w:val="PRec-MainText"/>
      </w:pPr>
      <w:r w:rsidRPr="00353AEE">
        <w:lastRenderedPageBreak/>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and their related algorithms in field-based applications is established, and thus introducing the related literature on the topic. Then</w:t>
      </w:r>
      <w:r w:rsidRPr="00353AEE">
        <w:t>, the challenge of mobile sensor positioning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r w:rsidR="00BE464E">
        <w:t>measured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14:paraId="301EA6E7" w14:textId="0006E493" w:rsidR="00EA640D" w:rsidRPr="00353AEE" w:rsidDel="008D7DEA" w:rsidRDefault="004A1C41" w:rsidP="004B1B4D">
      <w:pPr>
        <w:pStyle w:val="PRec-Heading1"/>
        <w:rPr>
          <w:del w:id="45" w:author="ms699852" w:date="2018-05-16T19:38:00Z"/>
        </w:rPr>
      </w:pPr>
      <w:bookmarkStart w:id="46" w:name="_Hlk512497639"/>
      <w:del w:id="47" w:author="ms699852" w:date="2018-05-16T19:38:00Z">
        <w:r w:rsidRPr="00353AEE" w:rsidDel="008D7DEA">
          <w:delText>3D base data represen</w:delText>
        </w:r>
        <w:r w:rsidR="00D6380C" w:rsidDel="008D7DEA">
          <w:delText>t</w:delText>
        </w:r>
        <w:r w:rsidRPr="00353AEE" w:rsidDel="008D7DEA">
          <w:delText>ations</w:delText>
        </w:r>
      </w:del>
    </w:p>
    <w:bookmarkEnd w:id="46"/>
    <w:p w14:paraId="22F5CB14" w14:textId="37E5D4FE" w:rsidR="00EA640D" w:rsidRPr="00353AEE" w:rsidDel="008D7DEA" w:rsidRDefault="007351AE" w:rsidP="004B1B4D">
      <w:pPr>
        <w:pStyle w:val="PRec-MainText"/>
        <w:rPr>
          <w:del w:id="48" w:author="ms699852" w:date="2018-05-16T19:38:00Z"/>
        </w:rPr>
      </w:pPr>
      <w:del w:id="49" w:author="ms699852" w:date="2018-05-16T19:38:00Z">
        <w:r w:rsidDel="008D7DEA">
          <w:delText>E</w:delText>
        </w:r>
        <w:r w:rsidR="004A1C41" w:rsidRPr="00353AEE" w:rsidDel="008D7DEA">
          <w:delText xml:space="preserve">arly digital systems used gridded </w:delText>
        </w:r>
        <w:r w:rsidR="00D82E3E" w:rsidRPr="00353AEE" w:rsidDel="008D7DEA">
          <w:delText>DEMs</w:delText>
        </w:r>
        <w:r w:rsidR="004A1C41" w:rsidRPr="00353AEE" w:rsidDel="008D7DEA">
          <w:delText xml:space="preserve"> </w:delText>
        </w:r>
        <w:r w:rsidDel="008D7DEA">
          <w:delText xml:space="preserve">as terrain </w:delText>
        </w:r>
        <w:r w:rsidR="004A1C41" w:rsidRPr="00353AEE" w:rsidDel="008D7DEA">
          <w:delText xml:space="preserve">for their </w:delText>
        </w:r>
        <w:r w:rsidR="004A1C41" w:rsidRPr="00353AEE" w:rsidDel="008D7DEA">
          <w:rPr>
            <w:rStyle w:val="PRec-MainTextZchn"/>
          </w:rPr>
          <w:delText xml:space="preserve">simplicity and compact storage </w:delText>
        </w:r>
        <w:r w:rsidR="001C72A4" w:rsidDel="008D7DEA">
          <w:rPr>
            <w:noProof/>
          </w:rPr>
          <w:delText>(Trinks et al., 2005; Leskens et al.</w:delText>
        </w:r>
        <w:r w:rsidR="00A97BBA" w:rsidDel="008D7DEA">
          <w:rPr>
            <w:noProof/>
          </w:rPr>
          <w:delText>, 2017</w:delText>
        </w:r>
        <w:r w:rsidR="001C72A4" w:rsidDel="008D7DEA">
          <w:rPr>
            <w:noProof/>
          </w:rPr>
          <w:delText>)</w:delText>
        </w:r>
        <w:r w:rsidDel="008D7DEA">
          <w:rPr>
            <w:rStyle w:val="PRec-MainTextZchn"/>
          </w:rPr>
          <w:delText>.</w:delText>
        </w:r>
        <w:r w:rsidR="00D82E3E" w:rsidRPr="00353AEE" w:rsidDel="008D7DEA">
          <w:rPr>
            <w:rStyle w:val="PRec-MainTextZchn"/>
          </w:rPr>
          <w:delText xml:space="preserve"> DSMs</w:delText>
        </w:r>
        <w:r w:rsidR="004A1C41" w:rsidRPr="00353AEE" w:rsidDel="008D7DEA">
          <w:rPr>
            <w:rStyle w:val="PRec-MainTextZchn"/>
          </w:rPr>
          <w:delText xml:space="preserve"> and </w:delText>
        </w:r>
        <w:r w:rsidR="00D82E3E" w:rsidRPr="00353AEE" w:rsidDel="008D7DEA">
          <w:rPr>
            <w:rStyle w:val="PRec-MainTextZchn"/>
          </w:rPr>
          <w:delText>Triangulated Irregular Networks (TINs)</w:delText>
        </w:r>
        <w:r w:rsidR="004A1C41" w:rsidRPr="00353AEE" w:rsidDel="008D7DEA">
          <w:rPr>
            <w:rStyle w:val="PRec-MainTextZchn"/>
          </w:rPr>
          <w:delText xml:space="preserve"> are </w:delText>
        </w:r>
        <w:r w:rsidR="00F0659C" w:rsidDel="008D7DEA">
          <w:rPr>
            <w:rStyle w:val="PRec-MainTextZchn"/>
          </w:rPr>
          <w:delText xml:space="preserve">the </w:delText>
        </w:r>
        <w:r w:rsidR="004A1C41" w:rsidRPr="00353AEE" w:rsidDel="008D7DEA">
          <w:rPr>
            <w:rStyle w:val="PRec-MainTextZchn"/>
          </w:rPr>
          <w:delText xml:space="preserve">dominating </w:delText>
        </w:r>
        <w:r w:rsidR="00F0659C" w:rsidDel="008D7DEA">
          <w:rPr>
            <w:rStyle w:val="PRec-MainTextZchn"/>
          </w:rPr>
          <w:delText>ground representation</w:delText>
        </w:r>
        <w:r w:rsidR="004A1C41" w:rsidRPr="00353AEE" w:rsidDel="008D7DEA">
          <w:rPr>
            <w:rStyle w:val="PRec-MainTextZchn"/>
          </w:rPr>
          <w:delText xml:space="preserve"> for application-specific analysis </w:delText>
        </w:r>
        <w:r w:rsidR="001C72A4" w:rsidDel="008D7DEA">
          <w:rPr>
            <w:noProof/>
          </w:rPr>
          <w:delText>(Buckley et al., 2008; Caumon et al., 2013)</w:delText>
        </w:r>
        <w:r w:rsidR="004A1C41" w:rsidRPr="00353AEE" w:rsidDel="008D7DEA">
          <w:rPr>
            <w:rStyle w:val="PRec-MainTextZchn"/>
          </w:rPr>
          <w:delText>. For triangular surfaces, it is important to d</w:delText>
        </w:r>
        <w:r w:rsidR="00D82E3E" w:rsidRPr="00353AEE" w:rsidDel="008D7DEA">
          <w:rPr>
            <w:rStyle w:val="PRec-MainTextZchn"/>
          </w:rPr>
          <w:delText>istinguish geometrically valid TINs</w:delText>
        </w:r>
        <w:r w:rsidR="004A1C41" w:rsidRPr="00353AEE" w:rsidDel="008D7DEA">
          <w:rPr>
            <w:rStyle w:val="PRec-MainTextZchn"/>
          </w:rPr>
          <w:delText>, organised as</w:delText>
        </w:r>
        <w:r w:rsidR="00D82E3E" w:rsidRPr="00353AEE" w:rsidDel="008D7DEA">
          <w:rPr>
            <w:rStyle w:val="PRec-MainTextZchn"/>
          </w:rPr>
          <w:delText xml:space="preserve"> piecewise-linear complex</w:delText>
        </w:r>
        <w:r w:rsidR="004A1C41" w:rsidRPr="00353AEE" w:rsidDel="008D7DEA">
          <w:rPr>
            <w:rStyle w:val="PRec-MainTextZchn"/>
          </w:rPr>
          <w:delText>, from polygon soup surfaces (</w:delText>
        </w:r>
        <w:r w:rsidR="00EB2572" w:rsidDel="008D7DEA">
          <w:rPr>
            <w:rStyle w:val="PRec-MainTextZchn"/>
          </w:rPr>
          <w:delText xml:space="preserve">section 1.2.2, figure 1.4 </w:delText>
        </w:r>
        <w:r w:rsidR="00EB2572" w:rsidRPr="00353AEE" w:rsidDel="008D7DEA">
          <w:rPr>
            <w:lang w:eastAsia="en-GB"/>
          </w:rPr>
          <w:delText xml:space="preserve">from </w:delText>
        </w:r>
        <w:r w:rsidR="00AB2F36" w:rsidDel="008D7DEA">
          <w:rPr>
            <w:noProof/>
            <w:lang w:eastAsia="en-GB"/>
          </w:rPr>
          <w:delText>Kehl, 2017c</w:delText>
        </w:r>
        <w:r w:rsidR="004A1C41" w:rsidRPr="00353AEE" w:rsidDel="008D7DEA">
          <w:rPr>
            <w:rStyle w:val="PRec-MainTextZchn"/>
          </w:rPr>
          <w:delText xml:space="preserve">). While the latter is often employed in early stages of mesh-based software systems due to its simplicity and ease of implementation, valid </w:delText>
        </w:r>
        <w:r w:rsidR="00D82E3E" w:rsidRPr="00353AEE" w:rsidDel="008D7DEA">
          <w:rPr>
            <w:rStyle w:val="PRec-MainTextZchn"/>
          </w:rPr>
          <w:delText>TINs</w:delText>
        </w:r>
        <w:r w:rsidR="004A1C41" w:rsidRPr="00353AEE" w:rsidDel="008D7DEA">
          <w:rPr>
            <w:rStyle w:val="PRec-MainTextZchn"/>
          </w:rPr>
          <w:delText xml:space="preserve"> are employed</w:delText>
        </w:r>
        <w:r w:rsidR="004A1C41" w:rsidRPr="00353AEE" w:rsidDel="008D7DEA">
          <w:delText xml:space="preserve"> in mature project stages </w:delText>
        </w:r>
        <w:r w:rsidR="00F0659C" w:rsidDel="008D7DEA">
          <w:delText>because</w:delText>
        </w:r>
        <w:r w:rsidR="00F0659C" w:rsidRPr="00353AEE" w:rsidDel="008D7DEA">
          <w:delText xml:space="preserve"> </w:delText>
        </w:r>
        <w:r w:rsidR="004A1C41" w:rsidRPr="00353AEE" w:rsidDel="008D7DEA">
          <w:delText>automated analysis methods (e.g. auto-interpretation, volume derivation) require clean surfaces with coherently outward-oriented surface normals.</w:delText>
        </w:r>
      </w:del>
    </w:p>
    <w:p w14:paraId="3331F544" w14:textId="6C2AF107" w:rsidR="0003753C" w:rsidRPr="00353AEE" w:rsidDel="008D7DEA" w:rsidRDefault="0003753C" w:rsidP="004B1B4D">
      <w:pPr>
        <w:pStyle w:val="PRec-MainText"/>
        <w:rPr>
          <w:del w:id="50" w:author="ms699852" w:date="2018-05-16T19:38:00Z"/>
        </w:rPr>
      </w:pPr>
      <w:del w:id="51" w:author="ms699852" w:date="2018-05-16T19:38:00Z">
        <w:r w:rsidRPr="00353AEE" w:rsidDel="008D7DEA">
          <w:delText xml:space="preserve">In geoscience domains such as petroleum geology, </w:delText>
        </w:r>
        <w:r w:rsidDel="008D7DEA">
          <w:delText xml:space="preserve">projected </w:delText>
        </w:r>
        <w:r w:rsidRPr="00353AEE" w:rsidDel="008D7DEA">
          <w:delText>texture- and colo</w:delText>
        </w:r>
        <w:r w:rsidDel="008D7DEA">
          <w:delText>u</w:delText>
        </w:r>
        <w:r w:rsidRPr="00353AEE" w:rsidDel="008D7DEA">
          <w:delText>r information (</w:delText>
        </w:r>
        <w:r w:rsidR="00CA5711" w:rsidDel="008D7DEA">
          <w:delText>Fig. 2a</w:delText>
        </w:r>
        <w:r w:rsidRPr="00353AEE" w:rsidDel="008D7DEA">
          <w:delText>)</w:delText>
        </w:r>
        <w:r w:rsidDel="008D7DEA">
          <w:delText xml:space="preserve"> </w:delText>
        </w:r>
        <w:r w:rsidRPr="00353AEE" w:rsidDel="008D7DEA">
          <w:delText>are vital for interpretation- and analysis tasks</w:delText>
        </w:r>
        <w:r w:rsidDel="008D7DEA">
          <w:delText xml:space="preserve"> </w:delText>
        </w:r>
        <w:r w:rsidR="00AB2F36" w:rsidDel="008D7DEA">
          <w:rPr>
            <w:noProof/>
          </w:rPr>
          <w:delText>(Buckley et al., 2008; Caumon et al., 2013)</w:delText>
        </w:r>
        <w:r w:rsidRPr="00353AEE" w:rsidDel="008D7DEA">
          <w:delText xml:space="preserve">. </w:delText>
        </w:r>
        <w:r w:rsidR="00C76383" w:rsidDel="008D7DEA">
          <w:delText>Otherwise, (</w:delText>
        </w:r>
        <w:r w:rsidRPr="00E76B28" w:rsidDel="008D7DEA">
          <w:delText>georeferenced</w:delText>
        </w:r>
        <w:r w:rsidR="00C76383" w:rsidDel="008D7DEA">
          <w:delText>)</w:delText>
        </w:r>
        <w:r w:rsidRPr="00E76B28" w:rsidDel="008D7DEA">
          <w:delText xml:space="preserve"> laser scanner point clouds </w:delText>
        </w:r>
        <w:r w:rsidR="00C76383" w:rsidRPr="00C76383" w:rsidDel="008D7DEA">
          <w:delText xml:space="preserve">(Fig. 2b) </w:delText>
        </w:r>
        <w:r w:rsidRPr="00E76B28" w:rsidDel="008D7DEA">
          <w:delText>and coloured point data streams provided by close-range photogrammetry for small- or UAV for large-scale study cases</w:delText>
        </w:r>
        <w:r w:rsidR="00C76383" w:rsidDel="008D7DEA">
          <w:delText xml:space="preserve"> are used, e.g. in </w:delText>
        </w:r>
        <w:r w:rsidR="00C76383" w:rsidRPr="00C76383" w:rsidDel="008D7DEA">
          <w:delText>hydrology</w:delText>
        </w:r>
        <w:r w:rsidR="00C76383" w:rsidDel="008D7DEA">
          <w:delText xml:space="preserve"> </w:delText>
        </w:r>
        <w:r w:rsidR="00AB2F36" w:rsidDel="008D7DEA">
          <w:rPr>
            <w:noProof/>
            <w:lang w:val="en-US"/>
          </w:rPr>
          <w:delText>(Eltner et al., in review)</w:delText>
        </w:r>
        <w:r w:rsidRPr="00E76B28" w:rsidDel="008D7DEA">
          <w:delText xml:space="preserve">. The colour component of the base data is either provided by auxiliary photographs or embedded as part of the point cloud reconstruction (e.g. SfM). The point set surface support tasks like coastal monitoring </w:delText>
        </w:r>
        <w:r w:rsidR="00AB2F36" w:rsidDel="008D7DEA">
          <w:rPr>
            <w:noProof/>
          </w:rPr>
          <w:delText>(Letortu et al., 2017; Medjkane et al., 2018)</w:delText>
        </w:r>
        <w:r w:rsidRPr="00E76B28" w:rsidDel="008D7DEA">
          <w:delText xml:space="preserve">, monitoring river topography </w:delText>
        </w:r>
        <w:r w:rsidR="00AB2F36" w:rsidDel="008D7DEA">
          <w:rPr>
            <w:noProof/>
          </w:rPr>
          <w:delText>(Watanabe &amp; Kawahara, 2016)</w:delText>
        </w:r>
        <w:r w:rsidRPr="00E76B28" w:rsidDel="008D7DEA">
          <w:delText xml:space="preserve"> and flood protection management </w:delText>
        </w:r>
        <w:r w:rsidR="00AB2F36" w:rsidDel="008D7DEA">
          <w:rPr>
            <w:noProof/>
          </w:rPr>
          <w:delText>(Leskens et al., 201</w:delText>
        </w:r>
        <w:r w:rsidR="00A97BBA" w:rsidDel="008D7DEA">
          <w:rPr>
            <w:noProof/>
          </w:rPr>
          <w:delText>7</w:delText>
        </w:r>
        <w:r w:rsidR="00AB2F36" w:rsidDel="008D7DEA">
          <w:rPr>
            <w:noProof/>
          </w:rPr>
          <w:delText>)</w:delText>
        </w:r>
        <w:r w:rsidRPr="00E76B28" w:rsidDel="008D7DEA">
          <w:delText xml:space="preserve">. Nevertheless, new approaches for low-cost and on-the-fly river monitoring </w:delText>
        </w:r>
        <w:r w:rsidR="00AB2F36" w:rsidDel="008D7DEA">
          <w:rPr>
            <w:noProof/>
          </w:rPr>
          <w:delText>(Kröhnert &amp; Meichsner, 2017)</w:delText>
        </w:r>
        <w:r w:rsidRPr="00E76B28" w:rsidDel="008D7DEA">
          <w:delText xml:space="preserve"> arise due to globally increasing flash </w:delText>
        </w:r>
        <w:r w:rsidRPr="00300AC2" w:rsidDel="008D7DEA">
          <w:rPr>
            <w:color w:val="000000" w:themeColor="text1"/>
          </w:rPr>
          <w:delText xml:space="preserve">flood events after heavy rainfalls </w:delText>
        </w:r>
        <w:r w:rsidR="00AB2F36" w:rsidRPr="007E4598" w:rsidDel="008D7DEA">
          <w:rPr>
            <w:noProof/>
            <w:color w:val="000000" w:themeColor="text1"/>
          </w:rPr>
          <w:delText>(Mueller &amp; Pfister, 2011)</w:delText>
        </w:r>
        <w:r w:rsidRPr="00300AC2" w:rsidDel="008D7DEA">
          <w:rPr>
            <w:color w:val="000000" w:themeColor="text1"/>
          </w:rPr>
          <w:delText xml:space="preserve"> that are further addressed in </w:delText>
        </w:r>
        <w:r w:rsidDel="008D7DEA">
          <w:rPr>
            <w:color w:val="000000" w:themeColor="text1"/>
          </w:rPr>
          <w:delText xml:space="preserve">the </w:delText>
        </w:r>
        <w:r w:rsidRPr="00300AC2" w:rsidDel="008D7DEA">
          <w:rPr>
            <w:color w:val="000000" w:themeColor="text1"/>
          </w:rPr>
          <w:delText xml:space="preserve">section </w:delText>
        </w:r>
        <w:r w:rsidRPr="00542172" w:rsidDel="008D7DEA">
          <w:rPr>
            <w:i/>
            <w:color w:val="000000" w:themeColor="text1"/>
          </w:rPr>
          <w:delText>Derivation of hydrological parameters</w:delText>
        </w:r>
        <w:r w:rsidRPr="00300AC2" w:rsidDel="008D7DEA">
          <w:rPr>
            <w:color w:val="000000" w:themeColor="text1"/>
          </w:rPr>
          <w:delText>.</w:delText>
        </w:r>
        <w:r w:rsidRPr="00E76B28" w:rsidDel="008D7DEA">
          <w:delText xml:space="preserve"> </w:delText>
        </w:r>
      </w:del>
    </w:p>
    <w:tbl>
      <w:tblPr>
        <w:tblStyle w:val="Tabellenraster"/>
        <w:tblpPr w:leftFromText="141" w:rightFromText="141" w:vertAnchor="text" w:horzAnchor="margin" w:tblpXSpec="center"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44"/>
      </w:tblGrid>
      <w:tr w:rsidR="00C52765" w:rsidDel="008D7DEA" w14:paraId="023785C8" w14:textId="68910FC3" w:rsidTr="001D68B6">
        <w:trPr>
          <w:del w:id="52" w:author="ms699852" w:date="2018-05-16T19:38:00Z"/>
        </w:trPr>
        <w:tc>
          <w:tcPr>
            <w:tcW w:w="7080" w:type="dxa"/>
            <w:gridSpan w:val="2"/>
            <w:tcMar>
              <w:left w:w="0" w:type="dxa"/>
              <w:right w:w="0" w:type="dxa"/>
            </w:tcMar>
          </w:tcPr>
          <w:p w14:paraId="221B0911" w14:textId="27C91756" w:rsidR="00C52765" w:rsidDel="008D7DEA" w:rsidRDefault="00C52765" w:rsidP="00BE464E">
            <w:pPr>
              <w:jc w:val="center"/>
              <w:rPr>
                <w:del w:id="53" w:author="ms699852" w:date="2018-05-16T19:38:00Z"/>
                <w:noProof/>
                <w:sz w:val="16"/>
                <w:szCs w:val="16"/>
              </w:rPr>
            </w:pPr>
            <w:del w:id="54" w:author="ms699852" w:date="2018-05-16T19:38:00Z">
              <w:r w:rsidDel="008D7DEA">
                <w:rPr>
                  <w:noProof/>
                  <w:sz w:val="16"/>
                  <w:szCs w:val="16"/>
                </w:rPr>
                <w:drawing>
                  <wp:inline distT="0" distB="0" distL="0" distR="0" wp14:anchorId="15BB003C" wp14:editId="3F301C0D">
                    <wp:extent cx="4493895" cy="1433830"/>
                    <wp:effectExtent l="0" t="0" r="1905" b="0"/>
                    <wp:docPr id="13" name="Grafik 13" descr="Ein Bild, das Natu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native_dsm_pcl.png"/>
                            <pic:cNvPicPr/>
                          </pic:nvPicPr>
                          <pic:blipFill>
                            <a:blip r:embed="rId12"/>
                            <a:stretch>
                              <a:fillRect/>
                            </a:stretch>
                          </pic:blipFill>
                          <pic:spPr>
                            <a:xfrm>
                              <a:off x="0" y="0"/>
                              <a:ext cx="4493895" cy="1433830"/>
                            </a:xfrm>
                            <a:prstGeom prst="rect">
                              <a:avLst/>
                            </a:prstGeom>
                          </pic:spPr>
                        </pic:pic>
                      </a:graphicData>
                    </a:graphic>
                  </wp:inline>
                </w:drawing>
              </w:r>
            </w:del>
          </w:p>
        </w:tc>
      </w:tr>
      <w:tr w:rsidR="00C52765" w:rsidDel="008D7DEA" w14:paraId="57B069A0" w14:textId="084DA9D6" w:rsidTr="001D68B6">
        <w:trPr>
          <w:del w:id="55" w:author="ms699852" w:date="2018-05-16T19:38:00Z"/>
        </w:trPr>
        <w:tc>
          <w:tcPr>
            <w:tcW w:w="3536" w:type="dxa"/>
            <w:tcMar>
              <w:left w:w="0" w:type="dxa"/>
              <w:right w:w="0" w:type="dxa"/>
            </w:tcMar>
          </w:tcPr>
          <w:p w14:paraId="78222A5E" w14:textId="1EAB0C80" w:rsidR="00C52765" w:rsidRPr="003E2920" w:rsidDel="008D7DEA" w:rsidRDefault="00C52765" w:rsidP="00BE464E">
            <w:pPr>
              <w:jc w:val="center"/>
              <w:rPr>
                <w:del w:id="56" w:author="ms699852" w:date="2018-05-16T19:38:00Z"/>
                <w:noProof/>
                <w:sz w:val="16"/>
                <w:szCs w:val="16"/>
                <w:lang w:val="de-DE" w:eastAsia="de-DE"/>
              </w:rPr>
            </w:pPr>
            <w:del w:id="57" w:author="ms699852" w:date="2018-05-16T19:38:00Z">
              <w:r w:rsidDel="008D7DEA">
                <w:rPr>
                  <w:noProof/>
                  <w:sz w:val="16"/>
                  <w:szCs w:val="16"/>
                  <w:lang w:val="de-DE" w:eastAsia="de-DE"/>
                </w:rPr>
                <w:delText>(a)</w:delText>
              </w:r>
            </w:del>
          </w:p>
        </w:tc>
        <w:tc>
          <w:tcPr>
            <w:tcW w:w="3544" w:type="dxa"/>
            <w:tcMar>
              <w:left w:w="0" w:type="dxa"/>
              <w:right w:w="0" w:type="dxa"/>
            </w:tcMar>
          </w:tcPr>
          <w:p w14:paraId="5B0486B3" w14:textId="04DC08E3" w:rsidR="00C52765" w:rsidRPr="003E2920" w:rsidDel="008D7DEA" w:rsidRDefault="00C52765" w:rsidP="00BE464E">
            <w:pPr>
              <w:jc w:val="center"/>
              <w:rPr>
                <w:del w:id="58" w:author="ms699852" w:date="2018-05-16T19:38:00Z"/>
                <w:noProof/>
                <w:sz w:val="16"/>
                <w:szCs w:val="16"/>
              </w:rPr>
            </w:pPr>
            <w:del w:id="59" w:author="ms699852" w:date="2018-05-16T19:38:00Z">
              <w:r w:rsidDel="008D7DEA">
                <w:rPr>
                  <w:noProof/>
                  <w:sz w:val="16"/>
                  <w:szCs w:val="16"/>
                </w:rPr>
                <w:delText>(b)</w:delText>
              </w:r>
            </w:del>
          </w:p>
        </w:tc>
      </w:tr>
    </w:tbl>
    <w:p w14:paraId="2BB043D5" w14:textId="1A3E7A5A" w:rsidR="001D68B6" w:rsidRDefault="001D68B6" w:rsidP="001D68B6">
      <w:pPr>
        <w:pStyle w:val="PRec-Heading1"/>
        <w:rPr>
          <w:ins w:id="60" w:author="ms699852" w:date="2018-05-16T21:37:00Z"/>
        </w:rPr>
      </w:pPr>
      <w:r w:rsidRPr="00353AEE">
        <w:t>Applications and Requirements</w:t>
      </w:r>
    </w:p>
    <w:p w14:paraId="69E88C8C" w14:textId="0407AA27" w:rsidR="00517AA2" w:rsidRPr="00353AEE" w:rsidRDefault="00517AA2" w:rsidP="00517AA2">
      <w:pPr>
        <w:pStyle w:val="PRec-MainText"/>
        <w:pPrChange w:id="61" w:author="ms699852" w:date="2018-05-16T21:37:00Z">
          <w:pPr>
            <w:pStyle w:val="PRec-Heading1"/>
          </w:pPr>
        </w:pPrChange>
      </w:pPr>
      <w:ins w:id="62" w:author="ms699852" w:date="2018-05-16T21:37:00Z">
        <w:r w:rsidRPr="00517AA2">
          <w:rPr>
            <w:highlight w:val="yellow"/>
            <w:rPrChange w:id="63" w:author="ms699852" w:date="2018-05-16T21:37:00Z">
              <w:rPr/>
            </w:rPrChange>
          </w:rPr>
          <w:t>Short description here</w:t>
        </w:r>
      </w:ins>
    </w:p>
    <w:p w14:paraId="242711E1" w14:textId="2E74D876" w:rsidR="001D68B6" w:rsidRPr="00353AEE" w:rsidDel="001D68B6" w:rsidRDefault="001D68B6" w:rsidP="001D68B6">
      <w:pPr>
        <w:pStyle w:val="PRec-MainText"/>
        <w:rPr>
          <w:del w:id="64" w:author="ms699852" w:date="2018-05-16T20:38:00Z"/>
        </w:rPr>
      </w:pPr>
      <w:del w:id="65" w:author="ms699852" w:date="2018-05-16T20:38:00Z">
        <w:r w:rsidRPr="00353AEE" w:rsidDel="001D68B6">
          <w:delText>Use cases and application scenarios within the geosciences emerged recently for m</w:delText>
        </w:r>
        <w:r w:rsidDel="001D68B6">
          <w:delText>o</w:delText>
        </w:r>
        <w:r w:rsidRPr="00353AEE" w:rsidDel="001D68B6">
          <w:delText>bile technology due to the increasing usability of mobile devices for field studies. In the following, two key applications are presented: water level gauging through field observations for small and medium-sized catchments</w:delText>
        </w:r>
        <w:r w:rsidDel="001D68B6">
          <w:delText xml:space="preserve"> and</w:delText>
        </w:r>
        <w:r w:rsidRPr="00353AEE" w:rsidDel="001D68B6">
          <w:delText xml:space="preserve"> geological interpretation of sedimentary features in field geology.</w:delText>
        </w:r>
      </w:del>
    </w:p>
    <w:p w14:paraId="09E5B3DE" w14:textId="77777777" w:rsidR="001D68B6" w:rsidRPr="00353AEE" w:rsidRDefault="001D68B6" w:rsidP="001D68B6">
      <w:pPr>
        <w:pStyle w:val="PRec-Heading2"/>
      </w:pPr>
      <w:r w:rsidRPr="00353AEE">
        <w:t>Derivation of hydrological parameters: Water level gauging</w:t>
      </w:r>
    </w:p>
    <w:p w14:paraId="4C31F7EE" w14:textId="77777777" w:rsidR="001D68B6" w:rsidRPr="00353AEE" w:rsidRDefault="001D68B6" w:rsidP="001D68B6">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14:paraId="34014CB7" w14:textId="77777777"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OWL is developed,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it in a nutshell, with the aid of short, handheld time-lapse image sequences, captured by smartphone cameras, the water line can be processed on the device </w:t>
      </w:r>
      <w:r w:rsidRPr="007E4598">
        <w:rPr>
          <w:noProof/>
          <w:color w:val="000000" w:themeColor="text1"/>
        </w:rPr>
        <w:t>(Kröhnert &amp; Meichsner, 2017)</w:t>
      </w:r>
      <w:r w:rsidRPr="006A743D">
        <w:rPr>
          <w:color w:val="000000" w:themeColor="text1"/>
        </w:rPr>
        <w:t xml:space="preserve"> and subsequently registered with </w:t>
      </w:r>
      <w:r>
        <w:rPr>
          <w:color w:val="000000" w:themeColor="text1"/>
        </w:rPr>
        <w:t>existing</w:t>
      </w:r>
      <w:r w:rsidRPr="006A743D">
        <w:rPr>
          <w:color w:val="000000" w:themeColor="text1"/>
        </w:rPr>
        <w:t xml:space="preserve"> 3D object data to obtain the corresponding height values, i.e. water levels.</w:t>
      </w:r>
    </w:p>
    <w:p w14:paraId="30E8C77F" w14:textId="77777777" w:rsidR="001D68B6" w:rsidRPr="00353AEE" w:rsidRDefault="001D68B6" w:rsidP="001D68B6">
      <w:pPr>
        <w:pStyle w:val="PRec-MainText"/>
      </w:pPr>
      <w:r w:rsidRPr="006A743D">
        <w:rPr>
          <w:color w:val="000000" w:themeColor="text1"/>
        </w:rPr>
        <w:t>As figured out</w:t>
      </w:r>
      <w:r w:rsidRPr="00353AEE">
        <w:t xml:space="preserve"> </w:t>
      </w:r>
      <w:r>
        <w:rPr>
          <w:color w:val="000000" w:themeColor="text1"/>
        </w:rPr>
        <w:t xml:space="preserve">in section </w:t>
      </w:r>
      <w:r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t xml:space="preserve"> the</w:t>
      </w:r>
      <w:r w:rsidRPr="00353AEE">
        <w:t xml:space="preserve"> user's orientation,</w:t>
      </w:r>
      <w:r>
        <w:t xml:space="preserve"> </w:t>
      </w:r>
      <w:r w:rsidRPr="00353AEE">
        <w:t xml:space="preserve">and can represent a special problem. The issue can be circumvented for stationary perturbation sources by re-calibration of magnetic sensors just before the measurement, as it is often being done for advanced car navigation. Unfortunately, the magnetic strengths attaching the phone </w:t>
      </w:r>
      <w:r w:rsidRPr="00300AC2">
        <w:rPr>
          <w:color w:val="000000" w:themeColor="text1"/>
        </w:rPr>
        <w:t xml:space="preserve">may change substantially in short time especially in natural or urban environments. </w:t>
      </w:r>
      <w:r>
        <w:rPr>
          <w:color w:val="000000" w:themeColor="text1"/>
        </w:rPr>
        <w:t>As described above</w:t>
      </w:r>
      <w:r w:rsidRPr="00300AC2">
        <w:rPr>
          <w:color w:val="000000" w:themeColor="text1"/>
        </w:rPr>
        <w:t>, image</w:t>
      </w:r>
      <w:r w:rsidRPr="00353AEE">
        <w:t>-to-geometry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w:t>
      </w:r>
      <w:r w:rsidRPr="00353AEE">
        <w:lastRenderedPageBreak/>
        <w:t xml:space="preserve">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lacking overlap). </w:t>
      </w:r>
      <w:r w:rsidRPr="008D7CCF">
        <w:t>Thus</w:t>
      </w:r>
      <w:r w:rsidRPr="00E739DA">
        <w:t>, inbuilt</w:t>
      </w:r>
      <w:r w:rsidRPr="00353AEE">
        <w:t xml:space="preserve"> 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OWL provides the possibility of user supported position refinement invoking Google Maps</w:t>
      </w:r>
      <w:r w:rsidRPr="00353AEE">
        <w:rPr>
          <w:rStyle w:val="Funotenzeichen"/>
        </w:rPr>
        <w:footnoteReference w:id="2"/>
      </w:r>
      <w:r w:rsidRPr="00353AEE">
        <w:t xml:space="preserve"> and height optimisation using the underlying DEM data. It is very likely that, in the near future, smartphone GNSS modules are rolled out, solving lateral accuracies of 50 cm </w:t>
      </w:r>
      <w:r>
        <w:rPr>
          <w:noProof/>
        </w:rPr>
        <w:t>(Moore, 2017)</w:t>
      </w:r>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D3A23C2" w14:textId="77777777" w:rsidR="001D68B6" w:rsidRPr="00353AEE" w:rsidRDefault="001D68B6" w:rsidP="001D68B6">
      <w:pPr>
        <w:pStyle w:val="PRec-MainText"/>
      </w:pPr>
      <w:r w:rsidRPr="00353AEE">
        <w:t>For now, an issue is the availability of free available 3D representations captured close to rivers with focus on shore environment. However, first attempts from Google Street View</w:t>
      </w:r>
      <w:r>
        <w:t xml:space="preserve"> </w:t>
      </w:r>
      <w:r w:rsidRPr="00353AEE">
        <w:t>to cover near shore environments by river cruises are published</w:t>
      </w:r>
      <w:r w:rsidRPr="00353AEE">
        <w:rPr>
          <w:rStyle w:val="Funotenzeichen"/>
        </w:rPr>
        <w:footnoteReference w:id="3"/>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r>
        <w:rPr>
          <w:noProof/>
        </w:rPr>
        <w:t>(Sardemann et al., 2018)</w:t>
      </w:r>
      <w:r w:rsidRPr="00353AEE">
        <w:t>. Thus,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p>
    <w:p w14:paraId="6A7AB466" w14:textId="77777777" w:rsidR="001D68B6" w:rsidRPr="00353AEE" w:rsidRDefault="001D68B6" w:rsidP="001D68B6">
      <w:pPr>
        <w:pStyle w:val="PRec-Heading2"/>
      </w:pPr>
      <w:r w:rsidRPr="00353AEE">
        <w:t>Field geology</w:t>
      </w:r>
    </w:p>
    <w:p w14:paraId="00678EB1" w14:textId="77777777"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r>
        <w:t>(</w:t>
      </w:r>
      <w:r>
        <w:rPr>
          <w:noProof/>
        </w:rPr>
        <w:t>Buckley et al., 2008; Buckley et al., 2010)</w:t>
      </w:r>
      <w:r w:rsidRPr="00353AEE">
        <w:t xml:space="preserve"> and SfM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(Dewez et al.</w:t>
      </w:r>
      <w:r w:rsidRPr="007E4598">
        <w:rPr>
          <w:noProof/>
          <w:color w:val="000000" w:themeColor="text1"/>
        </w:rPr>
        <w:t>, 2015)</w:t>
      </w:r>
      <w:r w:rsidRPr="006A743D">
        <w:rPr>
          <w:color w:val="000000" w:themeColor="text1"/>
        </w:rPr>
        <w:t>) to generate</w:t>
      </w:r>
      <w:r w:rsidRPr="00353AEE">
        <w:t xml:space="preserve"> digital surface representations. The most common representations of digital outcrops are coloured point clouds and textured TINs.</w:t>
      </w:r>
    </w:p>
    <w:p w14:paraId="1FD9C36A" w14:textId="77777777" w:rsidR="001D68B6" w:rsidRPr="00353AEE" w:rsidRDefault="001D68B6" w:rsidP="001D68B6">
      <w:pPr>
        <w:pStyle w:val="PRec-MainText"/>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w:t>
      </w:r>
      <w:r w:rsidRPr="00353AEE">
        <w:lastRenderedPageBreak/>
        <w:t xml:space="preserve">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 xml:space="preserve">Kehl et al. (2018) </w:t>
      </w:r>
      <w:r w:rsidRPr="00353AEE">
        <w:t>for further details).</w:t>
      </w:r>
    </w:p>
    <w:p w14:paraId="002A8C4F" w14:textId="77777777" w:rsidR="001D68B6" w:rsidRPr="00353AEE" w:rsidRDefault="001D68B6" w:rsidP="001D68B6">
      <w:pPr>
        <w:pStyle w:val="PRec-MainText"/>
      </w:pPr>
      <w:r w:rsidRPr="00353AEE">
        <w:t xml:space="preserve">Geological interpretations can be documented on various scales while most observations are conducted on medium-range. This results in an average observation distance for architectural interpretations of between 100 m to 500 m to document individual depositional elements, and further distances of around 400 m to 1400 m to document the overall stratigraphic framework of an outcrop. These distances can vary depending on the physical accessibility of an outcrop. Therefore, and as a result of perspective observations, the required lateral localisation accuracy is in the range of </w:t>
      </w:r>
      <m:oMath>
        <m:r>
          <w:rPr>
            <w:rFonts w:ascii="Cambria Math" w:hAnsi="Cambria Math"/>
          </w:rPr>
          <m:t>≤</m:t>
        </m:r>
      </m:oMath>
      <w:r w:rsidRPr="00353AEE">
        <w:t> 2.5 m for the individual element setting and ≤ 8 m for the wide-angle stratigraphic setting. While achieving the former resolution can still be challenging with mobile sensors</w:t>
      </w:r>
      <w:r w:rsidRPr="00300AC2">
        <w:rPr>
          <w:color w:val="000000" w:themeColor="text1"/>
        </w:rPr>
        <w:t>,</w:t>
      </w:r>
      <w:r w:rsidRPr="00353AEE">
        <w:t xml:space="preserve"> the latter resolution is almost guaranteed for GPS localisation. The more important problem is in the vertical resolution: the vertical position has, especially on close distance, a drastic impact on the view perspective. Even more important, a vertical localisation error of</w:t>
      </w:r>
      <w:r>
        <w:t xml:space="preserve">  </w:t>
      </w:r>
      <m:oMath>
        <m:r>
          <w:rPr>
            <w:rFonts w:ascii="Cambria Math" w:hAnsi="Cambria Math"/>
          </w:rPr>
          <m:t>≥</m:t>
        </m:r>
      </m:oMath>
      <w:r w:rsidRPr="00353AEE">
        <w:t xml:space="preserve"> 1.5 m may result in positioning the mobile device ''under ground'', making any image-based registration impossible. Several improvements, such as DEMs and barometric altitude </w:t>
      </w:r>
      <w:r>
        <w:rPr>
          <w:noProof/>
        </w:rPr>
        <w:t>(Kehl et al., 2017b)</w:t>
      </w:r>
      <w:r w:rsidRPr="00353AEE">
        <w:t>, have been proposed to reduce the vertical positioning error</w:t>
      </w:r>
      <w:r w:rsidRPr="00353AEE">
        <w:rPr>
          <w:color w:val="000000" w:themeColor="text1"/>
        </w:rPr>
        <w:t xml:space="preserve">. Despite the proposed improvements, there is still room </w:t>
      </w:r>
      <w:r w:rsidRPr="00353AEE">
        <w:t>for novel research proposals to provide more accurate vertical positioning or ground-based constraints on the altitude estimation.</w:t>
      </w:r>
    </w:p>
    <w:p w14:paraId="7B55698B" w14:textId="77777777"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14:paraId="16BEF834" w14:textId="77777777" w:rsidR="001D68B6" w:rsidRPr="00353AEE" w:rsidRDefault="001D68B6" w:rsidP="001D68B6">
      <w:pPr>
        <w:pStyle w:val="PRec-MainText"/>
      </w:pPr>
      <w:r w:rsidRPr="00353AEE">
        <w:t>Currently available systems that provide digital outcrop interpretation capabilities on mobile devices in 3D include</w:t>
      </w:r>
      <w:r>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Outcrop, developed by Centre Européen de Recherche et d'Enseignement des Géosciences de l'Environnement (CEREGE) at Aix-Marseille Université, is an app that is able to load and process var</w:t>
      </w:r>
      <w:r>
        <w:t>ious forms of numerical outcrops</w:t>
      </w:r>
      <w:r w:rsidRPr="00353AEE">
        <w:t>. Its major focus is the documentation of structural features (e.g. fault areas, fractures and rock deformations) on outcrops using line interpretations. Furthermore, it is possible to pin 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17)</w:t>
      </w:r>
      <w:r w:rsidRPr="00353AEE">
        <w:t>.</w:t>
      </w:r>
    </w:p>
    <w:p w14:paraId="3744AABF" w14:textId="77777777" w:rsidR="001D68B6" w:rsidRPr="00353AEE" w:rsidRDefault="001D68B6" w:rsidP="001D68B6">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D68B6" w:rsidRPr="004B1B4D" w14:paraId="64D34894" w14:textId="77777777" w:rsidTr="00710976">
        <w:trPr>
          <w:trHeight w:val="2438"/>
        </w:trPr>
        <w:tc>
          <w:tcPr>
            <w:tcW w:w="3527" w:type="dxa"/>
            <w:shd w:val="clear" w:color="auto" w:fill="auto"/>
            <w:tcMar>
              <w:left w:w="0" w:type="dxa"/>
              <w:right w:w="0" w:type="dxa"/>
            </w:tcMar>
            <w:vAlign w:val="center"/>
          </w:tcPr>
          <w:p w14:paraId="605742A4" w14:textId="77777777" w:rsidR="001D68B6" w:rsidRPr="00D0760D" w:rsidRDefault="001D68B6" w:rsidP="00710976">
            <w:pPr>
              <w:tabs>
                <w:tab w:val="left" w:pos="1134"/>
              </w:tabs>
              <w:jc w:val="center"/>
              <w:rPr>
                <w:iCs/>
                <w:color w:val="000000"/>
                <w:sz w:val="16"/>
                <w:szCs w:val="16"/>
              </w:rPr>
            </w:pPr>
            <w:r w:rsidRPr="00D0760D">
              <w:rPr>
                <w:noProof/>
                <w:sz w:val="16"/>
                <w:szCs w:val="16"/>
                <w:lang w:val="de-DE" w:eastAsia="de-DE"/>
              </w:rPr>
              <w:lastRenderedPageBreak/>
              <w:drawing>
                <wp:inline distT="0" distB="0" distL="0" distR="0" wp14:anchorId="0A9F4034" wp14:editId="1A6ECE8E">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0EA484F1" w14:textId="77777777" w:rsidR="001D68B6" w:rsidRPr="00D0760D" w:rsidRDefault="001D68B6" w:rsidP="00710976">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588CD296" w14:textId="77777777" w:rsidR="001D68B6" w:rsidRPr="00D0760D" w:rsidRDefault="001D68B6" w:rsidP="00710976">
            <w:pPr>
              <w:keepNext/>
              <w:tabs>
                <w:tab w:val="left" w:pos="1134"/>
              </w:tabs>
              <w:jc w:val="center"/>
              <w:rPr>
                <w:sz w:val="16"/>
                <w:szCs w:val="16"/>
              </w:rPr>
            </w:pPr>
            <w:r w:rsidRPr="00D0760D">
              <w:rPr>
                <w:noProof/>
                <w:sz w:val="16"/>
                <w:szCs w:val="16"/>
                <w:lang w:val="de-DE" w:eastAsia="de-DE"/>
              </w:rPr>
              <w:drawing>
                <wp:inline distT="0" distB="0" distL="0" distR="0" wp14:anchorId="27F6D1E3" wp14:editId="42DEC31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2D77B7CF" w14:textId="77777777" w:rsidR="001D68B6" w:rsidRPr="00D0760D" w:rsidRDefault="001D68B6" w:rsidP="00710976">
            <w:pPr>
              <w:keepNext/>
              <w:tabs>
                <w:tab w:val="left" w:pos="1134"/>
              </w:tabs>
              <w:jc w:val="center"/>
              <w:rPr>
                <w:sz w:val="16"/>
                <w:szCs w:val="16"/>
              </w:rPr>
            </w:pPr>
            <w:r w:rsidRPr="00D0760D">
              <w:rPr>
                <w:sz w:val="16"/>
                <w:szCs w:val="16"/>
              </w:rPr>
              <w:t>(b) Outcrop</w:t>
            </w:r>
          </w:p>
        </w:tc>
      </w:tr>
    </w:tbl>
    <w:p w14:paraId="26C18E19" w14:textId="32451E67" w:rsidR="001D68B6" w:rsidRDefault="001D68B6" w:rsidP="001D68B6">
      <w:pPr>
        <w:pStyle w:val="Beschriftung"/>
      </w:pPr>
      <w:bookmarkStart w:id="66" w:name="_Ref513237238"/>
      <w:r w:rsidRPr="00353AEE">
        <w:t>Fig.</w:t>
      </w:r>
      <w:bookmarkEnd w:id="66"/>
      <w:r>
        <w:t xml:space="preserve"> 17 </w:t>
      </w:r>
      <w:r w:rsidRPr="00353AEE">
        <w:rPr>
          <w:lang w:eastAsia="en-GB"/>
        </w:rPr>
        <w:t>Visual comparison between two 3D mobile apps for DOM interpretation, namely GRIT (a) and Outcrop (b), with a model o</w:t>
      </w:r>
      <w:r>
        <w:rPr>
          <w:lang w:eastAsia="en-GB"/>
        </w:rPr>
        <w:t>f the Calvisson quarry</w:t>
      </w:r>
      <w:r w:rsidRPr="00353AEE">
        <w:rPr>
          <w:lang w:eastAsia="en-GB"/>
        </w:rPr>
        <w:t xml:space="preserve">. Images taken from </w:t>
      </w:r>
      <w:r>
        <w:rPr>
          <w:noProof/>
          <w:lang w:eastAsia="en-GB"/>
        </w:rPr>
        <w:t>Kehl (2017c)</w:t>
      </w:r>
      <w:r w:rsidRPr="00353AEE">
        <w:rPr>
          <w:lang w:eastAsia="en-GB"/>
        </w:rPr>
        <w:t>.</w:t>
      </w:r>
    </w:p>
    <w:p w14:paraId="20A7BD94" w14:textId="72C5BBC6" w:rsidR="00BE464E" w:rsidRPr="00353AEE" w:rsidDel="008D7DEA" w:rsidRDefault="00BE464E" w:rsidP="00BE464E">
      <w:pPr>
        <w:pStyle w:val="PRec-Figures"/>
        <w:rPr>
          <w:del w:id="67" w:author="ms699852" w:date="2018-05-16T19:38:00Z"/>
        </w:rPr>
      </w:pPr>
      <w:del w:id="68" w:author="ms699852" w:date="2018-05-16T19:38:00Z">
        <w:r w:rsidRPr="00353AEE" w:rsidDel="008D7DEA">
          <w:delText xml:space="preserve"> </w:delText>
        </w:r>
        <w:r w:rsidR="00CA5711" w:rsidDel="008D7DEA">
          <w:delText>Fig. 2 </w:delText>
        </w:r>
        <w:r w:rsidDel="008D7DEA">
          <w:rPr>
            <w:lang w:eastAsia="en-GB"/>
          </w:rPr>
          <w:delText xml:space="preserve">(a) </w:delText>
        </w:r>
        <w:r w:rsidRPr="00353AEE" w:rsidDel="008D7DEA">
          <w:rPr>
            <w:lang w:eastAsia="en-GB"/>
          </w:rPr>
          <w:delText>Example of a Digital Outcrop Model (DOM) as</w:delText>
        </w:r>
        <w:r w:rsidDel="008D7DEA">
          <w:rPr>
            <w:lang w:eastAsia="en-GB"/>
          </w:rPr>
          <w:delText xml:space="preserve"> </w:delText>
        </w:r>
        <w:r w:rsidRPr="00353AEE" w:rsidDel="008D7DEA">
          <w:rPr>
            <w:lang w:eastAsia="en-GB"/>
          </w:rPr>
          <w:delText>textured triangular surface</w:delText>
        </w:r>
        <w:r w:rsidDel="008D7DEA">
          <w:rPr>
            <w:lang w:eastAsia="en-GB"/>
          </w:rPr>
          <w:delText>, (b) point set generated via multi-view geometry of the same topography</w:delText>
        </w:r>
        <w:r w:rsidRPr="00353AEE" w:rsidDel="008D7DEA">
          <w:rPr>
            <w:lang w:eastAsia="en-GB"/>
          </w:rPr>
          <w:delText>.</w:delText>
        </w:r>
      </w:del>
    </w:p>
    <w:p w14:paraId="1C321156" w14:textId="42BA169B" w:rsidR="0003753C" w:rsidDel="008D7DEA" w:rsidRDefault="0003753C" w:rsidP="004B1B4D">
      <w:pPr>
        <w:pStyle w:val="PRec-MainText"/>
        <w:rPr>
          <w:del w:id="69" w:author="ms699852" w:date="2018-05-16T19:38:00Z"/>
        </w:rPr>
      </w:pPr>
      <w:del w:id="70" w:author="ms699852" w:date="2018-05-16T19:38:00Z">
        <w:r w:rsidRPr="00353AEE" w:rsidDel="008D7DEA">
          <w:delText>The above representation forms are also valid for mobile device software. Because of the limited processing speed of mobile ch</w:delText>
        </w:r>
        <w:r w:rsidDel="008D7DEA">
          <w:delText>i</w:delText>
        </w:r>
        <w:r w:rsidR="00C26607" w:rsidRPr="00353AEE" w:rsidDel="008D7DEA">
          <w:delText>p</w:delText>
        </w:r>
        <w:r w:rsidRPr="00353AEE" w:rsidDel="008D7DEA">
          <w:delText xml:space="preserve">sets, </w:delText>
        </w:r>
        <w:r w:rsidR="00F0659C" w:rsidDel="008D7DEA">
          <w:delText xml:space="preserve">point clouds are the go-to representation </w:delText>
        </w:r>
        <w:r w:rsidRPr="00353AEE" w:rsidDel="008D7DEA">
          <w:delText xml:space="preserve">within the graphics literature, e.g. </w:delText>
        </w:r>
        <w:r w:rsidR="00AB2F36" w:rsidDel="008D7DEA">
          <w:rPr>
            <w:noProof/>
          </w:rPr>
          <w:delText>(García et al., 2015)</w:delText>
        </w:r>
        <w:r w:rsidRPr="00353AEE" w:rsidDel="008D7DEA">
          <w:delTex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delText>
        </w:r>
      </w:del>
    </w:p>
    <w:p w14:paraId="76963CD7" w14:textId="7768F5FB" w:rsidR="00EA640D" w:rsidRPr="00353AEE" w:rsidRDefault="0047705D" w:rsidP="004B1B4D">
      <w:pPr>
        <w:pStyle w:val="PRec-Heading1"/>
      </w:pPr>
      <w:r w:rsidRPr="00353AEE">
        <w:t>Algorithms</w:t>
      </w:r>
    </w:p>
    <w:p w14:paraId="7CA8FBEA" w14:textId="77777777" w:rsidR="00423F74" w:rsidRPr="00353AEE" w:rsidRDefault="00B301E5" w:rsidP="004B1B4D">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1B045A2F" w:rsidR="00BB25DE" w:rsidRPr="00353AEE" w:rsidRDefault="00E02E30" w:rsidP="004B1B4D">
      <w:pPr>
        <w:pStyle w:val="PRec-Heading2"/>
      </w:pPr>
      <w:r w:rsidRPr="00353AEE">
        <w:t>Mesh-based rendering</w:t>
      </w:r>
    </w:p>
    <w:p w14:paraId="01DCCE19"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EDB3C46" w14:textId="6C0B0C19"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4034AEE9" w:rsidR="005F3C02" w:rsidRPr="00353AEE" w:rsidRDefault="005F3C02" w:rsidP="004B1B4D">
      <w:pPr>
        <w:pStyle w:val="PRec-Heading2"/>
      </w:pPr>
      <w:r w:rsidRPr="00353AEE">
        <w:t>A novel approach to mobile point-based rendering</w:t>
      </w:r>
      <w:del w:id="71" w:author="ms699852" w:date="2018-05-16T19:47:00Z">
        <w:r w:rsidR="00A475A8" w:rsidDel="00664B20">
          <w:delText xml:space="preserve">: </w:delText>
        </w:r>
        <w:r w:rsidR="00A475A8" w:rsidDel="00664B20">
          <w:br/>
          <w:delText>a) From object to image coordinates</w:delText>
        </w:r>
      </w:del>
    </w:p>
    <w:p w14:paraId="2D275916" w14:textId="18773180" w:rsidR="005F3C02" w:rsidRPr="00353AEE" w:rsidDel="008D7DEA" w:rsidRDefault="005F3C02" w:rsidP="004B1B4D">
      <w:pPr>
        <w:pStyle w:val="PRec-MainText"/>
        <w:rPr>
          <w:del w:id="72" w:author="ms699852" w:date="2018-05-16T19:38:00Z"/>
        </w:rPr>
      </w:pPr>
      <w:r w:rsidRPr="00353AEE">
        <w:t>In comparison to mesh-based rendering, simple point projection seems to be a nice alternative</w:t>
      </w:r>
      <w:r w:rsidR="00F0659C">
        <w:t xml:space="preserve"> that saves </w:t>
      </w:r>
      <w:r w:rsidRPr="00353AEE">
        <w:t>computational resources. Thus, we simply project object points onto an image plane using perspective projection, assuming a distortion-free ideal camera with centred principle point</w:t>
      </w:r>
      <w:ins w:id="73" w:author="ms699852" w:date="2018-05-16T20:02:00Z">
        <w:r w:rsidR="00BA3ED8">
          <w:t xml:space="preserve"> (e.g. </w:t>
        </w:r>
        <w:r w:rsidR="00BA3ED8" w:rsidRPr="00BA3ED8">
          <w:rPr>
            <w:highlight w:val="yellow"/>
            <w:rPrChange w:id="74" w:author="ms699852" w:date="2018-05-16T20:02:00Z">
              <w:rPr/>
            </w:rPrChange>
          </w:rPr>
          <w:t>Meierhold</w:t>
        </w:r>
        <w:r w:rsidR="00BA3ED8">
          <w:rPr>
            <w:highlight w:val="yellow"/>
          </w:rPr>
          <w:t>,</w:t>
        </w:r>
        <w:r w:rsidR="00BA3ED8" w:rsidRPr="00BA3ED8">
          <w:rPr>
            <w:highlight w:val="yellow"/>
            <w:rPrChange w:id="75" w:author="ms699852" w:date="2018-05-16T20:02:00Z">
              <w:rPr/>
            </w:rPrChange>
          </w:rPr>
          <w:t xml:space="preserve"> 2010</w:t>
        </w:r>
        <w:r w:rsidR="00BA3ED8">
          <w:t>)</w:t>
        </w:r>
      </w:ins>
      <w:r w:rsidRPr="00353AEE">
        <w:t>.</w:t>
      </w:r>
      <w:r w:rsidR="005D18CB" w:rsidRPr="00353AEE">
        <w:t xml:space="preserve"> </w:t>
      </w:r>
      <w:del w:id="76" w:author="ms699852" w:date="2018-05-16T19:38:00Z">
        <w:r w:rsidR="005D18CB" w:rsidRPr="00353AEE" w:rsidDel="008D7DEA">
          <w:delText xml:space="preserve">Thus, the camera matrix </w:delText>
        </w:r>
        <m:oMath>
          <m:r>
            <m:rPr>
              <m:sty m:val="b"/>
            </m:rPr>
            <w:rPr>
              <w:rFonts w:ascii="Cambria Math" w:hAnsi="Cambria Math"/>
            </w:rPr>
            <m:t>K</m:t>
          </m:r>
        </m:oMath>
        <w:r w:rsidRPr="00353AEE" w:rsidDel="008D7DEA">
          <w:delText xml:space="preserve"> equals identity matrix </w:delText>
        </w:r>
        <m:oMath>
          <m:r>
            <m:rPr>
              <m:nor/>
            </m:rPr>
            <w:rPr>
              <w:rFonts w:ascii="Cambria Math" w:hAnsi="Cambria Math"/>
              <w:b/>
            </w:rPr>
            <m:t>I</m:t>
          </m:r>
        </m:oMath>
        <w:r w:rsidR="00EF2689" w:rsidRPr="00353AEE" w:rsidDel="008D7DEA">
          <w:delText xml:space="preserve"> </w:delText>
        </w:r>
        <w:r w:rsidRPr="00353AEE" w:rsidDel="008D7DEA">
          <w:delText>and can be neglected.</w:delText>
        </w:r>
      </w:del>
    </w:p>
    <w:p w14:paraId="5991756F" w14:textId="3199FB6D" w:rsidR="005F3C02" w:rsidRPr="00353AEE" w:rsidRDefault="005F3C02" w:rsidP="004B1B4D">
      <w:pPr>
        <w:pStyle w:val="PRec-MainText"/>
      </w:pPr>
      <w:r w:rsidRPr="00353AEE">
        <w:t>First, applying a six-parameter transformation transfers three-dimensional object points from world reference frame</w:t>
      </w:r>
      <m:oMath>
        <m:r>
          <m:rPr>
            <m:sty m:val="b"/>
          </m:rPr>
          <w:rPr>
            <w:rFonts w:ascii="Cambria Math" w:hAnsi="Cambria Math"/>
            <w:szCs w:val="16"/>
          </w:rPr>
          <m:t xml:space="preserve"> </m:t>
        </m:r>
        <m:r>
          <m:rPr>
            <m:sty m:val="p"/>
          </m:rPr>
          <w:rPr>
            <w:rFonts w:ascii="Cambria Math" w:hAnsi="Cambria Math"/>
            <w:szCs w:val="16"/>
            <w:rPrChange w:id="77" w:author="ms699852" w:date="2018-05-16T19:42:00Z">
              <w:rPr>
                <w:rFonts w:ascii="Cambria Math" w:hAnsi="Cambria Math"/>
                <w:szCs w:val="16"/>
              </w:rPr>
            </w:rPrChange>
          </w:rPr>
          <m:t>P</m:t>
        </m:r>
      </m:oMath>
      <w:r w:rsidRPr="00353AEE">
        <w:t xml:space="preserve"> into a 3D camera system</w:t>
      </w:r>
      <w:r w:rsidR="007B1876" w:rsidRPr="00353AEE">
        <w:t xml:space="preserve"> </w:t>
      </w:r>
      <m:oMath>
        <m:sSub>
          <m:sSubPr>
            <m:ctrlPr>
              <w:rPr>
                <w:rFonts w:ascii="Cambria Math" w:hAnsi="Cambria Math"/>
                <w:szCs w:val="16"/>
                <w:rPrChange w:id="78" w:author="ms699852" w:date="2018-05-16T19:42:00Z">
                  <w:rPr>
                    <w:rFonts w:ascii="Cambria Math" w:hAnsi="Cambria Math"/>
                    <w:b/>
                    <w:szCs w:val="16"/>
                  </w:rPr>
                </w:rPrChange>
              </w:rPr>
            </m:ctrlPr>
          </m:sSubPr>
          <m:e>
            <m:r>
              <m:rPr>
                <m:sty m:val="p"/>
              </m:rPr>
              <w:rPr>
                <w:rFonts w:ascii="Cambria Math" w:hAnsi="Cambria Math"/>
                <w:szCs w:val="16"/>
                <w:rPrChange w:id="79" w:author="ms699852" w:date="2018-05-16T19:42:00Z">
                  <w:rPr>
                    <w:rFonts w:ascii="Cambria Math" w:hAnsi="Cambria Math"/>
                    <w:szCs w:val="16"/>
                  </w:rPr>
                </w:rPrChange>
              </w:rPr>
              <m:t>P</m:t>
            </m:r>
          </m:e>
          <m:sub>
            <m:r>
              <m:rPr>
                <m:sty m:val="p"/>
              </m:rPr>
              <w:rPr>
                <w:rFonts w:ascii="Cambria Math" w:hAnsi="Cambria Math"/>
                <w:szCs w:val="16"/>
                <w:rPrChange w:id="80" w:author="ms699852" w:date="2018-05-16T19:42:00Z">
                  <w:rPr>
                    <w:rFonts w:ascii="Cambria Math" w:hAnsi="Cambria Math"/>
                    <w:szCs w:val="16"/>
                  </w:rPr>
                </w:rPrChange>
              </w:rPr>
              <m:t>c</m:t>
            </m:r>
          </m:sub>
        </m:sSub>
      </m:oMath>
      <w:r w:rsidR="00710C0D">
        <w:t xml:space="preserve"> </w:t>
      </w:r>
      <w:ins w:id="81" w:author="ms699852" w:date="2018-05-16T19:41:00Z">
        <w:r w:rsidR="008D7DEA">
          <w:t xml:space="preserve">with </w:t>
        </w:r>
      </w:ins>
      <w:ins w:id="82" w:author="ms699852" w:date="2018-05-16T19:44:00Z">
        <w:r w:rsidR="008D7DEA">
          <w:t xml:space="preserve">initially known extrinsic parameters obtained by smartphones’ location- and orientation sensors </w:t>
        </w:r>
      </w:ins>
      <w:ins w:id="83" w:author="ms699852" w:date="2018-05-16T19:41:00Z">
        <w:r w:rsidR="008D7DEA">
          <w:t xml:space="preserve">system </w:t>
        </w:r>
      </w:ins>
      <w:r w:rsidRPr="00353AEE">
        <w:t>using</w:t>
      </w:r>
      <w:r w:rsidR="00852178" w:rsidRPr="00353AEE">
        <w:t xml:space="preserve"> equation (eq. 1</w:t>
      </w:r>
      <w:r w:rsidR="00CA5711">
        <w:t>)</w:t>
      </w:r>
      <w:r w:rsidR="00852178" w:rsidRPr="00353AEE">
        <w:t>.</w:t>
      </w:r>
      <w:ins w:id="84" w:author="ms699852" w:date="2018-05-16T19:40:00Z">
        <w:r w:rsidR="008D7DEA">
          <w:t xml:space="preserve"> </w:t>
        </w:r>
      </w:ins>
    </w:p>
    <w:p w14:paraId="3C53185D" w14:textId="77777777" w:rsidR="005F3C02" w:rsidRPr="00D0760D" w:rsidRDefault="005F3C02" w:rsidP="004B1B4D">
      <w:pPr>
        <w:pStyle w:val="PRec-MainText"/>
        <w:rPr>
          <w:sz w:val="16"/>
          <w:szCs w:val="16"/>
        </w:rPr>
      </w:pPr>
    </w:p>
    <w:p w14:paraId="5ADA76FC" w14:textId="2F0E7D00" w:rsidR="005F3C02" w:rsidRPr="00D0760D" w:rsidRDefault="00311464"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0A137B2A" w14:textId="6958D9D6" w:rsidR="00AC65B5" w:rsidRPr="00D0760D" w:rsidRDefault="00F100F9" w:rsidP="004B1B4D">
      <w:pPr>
        <w:pStyle w:val="PRec-MainText"/>
        <w:jc w:val="right"/>
        <w:rPr>
          <w:sz w:val="16"/>
          <w:szCs w:val="16"/>
        </w:rPr>
      </w:pPr>
      <w:r w:rsidRPr="00D0760D">
        <w:rPr>
          <w:sz w:val="16"/>
          <w:szCs w:val="16"/>
        </w:rPr>
        <w:t>(1)</w:t>
      </w:r>
    </w:p>
    <w:p w14:paraId="10A9DD22" w14:textId="371E5DF5"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23076216" w14:textId="77777777" w:rsidR="002B35FA" w:rsidRPr="00D0760D" w:rsidRDefault="002B35FA" w:rsidP="004B1B4D">
      <w:pPr>
        <w:pStyle w:val="PRec-MainText"/>
        <w:jc w:val="right"/>
        <w:rPr>
          <w:sz w:val="16"/>
          <w:szCs w:val="16"/>
        </w:rPr>
      </w:pPr>
    </w:p>
    <w:p w14:paraId="2868B707" w14:textId="2C7F5B49" w:rsidR="005F3C02" w:rsidDel="008D7DEA" w:rsidRDefault="005F3C02" w:rsidP="008D7DEA">
      <w:pPr>
        <w:pStyle w:val="PRec-MainText"/>
        <w:rPr>
          <w:del w:id="85" w:author="ms699852" w:date="2018-05-16T19:39:00Z"/>
        </w:rPr>
        <w:pPrChange w:id="86" w:author="ms699852" w:date="2018-05-16T19:39:00Z">
          <w:pPr>
            <w:pStyle w:val="PRec-MainText"/>
            <w:ind w:firstLine="0"/>
          </w:pPr>
        </w:pPrChange>
      </w:pPr>
      <w:del w:id="87" w:author="ms699852" w:date="2018-05-16T19:44:00Z">
        <w:r w:rsidRPr="00353AEE" w:rsidDel="008D7DEA">
          <w:delText xml:space="preserve">For </w:delText>
        </w:r>
        <w:r w:rsidR="00710C0D" w:rsidDel="008D7DEA">
          <w:delText>consistency with smartphone positioning</w:delText>
        </w:r>
        <w:r w:rsidRPr="00353AEE" w:rsidDel="008D7DEA">
          <w:delText xml:space="preserve">, the </w:delText>
        </w:r>
      </w:del>
      <w:del w:id="88" w:author="ms699852" w:date="2018-05-16T19:40:00Z">
        <w:r w:rsidR="00D82E3E" w:rsidRPr="00353AEE" w:rsidDel="008D7DEA">
          <w:delText xml:space="preserve">Universal Transverse Mercator </w:delText>
        </w:r>
        <w:r w:rsidR="0021490D" w:rsidRPr="00353AEE" w:rsidDel="008D7DEA">
          <w:delText>(</w:delText>
        </w:r>
        <w:r w:rsidRPr="00353AEE" w:rsidDel="008D7DEA">
          <w:delText>UTM</w:delText>
        </w:r>
        <w:r w:rsidR="0021490D" w:rsidRPr="00353AEE" w:rsidDel="008D7DEA">
          <w:delText>)</w:delText>
        </w:r>
        <w:r w:rsidRPr="00353AEE" w:rsidDel="008D7DEA">
          <w:delText xml:space="preserve"> system </w:delText>
        </w:r>
        <w:r w:rsidR="00710C0D" w:rsidDel="008D7DEA">
          <w:delText xml:space="preserve">and the </w:delText>
        </w:r>
        <w:r w:rsidR="00710C0D" w:rsidRPr="00353AEE" w:rsidDel="008D7DEA">
          <w:delText xml:space="preserve">Earth Gravitational Model 1996 (EGM96) is advisable </w:delText>
        </w:r>
        <w:r w:rsidR="00710C0D" w:rsidDel="008D7DEA">
          <w:delText xml:space="preserve">to </w:delText>
        </w:r>
        <w:r w:rsidR="008D44F0" w:rsidDel="008D7DEA">
          <w:delText>describe</w:delText>
        </w:r>
      </w:del>
      <w:del w:id="89" w:author="ms699852" w:date="2018-05-16T19:44:00Z">
        <w:r w:rsidR="008D44F0" w:rsidDel="008D7DEA">
          <w:delText xml:space="preserve"> the reference frame</w:delText>
        </w:r>
        <w:r w:rsidR="00710C0D" w:rsidDel="008D7DEA">
          <w:delText>.</w:delText>
        </w:r>
      </w:del>
    </w:p>
    <w:p w14:paraId="0DA80BEE" w14:textId="28599DC7" w:rsidR="00BB25DE" w:rsidRPr="00F100F9" w:rsidDel="00664B20" w:rsidRDefault="00135C23" w:rsidP="00664B20">
      <w:pPr>
        <w:pStyle w:val="PRec-MainText"/>
        <w:rPr>
          <w:del w:id="90" w:author="ms699852" w:date="2018-05-16T19:45:00Z"/>
        </w:rPr>
        <w:pPrChange w:id="91" w:author="ms699852" w:date="2018-05-16T19:46:00Z">
          <w:pPr>
            <w:pStyle w:val="PRec-MainText"/>
            <w:ind w:firstLine="0"/>
          </w:pPr>
        </w:pPrChange>
      </w:pPr>
      <w:r>
        <w:t>Acc</w:t>
      </w:r>
      <w:r w:rsidRPr="00353AEE">
        <w:t xml:space="preserve">ounting </w:t>
      </w:r>
      <w:r w:rsidR="005F3C02" w:rsidRPr="00353AEE">
        <w:t xml:space="preserve">for homogeneous coordinates, the relation between </w:t>
      </w:r>
      <w:r w:rsidR="00ED0FFB">
        <w:t xml:space="preserve">coordinates in an 3D object- and an 2D image space </w:t>
      </w:r>
      <w:r w:rsidR="008D44F0">
        <w:t xml:space="preserve">can be described </w:t>
      </w:r>
      <w:r w:rsidR="005F3C02" w:rsidRPr="00353AEE">
        <w:t>involving their depth components</w:t>
      </w:r>
      <w:r w:rsidR="00A40C82">
        <w:t xml:space="preserve"> </w:t>
      </w:r>
      <m:oMath>
        <m:r>
          <m:rPr>
            <m:sty m:val="p"/>
          </m:rPr>
          <w:rPr>
            <w:rFonts w:ascii="Cambria Math" w:hAnsi="Cambria Math"/>
          </w:rPr>
          <m:t>w</m:t>
        </m:r>
      </m:oMath>
      <w:r w:rsidR="00852178" w:rsidRPr="00353AEE">
        <w:t xml:space="preserve"> </w:t>
      </w:r>
      <w:r w:rsidR="00A40C82" w:rsidRPr="004B1B4D">
        <w:t xml:space="preserve">and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A40C82">
        <w:t>, respectively</w:t>
      </w:r>
      <w:r w:rsidR="00B4372A">
        <w:t xml:space="preserve">, whereas </w:t>
      </w:r>
      <m:oMath>
        <m:r>
          <m:rPr>
            <m:sty m:val="p"/>
          </m:rPr>
          <w:rPr>
            <w:rFonts w:ascii="Cambria Math" w:hAnsi="Cambria Math"/>
          </w:rPr>
          <m:t>w</m:t>
        </m:r>
      </m:oMath>
      <w:r w:rsidR="00B4372A">
        <w:t xml:space="preserve"> corresponds to the fixed focal length alias </w:t>
      </w:r>
      <w:r w:rsidR="00ED0FFB">
        <w:t xml:space="preserve">the </w:t>
      </w:r>
      <w:r w:rsidR="00B4372A">
        <w:t>camera constant.</w:t>
      </w:r>
      <w:ins w:id="92" w:author="ms699852" w:date="2018-05-16T19:46:00Z">
        <w:r w:rsidR="00664B20">
          <w:t xml:space="preserve"> Subsequently, the metric 2D image coordinates have to be transformed into </w:t>
        </w:r>
      </w:ins>
      <w:del w:id="93" w:author="ms699852" w:date="2018-05-16T19:45:00Z">
        <w:r w:rsidR="00A40C82" w:rsidRPr="00353AEE" w:rsidDel="00664B20">
          <w:delText xml:space="preserve"> </w:delText>
        </w:r>
        <w:r w:rsidR="00B4372A" w:rsidRPr="00353AEE" w:rsidDel="00664B20">
          <w:delText>The normalization of the projected points to homogeneous coordinates is key in the further processing (</w:delText>
        </w:r>
        <w:r w:rsidR="00B4372A" w:rsidDel="00664B20">
          <w:delText>e</w:delText>
        </w:r>
        <w:r w:rsidR="00CA5711" w:rsidDel="00664B20">
          <w:delText>q. </w:delText>
        </w:r>
        <w:r w:rsidR="00B4372A" w:rsidDel="00664B20">
          <w:delText>2</w:delText>
        </w:r>
        <w:r w:rsidR="00B4372A" w:rsidRPr="00353AEE" w:rsidDel="00664B20">
          <w:delText>).</w:delText>
        </w:r>
      </w:del>
    </w:p>
    <w:p w14:paraId="5BEDE9C2" w14:textId="371AD26D" w:rsidR="00F100F9" w:rsidRPr="00D0760D" w:rsidDel="00664B20" w:rsidRDefault="00F100F9" w:rsidP="00664B20">
      <w:pPr>
        <w:pStyle w:val="PRec-MainText"/>
        <w:rPr>
          <w:del w:id="94" w:author="ms699852" w:date="2018-05-16T19:45:00Z"/>
          <w:sz w:val="16"/>
          <w:szCs w:val="16"/>
        </w:rPr>
        <w:pPrChange w:id="95" w:author="ms699852" w:date="2018-05-16T19:46:00Z">
          <w:pPr>
            <w:pStyle w:val="PRec-MainText"/>
            <w:ind w:firstLine="0"/>
          </w:pPr>
        </w:pPrChange>
      </w:pPr>
    </w:p>
    <w:p w14:paraId="512DAC97" w14:textId="4F711A44" w:rsidR="00AC65B5" w:rsidRPr="00D0760D" w:rsidDel="00664B20" w:rsidRDefault="00311464" w:rsidP="00664B20">
      <w:pPr>
        <w:pStyle w:val="PRec-MainText"/>
        <w:rPr>
          <w:del w:id="96" w:author="ms699852" w:date="2018-05-16T19:45:00Z"/>
          <w:sz w:val="16"/>
          <w:szCs w:val="16"/>
        </w:rPr>
        <w:pPrChange w:id="97" w:author="ms699852" w:date="2018-05-16T19:46:00Z">
          <w:pPr>
            <w:pStyle w:val="PRec-MainText"/>
          </w:pPr>
        </w:pPrChange>
      </w:pPr>
      <m:oMathPara>
        <m:oMath>
          <m:d>
            <m:dPr>
              <m:ctrlPr>
                <w:del w:id="98" w:author="ms699852" w:date="2018-05-16T19:45:00Z">
                  <w:rPr>
                    <w:rFonts w:ascii="Cambria Math" w:hAnsi="Cambria Math"/>
                    <w:sz w:val="16"/>
                    <w:szCs w:val="16"/>
                  </w:rPr>
                </w:del>
              </m:ctrlPr>
            </m:dPr>
            <m:e>
              <m:m>
                <m:mPr>
                  <m:mcs>
                    <m:mc>
                      <m:mcPr>
                        <m:count m:val="1"/>
                        <m:mcJc m:val="center"/>
                      </m:mcPr>
                    </m:mc>
                  </m:mcs>
                  <m:ctrlPr>
                    <w:del w:id="99" w:author="ms699852" w:date="2018-05-16T19:45:00Z">
                      <w:rPr>
                        <w:rFonts w:ascii="Cambria Math" w:hAnsi="Cambria Math"/>
                        <w:i/>
                        <w:sz w:val="16"/>
                        <w:szCs w:val="16"/>
                      </w:rPr>
                    </w:del>
                  </m:ctrlPr>
                </m:mPr>
                <m:mr>
                  <m:e>
                    <m:r>
                      <w:del w:id="100" w:author="ms699852" w:date="2018-05-16T19:45:00Z">
                        <w:rPr>
                          <w:rFonts w:ascii="Cambria Math" w:hAnsi="Cambria Math"/>
                          <w:sz w:val="16"/>
                          <w:szCs w:val="16"/>
                        </w:rPr>
                        <m:t>x</m:t>
                      </w:del>
                    </m:r>
                  </m:e>
                </m:mr>
                <m:mr>
                  <m:e>
                    <m:r>
                      <w:del w:id="101" w:author="ms699852" w:date="2018-05-16T19:45:00Z">
                        <w:rPr>
                          <w:rFonts w:ascii="Cambria Math" w:hAnsi="Cambria Math"/>
                          <w:sz w:val="16"/>
                          <w:szCs w:val="16"/>
                        </w:rPr>
                        <m:t>y</m:t>
                      </w:del>
                    </m:r>
                  </m:e>
                </m:mr>
              </m:m>
            </m:e>
          </m:d>
          <m:r>
            <w:del w:id="102" w:author="ms699852" w:date="2018-05-16T19:45:00Z">
              <m:rPr>
                <m:sty m:val="p"/>
              </m:rPr>
              <w:rPr>
                <w:rFonts w:ascii="Cambria Math" w:hAnsi="Cambria Math"/>
                <w:sz w:val="16"/>
                <w:szCs w:val="16"/>
              </w:rPr>
              <m:t>=</m:t>
            </w:del>
          </m:r>
          <m:d>
            <m:dPr>
              <m:ctrlPr>
                <w:del w:id="103" w:author="ms699852" w:date="2018-05-16T19:45:00Z">
                  <w:rPr>
                    <w:rFonts w:ascii="Cambria Math" w:hAnsi="Cambria Math"/>
                    <w:sz w:val="16"/>
                    <w:szCs w:val="16"/>
                  </w:rPr>
                </w:del>
              </m:ctrlPr>
            </m:dPr>
            <m:e>
              <m:m>
                <m:mPr>
                  <m:mcs>
                    <m:mc>
                      <m:mcPr>
                        <m:count m:val="1"/>
                        <m:mcJc m:val="center"/>
                      </m:mcPr>
                    </m:mc>
                  </m:mcs>
                  <m:ctrlPr>
                    <w:del w:id="104" w:author="ms699852" w:date="2018-05-16T19:45:00Z">
                      <w:rPr>
                        <w:rFonts w:ascii="Cambria Math" w:hAnsi="Cambria Math"/>
                        <w:sz w:val="16"/>
                        <w:szCs w:val="16"/>
                      </w:rPr>
                    </w:del>
                  </m:ctrlPr>
                </m:mPr>
                <m:mr>
                  <m:e>
                    <m:f>
                      <m:fPr>
                        <m:ctrlPr>
                          <w:del w:id="105" w:author="ms699852" w:date="2018-05-16T19:45:00Z">
                            <w:rPr>
                              <w:rFonts w:ascii="Cambria Math" w:hAnsi="Cambria Math"/>
                              <w:sz w:val="16"/>
                              <w:szCs w:val="16"/>
                            </w:rPr>
                          </w:del>
                        </m:ctrlPr>
                      </m:fPr>
                      <m:num>
                        <m:r>
                          <w:del w:id="106" w:author="ms699852" w:date="2018-05-16T19:45:00Z">
                            <m:rPr>
                              <m:sty m:val="p"/>
                            </m:rPr>
                            <w:rPr>
                              <w:rFonts w:ascii="Cambria Math" w:hAnsi="Cambria Math"/>
                              <w:sz w:val="16"/>
                              <w:szCs w:val="16"/>
                            </w:rPr>
                            <m:t>X</m:t>
                          </w:del>
                        </m:r>
                      </m:num>
                      <m:den>
                        <m:r>
                          <w:del w:id="107" w:author="ms699852" w:date="2018-05-16T19:45:00Z">
                            <m:rPr>
                              <m:sty m:val="p"/>
                            </m:rPr>
                            <w:rPr>
                              <w:rFonts w:ascii="Cambria Math" w:hAnsi="Cambria Math"/>
                              <w:sz w:val="16"/>
                              <w:szCs w:val="16"/>
                            </w:rPr>
                            <m:t>Z</m:t>
                          </w:del>
                        </m:r>
                      </m:den>
                    </m:f>
                    <m:r>
                      <w:del w:id="108" w:author="ms699852" w:date="2018-05-16T19:45:00Z">
                        <m:rPr>
                          <m:sty m:val="p"/>
                        </m:rPr>
                        <w:rPr>
                          <w:rFonts w:ascii="Cambria Math" w:hAnsi="Cambria Math"/>
                          <w:sz w:val="16"/>
                          <w:szCs w:val="16"/>
                        </w:rPr>
                        <m:t>⋅</m:t>
                      </w:del>
                    </m:r>
                    <m:r>
                      <w:del w:id="109" w:author="ms699852" w:date="2018-05-16T19:45:00Z">
                        <w:rPr>
                          <w:rFonts w:ascii="Cambria Math" w:hAnsi="Cambria Math"/>
                          <w:sz w:val="16"/>
                          <w:szCs w:val="16"/>
                        </w:rPr>
                        <m:t>w</m:t>
                      </w:del>
                    </m:r>
                  </m:e>
                </m:mr>
                <m:mr>
                  <m:e>
                    <m:f>
                      <m:fPr>
                        <m:ctrlPr>
                          <w:del w:id="110" w:author="ms699852" w:date="2018-05-16T19:45:00Z">
                            <w:rPr>
                              <w:rFonts w:ascii="Cambria Math" w:hAnsi="Cambria Math"/>
                              <w:sz w:val="16"/>
                              <w:szCs w:val="16"/>
                            </w:rPr>
                          </w:del>
                        </m:ctrlPr>
                      </m:fPr>
                      <m:num>
                        <m:r>
                          <w:del w:id="111" w:author="ms699852" w:date="2018-05-16T19:45:00Z">
                            <m:rPr>
                              <m:sty m:val="p"/>
                            </m:rPr>
                            <w:rPr>
                              <w:rFonts w:ascii="Cambria Math" w:hAnsi="Cambria Math"/>
                              <w:sz w:val="16"/>
                              <w:szCs w:val="16"/>
                            </w:rPr>
                            <m:t>Y</m:t>
                          </w:del>
                        </m:r>
                      </m:num>
                      <m:den>
                        <m:r>
                          <w:del w:id="112" w:author="ms699852" w:date="2018-05-16T19:45:00Z">
                            <m:rPr>
                              <m:sty m:val="p"/>
                            </m:rPr>
                            <w:rPr>
                              <w:rFonts w:ascii="Cambria Math" w:hAnsi="Cambria Math"/>
                              <w:sz w:val="16"/>
                              <w:szCs w:val="16"/>
                            </w:rPr>
                            <m:t>Z</m:t>
                          </w:del>
                        </m:r>
                      </m:den>
                    </m:f>
                    <m:r>
                      <w:del w:id="113" w:author="ms699852" w:date="2018-05-16T19:45:00Z">
                        <m:rPr>
                          <m:sty m:val="p"/>
                        </m:rPr>
                        <w:rPr>
                          <w:rFonts w:ascii="Cambria Math" w:hAnsi="Cambria Math"/>
                          <w:sz w:val="16"/>
                          <w:szCs w:val="16"/>
                        </w:rPr>
                        <m:t>⋅</m:t>
                      </w:del>
                    </m:r>
                    <m:r>
                      <w:del w:id="114" w:author="ms699852" w:date="2018-05-16T19:45:00Z">
                        <w:rPr>
                          <w:rFonts w:ascii="Cambria Math" w:hAnsi="Cambria Math"/>
                          <w:sz w:val="16"/>
                          <w:szCs w:val="16"/>
                        </w:rPr>
                        <m:t>w</m:t>
                      </w:del>
                    </m:r>
                  </m:e>
                </m:mr>
              </m:m>
            </m:e>
          </m:d>
        </m:oMath>
      </m:oMathPara>
    </w:p>
    <w:p w14:paraId="6042F305" w14:textId="2363387C" w:rsidR="00353AEE" w:rsidRPr="00D0760D" w:rsidDel="00664B20" w:rsidRDefault="00EE74BB" w:rsidP="00664B20">
      <w:pPr>
        <w:pStyle w:val="PRec-MainText"/>
        <w:rPr>
          <w:del w:id="115" w:author="ms699852" w:date="2018-05-16T19:45:00Z"/>
          <w:sz w:val="16"/>
          <w:szCs w:val="16"/>
        </w:rPr>
        <w:pPrChange w:id="116" w:author="ms699852" w:date="2018-05-16T19:46:00Z">
          <w:pPr>
            <w:pStyle w:val="PRec-MainText"/>
            <w:jc w:val="right"/>
          </w:pPr>
        </w:pPrChange>
      </w:pPr>
      <w:del w:id="117" w:author="ms699852" w:date="2018-05-16T19:45:00Z">
        <w:r w:rsidRPr="00D0760D" w:rsidDel="00664B20">
          <w:rPr>
            <w:sz w:val="16"/>
            <w:szCs w:val="16"/>
          </w:rPr>
          <w:delText>(</w:delText>
        </w:r>
        <w:r w:rsidR="00B4372A" w:rsidRPr="00D0760D" w:rsidDel="00664B20">
          <w:rPr>
            <w:sz w:val="16"/>
            <w:szCs w:val="16"/>
          </w:rPr>
          <w:delText>2</w:delText>
        </w:r>
        <w:r w:rsidRPr="00D0760D" w:rsidDel="00664B20">
          <w:rPr>
            <w:sz w:val="16"/>
            <w:szCs w:val="16"/>
          </w:rPr>
          <w:delText>)</w:delText>
        </w:r>
      </w:del>
    </w:p>
    <w:p w14:paraId="037202AD" w14:textId="2E2453B5" w:rsidR="005F3C02" w:rsidRDefault="005F3C02" w:rsidP="00664B20">
      <w:pPr>
        <w:pStyle w:val="PRec-MainText"/>
        <w:pPrChange w:id="118" w:author="ms699852" w:date="2018-05-16T19:46:00Z">
          <w:pPr>
            <w:pStyle w:val="PRec-MainText"/>
          </w:pPr>
        </w:pPrChange>
      </w:pPr>
      <w:del w:id="119" w:author="ms699852" w:date="2018-05-16T19:46:00Z">
        <w:r w:rsidRPr="00353AEE" w:rsidDel="00664B20">
          <w:delText xml:space="preserve">For a final transformation of </w:delText>
        </w:r>
        <w:r w:rsidR="00ED0FFB" w:rsidDel="00664B20">
          <w:delText xml:space="preserve">the metric </w:delText>
        </w:r>
        <w:r w:rsidRPr="00353AEE" w:rsidDel="00664B20">
          <w:delText xml:space="preserve">2D </w:delText>
        </w:r>
        <w:r w:rsidR="00ED0FFB" w:rsidDel="00664B20">
          <w:delText>image</w:delText>
        </w:r>
        <w:r w:rsidR="00ED0FFB" w:rsidRPr="00353AEE" w:rsidDel="00664B20">
          <w:delText xml:space="preserve"> </w:delText>
        </w:r>
        <w:r w:rsidRPr="00353AEE" w:rsidDel="00664B20">
          <w:delText xml:space="preserve">coordinates </w:delText>
        </w:r>
        <m:oMath>
          <m:d>
            <m:dPr>
              <m:ctrlPr>
                <w:rPr>
                  <w:rFonts w:ascii="Cambria Math" w:hAnsi="Cambria Math"/>
                </w:rPr>
              </m:ctrlPr>
            </m:dPr>
            <m:e>
              <m:r>
                <w:rPr>
                  <w:rFonts w:ascii="Cambria Math" w:hAnsi="Cambria Math"/>
                </w:rPr>
                <m:t>x,y</m:t>
              </m:r>
            </m:e>
          </m:d>
        </m:oMath>
        <w:r w:rsidR="00A40C82" w:rsidDel="00664B20">
          <w:delText xml:space="preserve"> </w:delText>
        </w:r>
        <w:r w:rsidRPr="00353AEE" w:rsidDel="00664B20">
          <w:delText xml:space="preserve">into </w:delText>
        </w:r>
      </w:del>
      <w:r w:rsidRPr="00353AEE">
        <w:t>image pixels</w:t>
      </w:r>
      <w:r w:rsidR="00A475A8">
        <w:t xml:space="preserve"> </w:t>
      </w:r>
      <m:oMath>
        <m:d>
          <m:dPr>
            <m:ctrlPr>
              <w:rPr>
                <w:rFonts w:ascii="Cambria Math" w:hAnsi="Cambria Math"/>
                <w:i/>
              </w:rPr>
            </m:ctrlPr>
          </m:dPr>
          <m:e>
            <m:r>
              <w:rPr>
                <w:rFonts w:ascii="Cambria Math" w:hAnsi="Cambria Math"/>
              </w:rPr>
              <m:t>u,v</m:t>
            </m:r>
          </m:e>
        </m:d>
      </m:oMath>
      <w:ins w:id="120" w:author="ms699852" w:date="2018-05-16T19:47:00Z">
        <w:r w:rsidR="00664B20">
          <w:t xml:space="preserve">. Thus, </w:t>
        </w:r>
      </w:ins>
      <w:del w:id="121" w:author="ms699852" w:date="2018-05-16T19:47:00Z">
        <w:r w:rsidRPr="00D0760D" w:rsidDel="00664B20">
          <w:rPr>
            <w:i/>
          </w:rPr>
          <w:delText xml:space="preserve"> </w:delText>
        </w:r>
        <w:r w:rsidR="00A475A8" w:rsidRPr="00D0760D" w:rsidDel="00664B20">
          <w:rPr>
            <w:i/>
          </w:rPr>
          <w:delText>o</w:delText>
        </w:r>
        <w:r w:rsidR="00A475A8" w:rsidDel="00664B20">
          <w:delText xml:space="preserve">f an ideal camera, </w:delText>
        </w:r>
      </w:del>
      <w:r w:rsidRPr="00353AEE">
        <w:t xml:space="preserve">the image coordinate system </w:t>
      </w:r>
      <w:r w:rsidR="00DF00E8" w:rsidRPr="00353AEE">
        <w:t xml:space="preserve">must be shifted </w:t>
      </w:r>
      <w:r w:rsidRPr="00353AEE">
        <w:t xml:space="preserve">to </w:t>
      </w:r>
      <w:r w:rsidR="00C26607">
        <w:t xml:space="preserve">the </w:t>
      </w:r>
      <w:r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r w:rsidR="00C26607">
        <w:t>d</w:t>
      </w:r>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ins w:id="122" w:author="ms699852" w:date="2018-05-16T19:47:00Z">
        <w:r w:rsidR="00664B20">
          <w:t xml:space="preserve"> the constant</w:t>
        </w:r>
      </w:ins>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ins w:id="123" w:author="ms699852" w:date="2018-05-16T19:47:00Z">
        <w:r w:rsidR="00664B20">
          <w:t>2</w:t>
        </w:r>
      </w:ins>
      <w:del w:id="124" w:author="ms699852" w:date="2018-05-16T19:47:00Z">
        <w:r w:rsidR="00B4372A" w:rsidDel="00664B20">
          <w:delText>3</w:delText>
        </w:r>
      </w:del>
      <w:r w:rsidR="00A475A8">
        <w:t>)</w:t>
      </w:r>
      <w:r w:rsidR="00852178" w:rsidRPr="00353AEE">
        <w:t>.</w:t>
      </w:r>
    </w:p>
    <w:p w14:paraId="47DD63FD" w14:textId="77777777" w:rsidR="00F100F9" w:rsidRPr="00D0760D" w:rsidRDefault="00F100F9" w:rsidP="004B1B4D">
      <w:pPr>
        <w:pStyle w:val="PRec-MainText"/>
        <w:ind w:firstLine="0"/>
        <w:rPr>
          <w:sz w:val="16"/>
          <w:szCs w:val="16"/>
        </w:rPr>
      </w:pPr>
    </w:p>
    <w:p w14:paraId="1351C325" w14:textId="4B8B69A6" w:rsidR="00BB25DE" w:rsidRPr="00D0760D" w:rsidRDefault="00311464"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42B81AF0" w14:textId="5D0FBF8F" w:rsidR="00EE74BB" w:rsidRPr="00D0760D" w:rsidRDefault="00852178" w:rsidP="004B1B4D">
      <w:pPr>
        <w:pStyle w:val="PRec-MainText"/>
        <w:jc w:val="right"/>
        <w:rPr>
          <w:sz w:val="16"/>
          <w:szCs w:val="16"/>
        </w:rPr>
      </w:pPr>
      <w:r w:rsidRPr="00D0760D">
        <w:rPr>
          <w:sz w:val="16"/>
          <w:szCs w:val="16"/>
        </w:rPr>
        <w:t>(</w:t>
      </w:r>
      <w:del w:id="125" w:author="ms699852" w:date="2018-05-16T19:47:00Z">
        <w:r w:rsidR="00B4372A" w:rsidRPr="00D0760D" w:rsidDel="00664B20">
          <w:rPr>
            <w:sz w:val="16"/>
            <w:szCs w:val="16"/>
          </w:rPr>
          <w:delText>3</w:delText>
        </w:r>
      </w:del>
      <w:ins w:id="126" w:author="ms699852" w:date="2018-05-16T19:47:00Z">
        <w:r w:rsidR="00664B20">
          <w:rPr>
            <w:sz w:val="16"/>
            <w:szCs w:val="16"/>
          </w:rPr>
          <w:t>2</w:t>
        </w:r>
      </w:ins>
      <w:r w:rsidR="00EE74BB" w:rsidRPr="00D0760D">
        <w:rPr>
          <w:sz w:val="16"/>
          <w:szCs w:val="16"/>
        </w:rPr>
        <w:t>)</w:t>
      </w:r>
    </w:p>
    <w:p w14:paraId="2BEE4161" w14:textId="64C57128" w:rsidR="00BB25DE" w:rsidRPr="00353AEE" w:rsidDel="00BA3ED8" w:rsidRDefault="00A475A8" w:rsidP="004B1B4D">
      <w:pPr>
        <w:pStyle w:val="PRec-Heading2"/>
        <w:rPr>
          <w:del w:id="127" w:author="ms699852" w:date="2018-05-16T19:59:00Z"/>
        </w:rPr>
      </w:pPr>
      <w:del w:id="128" w:author="ms699852" w:date="2018-05-16T19:59:00Z">
        <w:r w:rsidDel="00BA3ED8">
          <w:delText xml:space="preserve">b) </w:delText>
        </w:r>
        <w:r w:rsidR="00BB25DE" w:rsidRPr="00353AEE" w:rsidDel="00BA3ED8">
          <w:delText xml:space="preserve">Calculation of </w:delText>
        </w:r>
        <w:r w:rsidDel="00BA3ED8">
          <w:delText xml:space="preserve">a </w:delText>
        </w:r>
        <w:r w:rsidR="00BB25DE" w:rsidRPr="00353AEE" w:rsidDel="00BA3ED8">
          <w:delText>3D bounding box of interest and</w:delText>
        </w:r>
        <w:r w:rsidDel="00BA3ED8">
          <w:delText xml:space="preserve"> the</w:delText>
        </w:r>
        <w:r w:rsidR="00BB25DE" w:rsidRPr="00353AEE" w:rsidDel="00BA3ED8">
          <w:delText xml:space="preserve"> image plane</w:delText>
        </w:r>
      </w:del>
    </w:p>
    <w:p w14:paraId="107EECB6" w14:textId="392149A1" w:rsidR="00A475A8" w:rsidRDefault="00CC5F52" w:rsidP="004B1B4D">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w:t>
      </w:r>
      <w:del w:id="129" w:author="Unknown">
        <w:r w:rsidRPr="00353AEE" w:rsidDel="00545E5A">
          <w:delText>n</w:delText>
        </w:r>
      </w:del>
      <w:ins w:id="130" w:author="ms699852" w:date="2018-05-16T20:21:00Z">
        <w:r w:rsidRPr="00353AEE">
          <w:t>d</w:t>
        </w:r>
      </w:ins>
      <w:r w:rsidRPr="00353AEE">
        <w:t>er content of the virtual camera to the user's field of view (</w:t>
      </w:r>
      <w:r w:rsidR="00CA5711">
        <w:t>Fig. 3</w:t>
      </w:r>
      <w:r w:rsidRPr="00353AEE">
        <w:t xml:space="preserve">). The </w:t>
      </w:r>
      <w:ins w:id="131" w:author="ms699852" w:date="2018-05-16T19:50:00Z">
        <w:r w:rsidR="00664B20">
          <w:t xml:space="preserve">horizontal </w:t>
        </w:r>
      </w:ins>
      <w:r w:rsidRPr="00353AEE">
        <w:t>view frustum's bounding box corner points are calculated using the position and</w:t>
      </w:r>
      <w:ins w:id="132" w:author="ms699852" w:date="2018-05-16T19:48:00Z">
        <w:r w:rsidR="00664B20">
          <w:t xml:space="preserve"> heading</w:t>
        </w:r>
      </w:ins>
      <w:r w:rsidRPr="00353AEE">
        <w:t xml:space="preserve"> orientation from fused smartphone sensors. </w:t>
      </w:r>
      <w:del w:id="133" w:author="ms699852" w:date="2018-05-16T19:48:00Z">
        <w:r w:rsidRPr="00353AEE" w:rsidDel="00664B20">
          <w:delText>Thereby</w:delText>
        </w:r>
        <w:r w:rsidR="00135C23" w:rsidDel="00664B20">
          <w:delText>,</w:delText>
        </w:r>
        <w:r w:rsidRPr="00353AEE" w:rsidDel="00664B20">
          <w:delText xml:space="preserve"> it must be noted that only the heading is used for estimating viewing direction; tilt and roll are excluded. </w:delText>
        </w:r>
      </w:del>
      <w:r w:rsidRPr="00353AEE">
        <w:t>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xml:space="preserve">), the bounding box must </w:t>
      </w:r>
      <w:commentRangeStart w:id="134"/>
      <w:r w:rsidRPr="00353AEE">
        <w:t>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w:t>
      </w:r>
      <w:r w:rsidR="005006C5">
        <w:t xml:space="preserve"> the</w:t>
      </w:r>
      <w:r w:rsidRPr="00353AEE">
        <w:t xml:space="preserve">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commentRangeEnd w:id="134"/>
      <w:r w:rsidR="00664B20">
        <w:rPr>
          <w:rStyle w:val="Kommentarzeichen"/>
        </w:rPr>
        <w:commentReference w:id="134"/>
      </w:r>
      <w:r w:rsidRPr="00353AEE">
        <w:t>.</w:t>
      </w:r>
      <w:r w:rsidR="00762068" w:rsidRPr="00353AEE">
        <w:t xml:space="preserve"> </w:t>
      </w:r>
    </w:p>
    <w:p w14:paraId="1956FFB8" w14:textId="7F0B87E5" w:rsidR="00A475A8" w:rsidRDefault="00A475A8" w:rsidP="004B1B4D">
      <w:pPr>
        <w:pStyle w:val="PRec-MainText"/>
      </w:pPr>
      <w:r w:rsidRPr="00353AEE">
        <w:t xml:space="preserve">The box is widened by the </w:t>
      </w:r>
      <w:ins w:id="135" w:author="ms699852" w:date="2018-05-16T19:55:00Z">
        <w:r w:rsidR="00664B20">
          <w:t xml:space="preserve">smartphone cameras’ </w:t>
        </w:r>
      </w:ins>
      <w:r w:rsidRPr="00353AEE">
        <w:t xml:space="preserve">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w:t>
      </w:r>
      <w:del w:id="136" w:author="ms699852" w:date="2018-05-16T19:55:00Z">
        <w:r w:rsidRPr="00353AEE" w:rsidDel="00BA3ED8">
          <w:delText xml:space="preserve">opening </w:delText>
        </w:r>
      </w:del>
      <w:r w:rsidRPr="00353AEE">
        <w:t>angles</w:t>
      </w:r>
      <w:ins w:id="137" w:author="ms699852" w:date="2018-05-16T19:55:00Z">
        <w:r w:rsidR="00BA3ED8">
          <w:t xml:space="preserve"> of view</w:t>
        </w:r>
      </w:ins>
      <w:r w:rsidRPr="00353AEE">
        <w:t xml:space="preserve"> with a fixed depth </w:t>
      </w:r>
      <m:oMath>
        <m:r>
          <m:rPr>
            <m:sty m:val="p"/>
          </m:rPr>
          <w:rPr>
            <w:rFonts w:ascii="Cambria Math" w:hAnsi="Cambria Math"/>
          </w:rPr>
          <m:t>d</m:t>
        </m:r>
      </m:oMath>
      <w:r w:rsidRPr="00353AEE">
        <w:t xml:space="preserve">. In order to generate reference data for image-to-geometry, the lateral accuracy </w:t>
      </w:r>
      <w:r>
        <w:t>defined</w:t>
      </w:r>
      <w:r w:rsidRPr="00353AEE">
        <w:t xml:space="preserve"> by the mobile positioning system as well as the </w:t>
      </w:r>
      <w:r>
        <w:t>provided</w:t>
      </w:r>
      <w:r w:rsidRPr="00353AEE">
        <w:t xml:space="preserve"> camera characteristics solve for the mentioned parameters. Additional tiling of the 3D base data is advisable for a rapid geometry-in-frustum containment checks.</w:t>
      </w:r>
      <w:r w:rsidRPr="00A475A8">
        <w:t xml:space="preserve"> </w:t>
      </w:r>
    </w:p>
    <w:p w14:paraId="6D7853D6" w14:textId="77777777" w:rsidR="00517AA2" w:rsidRPr="00353AEE" w:rsidRDefault="00517AA2" w:rsidP="00517AA2">
      <w:pPr>
        <w:keepNext/>
        <w:spacing w:before="120"/>
        <w:jc w:val="center"/>
      </w:pPr>
      <w:r w:rsidRPr="00E76B28">
        <w:rPr>
          <w:noProof/>
          <w:lang w:val="de-DE" w:eastAsia="de-DE"/>
        </w:rPr>
        <w:drawing>
          <wp:inline distT="0" distB="0" distL="0" distR="0" wp14:anchorId="600776F8" wp14:editId="196C04A1">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a:ext>
                    </a:extLst>
                  </pic:spPr>
                </pic:pic>
              </a:graphicData>
            </a:graphic>
          </wp:inline>
        </w:drawing>
      </w:r>
    </w:p>
    <w:p w14:paraId="3C35338D" w14:textId="77777777" w:rsidR="00517AA2" w:rsidRPr="00353AEE" w:rsidRDefault="00517AA2" w:rsidP="00517AA2">
      <w:pPr>
        <w:pStyle w:val="PRec-Figures"/>
      </w:pPr>
      <w:bookmarkStart w:id="138" w:name="_Ref512929313"/>
      <w:r w:rsidRPr="00353AEE">
        <w:t>Fig.</w:t>
      </w:r>
      <w:bookmarkEnd w:id="138"/>
      <w:r>
        <w:t xml:space="preserve"> 3 </w:t>
      </w:r>
      <w:r w:rsidRPr="00353AEE">
        <w:rPr>
          <w:color w:val="000000"/>
          <w:szCs w:val="16"/>
          <w:lang w:eastAsia="en-GB"/>
        </w:rPr>
        <w:t>Bounding box definition</w:t>
      </w:r>
    </w:p>
    <w:p w14:paraId="37D303A0" w14:textId="267570FC"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14:paraId="7E234582" w14:textId="77777777" w:rsidR="00BE464E" w:rsidRPr="00D0760D" w:rsidRDefault="00BE464E" w:rsidP="00D0760D">
      <w:pPr>
        <w:pStyle w:val="PRec-MainText"/>
        <w:ind w:firstLine="0"/>
        <w:rPr>
          <w:sz w:val="16"/>
        </w:rPr>
      </w:pPr>
    </w:p>
    <w:p w14:paraId="4AE897D7" w14:textId="77777777" w:rsidR="00BE464E" w:rsidRPr="00D0760D" w:rsidRDefault="00311464">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6E4EF80F" w14:textId="5815F4BC" w:rsidR="00CC5F52" w:rsidRPr="00D0760D" w:rsidRDefault="00BE464E" w:rsidP="00D0760D">
      <w:pPr>
        <w:pStyle w:val="PRec-MainText"/>
        <w:jc w:val="right"/>
        <w:rPr>
          <w:sz w:val="16"/>
        </w:rPr>
      </w:pPr>
      <w:r w:rsidRPr="00D0760D">
        <w:rPr>
          <w:sz w:val="16"/>
        </w:rPr>
        <w:t>(4)</w:t>
      </w:r>
    </w:p>
    <w:p w14:paraId="13DFDF97" w14:textId="77777777" w:rsidR="00A475A8" w:rsidRPr="00353AEE" w:rsidRDefault="00A475A8" w:rsidP="004B1B4D">
      <w:pPr>
        <w:pStyle w:val="PRec-MainText"/>
      </w:pPr>
      <w:r w:rsidRPr="00353AEE">
        <w:t xml:space="preserve">The 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t>. Because of pyramid frustum, we subsequently eliminate points outside the near- and far clipping plane.</w:t>
      </w:r>
    </w:p>
    <w:p w14:paraId="3B9CF9C9" w14:textId="77777777" w:rsidR="00AC076D" w:rsidRDefault="00AC076D" w:rsidP="004B1B4D">
      <w:pPr>
        <w:pStyle w:val="PRec-MainText"/>
        <w:rPr>
          <w:ins w:id="139" w:author="ms699852" w:date="2018-05-16T20:21:00Z"/>
        </w:rPr>
      </w:pPr>
    </w:p>
    <w:p w14:paraId="25E6E10E" w14:textId="4DAB31A9" w:rsidR="006F1468" w:rsidRPr="00353AEE" w:rsidDel="00AC076D" w:rsidRDefault="00A475A8" w:rsidP="004B1B4D">
      <w:pPr>
        <w:pStyle w:val="PRec-Heading2"/>
        <w:rPr>
          <w:del w:id="140" w:author="ms699852" w:date="2018-05-16T20:21:00Z"/>
        </w:rPr>
      </w:pPr>
      <w:del w:id="141" w:author="ms699852" w:date="2018-05-16T20:21:00Z">
        <w:r w:rsidDel="00AC076D">
          <w:delText xml:space="preserve">c) </w:delText>
        </w:r>
        <w:r w:rsidR="006F1468" w:rsidRPr="00353AEE" w:rsidDel="00AC076D">
          <w:delText>Pyramid approach for depth filtering</w:delText>
        </w:r>
      </w:del>
    </w:p>
    <w:p w14:paraId="25548BA9" w14:textId="6D7A9003" w:rsidR="006F1468" w:rsidRPr="00353AEE" w:rsidRDefault="006F1468" w:rsidP="004B1B4D">
      <w:pPr>
        <w:pStyle w:val="PRec-MainText"/>
      </w:pPr>
      <w:r w:rsidRPr="00353AEE">
        <w:t>Because of a limited range of pixels with defined size inside a</w:t>
      </w:r>
      <w:r w:rsidR="00AA5066" w:rsidRPr="00353AEE">
        <w:t>n</w:t>
      </w:r>
      <w:r w:rsidRPr="00353AEE">
        <w:t xml:space="preserve"> image plane it seems to be obvious that, in most cases, </w:t>
      </w:r>
      <w:r w:rsidR="005006C5">
        <w:t>multi</w:t>
      </w:r>
      <w:ins w:id="142" w:author="ms699852" w:date="2018-05-16T20:22:00Z">
        <w:r w:rsidR="00545E5A">
          <w:t>p</w:t>
        </w:r>
      </w:ins>
      <w:del w:id="143" w:author="Unknown">
        <w:r w:rsidR="005006C5" w:rsidDel="00AC076D">
          <w:delText>p</w:delText>
        </w:r>
      </w:del>
      <w:ins w:id="144" w:author="ms699852" w:date="2018-05-16T20:21:00Z">
        <w:r w:rsidR="005006C5">
          <w:t>l</w:t>
        </w:r>
      </w:ins>
      <w:r w:rsidR="005006C5">
        <w:t>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a posteori</w:t>
      </w:r>
      <w:ins w:id="145" w:author="ms699852" w:date="2018-05-16T20:24:00Z">
        <w:r w:rsidR="00545E5A">
          <w:t xml:space="preserve"> (see Fig. 4a).</w:t>
        </w:r>
      </w:ins>
      <w:del w:id="146" w:author="ms699852" w:date="2018-05-16T20:24:00Z">
        <w:r w:rsidRPr="00D0760D" w:rsidDel="00545E5A">
          <w:delText>.</w:delText>
        </w:r>
        <w:r w:rsidRPr="00353AEE" w:rsidDel="00545E5A">
          <w:delText xml:space="preserve"> This problem can be solved during point cloud projection described above by a </w:delText>
        </w:r>
      </w:del>
      <w:del w:id="147" w:author="ms699852" w:date="2018-05-16T20:22:00Z">
        <w:r w:rsidRPr="00353AEE" w:rsidDel="00545E5A">
          <w:delText xml:space="preserve">simple </w:delText>
        </w:r>
      </w:del>
      <w:del w:id="148" w:author="ms699852" w:date="2018-05-16T20:24:00Z">
        <w:r w:rsidRPr="00353AEE" w:rsidDel="00545E5A">
          <w:delText>camera-to-object distance check. However, one problem still remains in case of e.g. glass front</w:delText>
        </w:r>
        <w:r w:rsidR="00D82E3E" w:rsidRPr="00353AEE" w:rsidDel="00545E5A">
          <w:delText xml:space="preserve">s with lacking information (in </w:delText>
        </w:r>
        <w:r w:rsidR="00574C69" w:rsidRPr="00353AEE" w:rsidDel="00545E5A">
          <w:delText>TLS due to deflect</w:delText>
        </w:r>
        <w:r w:rsidR="004C6772" w:rsidRPr="00353AEE" w:rsidDel="00545E5A">
          <w:delText xml:space="preserve">ion </w:delText>
        </w:r>
        <w:r w:rsidR="00574C69" w:rsidRPr="00353AEE" w:rsidDel="00545E5A">
          <w:delText xml:space="preserve">or </w:delText>
        </w:r>
        <w:r w:rsidRPr="00353AEE" w:rsidDel="00545E5A">
          <w:delText>SfM when having homoge</w:delText>
        </w:r>
        <w:r w:rsidR="00A45FD9" w:rsidRPr="00353AEE" w:rsidDel="00545E5A">
          <w:delText xml:space="preserve">neous surfaces) or small </w:delText>
        </w:r>
        <w:r w:rsidR="00D82E3E" w:rsidRPr="00353AEE" w:rsidDel="00545E5A">
          <w:delText>arches</w:delText>
        </w:r>
        <w:r w:rsidRPr="00353AEE" w:rsidDel="00545E5A">
          <w:delText>.</w:delText>
        </w:r>
      </w:del>
      <w:r w:rsidRPr="00353AEE">
        <w:t xml:space="preserve"> </w:t>
      </w:r>
    </w:p>
    <w:p w14:paraId="377EA75D" w14:textId="0D8EAE6E"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85304C">
        <w:rPr>
          <w:rStyle w:val="PRec-MainTextZchn"/>
        </w:rPr>
        <w:br/>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ins w:id="149" w:author="ms699852" w:date="2018-05-16T20:27:00Z">
        <w:r w:rsidR="00545E5A">
          <w:rPr>
            <w:rStyle w:val="PRec-MainTextZchn"/>
            <w:color w:val="000000" w:themeColor="text1"/>
          </w:rPr>
          <w:t xml:space="preserve">see </w:t>
        </w:r>
      </w:ins>
      <w:r w:rsidR="004C6772" w:rsidRPr="0085304C">
        <w:rPr>
          <w:rStyle w:val="PRec-MainTextZchn"/>
          <w:color w:val="000000" w:themeColor="text1"/>
        </w:rPr>
        <w:t>eq.</w:t>
      </w:r>
      <w:r w:rsidR="0085304C" w:rsidRPr="0085304C">
        <w:rPr>
          <w:rStyle w:val="PRec-MainTextZchn"/>
          <w:color w:val="000000" w:themeColor="text1"/>
        </w:rPr>
        <w:t> 3</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85304C">
        <w:t>Fig. 4</w:t>
      </w:r>
      <w:ins w:id="150" w:author="ms699852" w:date="2018-05-16T20:26:00Z">
        <w:r w:rsidR="00545E5A">
          <w:t>b</w:t>
        </w:r>
      </w:ins>
      <w:del w:id="151" w:author="ms699852" w:date="2018-05-16T20:26:00Z">
        <w:r w:rsidR="00944C7D" w:rsidRPr="00353AEE" w:rsidDel="00545E5A">
          <w:delText xml:space="preserve"> </w:delText>
        </w:r>
        <w:r w:rsidR="00A45FD9" w:rsidRPr="00353AEE" w:rsidDel="00545E5A">
          <w:delText>f</w:delText>
        </w:r>
        <w:r w:rsidR="005B3AFC" w:rsidRPr="00353AEE" w:rsidDel="00545E5A">
          <w:delText>or results</w:delText>
        </w:r>
      </w:del>
      <w:r w:rsidRPr="00353AEE">
        <w:t>).</w:t>
      </w:r>
    </w:p>
    <w:p w14:paraId="11398B57"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4436940A" w14:textId="77777777" w:rsidTr="00545E5A">
        <w:tc>
          <w:tcPr>
            <w:tcW w:w="3543" w:type="dxa"/>
            <w:tcMar>
              <w:left w:w="0" w:type="dxa"/>
              <w:right w:w="0" w:type="dxa"/>
            </w:tcMar>
          </w:tcPr>
          <w:p w14:paraId="5F17A178" w14:textId="5F515CF0" w:rsidR="00A07825" w:rsidRDefault="00A07825" w:rsidP="00A07825">
            <w:pPr>
              <w:rPr>
                <w:sz w:val="20"/>
              </w:rPr>
            </w:pPr>
            <w:r w:rsidRPr="00E76B28">
              <w:rPr>
                <w:noProof/>
                <w:lang w:val="de-DE" w:eastAsia="de-DE"/>
              </w:rPr>
              <w:drawing>
                <wp:inline distT="0" distB="0" distL="0" distR="0" wp14:anchorId="4F6753CE" wp14:editId="4A06DFE6">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14:paraId="3912F5DF" w14:textId="77777777" w:rsidR="00A07825" w:rsidRPr="00E76B28" w:rsidRDefault="00A07825" w:rsidP="00A07825">
            <w:pPr>
              <w:rPr>
                <w:noProof/>
                <w:color w:val="000000"/>
                <w:szCs w:val="16"/>
                <w:lang w:val="de-DE" w:eastAsia="de-DE"/>
              </w:rPr>
            </w:pPr>
          </w:p>
        </w:tc>
        <w:tc>
          <w:tcPr>
            <w:tcW w:w="3543" w:type="dxa"/>
            <w:tcMar>
              <w:left w:w="0" w:type="dxa"/>
              <w:right w:w="0" w:type="dxa"/>
            </w:tcMar>
          </w:tcPr>
          <w:p w14:paraId="289A5834" w14:textId="2297EAAF" w:rsidR="00A07825" w:rsidRDefault="00A07825" w:rsidP="00A07825">
            <w:pPr>
              <w:rPr>
                <w:sz w:val="20"/>
              </w:rPr>
            </w:pPr>
            <w:r w:rsidRPr="00E76B28">
              <w:rPr>
                <w:noProof/>
                <w:color w:val="000000"/>
                <w:szCs w:val="16"/>
                <w:lang w:val="de-DE" w:eastAsia="de-DE"/>
              </w:rPr>
              <w:drawing>
                <wp:inline distT="0" distB="0" distL="0" distR="0" wp14:anchorId="50D022A5" wp14:editId="5BCDE264">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tretch>
                            <a:fillRect/>
                          </a:stretch>
                        </pic:blipFill>
                        <pic:spPr bwMode="auto">
                          <a:xfrm>
                            <a:off x="0" y="0"/>
                            <a:ext cx="2250000" cy="1203641"/>
                          </a:xfrm>
                          <a:prstGeom prst="rect">
                            <a:avLst/>
                          </a:prstGeom>
                          <a:noFill/>
                          <a:ln>
                            <a:noFill/>
                          </a:ln>
                        </pic:spPr>
                      </pic:pic>
                    </a:graphicData>
                  </a:graphic>
                </wp:inline>
              </w:drawing>
            </w:r>
          </w:p>
        </w:tc>
      </w:tr>
      <w:tr w:rsidR="00545E5A" w14:paraId="4A97948C" w14:textId="77777777" w:rsidTr="00545E5A">
        <w:trPr>
          <w:ins w:id="152" w:author="ms699852" w:date="2018-05-16T20:24:00Z"/>
        </w:trPr>
        <w:tc>
          <w:tcPr>
            <w:tcW w:w="3543" w:type="dxa"/>
            <w:tcMar>
              <w:left w:w="0" w:type="dxa"/>
              <w:right w:w="0" w:type="dxa"/>
            </w:tcMar>
          </w:tcPr>
          <w:p w14:paraId="5E4AADF9" w14:textId="36153899" w:rsidR="00545E5A" w:rsidRPr="00545E5A" w:rsidRDefault="00545E5A" w:rsidP="00545E5A">
            <w:pPr>
              <w:tabs>
                <w:tab w:val="left" w:pos="2661"/>
              </w:tabs>
              <w:jc w:val="center"/>
              <w:rPr>
                <w:ins w:id="153" w:author="ms699852" w:date="2018-05-16T20:24:00Z"/>
                <w:noProof/>
                <w:sz w:val="16"/>
                <w:szCs w:val="16"/>
                <w:lang w:val="de-DE" w:eastAsia="de-DE"/>
                <w:rPrChange w:id="154" w:author="ms699852" w:date="2018-05-16T20:25:00Z">
                  <w:rPr>
                    <w:ins w:id="155" w:author="ms699852" w:date="2018-05-16T20:24:00Z"/>
                    <w:noProof/>
                    <w:lang w:val="de-DE" w:eastAsia="de-DE"/>
                  </w:rPr>
                </w:rPrChange>
              </w:rPr>
              <w:pPrChange w:id="156" w:author="ms699852" w:date="2018-05-16T20:26:00Z">
                <w:pPr/>
              </w:pPrChange>
            </w:pPr>
            <w:ins w:id="157" w:author="ms699852" w:date="2018-05-16T20:24:00Z">
              <w:r w:rsidRPr="00545E5A">
                <w:rPr>
                  <w:noProof/>
                  <w:sz w:val="16"/>
                  <w:szCs w:val="16"/>
                  <w:lang w:val="de-DE" w:eastAsia="de-DE"/>
                  <w:rPrChange w:id="158" w:author="ms699852" w:date="2018-05-16T20:25:00Z">
                    <w:rPr>
                      <w:noProof/>
                      <w:lang w:val="de-DE" w:eastAsia="de-DE"/>
                    </w:rPr>
                  </w:rPrChange>
                </w:rPr>
                <w:t>(a)</w:t>
              </w:r>
            </w:ins>
          </w:p>
        </w:tc>
        <w:tc>
          <w:tcPr>
            <w:tcW w:w="200" w:type="dxa"/>
            <w:tcMar>
              <w:left w:w="0" w:type="dxa"/>
              <w:right w:w="0" w:type="dxa"/>
            </w:tcMar>
          </w:tcPr>
          <w:p w14:paraId="72010983" w14:textId="0BF5B945" w:rsidR="00545E5A" w:rsidRPr="00545E5A" w:rsidRDefault="00545E5A" w:rsidP="00545E5A">
            <w:pPr>
              <w:jc w:val="center"/>
              <w:rPr>
                <w:ins w:id="159" w:author="ms699852" w:date="2018-05-16T20:24:00Z"/>
                <w:noProof/>
                <w:color w:val="000000"/>
                <w:sz w:val="16"/>
                <w:szCs w:val="16"/>
                <w:lang w:val="de-DE" w:eastAsia="de-DE"/>
                <w:rPrChange w:id="160" w:author="ms699852" w:date="2018-05-16T20:25:00Z">
                  <w:rPr>
                    <w:ins w:id="161" w:author="ms699852" w:date="2018-05-16T20:24:00Z"/>
                    <w:noProof/>
                    <w:color w:val="000000"/>
                    <w:szCs w:val="16"/>
                    <w:lang w:val="de-DE" w:eastAsia="de-DE"/>
                  </w:rPr>
                </w:rPrChange>
              </w:rPr>
              <w:pPrChange w:id="162" w:author="ms699852" w:date="2018-05-16T20:26:00Z">
                <w:pPr/>
              </w:pPrChange>
            </w:pPr>
          </w:p>
        </w:tc>
        <w:tc>
          <w:tcPr>
            <w:tcW w:w="3543" w:type="dxa"/>
            <w:tcMar>
              <w:left w:w="0" w:type="dxa"/>
              <w:right w:w="0" w:type="dxa"/>
            </w:tcMar>
          </w:tcPr>
          <w:p w14:paraId="2CD6E18C" w14:textId="2ADE53AD" w:rsidR="00545E5A" w:rsidRPr="00545E5A" w:rsidRDefault="00545E5A" w:rsidP="00545E5A">
            <w:pPr>
              <w:jc w:val="center"/>
              <w:rPr>
                <w:ins w:id="163" w:author="ms699852" w:date="2018-05-16T20:24:00Z"/>
                <w:noProof/>
                <w:color w:val="000000"/>
                <w:sz w:val="16"/>
                <w:szCs w:val="16"/>
                <w:lang w:val="de-DE" w:eastAsia="de-DE"/>
                <w:rPrChange w:id="164" w:author="ms699852" w:date="2018-05-16T20:25:00Z">
                  <w:rPr>
                    <w:ins w:id="165" w:author="ms699852" w:date="2018-05-16T20:24:00Z"/>
                    <w:noProof/>
                    <w:color w:val="000000"/>
                    <w:szCs w:val="16"/>
                    <w:lang w:val="de-DE" w:eastAsia="de-DE"/>
                  </w:rPr>
                </w:rPrChange>
              </w:rPr>
              <w:pPrChange w:id="166" w:author="ms699852" w:date="2018-05-16T20:26:00Z">
                <w:pPr/>
              </w:pPrChange>
            </w:pPr>
            <w:ins w:id="167" w:author="ms699852" w:date="2018-05-16T20:26:00Z">
              <w:r w:rsidRPr="00710976">
                <w:rPr>
                  <w:noProof/>
                  <w:color w:val="000000"/>
                  <w:sz w:val="16"/>
                  <w:szCs w:val="16"/>
                  <w:lang w:val="de-DE" w:eastAsia="de-DE"/>
                </w:rPr>
                <w:t>(b)</w:t>
              </w:r>
            </w:ins>
          </w:p>
        </w:tc>
      </w:tr>
    </w:tbl>
    <w:p w14:paraId="2EEE7BA2" w14:textId="5347E009" w:rsidR="005B3AFC" w:rsidRPr="00353AEE" w:rsidRDefault="00944C7D" w:rsidP="004B1B4D">
      <w:pPr>
        <w:pStyle w:val="PRec-Figures"/>
        <w:rPr>
          <w:lang w:eastAsia="en-GB"/>
        </w:rPr>
      </w:pPr>
      <w:bookmarkStart w:id="168" w:name="_Ref512856604"/>
      <w:r w:rsidRPr="00353AEE">
        <w:t>Fig.</w:t>
      </w:r>
      <w:bookmarkEnd w:id="168"/>
      <w:r w:rsidR="0085304C">
        <w:t xml:space="preserve"> 4 </w:t>
      </w:r>
      <w:del w:id="169" w:author="ms699852" w:date="2018-05-16T20:25:00Z">
        <w:r w:rsidR="005B3AFC" w:rsidRPr="00353AEE" w:rsidDel="00545E5A">
          <w:rPr>
            <w:lang w:eastAsia="en-GB"/>
          </w:rPr>
          <w:delText xml:space="preserve">Obscured </w:delText>
        </w:r>
      </w:del>
      <w:ins w:id="170" w:author="ms699852" w:date="2018-05-16T20:25:00Z">
        <w:r w:rsidR="00545E5A">
          <w:rPr>
            <w:lang w:eastAsia="en-GB"/>
          </w:rPr>
          <w:t>Translucent</w:t>
        </w:r>
      </w:ins>
      <w:del w:id="171" w:author="ms699852" w:date="2018-05-16T20:25:00Z">
        <w:r w:rsidR="005B3AFC" w:rsidRPr="00353AEE" w:rsidDel="00545E5A">
          <w:rPr>
            <w:lang w:eastAsia="en-GB"/>
          </w:rPr>
          <w:delText>but visible</w:delText>
        </w:r>
      </w:del>
      <w:ins w:id="172" w:author="ms699852" w:date="2018-05-16T20:25:00Z">
        <w:r w:rsidR="00545E5A">
          <w:rPr>
            <w:lang w:eastAsia="en-GB"/>
          </w:rPr>
          <w:t>, falsely mapped</w:t>
        </w:r>
      </w:ins>
      <w:r w:rsidR="005B3AFC" w:rsidRPr="00353AEE">
        <w:rPr>
          <w:lang w:eastAsia="en-GB"/>
        </w:rPr>
        <w:t xml:space="preserve"> 3D point</w:t>
      </w:r>
      <w:r w:rsidR="004C6772" w:rsidRPr="00353AEE">
        <w:rPr>
          <w:lang w:eastAsia="en-GB"/>
        </w:rPr>
        <w:t xml:space="preserve">s </w:t>
      </w:r>
      <w:del w:id="173" w:author="ms699852" w:date="2018-05-16T20:26:00Z">
        <w:r w:rsidR="004C6772" w:rsidRPr="00353AEE" w:rsidDel="00545E5A">
          <w:rPr>
            <w:lang w:eastAsia="en-GB"/>
          </w:rPr>
          <w:delText xml:space="preserve">close to arches and windows </w:delText>
        </w:r>
      </w:del>
      <w:r w:rsidR="004C6772" w:rsidRPr="00353AEE">
        <w:rPr>
          <w:lang w:eastAsia="en-GB"/>
        </w:rPr>
        <w:t>(</w:t>
      </w:r>
      <w:del w:id="174" w:author="ms699852" w:date="2018-05-16T20:25:00Z">
        <w:r w:rsidR="004C6772" w:rsidRPr="00353AEE" w:rsidDel="00545E5A">
          <w:rPr>
            <w:lang w:eastAsia="en-GB"/>
          </w:rPr>
          <w:delText>l</w:delText>
        </w:r>
      </w:del>
      <w:ins w:id="175" w:author="ms699852" w:date="2018-05-16T20:25:00Z">
        <w:r w:rsidR="00545E5A">
          <w:rPr>
            <w:lang w:eastAsia="en-GB"/>
          </w:rPr>
          <w:t>a</w:t>
        </w:r>
      </w:ins>
      <w:r w:rsidR="005B3AFC" w:rsidRPr="00353AEE">
        <w:rPr>
          <w:lang w:eastAsia="en-GB"/>
        </w:rPr>
        <w:t>), edge preserving result after filtering (</w:t>
      </w:r>
      <w:r w:rsidR="004C6772" w:rsidRPr="00353AEE">
        <w:rPr>
          <w:lang w:eastAsia="en-GB"/>
        </w:rPr>
        <w:t>r</w:t>
      </w:r>
      <w:r w:rsidR="005B3AFC" w:rsidRPr="00353AEE">
        <w:rPr>
          <w:lang w:eastAsia="en-GB"/>
        </w:rPr>
        <w:t>).</w:t>
      </w:r>
    </w:p>
    <w:p w14:paraId="0E09D025" w14:textId="6BDC8780" w:rsidR="006F1468" w:rsidRPr="00353AEE" w:rsidRDefault="00A475A8" w:rsidP="004B1B4D">
      <w:pPr>
        <w:pStyle w:val="PRec-Heading2"/>
      </w:pPr>
      <w:r>
        <w:t xml:space="preserve">d) </w:t>
      </w:r>
      <w:r w:rsidR="006F1468" w:rsidRPr="00353AEE">
        <w:t>Filling gaps due to missing points</w:t>
      </w:r>
    </w:p>
    <w:p w14:paraId="3FE5F83E" w14:textId="504C70C1" w:rsidR="008A1832" w:rsidRDefault="006F1468" w:rsidP="004B1B4D">
      <w:pPr>
        <w:pStyle w:val="PRec-MainText"/>
      </w:pPr>
      <w:r w:rsidRPr="00353AEE">
        <w:t xml:space="preserve">Because of pixel size and image plane definition with a specific resolution (i.e. </w:t>
      </w:r>
      <w:r w:rsidR="005006C5">
        <w:t xml:space="preserve">the </w:t>
      </w:r>
      <w:r w:rsidRPr="00353AEE">
        <w:t>smartphone full-scale camera's resolution for image registration purposes)</w:t>
      </w:r>
      <w:ins w:id="176" w:author="ms699852" w:date="2018-05-16T20:28:00Z">
        <w:r w:rsidR="00545E5A">
          <w:t>, gaps between the projected points will remain</w:t>
        </w:r>
      </w:ins>
      <w:del w:id="177" w:author="ms699852" w:date="2018-05-16T20:28:00Z">
        <w:r w:rsidRPr="00353AEE" w:rsidDel="00545E5A">
          <w:delText xml:space="preserve"> there will still be</w:delText>
        </w:r>
        <w:r w:rsidR="00A45FD9" w:rsidRPr="00353AEE" w:rsidDel="00545E5A">
          <w:delText xml:space="preserve"> gaps between </w:delText>
        </w:r>
        <w:r w:rsidR="004C6772" w:rsidRPr="00353AEE" w:rsidDel="00545E5A">
          <w:delText xml:space="preserve">the </w:delText>
        </w:r>
        <w:r w:rsidR="00A45FD9" w:rsidRPr="00353AEE" w:rsidDel="00545E5A">
          <w:delText>projected points</w:delText>
        </w:r>
      </w:del>
      <w:ins w:id="178" w:author="ms699852" w:date="2018-05-16T20:28:00Z">
        <w:r w:rsidR="00545E5A">
          <w:t xml:space="preserve">, impeding e.g. feature-based image-to-geometry registration approaches (see section </w:t>
        </w:r>
        <w:r w:rsidR="00545E5A" w:rsidRPr="00545E5A">
          <w:rPr>
            <w:i/>
            <w:rPrChange w:id="179" w:author="ms699852" w:date="2018-05-16T20:29:00Z">
              <w:rPr/>
            </w:rPrChange>
          </w:rPr>
          <w:t>Image-to-Geometry Registration</w:t>
        </w:r>
        <w:r w:rsidR="00545E5A">
          <w:t>)</w:t>
        </w:r>
      </w:ins>
      <w:ins w:id="180" w:author="ms699852" w:date="2018-05-16T20:29:00Z">
        <w:r w:rsidR="00545E5A">
          <w:t>.</w:t>
        </w:r>
      </w:ins>
      <w:del w:id="181" w:author="ms699852" w:date="2018-05-16T20:28:00Z">
        <w:r w:rsidRPr="00353AEE" w:rsidDel="00545E5A">
          <w:delText xml:space="preserve">. </w:delText>
        </w:r>
      </w:del>
    </w:p>
    <w:p w14:paraId="47E97ABE" w14:textId="39D7906D" w:rsidR="008A1832" w:rsidRDefault="008A1832" w:rsidP="00545E5A">
      <w:pPr>
        <w:spacing w:before="120"/>
        <w:jc w:val="center"/>
        <w:pPrChange w:id="182" w:author="ms699852" w:date="2018-05-16T20:29:00Z">
          <w:pPr>
            <w:jc w:val="center"/>
          </w:pPr>
        </w:pPrChange>
      </w:pPr>
      <w:r>
        <w:rPr>
          <w:noProof/>
        </w:rPr>
        <w:drawing>
          <wp:inline distT="0" distB="0" distL="0" distR="0" wp14:anchorId="0BB6B40F" wp14:editId="5AD3749D">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1"/>
                    <a:stretch>
                      <a:fillRect/>
                    </a:stretch>
                  </pic:blipFill>
                  <pic:spPr>
                    <a:xfrm>
                      <a:off x="0" y="0"/>
                      <a:ext cx="4590000" cy="1783460"/>
                    </a:xfrm>
                    <a:prstGeom prst="rect">
                      <a:avLst/>
                    </a:prstGeom>
                  </pic:spPr>
                </pic:pic>
              </a:graphicData>
            </a:graphic>
          </wp:inline>
        </w:drawing>
      </w:r>
    </w:p>
    <w:p w14:paraId="34FE2DE5" w14:textId="320D22D5" w:rsidR="008A1832" w:rsidRPr="00353AEE" w:rsidRDefault="008A1832" w:rsidP="004B1B4D">
      <w:pPr>
        <w:pStyle w:val="PRec-Figures"/>
        <w:rPr>
          <w:lang w:eastAsia="en-GB"/>
        </w:rPr>
      </w:pPr>
      <w:bookmarkStart w:id="183" w:name="_Ref512929386"/>
      <w:r w:rsidRPr="00353AEE">
        <w:t>Fig.</w:t>
      </w:r>
      <w:bookmarkEnd w:id="183"/>
      <w:r w:rsidR="0085304C">
        <w:t xml:space="preserve"> 5 </w:t>
      </w:r>
      <w:r w:rsidRPr="00353AEE">
        <w:rPr>
          <w:lang w:eastAsia="en-GB"/>
        </w:rPr>
        <w:t>Fill image gaps using nearest neighbour binary search in 3D domain.</w:t>
      </w:r>
    </w:p>
    <w:p w14:paraId="2982CA33" w14:textId="74DC50D6" w:rsidR="006F1468" w:rsidRPr="00353AEE" w:rsidRDefault="006F1468" w:rsidP="004B1B4D">
      <w:pPr>
        <w:pStyle w:val="PRec-MainText"/>
      </w:pPr>
      <w:r w:rsidRPr="00353AEE">
        <w:lastRenderedPageBreak/>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r w:rsidR="00AB2F36">
        <w:rPr>
          <w:noProof/>
        </w:rPr>
        <w:t>(Bentley, 1975)</w:t>
      </w:r>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5</w:t>
      </w:r>
      <w:r w:rsidR="005006C5">
        <w:t xml:space="preserve"> as an example for the use case </w:t>
      </w:r>
      <w:commentRangeStart w:id="184"/>
      <w:r w:rsidRPr="00545E5A">
        <w:rPr>
          <w:color w:val="000000" w:themeColor="text1"/>
          <w:highlight w:val="yellow"/>
          <w:rPrChange w:id="185" w:author="ms699852" w:date="2018-05-16T20:30:00Z">
            <w:rPr>
              <w:color w:val="000000" w:themeColor="text1"/>
            </w:rPr>
          </w:rPrChange>
        </w:rPr>
        <w:t xml:space="preserve">in section </w:t>
      </w:r>
      <w:r w:rsidR="00542172" w:rsidRPr="00545E5A">
        <w:rPr>
          <w:i/>
          <w:color w:val="000000" w:themeColor="text1"/>
          <w:highlight w:val="yellow"/>
          <w:rPrChange w:id="186" w:author="ms699852" w:date="2018-05-16T20:30:00Z">
            <w:rPr>
              <w:i/>
              <w:color w:val="000000" w:themeColor="text1"/>
            </w:rPr>
          </w:rPrChange>
        </w:rPr>
        <w:t>Derivation of hydrological parameters</w:t>
      </w:r>
      <w:commentRangeEnd w:id="184"/>
      <w:r w:rsidR="00545E5A">
        <w:rPr>
          <w:rStyle w:val="Kommentarzeichen"/>
        </w:rPr>
        <w:commentReference w:id="184"/>
      </w:r>
      <w:r w:rsidR="00944C7D" w:rsidRPr="00545E5A">
        <w:rPr>
          <w:highlight w:val="yellow"/>
          <w:rPrChange w:id="187" w:author="ms699852" w:date="2018-05-16T20:30:00Z">
            <w:rPr/>
          </w:rPrChange>
        </w:rPr>
        <w:t>.</w:t>
      </w:r>
    </w:p>
    <w:p w14:paraId="5EAAC94E" w14:textId="2C109686" w:rsidR="00021D47" w:rsidRPr="00353AEE" w:rsidRDefault="00021D47" w:rsidP="004B1B4D">
      <w:pPr>
        <w:pStyle w:val="PRec-Heading2"/>
      </w:pPr>
      <w:r w:rsidRPr="006A743D">
        <w:t>Image-to-geometry registration</w:t>
      </w:r>
    </w:p>
    <w:p w14:paraId="58F9A175"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188" w:name="_Hlk512503593"/>
    <w:p w14:paraId="7BB3E376" w14:textId="5892EDB5" w:rsidR="00353AEE" w:rsidRPr="00D0760D" w:rsidRDefault="00311464"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88"/>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3F2A1D87" w14:textId="17B61585" w:rsidR="00353AEE" w:rsidRPr="00D0760D" w:rsidRDefault="00566A3E" w:rsidP="004B1B4D">
      <w:pPr>
        <w:pStyle w:val="PRec-MainText"/>
        <w:ind w:firstLine="0"/>
        <w:jc w:val="right"/>
        <w:rPr>
          <w:sz w:val="16"/>
          <w:szCs w:val="16"/>
        </w:rPr>
      </w:pPr>
      <w:r w:rsidRPr="00D0760D">
        <w:rPr>
          <w:sz w:val="16"/>
          <w:szCs w:val="16"/>
        </w:rPr>
        <w:t>(</w:t>
      </w:r>
      <w:r w:rsidR="00B4372A" w:rsidRPr="00D0760D">
        <w:rPr>
          <w:sz w:val="16"/>
          <w:szCs w:val="16"/>
        </w:rPr>
        <w:t>5</w:t>
      </w:r>
      <w:r w:rsidRPr="00D0760D">
        <w:rPr>
          <w:sz w:val="16"/>
          <w:szCs w:val="16"/>
        </w:rPr>
        <w:t>)</w:t>
      </w:r>
    </w:p>
    <w:p w14:paraId="4DBBA107"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321D7358" w14:textId="0E73C1F5"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2EDEBCBA" w14:textId="1EF5742F" w:rsidR="00021D47" w:rsidRPr="00D0760D" w:rsidRDefault="00311464"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31FB0988" w14:textId="77777777" w:rsidR="00F13222" w:rsidRPr="00D0760D" w:rsidRDefault="00F13222" w:rsidP="004B1B4D">
      <w:pPr>
        <w:pStyle w:val="Text"/>
        <w:ind w:firstLine="0"/>
        <w:rPr>
          <w:sz w:val="16"/>
          <w:szCs w:val="16"/>
        </w:rPr>
      </w:pPr>
    </w:p>
    <w:p w14:paraId="06A977B5" w14:textId="3308A3AF"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3439ECBA"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14:paraId="033E99CF" w14:textId="50CFD152"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raycasted using the virtual camera's vanishing point, the imaging plane, and the 3D surface model </w:t>
      </w:r>
      <w:r w:rsidR="00AB2F36">
        <w:rPr>
          <w:noProof/>
        </w:rPr>
        <w:t>(Kehl et al., 2016a)</w:t>
      </w:r>
      <w:r w:rsidR="006B1C7D" w:rsidRPr="00353AEE">
        <w:t xml:space="preserve">, resulting </w:t>
      </w:r>
      <w:r w:rsidR="00021D47" w:rsidRPr="00353AEE">
        <w:t>in the correlated 3D coordinate of the 2D feature. An alternative approach is needed for point-based models because raycasting does not apply to point representations (i.e. points cannot be intersected directly due to their zero-extent). The alter</w:t>
      </w:r>
      <w:r w:rsidR="00C9311B" w:rsidRPr="00353AEE">
        <w:t xml:space="preserve">native approach, </w:t>
      </w:r>
      <w:r w:rsidR="00021D47" w:rsidRPr="00353AEE">
        <w:t xml:space="preserve">see </w:t>
      </w:r>
      <w:r w:rsidR="00AB2F36">
        <w:rPr>
          <w:noProof/>
        </w:rPr>
        <w:t>(Sibbing et al., 2013; Sattler et al., 2011; Rodríguez et al., 2012; García et al., 2015)</w:t>
      </w:r>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w:t>
      </w:r>
      <w:r w:rsidR="00257614">
        <w:rPr>
          <w:color w:val="000000" w:themeColor="text1"/>
        </w:rPr>
        <w:t>Despite using</w:t>
      </w:r>
      <w:r w:rsidR="00257614" w:rsidRPr="00E76B28">
        <w:rPr>
          <w:color w:val="000000" w:themeColor="text1"/>
        </w:rPr>
        <w:t xml:space="preserve"> </w:t>
      </w:r>
      <w:r w:rsidR="006B1C7D" w:rsidRPr="00E76B28">
        <w:rPr>
          <w:color w:val="000000" w:themeColor="text1"/>
        </w:rPr>
        <w:t>smart</w:t>
      </w:r>
      <w:r w:rsidR="00021D47" w:rsidRPr="00E76B28">
        <w:rPr>
          <w:color w:val="000000" w:themeColor="text1"/>
        </w:rPr>
        <w:t xml:space="preserve"> graphics technology, this approach is limited by an accuracy-to-speed trade-off: lo</w:t>
      </w:r>
      <w:r w:rsidR="00021D47" w:rsidRPr="00353AEE">
        <w:t xml:space="preserve">w-resolution and low-quantisation depth maps introduce artificial accuracy errors in the registration process, whereas high-resolution depth maps cost considerable performance in the image generation. This last point is particularly important </w:t>
      </w:r>
      <w:r w:rsidR="00257614">
        <w:t>in</w:t>
      </w:r>
      <w:r w:rsidR="00021D47" w:rsidRPr="00353AEE">
        <w:t xml:space="preserve"> mobile devices</w:t>
      </w:r>
      <w:r w:rsidR="00257614">
        <w:t xml:space="preserve"> applications</w:t>
      </w:r>
      <w:r w:rsidR="00021D47" w:rsidRPr="00353AEE">
        <w:t>.</w:t>
      </w:r>
    </w:p>
    <w:p w14:paraId="139F3DB8" w14:textId="3322C491" w:rsidR="006B1C7D" w:rsidRPr="00E21FB0" w:rsidRDefault="006B1C7D" w:rsidP="004B1B4D">
      <w:pPr>
        <w:pStyle w:val="PRec-MainText"/>
        <w:rPr>
          <w:color w:val="000000" w:themeColor="text1"/>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r w:rsidR="00AB2F36">
        <w:rPr>
          <w:noProof/>
        </w:rPr>
        <w:t>(Gauglitz et al., 2014; Sweeney et al., 2015)</w:t>
      </w:r>
      <w:r w:rsidRPr="00353AEE">
        <w:t xml:space="preserve"> over field geology </w:t>
      </w:r>
      <w:r w:rsidR="00AB2F36">
        <w:rPr>
          <w:noProof/>
        </w:rPr>
        <w:t>(Kehl et al., 2016a; Kehl et al., 2017b)</w:t>
      </w:r>
      <w:r w:rsidRPr="00353AEE">
        <w:t xml:space="preserve">, to surface hydrology </w:t>
      </w:r>
      <w:r w:rsidR="00AB2F36">
        <w:rPr>
          <w:noProof/>
        </w:rPr>
        <w:t xml:space="preserve">(Kröhnert &amp; Meichsner, 2017; Kröhnert &amp; Eltner, </w:t>
      </w:r>
      <w:r w:rsidR="00771EC9">
        <w:rPr>
          <w:noProof/>
        </w:rPr>
        <w:t>2018</w:t>
      </w:r>
      <w:r w:rsidR="00AB2F36">
        <w:rPr>
          <w:noProof/>
        </w:rPr>
        <w:t>)</w:t>
      </w:r>
      <w:r w:rsidRPr="00353AEE">
        <w:t xml:space="preserve">. </w:t>
      </w:r>
      <w:commentRangeStart w:id="189"/>
      <w:del w:id="190" w:author="ms699852" w:date="2018-05-16T20:34:00Z">
        <w:r w:rsidRPr="00353AEE" w:rsidDel="00656023">
          <w:delText>These mobile apps utilize the OpenCV4Android</w:delText>
        </w:r>
        <w:r w:rsidRPr="00353AEE" w:rsidDel="00656023">
          <w:rPr>
            <w:rStyle w:val="Funotenzeichen"/>
          </w:rPr>
          <w:footnoteReference w:id="4"/>
        </w:r>
        <w:r w:rsidR="00257614" w:rsidDel="00656023">
          <w:delText xml:space="preserve"> library</w:delText>
        </w:r>
        <w:r w:rsidRPr="00353AEE" w:rsidDel="00656023">
          <w:delText>, which is also employed in this work</w:delText>
        </w:r>
        <w:r w:rsidRPr="00353AEE" w:rsidDel="00656023">
          <w:rPr>
            <w:rStyle w:val="Funotenzeichen"/>
          </w:rPr>
          <w:footnoteReference w:id="5"/>
        </w:r>
        <w:r w:rsidRPr="00353AEE" w:rsidDel="00656023">
          <w:delText xml:space="preserve">. </w:delText>
        </w:r>
      </w:del>
      <w:r w:rsidRPr="00353AEE">
        <w:rPr>
          <w:color w:val="000000" w:themeColor="text1"/>
        </w:rPr>
        <w:t>Problems</w:t>
      </w:r>
      <w:commentRangeEnd w:id="189"/>
      <w:r w:rsidR="00656023">
        <w:rPr>
          <w:rStyle w:val="Kommentarzeichen"/>
        </w:rPr>
        <w:commentReference w:id="189"/>
      </w:r>
      <w:r w:rsidRPr="00353AEE">
        <w:rPr>
          <w:color w:val="000000" w:themeColor="text1"/>
        </w:rPr>
        <w:t xml:space="preserve"> </w:t>
      </w:r>
      <w:r w:rsidRPr="00353AEE">
        <w:t xml:space="preserve">in real-world cases are caused by imaging variances, resulting in reduced reliability (i.e. failing to determine any camera parameters) and stability (i.e. determining different parameters for the same sets of images) </w:t>
      </w:r>
      <w:r w:rsidR="00AB2F36">
        <w:rPr>
          <w:noProof/>
        </w:rPr>
        <w:t>(Kehl et al., 2017a)</w:t>
      </w:r>
      <w:r w:rsidRPr="00353AEE">
        <w:t>. A</w:t>
      </w:r>
      <w:r w:rsidR="00F23A30">
        <w:t xml:space="preserve">n </w:t>
      </w:r>
      <w:r w:rsidRPr="00353AEE">
        <w:t xml:space="preserve">alternative technique to feature-based </w:t>
      </w:r>
      <w:r w:rsidRPr="00353AEE">
        <w:lastRenderedPageBreak/>
        <w:t xml:space="preserve">methods is Mutual Information (MI) </w:t>
      </w:r>
      <w:r w:rsidR="00AB2F36">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r w:rsidR="00AB2F36">
        <w:rPr>
          <w:noProof/>
        </w:rPr>
        <w:t>(Powell, 2006)</w:t>
      </w:r>
      <w:r w:rsidRPr="00353AEE">
        <w:t xml:space="preserve"> </w:t>
      </w:r>
      <w:r w:rsidRPr="00E21FB0">
        <w:rPr>
          <w:color w:val="000000" w:themeColor="text1"/>
        </w:rPr>
        <w:t xml:space="preserve">used by </w:t>
      </w:r>
      <w:r w:rsidR="00AB2F36" w:rsidRPr="007E4598">
        <w:rPr>
          <w:noProof/>
          <w:color w:val="000000" w:themeColor="text1"/>
        </w:rPr>
        <w:t>(Corsini et al., 2013)</w:t>
      </w:r>
      <w:r w:rsidRPr="00E21FB0">
        <w:rPr>
          <w:color w:val="000000" w:themeColor="text1"/>
        </w:rPr>
        <w:t>. None of the advanced solvers is available in modern- and mobile-device programming languages, thus the use of MI on mobile platforms is currently prohibited.</w:t>
      </w:r>
    </w:p>
    <w:p w14:paraId="5F0F7311" w14:textId="2FC5CFF4"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r w:rsidR="00AB2F36">
        <w:rPr>
          <w:noProof/>
        </w:rPr>
        <w:t>(Sánchez-García et al., 2017)</w:t>
      </w:r>
      <w:r w:rsidR="00D86F78" w:rsidRPr="00353AEE">
        <w:t xml:space="preserve"> </w:t>
      </w:r>
      <w:r w:rsidRPr="00353AEE">
        <w:t xml:space="preserve">straight-edge enforcement or object outlines). </w:t>
      </w:r>
    </w:p>
    <w:p w14:paraId="6EBE3EFF" w14:textId="72C4133C" w:rsidR="00F830A5" w:rsidRPr="00353AEE" w:rsidRDefault="0017374A" w:rsidP="004B1B4D">
      <w:pPr>
        <w:pStyle w:val="PRec-Heading1"/>
        <w:rPr>
          <w:lang w:eastAsia="en-GB"/>
        </w:rPr>
      </w:pPr>
      <w:r w:rsidRPr="00353AEE">
        <w:rPr>
          <w:lang w:eastAsia="en-GB"/>
        </w:rPr>
        <w:t>Sensors</w:t>
      </w:r>
    </w:p>
    <w:p w14:paraId="1383A517" w14:textId="77777777" w:rsidR="00F830A5" w:rsidRPr="00353AEE" w:rsidRDefault="00F830A5" w:rsidP="004B1B4D">
      <w:pPr>
        <w:pStyle w:val="PRec-MainText"/>
        <w:rPr>
          <w:lang w:eastAsia="en-GB"/>
        </w:rPr>
      </w:pPr>
      <w:r w:rsidRPr="00353AEE">
        <w:rPr>
          <w:rStyle w:val="PRec-MainTextZch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14:paraId="3C611EED" w14:textId="3B73C6CB" w:rsidR="00F830A5" w:rsidRPr="00353AEE" w:rsidRDefault="00F830A5" w:rsidP="004B1B4D">
      <w:pPr>
        <w:pStyle w:val="PRec-Heading2"/>
        <w:rPr>
          <w:lang w:eastAsia="en-GB"/>
        </w:rPr>
      </w:pPr>
      <w:r w:rsidRPr="00353AEE">
        <w:rPr>
          <w:lang w:eastAsia="en-GB"/>
        </w:rPr>
        <w:t>Localisation</w:t>
      </w:r>
    </w:p>
    <w:p w14:paraId="74EC2D15" w14:textId="77777777"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6"/>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14:paraId="238A674E" w14:textId="2314DE3F"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lastRenderedPageBreak/>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14:paraId="0FA9EBBD" w14:textId="16B706FA"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14:paraId="04C56152" w14:textId="5BFB4FBD" w:rsidR="006F1468" w:rsidRPr="00353AEE" w:rsidRDefault="00F830A5" w:rsidP="004B1B4D">
      <w:pPr>
        <w:pStyle w:val="PRec-Heading2"/>
        <w:rPr>
          <w:lang w:eastAsia="en-GB"/>
        </w:rPr>
      </w:pPr>
      <w:r w:rsidRPr="00353AEE">
        <w:rPr>
          <w:lang w:eastAsia="en-GB"/>
        </w:rPr>
        <w:t>Location sensitivity</w:t>
      </w:r>
      <w:bookmarkStart w:id="195" w:name="_Hlk512507183"/>
    </w:p>
    <w:p w14:paraId="233327FC" w14:textId="00590F4E" w:rsidR="0000387C" w:rsidRPr="00353AEE" w:rsidRDefault="0000387C" w:rsidP="004B1B4D">
      <w:pPr>
        <w:pStyle w:val="PRec-MainText"/>
        <w:rPr>
          <w:lang w:eastAsia="en-GB"/>
        </w:rPr>
      </w:pPr>
      <w:r w:rsidRPr="00353AEE">
        <w:rPr>
          <w:lang w:eastAsia="en-GB"/>
        </w:rPr>
        <w:t>Pre-knowledge about an</w:t>
      </w:r>
      <w:bookmarkEnd w:id="195"/>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inlier</w:t>
      </w:r>
      <w:r w:rsidR="00935D4F" w:rsidRPr="00353AEE">
        <w:rPr>
          <w:lang w:eastAsia="en-GB"/>
        </w:rPr>
        <w:t>.</w:t>
      </w:r>
      <w:r w:rsidR="008C5BEE" w:rsidRPr="00353AEE">
        <w:rPr>
          <w:lang w:eastAsia="en-GB"/>
        </w:rPr>
        <w:t xml:space="preserve"> </w:t>
      </w:r>
      <w:r w:rsidR="0085304C">
        <w:rPr>
          <w:lang w:eastAsia="en-GB"/>
        </w:rPr>
        <w:t>Fig. 6</w:t>
      </w:r>
      <w:r w:rsidR="008C5BEE" w:rsidRPr="00353AEE">
        <w:rPr>
          <w:lang w:eastAsia="en-GB"/>
        </w:rPr>
        <w:t xml:space="preserve"> shows the percentage of inliers whereas the maximum refers to the highest distribution. </w:t>
      </w:r>
    </w:p>
    <w:p w14:paraId="7C91B3ED" w14:textId="228E4FF7" w:rsidR="00EF2D14" w:rsidRPr="00D0760D" w:rsidRDefault="0000387C" w:rsidP="004B1B4D">
      <w:pPr>
        <w:pStyle w:val="PRec-MainText"/>
      </w:pPr>
      <w:r w:rsidRPr="00353AEE">
        <w:rPr>
          <w:lang w:eastAsia="en-GB"/>
        </w:rPr>
        <w:t>Surprisingly, all components are rather equal affected by erroneous locations which rapidly leads to infeasible matchings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w:t>
      </w:r>
      <w:r w:rsidR="00EE7318">
        <w:rPr>
          <w:lang w:eastAsia="en-GB"/>
        </w:rPr>
        <w:t xml:space="preserve"> </w:t>
      </w:r>
      <w:r w:rsidRPr="00353AEE">
        <w:rPr>
          <w:lang w:eastAsia="en-GB"/>
        </w:rPr>
        <w:t>easting). For height component,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14:paraId="7CB092F0"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165E8486" wp14:editId="45B1966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D020D88" w14:textId="50B4CBD2" w:rsidR="00423F74" w:rsidRPr="00353AEE" w:rsidRDefault="00944C7D" w:rsidP="004B1B4D">
      <w:pPr>
        <w:pStyle w:val="PRec-Figures"/>
      </w:pPr>
      <w:bookmarkStart w:id="196" w:name="_Ref512929438"/>
      <w:r w:rsidRPr="00353AEE">
        <w:t>Fig.</w:t>
      </w:r>
      <w:bookmarkEnd w:id="196"/>
      <w:r w:rsidR="0085304C">
        <w:t xml:space="preserve"> 6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72CDD61F" w14:textId="44A689C6" w:rsidR="0000387C" w:rsidRPr="00353AEE" w:rsidRDefault="0000387C" w:rsidP="004B1B4D">
      <w:pPr>
        <w:pStyle w:val="PRec-Heading2"/>
        <w:rPr>
          <w:lang w:eastAsia="en-GB"/>
        </w:rPr>
      </w:pPr>
      <w:r w:rsidRPr="00353AEE">
        <w:rPr>
          <w:lang w:eastAsia="en-GB"/>
        </w:rPr>
        <w:lastRenderedPageBreak/>
        <w:t>Orientation</w:t>
      </w:r>
    </w:p>
    <w:p w14:paraId="5D9C5A8C" w14:textId="77777777"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2BE8509B"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7"/>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8"/>
      </w:r>
      <w:r w:rsidR="0015350D" w:rsidRPr="00353AEE">
        <w:t xml:space="preserve"> and</w:t>
      </w:r>
      <w:r w:rsidR="0085304C">
        <w:t xml:space="preserve"> Table III</w:t>
      </w:r>
      <w:r w:rsidR="0015350D" w:rsidRPr="00353AEE">
        <w:rPr>
          <w:rStyle w:val="Funotenzeichen"/>
        </w:rPr>
        <w:footnoteReference w:id="9"/>
      </w:r>
      <w:r w:rsidR="0015350D" w:rsidRPr="00353AEE">
        <w:t>).</w:t>
      </w:r>
    </w:p>
    <w:p w14:paraId="36A246F1" w14:textId="7877AE98" w:rsidR="00252215" w:rsidRPr="004B1B4D" w:rsidRDefault="00252215" w:rsidP="004B1B4D">
      <w:pPr>
        <w:pStyle w:val="PRec-Tabletitle"/>
        <w:keepNext/>
        <w:rPr>
          <w:szCs w:val="16"/>
        </w:rPr>
      </w:pPr>
      <w:bookmarkStart w:id="197" w:name="_Ref512850893"/>
      <w:bookmarkStart w:id="198" w:name="_Ref512850882"/>
      <w:r w:rsidRPr="004B1B4D">
        <w:rPr>
          <w:szCs w:val="16"/>
        </w:rPr>
        <w:t>Table</w:t>
      </w:r>
      <w:bookmarkEnd w:id="197"/>
      <w:r w:rsidR="0085304C">
        <w:rPr>
          <w:szCs w:val="16"/>
        </w:rPr>
        <w:t> II</w:t>
      </w:r>
      <w:r w:rsidRPr="004B1B4D">
        <w:rPr>
          <w:smallCaps/>
          <w:szCs w:val="16"/>
        </w:rPr>
        <w:t xml:space="preserve">. </w:t>
      </w:r>
      <w:r w:rsidRPr="004B1B4D">
        <w:rPr>
          <w:szCs w:val="16"/>
        </w:rPr>
        <w:t>Orientation sensor specifications for Google Nexus 5 and Samsung Galaxy S8.</w:t>
      </w:r>
      <w:bookmarkEnd w:id="198"/>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6B81E852"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0A88544F"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2B171C7D"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30ACAD52" w14:textId="77777777" w:rsidR="00896273" w:rsidRPr="00D0760D" w:rsidRDefault="00896273" w:rsidP="004B1B4D">
            <w:pPr>
              <w:rPr>
                <w:sz w:val="16"/>
                <w:szCs w:val="16"/>
              </w:rPr>
            </w:pPr>
            <w:r w:rsidRPr="00D0760D">
              <w:rPr>
                <w:sz w:val="16"/>
                <w:szCs w:val="16"/>
              </w:rPr>
              <w:t>Samsung Galaxy S8</w:t>
            </w:r>
          </w:p>
        </w:tc>
      </w:tr>
      <w:tr w:rsidR="00896273" w:rsidRPr="004B1B4D" w14:paraId="18BDA1E8"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71BA8134"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1AFBABFE" w14:textId="77777777" w:rsidR="00896273" w:rsidRPr="00D0760D" w:rsidRDefault="00896273" w:rsidP="004B1B4D">
            <w:pPr>
              <w:rPr>
                <w:sz w:val="16"/>
                <w:szCs w:val="16"/>
              </w:rPr>
            </w:pPr>
            <w:r w:rsidRPr="00D0760D">
              <w:rPr>
                <w:sz w:val="16"/>
                <w:szCs w:val="16"/>
              </w:rPr>
              <w:t>InvenSense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4401EBBE"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040F3D88"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3DF8F881"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136241AF"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3B7EA1BA" w14:textId="77777777" w:rsidR="00896273" w:rsidRPr="00D0760D" w:rsidRDefault="00896273" w:rsidP="004B1B4D">
            <w:pPr>
              <w:rPr>
                <w:sz w:val="16"/>
                <w:szCs w:val="16"/>
              </w:rPr>
            </w:pPr>
            <w:r w:rsidRPr="00D0760D">
              <w:rPr>
                <w:sz w:val="16"/>
                <w:szCs w:val="16"/>
              </w:rPr>
              <w:t>Asahi Kasei AK09916C</w:t>
            </w:r>
          </w:p>
        </w:tc>
      </w:tr>
      <w:tr w:rsidR="00896273" w:rsidRPr="004B1B4D" w14:paraId="5EF3E579"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D0760D" w:rsidRDefault="00896273" w:rsidP="004B1B4D">
            <w:pPr>
              <w:rPr>
                <w:sz w:val="16"/>
                <w:szCs w:val="16"/>
              </w:rPr>
            </w:pPr>
            <w:r w:rsidRPr="00D0760D">
              <w:rPr>
                <w:sz w:val="16"/>
                <w:szCs w:val="16"/>
              </w:rPr>
              <w:t>6.50 USD</w:t>
            </w:r>
          </w:p>
        </w:tc>
      </w:tr>
    </w:tbl>
    <w:p w14:paraId="4DB74453" w14:textId="16C36E60" w:rsidR="00252215" w:rsidRPr="004B1B4D" w:rsidRDefault="00252215" w:rsidP="004B1B4D">
      <w:pPr>
        <w:pStyle w:val="PRec-Tabletitle"/>
        <w:keepNext/>
        <w:rPr>
          <w:szCs w:val="16"/>
        </w:rPr>
      </w:pPr>
      <w:bookmarkStart w:id="199" w:name="_Ref512851001"/>
      <w:r w:rsidRPr="004B1B4D">
        <w:rPr>
          <w:szCs w:val="16"/>
        </w:rPr>
        <w:t>Table</w:t>
      </w:r>
      <w:bookmarkEnd w:id="199"/>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7D7EDB40" w14:textId="77777777" w:rsidR="002160AF" w:rsidRPr="00D0760D" w:rsidRDefault="002160AF" w:rsidP="004B1B4D">
            <w:pPr>
              <w:rPr>
                <w:sz w:val="16"/>
                <w:szCs w:val="16"/>
              </w:rPr>
            </w:pPr>
          </w:p>
        </w:tc>
      </w:tr>
      <w:tr w:rsidR="006F282A" w:rsidRPr="004B1B4D"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524A51E2"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08343D72" w14:textId="77777777" w:rsidR="006F282A" w:rsidRPr="00D0760D" w:rsidRDefault="006F282A" w:rsidP="004B1B4D">
            <w:pPr>
              <w:rPr>
                <w:sz w:val="16"/>
                <w:szCs w:val="16"/>
              </w:rPr>
            </w:pPr>
            <w:r w:rsidRPr="00D0760D">
              <w:rPr>
                <w:sz w:val="16"/>
                <w:szCs w:val="16"/>
              </w:rPr>
              <w:t>Heading</w:t>
            </w:r>
          </w:p>
          <w:p w14:paraId="5725F8EF"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312BAE9D" w14:textId="77777777" w:rsidR="006F282A" w:rsidRPr="00D0760D" w:rsidRDefault="006F282A" w:rsidP="004B1B4D">
            <w:pPr>
              <w:jc w:val="center"/>
              <w:rPr>
                <w:sz w:val="16"/>
                <w:szCs w:val="16"/>
              </w:rPr>
            </w:pPr>
            <w:r w:rsidRPr="00D0760D">
              <w:rPr>
                <w:sz w:val="16"/>
                <w:szCs w:val="16"/>
              </w:rPr>
              <w:t>Pricing</w:t>
            </w:r>
          </w:p>
        </w:tc>
      </w:tr>
      <w:tr w:rsidR="006F282A" w:rsidRPr="004B1B4D"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102655E7"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29BA49C6"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0866BD11" w14:textId="77777777" w:rsidR="006F282A" w:rsidRPr="00D0760D" w:rsidRDefault="006F282A" w:rsidP="004B1B4D">
            <w:pPr>
              <w:rPr>
                <w:sz w:val="16"/>
                <w:szCs w:val="16"/>
              </w:rPr>
            </w:pPr>
            <w:r w:rsidRPr="00D0760D">
              <w:rPr>
                <w:sz w:val="16"/>
                <w:szCs w:val="16"/>
              </w:rPr>
              <w:t>3.500 USD</w:t>
            </w:r>
          </w:p>
        </w:tc>
      </w:tr>
    </w:tbl>
    <w:p w14:paraId="26C49149" w14:textId="77777777" w:rsidR="00352103" w:rsidRPr="00E21FB0" w:rsidRDefault="00352103" w:rsidP="004B1B4D">
      <w:pPr>
        <w:pStyle w:val="Text"/>
        <w:rPr>
          <w:lang w:eastAsia="de-DE"/>
        </w:rPr>
      </w:pPr>
    </w:p>
    <w:p w14:paraId="5E065351" w14:textId="654A6102" w:rsidR="00352103" w:rsidRPr="00E21FB0" w:rsidRDefault="00352103" w:rsidP="004B1B4D">
      <w:pPr>
        <w:pStyle w:val="PRec-MainText"/>
        <w:rPr>
          <w:lang w:eastAsia="de-DE"/>
        </w:rPr>
      </w:pPr>
      <w:r w:rsidRPr="00E21FB0">
        <w:rPr>
          <w:lang w:eastAsia="de-DE"/>
        </w:rPr>
        <w:lastRenderedPageBreak/>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165E3AB4" w14:textId="77777777" w:rsidR="00944C7D" w:rsidRPr="00353AEE" w:rsidRDefault="00352103" w:rsidP="004B1B4D">
      <w:pPr>
        <w:keepNext/>
        <w:jc w:val="center"/>
      </w:pPr>
      <w:r w:rsidRPr="00E21FB0">
        <w:rPr>
          <w:noProof/>
          <w:lang w:val="de-DE" w:eastAsia="de-DE"/>
        </w:rPr>
        <w:drawing>
          <wp:inline distT="0" distB="0" distL="0" distR="0" wp14:anchorId="262469EA" wp14:editId="01F64C8F">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774E6CEA" w:rsidR="00352103" w:rsidRPr="00353AEE" w:rsidRDefault="00944C7D" w:rsidP="004B1B4D">
      <w:pPr>
        <w:pStyle w:val="PRec-Figures"/>
      </w:pPr>
      <w:bookmarkStart w:id="200" w:name="_Ref512929641"/>
      <w:r w:rsidRPr="00353AEE">
        <w:t>Fig.</w:t>
      </w:r>
      <w:bookmarkEnd w:id="200"/>
      <w:r w:rsidR="0085304C">
        <w:t xml:space="preserve"> 7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12B1F744" w14:textId="67C3D4F9"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0085304C">
        <w:rPr>
          <w:lang w:eastAsia="de-DE"/>
        </w:rPr>
        <w:t>Fig. 7</w:t>
      </w:r>
      <w:r w:rsidRPr="00E21FB0">
        <w:rPr>
          <w:lang w:eastAsia="de-DE"/>
        </w:rPr>
        <w:fldChar w:fldCharType="begin"/>
      </w:r>
      <w:r w:rsidRPr="00E21FB0">
        <w:rPr>
          <w:lang w:eastAsia="de-DE"/>
        </w:rPr>
        <w:instrText xml:space="preserve"> REF _Ref512929641 \h </w:instrText>
      </w:r>
      <w:r w:rsidR="004B1B4D">
        <w:rPr>
          <w:lang w:eastAsia="de-DE"/>
        </w:rPr>
        <w:instrText xml:space="preserve"> \* MERGEFORMAT </w:instrText>
      </w:r>
      <w:r w:rsidRPr="00E21FB0">
        <w:rPr>
          <w:lang w:eastAsia="de-DE"/>
        </w:rPr>
      </w:r>
      <w:r w:rsidR="00DB6EFF">
        <w:rPr>
          <w:lang w:eastAsia="de-DE"/>
        </w:rPr>
        <w:fldChar w:fldCharType="separate"/>
      </w:r>
      <w:r w:rsidR="00DB6EFF" w:rsidRPr="00353AEE">
        <w:t>Fig.</w:t>
      </w:r>
      <w:r w:rsidRPr="00E21FB0">
        <w:rPr>
          <w:lang w:eastAsia="de-DE"/>
        </w:rPr>
        <w:fldChar w:fldCharType="end"/>
      </w:r>
      <w:r w:rsidRPr="00E21FB0">
        <w:rPr>
          <w:lang w:eastAsia="de-DE"/>
        </w:rPr>
        <w:t>). Only for pitch angle the opposite direction of rotation must be kept in mind.</w:t>
      </w:r>
    </w:p>
    <w:p w14:paraId="12FBA1AD" w14:textId="536F24B5"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9</w:t>
      </w:r>
      <w:r w:rsidR="0085304C">
        <w:noBreakHyphen/>
        <w:t>11</w:t>
      </w:r>
      <w:r w:rsidR="00E70336" w:rsidRPr="00353AEE">
        <w:t>)</w:t>
      </w:r>
      <w:r w:rsidR="00352103" w:rsidRPr="00353AEE">
        <w:t xml:space="preserve"> collectively use the same legend, which is given in</w:t>
      </w:r>
      <w:r w:rsidR="0085304C">
        <w:t xml:space="preserve"> Fig. 8</w:t>
      </w:r>
      <w:r w:rsidR="00352103" w:rsidRPr="00353AEE">
        <w:t>.</w:t>
      </w:r>
    </w:p>
    <w:p w14:paraId="1D644F2E" w14:textId="6CAF0FBC" w:rsidR="00944C7D" w:rsidRPr="00353AEE" w:rsidRDefault="00C6426F" w:rsidP="00D0760D">
      <w:pPr>
        <w:keepNext/>
        <w:spacing w:before="120"/>
        <w:jc w:val="center"/>
      </w:pPr>
      <w:r w:rsidRPr="00E21FB0">
        <w:rPr>
          <w:noProof/>
          <w:lang w:val="de-DE" w:eastAsia="de-DE"/>
        </w:rPr>
        <w:drawing>
          <wp:inline distT="0" distB="0" distL="0" distR="0" wp14:anchorId="3FD4F2E3" wp14:editId="2BC66513">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2C3E65F0" w14:textId="6AB587F6" w:rsidR="00E406DF" w:rsidRPr="00353AEE" w:rsidRDefault="00944C7D" w:rsidP="004B1B4D">
      <w:pPr>
        <w:pStyle w:val="PRec-Figures"/>
      </w:pPr>
      <w:bookmarkStart w:id="201" w:name="_Ref512929676"/>
      <w:r w:rsidRPr="00353AEE">
        <w:t>Fig.</w:t>
      </w:r>
      <w:bookmarkEnd w:id="201"/>
      <w:r w:rsidR="0085304C">
        <w:t xml:space="preserve"> 8 </w:t>
      </w:r>
      <w:r w:rsidR="003A1137" w:rsidRPr="00353AEE">
        <w:t>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D0760D" w:rsidRDefault="00F100F9" w:rsidP="004B1B4D">
            <w:pPr>
              <w:jc w:val="center"/>
              <w:rPr>
                <w:noProof/>
                <w:sz w:val="16"/>
                <w:szCs w:val="16"/>
                <w:lang w:eastAsia="de-DE"/>
              </w:rPr>
            </w:pPr>
            <w:r w:rsidRPr="00D0760D">
              <w:rPr>
                <w:noProof/>
                <w:sz w:val="16"/>
                <w:szCs w:val="16"/>
                <w:lang w:eastAsia="de-DE"/>
              </w:rPr>
              <w:t>Heading</w:t>
            </w:r>
          </w:p>
        </w:tc>
        <w:tc>
          <w:tcPr>
            <w:tcW w:w="0" w:type="auto"/>
            <w:tcMar>
              <w:left w:w="0" w:type="dxa"/>
              <w:right w:w="0" w:type="dxa"/>
            </w:tcMar>
          </w:tcPr>
          <w:p w14:paraId="6141B087"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301E0C14"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4EB18940" w14:textId="77777777" w:rsidTr="00F100F9">
        <w:tc>
          <w:tcPr>
            <w:tcW w:w="0" w:type="auto"/>
            <w:tcMar>
              <w:left w:w="0" w:type="dxa"/>
              <w:right w:w="0" w:type="dxa"/>
            </w:tcMar>
          </w:tcPr>
          <w:p w14:paraId="3006F1D3"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5505D1F4" wp14:editId="581962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1577F77C"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4DB85AD6" wp14:editId="5DE95EC7">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365DFCA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EBD49D0" wp14:editId="18F465E6">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D0760D" w:rsidRDefault="007D0A58" w:rsidP="004B1B4D">
            <w:pPr>
              <w:rPr>
                <w:sz w:val="16"/>
                <w:szCs w:val="16"/>
              </w:rPr>
            </w:pPr>
            <w:r w:rsidRPr="00D0760D">
              <w:rPr>
                <w:noProof/>
                <w:sz w:val="16"/>
                <w:szCs w:val="16"/>
                <w:lang w:val="de-DE" w:eastAsia="de-DE"/>
              </w:rPr>
              <w:lastRenderedPageBreak/>
              <w:drawing>
                <wp:inline distT="0" distB="0" distL="0" distR="0" wp14:anchorId="2CE25194" wp14:editId="1CE681B2">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58C92A90"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9E24CF2" wp14:editId="3E0110A2">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3872B326"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352378AC" wp14:editId="56173037">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bl>
    <w:p w14:paraId="121AAC7A" w14:textId="165E8003" w:rsidR="00F100F9" w:rsidRPr="00353AEE" w:rsidRDefault="00E70336" w:rsidP="00D0760D">
      <w:pPr>
        <w:pStyle w:val="PRec-Figures"/>
      </w:pPr>
      <w:bookmarkStart w:id="202" w:name="_Ref512856961"/>
      <w:r w:rsidRPr="00353AEE">
        <w:t>Fig.</w:t>
      </w:r>
      <w:bookmarkEnd w:id="202"/>
      <w:r w:rsidR="0085304C">
        <w:t xml:space="preserve"> 9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7624BC70" w14:textId="77777777" w:rsidTr="00F100F9">
        <w:tc>
          <w:tcPr>
            <w:tcW w:w="0" w:type="auto"/>
            <w:tcMar>
              <w:left w:w="0" w:type="dxa"/>
              <w:right w:w="0" w:type="dxa"/>
            </w:tcMar>
          </w:tcPr>
          <w:p w14:paraId="77DF5CDD"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43E7ABB" wp14:editId="3D9A969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4EFA72C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3BEFBCE" wp14:editId="52CA20C4">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7913580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8703980" wp14:editId="0CE1A6F1">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7388E9F" wp14:editId="0B7E066F">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037FE12B"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ABAD627" wp14:editId="0EF9C72C">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5BEDEB6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EDCA3EC" wp14:editId="6532EAA1">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bl>
    <w:p w14:paraId="3B49D1F2" w14:textId="70B76DB9" w:rsidR="00267F73" w:rsidRPr="00353AEE" w:rsidRDefault="00E70336" w:rsidP="004B1B4D">
      <w:pPr>
        <w:pStyle w:val="PRec-Figures"/>
      </w:pPr>
      <w:bookmarkStart w:id="203" w:name="_Ref512856965"/>
      <w:r w:rsidRPr="00353AEE">
        <w:t>Fig.</w:t>
      </w:r>
      <w:r w:rsidR="0085304C">
        <w:t> 10</w:t>
      </w:r>
      <w:bookmarkStart w:id="204" w:name="_Hlk512509504"/>
      <w:bookmarkEnd w:id="203"/>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r w:rsidR="00C15227">
        <w:t>warm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7989DED9" w14:textId="77777777" w:rsidTr="00A202B4">
        <w:tc>
          <w:tcPr>
            <w:tcW w:w="0" w:type="auto"/>
            <w:tcMar>
              <w:left w:w="0" w:type="dxa"/>
              <w:right w:w="0" w:type="dxa"/>
            </w:tcMar>
          </w:tcPr>
          <w:p w14:paraId="365132E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891FFEB" wp14:editId="42F4EB7A">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641B5D1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2967190" wp14:editId="04FF3C30">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14:paraId="08CE9DD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30599F7" wp14:editId="1B498F18">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CE94B74" wp14:editId="3F93830B">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151EA29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AEFED84" wp14:editId="627F4B8F">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0" w:type="auto"/>
            <w:tcMar>
              <w:left w:w="0" w:type="dxa"/>
              <w:right w:w="0" w:type="dxa"/>
            </w:tcMar>
          </w:tcPr>
          <w:p w14:paraId="534F8FB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57D1B01" wp14:editId="7475DBCD">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r>
    </w:tbl>
    <w:p w14:paraId="401F0414" w14:textId="66DDB734" w:rsidR="003D4743" w:rsidRPr="00353AEE" w:rsidRDefault="00E70336" w:rsidP="004B1B4D">
      <w:pPr>
        <w:pStyle w:val="PRec-Figures"/>
      </w:pPr>
      <w:bookmarkStart w:id="205" w:name="_Ref512856974"/>
      <w:r w:rsidRPr="00353AEE">
        <w:t>Fig.</w:t>
      </w:r>
      <w:r w:rsidR="0085304C">
        <w:t> 11</w:t>
      </w:r>
      <w:bookmarkEnd w:id="204"/>
      <w:bookmarkEnd w:id="205"/>
      <w:r w:rsidRPr="00353AEE">
        <w:t xml:space="preserve"> </w:t>
      </w:r>
      <w:r w:rsidR="00355B8C">
        <w:rPr>
          <w:lang w:eastAsia="en-GB"/>
        </w:rPr>
        <w:t>Orientation measurement.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14:paraId="00EC4E02" w14:textId="77777777" w:rsidR="00E70336" w:rsidRPr="00353AEE" w:rsidRDefault="003D4743" w:rsidP="004B1B4D">
      <w:pPr>
        <w:keepNext/>
        <w:jc w:val="center"/>
      </w:pPr>
      <w:r w:rsidRPr="00E21FB0">
        <w:rPr>
          <w:noProof/>
          <w:lang w:val="de-DE" w:eastAsia="de-DE"/>
        </w:rPr>
        <w:lastRenderedPageBreak/>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3"/>
                    <a:stretch>
                      <a:fillRect/>
                    </a:stretch>
                  </pic:blipFill>
                  <pic:spPr>
                    <a:xfrm>
                      <a:off x="0" y="0"/>
                      <a:ext cx="4589997" cy="1033201"/>
                    </a:xfrm>
                    <a:prstGeom prst="rect">
                      <a:avLst/>
                    </a:prstGeom>
                  </pic:spPr>
                </pic:pic>
              </a:graphicData>
            </a:graphic>
          </wp:inline>
        </w:drawing>
      </w:r>
    </w:p>
    <w:p w14:paraId="047954EF" w14:textId="77DE15B5" w:rsidR="00AB410F" w:rsidRPr="00353AEE" w:rsidRDefault="00E70336" w:rsidP="004B1B4D">
      <w:pPr>
        <w:pStyle w:val="PRec-Figures"/>
      </w:pPr>
      <w:bookmarkStart w:id="206" w:name="_Ref513021535"/>
      <w:r w:rsidRPr="00353AEE">
        <w:t>Fig.</w:t>
      </w:r>
      <w:bookmarkEnd w:id="206"/>
      <w:r w:rsidR="0085304C">
        <w:t> 12</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283DD0CE" w:rsidR="009B3644" w:rsidRPr="00353AEE" w:rsidRDefault="0085304C" w:rsidP="004B1B4D">
      <w:pPr>
        <w:pStyle w:val="PRec-MainText"/>
      </w:pPr>
      <w:r>
        <w:t xml:space="preserve">Fig 12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5B3AD32E" w:rsidR="00AB410F" w:rsidRPr="00353AEE" w:rsidRDefault="00975ABA" w:rsidP="004B1B4D">
      <w:pPr>
        <w:pStyle w:val="PRec-Heading2"/>
      </w:pPr>
      <w:r w:rsidRPr="00353AEE">
        <w:t>Orientation</w:t>
      </w:r>
      <w:r w:rsidR="00AB410F" w:rsidRPr="00353AEE">
        <w:t xml:space="preserve"> stability</w:t>
      </w:r>
    </w:p>
    <w:p w14:paraId="0E12B4E3" w14:textId="4AA3F6C1"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 13</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w:t>
      </w:r>
      <w:r w:rsidR="000D7AF2" w:rsidRPr="00353AEE">
        <w:lastRenderedPageBreak/>
        <w:t>the standard deviation regarding heading angle raises up significantly having a m</w:t>
      </w:r>
      <w:r w:rsidR="00B63B68">
        <w:t>agnetic-interfered environment.</w:t>
      </w:r>
    </w:p>
    <w:p w14:paraId="7EB22933" w14:textId="77777777" w:rsidR="00B63B68" w:rsidRPr="00353AEE" w:rsidRDefault="00B63B68" w:rsidP="004B1B4D">
      <w:pPr>
        <w:pStyle w:val="PRec-MainText"/>
        <w:ind w:firstLine="0"/>
      </w:pPr>
    </w:p>
    <w:p w14:paraId="13E392D6" w14:textId="77777777" w:rsidR="000D7AF2" w:rsidRPr="00353AEE" w:rsidRDefault="00242235" w:rsidP="004B1B4D">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386164"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4"/>
                    <a:stretch>
                      <a:fillRect/>
                    </a:stretch>
                  </pic:blipFill>
                  <pic:spPr>
                    <a:xfrm>
                      <a:off x="0" y="0"/>
                      <a:ext cx="4590000" cy="1138806"/>
                    </a:xfrm>
                    <a:prstGeom prst="rect">
                      <a:avLst/>
                    </a:prstGeom>
                  </pic:spPr>
                </pic:pic>
              </a:graphicData>
            </a:graphic>
          </wp:inline>
        </w:drawing>
      </w:r>
    </w:p>
    <w:p w14:paraId="1C84DD02" w14:textId="7D560959" w:rsidR="000D7AF2" w:rsidRPr="00353AEE" w:rsidRDefault="000D7AF2" w:rsidP="004B1B4D">
      <w:pPr>
        <w:pStyle w:val="PRec-Figures"/>
      </w:pPr>
      <w:bookmarkStart w:id="207" w:name="_Ref513023737"/>
      <w:r w:rsidRPr="00353AEE">
        <w:t>Fig.</w:t>
      </w:r>
      <w:bookmarkEnd w:id="207"/>
      <w:r w:rsidR="0085304C">
        <w:t xml:space="preserve"> 13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334C45BB"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1810A4D5"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9</w:t>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70AAAD00" w14:textId="0D0F7297" w:rsidR="002F46E2" w:rsidRPr="00353AEE" w:rsidRDefault="000D7AF2" w:rsidP="004B1B4D">
      <w:pPr>
        <w:pStyle w:val="PRec-Heading2"/>
      </w:pPr>
      <w:r w:rsidRPr="00353AEE">
        <w:t>Orientation</w:t>
      </w:r>
      <w:r w:rsidR="002F46E2" w:rsidRPr="00353AEE">
        <w:t xml:space="preserve"> sensitivity</w:t>
      </w:r>
    </w:p>
    <w:p w14:paraId="5EBBCF4F" w14:textId="3ECA083B"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50A83C6C" w:rsidR="002F46E2" w:rsidRPr="00353AEE" w:rsidRDefault="002F46E2" w:rsidP="004B1B4D">
      <w:pPr>
        <w:pStyle w:val="PRec-MainText"/>
      </w:pPr>
      <w:r w:rsidRPr="00353AEE">
        <w:t>As shown in</w:t>
      </w:r>
      <w:r w:rsidR="0085304C">
        <w:t xml:space="preserve"> Fig. 14</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r w:rsidR="009A20A3">
        <w:rPr>
          <w:noProof/>
        </w:rPr>
        <w:t>(Lowe, 2004)</w:t>
      </w:r>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4B1B4D">
      <w:pPr>
        <w:pStyle w:val="PRec-MainText"/>
      </w:pPr>
      <w:r w:rsidRPr="00353AEE">
        <w:lastRenderedPageBreak/>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4B1B4D">
      <w:pPr>
        <w:pStyle w:val="Text"/>
      </w:pPr>
    </w:p>
    <w:p w14:paraId="44F1D1A5" w14:textId="77777777" w:rsidR="00E70336" w:rsidRPr="00353AEE" w:rsidRDefault="00E96DE8" w:rsidP="004B1B4D">
      <w:pPr>
        <w:keepNext/>
        <w:jc w:val="center"/>
      </w:pPr>
      <w:r w:rsidRPr="00E21FB0">
        <w:rPr>
          <w:noProof/>
          <w:lang w:val="de-DE" w:eastAsia="de-DE"/>
        </w:rPr>
        <w:drawing>
          <wp:inline distT="0" distB="0" distL="0" distR="0" wp14:anchorId="0092798B" wp14:editId="0EA50939">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C0491DE" w14:textId="3543C4F8" w:rsidR="0052734B" w:rsidRPr="00353AEE" w:rsidRDefault="00E70336" w:rsidP="004B1B4D">
      <w:pPr>
        <w:pStyle w:val="PRec-Figures"/>
      </w:pPr>
      <w:bookmarkStart w:id="208" w:name="_Ref513024772"/>
      <w:r w:rsidRPr="00353AEE">
        <w:t>Fig.</w:t>
      </w:r>
      <w:bookmarkEnd w:id="208"/>
      <w:r w:rsidR="0085304C">
        <w:t xml:space="preserve"> 14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362A502D" w:rsidR="0052734B" w:rsidRPr="00353AEE" w:rsidRDefault="0052734B" w:rsidP="004B1B4D">
      <w:pPr>
        <w:pStyle w:val="PRec-Heading2"/>
      </w:pPr>
      <w:r w:rsidRPr="00353AEE">
        <w:t>Power consumption</w:t>
      </w:r>
    </w:p>
    <w:p w14:paraId="4C5FA0FA"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17633373" w:rsidR="00CC4B2C" w:rsidRPr="00353AEE" w:rsidRDefault="0052734B" w:rsidP="004B1B4D">
      <w:pPr>
        <w:pStyle w:val="PRec-MainText"/>
      </w:pPr>
      <w:r w:rsidRPr="00353AEE">
        <w:t>We measured the energy consumption of</w:t>
      </w:r>
      <w:r w:rsidR="00C32FD4" w:rsidRPr="00353AEE">
        <w:t xml:space="preserve"> the Android application</w:t>
      </w:r>
      <w:del w:id="209" w:author="ms699852" w:date="2018-05-16T19:17:00Z">
        <w:r w:rsidR="00C32FD4" w:rsidRPr="00353AEE" w:rsidDel="00311464">
          <w:delText>s</w:delText>
        </w:r>
        <w:r w:rsidR="00D343E6" w:rsidRPr="00353AEE" w:rsidDel="00311464">
          <w:delText xml:space="preserve"> (hereinafter referred to as apps)</w:delText>
        </w:r>
        <w:r w:rsidRPr="00353AEE" w:rsidDel="00311464">
          <w:delText xml:space="preserve"> </w:delText>
        </w:r>
        <w:r w:rsidR="000A7D0B" w:rsidRPr="00353AEE" w:rsidDel="00311464">
          <w:delText>“</w:delText>
        </w:r>
        <w:r w:rsidR="00F25A90" w:rsidRPr="00353AEE" w:rsidDel="00311464">
          <w:delText>Open Water Levels</w:delText>
        </w:r>
        <w:r w:rsidR="000A7D0B" w:rsidRPr="00353AEE" w:rsidDel="00311464">
          <w:delText>”</w:delText>
        </w:r>
        <w:r w:rsidR="00F25A90" w:rsidRPr="00353AEE" w:rsidDel="00311464">
          <w:delText xml:space="preserve"> </w:delText>
        </w:r>
        <w:r w:rsidR="00C32FD4" w:rsidRPr="00353AEE" w:rsidDel="00311464">
          <w:delText xml:space="preserve">(OWL) </w:delText>
        </w:r>
        <w:r w:rsidR="00F25A90" w:rsidRPr="00353AEE" w:rsidDel="00311464">
          <w:delText xml:space="preserve">and </w:delText>
        </w:r>
        <w:r w:rsidR="000A7D0B" w:rsidRPr="00353AEE" w:rsidDel="00311464">
          <w:delText>“</w:delText>
        </w:r>
        <w:r w:rsidR="00C32FD4" w:rsidRPr="00353AEE" w:rsidDel="00311464">
          <w:delText>Geological Registration and Interpretation Toolset</w:delText>
        </w:r>
        <w:r w:rsidR="000A7D0B" w:rsidRPr="00353AEE" w:rsidDel="00311464">
          <w:delText>”</w:delText>
        </w:r>
        <w:r w:rsidR="00C32FD4" w:rsidRPr="00353AEE" w:rsidDel="00311464">
          <w:delText xml:space="preserve"> (</w:delText>
        </w:r>
      </w:del>
      <w:ins w:id="210" w:author="ms699852" w:date="2018-05-16T19:17:00Z">
        <w:r w:rsidR="00311464">
          <w:t xml:space="preserve"> </w:t>
        </w:r>
      </w:ins>
      <w:r w:rsidR="00C32FD4" w:rsidRPr="00353AEE">
        <w:t>GRIT</w:t>
      </w:r>
      <w:ins w:id="211" w:author="ms699852" w:date="2018-05-16T19:18:00Z">
        <w:r w:rsidR="00311464">
          <w:t xml:space="preserve"> </w:t>
        </w:r>
        <w:r w:rsidR="00311464" w:rsidRPr="00311464">
          <w:rPr>
            <w:highlight w:val="yellow"/>
            <w:rPrChange w:id="212" w:author="ms699852" w:date="2018-05-16T19:18:00Z">
              <w:rPr/>
            </w:rPrChange>
          </w:rPr>
          <w:t>(refer to applications at the beginning)</w:t>
        </w:r>
      </w:ins>
      <w:del w:id="213" w:author="ms699852" w:date="2018-05-16T19:18:00Z">
        <w:r w:rsidR="00C32FD4" w:rsidRPr="00353AEE" w:rsidDel="00311464">
          <w:delText>)</w:delText>
        </w:r>
      </w:del>
      <w:r w:rsidR="00C32FD4" w:rsidRPr="00353AEE">
        <w:t xml:space="preserve"> </w:t>
      </w:r>
      <w:r w:rsidRPr="00353AEE">
        <w:t xml:space="preserve">in realistic settings for </w:t>
      </w:r>
      <w:del w:id="214" w:author="ms699852" w:date="2018-05-16T19:18:00Z">
        <w:r w:rsidRPr="00353AEE" w:rsidDel="00311464">
          <w:delText>case studies in water</w:delText>
        </w:r>
        <w:r w:rsidR="00D343E6" w:rsidRPr="00353AEE" w:rsidDel="00311464">
          <w:delText xml:space="preserve"> line</w:delText>
        </w:r>
        <w:r w:rsidRPr="00353AEE" w:rsidDel="00311464">
          <w:delText xml:space="preserve"> detection</w:delText>
        </w:r>
        <w:r w:rsidR="00D343E6" w:rsidRPr="00353AEE" w:rsidDel="00311464">
          <w:delText>, as ground work for camera-based water level observation,</w:delText>
        </w:r>
        <w:r w:rsidRPr="00353AEE" w:rsidDel="00311464">
          <w:delText xml:space="preserve"> and </w:delText>
        </w:r>
      </w:del>
      <w:r w:rsidRPr="00353AEE">
        <w:t>field interpretation</w:t>
      </w:r>
      <w:ins w:id="215" w:author="ms699852" w:date="2018-05-16T19:18:00Z">
        <w:r w:rsidR="00311464">
          <w:t xml:space="preserve"> using a Google Nexus 5 smartphone (released in 2013, currently installed </w:t>
        </w:r>
      </w:ins>
      <w:ins w:id="216" w:author="ms699852" w:date="2018-05-16T19:19:00Z">
        <w:r w:rsidR="00311464">
          <w:t>operation system</w:t>
        </w:r>
      </w:ins>
      <w:ins w:id="217" w:author="ms699852" w:date="2018-05-16T19:18:00Z">
        <w:r w:rsidR="00311464">
          <w:t>: Android 6.0.1)</w:t>
        </w:r>
      </w:ins>
      <w:r w:rsidRPr="00353AEE">
        <w:t>.</w:t>
      </w:r>
      <w:del w:id="218" w:author="ms699852" w:date="2018-05-16T19:20:00Z">
        <w:r w:rsidR="00CC4B2C" w:rsidRPr="00CC4B2C" w:rsidDel="00311464">
          <w:delText xml:space="preserve"> </w:delText>
        </w:r>
        <w:r w:rsidR="00CC4B2C" w:rsidDel="00311464">
          <w:delText>B</w:delText>
        </w:r>
        <w:r w:rsidR="00CC4B2C" w:rsidRPr="00353AEE" w:rsidDel="00311464">
          <w:delText xml:space="preserve">oth apps are further outlined </w:delText>
        </w:r>
        <w:r w:rsidR="00CC4B2C" w:rsidRPr="006A743D" w:rsidDel="00311464">
          <w:rPr>
            <w:color w:val="000000" w:themeColor="text1"/>
          </w:rPr>
          <w:delText xml:space="preserve">in section </w:delText>
        </w:r>
        <w:r w:rsidR="00542172" w:rsidRPr="00542172" w:rsidDel="00311464">
          <w:rPr>
            <w:i/>
            <w:color w:val="000000" w:themeColor="text1"/>
          </w:rPr>
          <w:delText>Applications</w:delText>
        </w:r>
        <w:r w:rsidR="00CC4B2C" w:rsidRPr="006A743D" w:rsidDel="00311464">
          <w:rPr>
            <w:color w:val="000000" w:themeColor="text1"/>
          </w:rPr>
          <w:delText>.</w:delText>
        </w:r>
      </w:del>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r w:rsidRPr="00353AEE">
        <w:t>Trepn Profiler</w:t>
      </w:r>
      <w:r w:rsidR="00D343E6" w:rsidRPr="00353AEE">
        <w:t>”</w:t>
      </w:r>
      <w:r w:rsidR="00A85D37" w:rsidRPr="00353AEE">
        <w:rPr>
          <w:rStyle w:val="Funotenzeichen"/>
        </w:rPr>
        <w:footnoteReference w:id="10"/>
      </w:r>
      <w:r w:rsidRPr="00353AEE">
        <w:t>, whi</w:t>
      </w:r>
      <w:r w:rsidR="00D343E6" w:rsidRPr="00353AEE">
        <w:t>ch is currently the only known a</w:t>
      </w:r>
      <w:r w:rsidRPr="00353AEE">
        <w:t>pp that facilitate</w:t>
      </w:r>
      <w:r w:rsidR="00CC4B2C">
        <w:t>s</w:t>
      </w:r>
      <w:r w:rsidRPr="00353AEE">
        <w:t xml:space="preserve"> app-specific measurements. </w:t>
      </w:r>
      <w:del w:id="219" w:author="ms699852" w:date="2018-05-16T19:20:00Z">
        <w:r w:rsidRPr="00353AEE" w:rsidDel="00311464">
          <w:delText xml:space="preserve">Trepn Profiler also allows for the simultaneous logging of technical indicators (e.g. </w:delText>
        </w:r>
        <w:r w:rsidR="00975ABA" w:rsidRPr="00353AEE" w:rsidDel="00311464">
          <w:delText>GPU</w:delText>
        </w:r>
        <w:r w:rsidR="00D343E6" w:rsidRPr="00353AEE" w:rsidDel="00311464">
          <w:delText>-</w:delText>
        </w:r>
        <w:r w:rsidRPr="00353AEE" w:rsidDel="00311464">
          <w:delText xml:space="preserve"> and </w:delText>
        </w:r>
        <w:r w:rsidR="00975ABA" w:rsidRPr="00353AEE" w:rsidDel="00311464">
          <w:delText xml:space="preserve">Central Processing Unit (CPU) </w:delText>
        </w:r>
        <w:r w:rsidRPr="00353AEE" w:rsidDel="00311464">
          <w:delText xml:space="preserve">load, memory consumption, </w:delText>
        </w:r>
        <w:r w:rsidR="00975ABA" w:rsidRPr="00353AEE" w:rsidDel="00311464">
          <w:delText>CPU</w:delText>
        </w:r>
        <w:r w:rsidRPr="00353AEE" w:rsidDel="00311464">
          <w:delText xml:space="preserve"> temperature), which is used in this study to draw higher-level conclusions on the utilisation of the apps. The presented measurements were obtained on a Google Nexus 5 smartphone.</w:delText>
        </w:r>
      </w:del>
    </w:p>
    <w:p w14:paraId="46CE1B81" w14:textId="77777777" w:rsidR="00774F37" w:rsidRDefault="00765B50" w:rsidP="004B1B4D">
      <w:pPr>
        <w:pStyle w:val="PRec-MainText"/>
        <w:rPr>
          <w:ins w:id="220" w:author="ms699852" w:date="2018-05-16T19:23:00Z"/>
        </w:rPr>
      </w:pPr>
      <w:r w:rsidRPr="00353AEE">
        <w:t xml:space="preserve">Our tests involve the quantification of energy consumption contribution from application-specific tasks that relate to </w:t>
      </w:r>
      <w:ins w:id="221" w:author="ms699852" w:date="2018-05-16T19:20:00Z">
        <w:r w:rsidR="00311464">
          <w:t>Computational Processing Unit (</w:t>
        </w:r>
      </w:ins>
      <w:r w:rsidRPr="00353AEE">
        <w:t>CPU</w:t>
      </w:r>
      <w:ins w:id="222" w:author="ms699852" w:date="2018-05-16T19:21:00Z">
        <w:r w:rsidR="00311464">
          <w:t>)</w:t>
        </w:r>
      </w:ins>
      <w:r w:rsidR="00D343E6" w:rsidRPr="00353AEE">
        <w:t>-</w:t>
      </w:r>
      <w:r w:rsidRPr="00353AEE">
        <w:t xml:space="preserve"> and </w:t>
      </w:r>
      <w:ins w:id="223" w:author="ms699852" w:date="2018-05-16T19:21:00Z">
        <w:r w:rsidR="00311464">
          <w:t>Graphical Processing Unit (</w:t>
        </w:r>
      </w:ins>
      <w:r w:rsidRPr="00353AEE">
        <w:t>GPU</w:t>
      </w:r>
      <w:ins w:id="224" w:author="ms699852" w:date="2018-05-16T19:21:00Z">
        <w:r w:rsidR="00311464">
          <w:t>)</w:t>
        </w:r>
      </w:ins>
      <w:r w:rsidRPr="00353AEE">
        <w:t xml:space="preserve">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14:paraId="6411BA1C" w14:textId="6C01F3F6" w:rsidR="00765B50" w:rsidDel="00774F37" w:rsidRDefault="00765B50" w:rsidP="004B1B4D">
      <w:pPr>
        <w:pStyle w:val="PRec-MainText"/>
        <w:rPr>
          <w:del w:id="225" w:author="ms699852" w:date="2018-05-16T19:23:00Z"/>
        </w:rPr>
      </w:pPr>
      <w:r w:rsidRPr="00353AEE">
        <w:t xml:space="preserve">The </w:t>
      </w:r>
      <w:ins w:id="226" w:author="ms699852" w:date="2018-05-16T19:22:00Z">
        <w:r w:rsidR="00311464">
          <w:t xml:space="preserve">clear </w:t>
        </w:r>
      </w:ins>
      <w:r w:rsidRPr="00353AEE">
        <w:t>dependency of power con</w:t>
      </w:r>
      <w:r w:rsidR="00D343E6" w:rsidRPr="00353AEE">
        <w:t xml:space="preserve">sumption, CPU- </w:t>
      </w:r>
      <w:r w:rsidRPr="00353AEE">
        <w:t xml:space="preserve">and GPU load is shown </w:t>
      </w:r>
      <w:r w:rsidR="00975ABA" w:rsidRPr="00353AEE">
        <w:t xml:space="preserve">in </w:t>
      </w:r>
      <w:del w:id="227" w:author="ms699852" w:date="2018-05-16T19:21:00Z">
        <w:r w:rsidR="0085304C" w:rsidDel="00311464">
          <w:delText xml:space="preserve">Fig. 15 and </w:delText>
        </w:r>
      </w:del>
      <w:r w:rsidR="0085304C">
        <w:t>Fig. 16</w:t>
      </w:r>
      <w:ins w:id="228" w:author="ms699852" w:date="2018-05-16T19:22:00Z">
        <w:r w:rsidR="00311464">
          <w:t xml:space="preserve"> with direct correlations of irregular distributed </w:t>
        </w:r>
      </w:ins>
      <w:ins w:id="229" w:author="ms699852" w:date="2018-05-16T19:23:00Z">
        <w:r w:rsidR="00311464">
          <w:t>peak loads.</w:t>
        </w:r>
      </w:ins>
      <w:del w:id="230" w:author="ms699852" w:date="2018-05-16T19:22:00Z">
        <w:r w:rsidR="00975ABA" w:rsidRPr="00353AEE" w:rsidDel="00311464">
          <w:delText>.</w:delText>
        </w:r>
      </w:del>
      <w:ins w:id="231" w:author="ms699852" w:date="2018-05-16T19:23:00Z">
        <w:r w:rsidR="00774F37">
          <w:t xml:space="preserve"> </w:t>
        </w:r>
      </w:ins>
    </w:p>
    <w:p w14:paraId="171DA4D5" w14:textId="1FC03285" w:rsidR="005F667B" w:rsidDel="00774F37" w:rsidRDefault="005F667B" w:rsidP="00774F37">
      <w:pPr>
        <w:pStyle w:val="PRec-MainText"/>
        <w:rPr>
          <w:del w:id="232" w:author="ms699852" w:date="2018-05-16T19:25:00Z"/>
        </w:rPr>
        <w:pPrChange w:id="233" w:author="ms699852" w:date="2018-05-16T19:25:00Z">
          <w:pPr>
            <w:pStyle w:val="PRec-MainText"/>
            <w:ind w:firstLine="0"/>
          </w:pPr>
        </w:pPrChange>
      </w:pPr>
      <w:del w:id="234" w:author="ms699852" w:date="2018-05-16T19:22:00Z">
        <w:r w:rsidRPr="005F667B" w:rsidDel="00311464">
          <w:delText xml:space="preserve">In both apps, a clear dependency with CPU load and power consumption is observable. </w:delText>
        </w:r>
      </w:del>
      <w:del w:id="235" w:author="ms699852" w:date="2018-05-16T19:23:00Z">
        <w:r w:rsidRPr="005F667B" w:rsidDel="00311464">
          <w:delText xml:space="preserve">In OWL, one can observe the reoccurring “double-hump” series within CPU process and power consumption, whereas GRIT displays a more irregular peak distribution with direct correlations. </w:delText>
        </w:r>
      </w:del>
      <w:r w:rsidRPr="005F667B">
        <w:t xml:space="preserve">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w:t>
      </w:r>
      <w:r w:rsidRPr="005F667B">
        <w:lastRenderedPageBreak/>
        <w:t>consumption.</w:t>
      </w:r>
      <w:ins w:id="236" w:author="ms699852" w:date="2018-05-16T19:25:00Z">
        <w:r w:rsidR="00774F37">
          <w:t xml:space="preserve"> </w:t>
        </w:r>
      </w:ins>
      <w:ins w:id="237" w:author="ms699852" w:date="2018-05-16T19:28:00Z">
        <w:r w:rsidR="00774F37">
          <w:t>Comparing</w:t>
        </w:r>
      </w:ins>
      <w:ins w:id="238" w:author="ms699852" w:date="2018-05-16T19:27:00Z">
        <w:r w:rsidR="00774F37">
          <w:t xml:space="preserve"> </w:t>
        </w:r>
      </w:ins>
    </w:p>
    <w:p w14:paraId="67493EFE" w14:textId="31EE0ACF" w:rsidR="005F667B" w:rsidRPr="00353AEE" w:rsidDel="00774F37" w:rsidRDefault="0085304C" w:rsidP="00774F37">
      <w:pPr>
        <w:pStyle w:val="PRec-MainText"/>
        <w:rPr>
          <w:del w:id="239" w:author="ms699852" w:date="2018-05-16T19:25:00Z"/>
        </w:rPr>
        <w:pPrChange w:id="240" w:author="ms699852" w:date="2018-05-16T19:27:00Z">
          <w:pPr>
            <w:pStyle w:val="PRec-MainText"/>
          </w:pPr>
        </w:pPrChange>
      </w:pPr>
      <w:del w:id="241" w:author="ms699852" w:date="2018-05-16T19:25:00Z">
        <w:r w:rsidDel="00774F37">
          <w:delText xml:space="preserve">Fig. 16 </w:delText>
        </w:r>
        <w:r w:rsidR="005F667B" w:rsidRPr="005F667B" w:rsidDel="00774F37">
          <w:delText>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delText>
        </w:r>
      </w:del>
    </w:p>
    <w:p w14:paraId="00027849" w14:textId="0A927441" w:rsidR="005F667B" w:rsidRDefault="005F667B" w:rsidP="00774F37">
      <w:pPr>
        <w:pStyle w:val="PRec-MainText"/>
        <w:pPrChange w:id="242" w:author="ms699852" w:date="2018-05-16T19:27:00Z">
          <w:pPr>
            <w:pStyle w:val="PRec-MainText"/>
            <w:ind w:firstLine="0"/>
          </w:pPr>
        </w:pPrChange>
      </w:pPr>
      <w:del w:id="243" w:author="ms699852" w:date="2018-05-16T19:27:00Z">
        <w:r w:rsidRPr="005F667B" w:rsidDel="00774F37">
          <w:delText xml:space="preserve">When comparing the </w:delText>
        </w:r>
      </w:del>
      <w:r w:rsidRPr="005F667B">
        <w:t xml:space="preserve">2D and 3D operations, </w:t>
      </w:r>
      <w:del w:id="244" w:author="ms699852" w:date="2018-05-16T19:28:00Z">
        <w:r w:rsidRPr="005F667B" w:rsidDel="00774F37">
          <w:delText xml:space="preserve">visualised in </w:delText>
        </w:r>
        <w:r w:rsidR="0085304C" w:rsidDel="00774F37">
          <w:delText>Fig. 16</w:delText>
        </w:r>
        <w:r w:rsidRPr="005F667B" w:rsidDel="00774F37">
          <w:delText xml:space="preserve">, </w:delText>
        </w:r>
      </w:del>
      <w:r w:rsidRPr="005F667B">
        <w:t>the 3D operations result in a</w:t>
      </w:r>
      <w:r w:rsidR="00745011">
        <w:t>n additional</w:t>
      </w:r>
      <w:r w:rsidRPr="005F667B">
        <w:t xml:space="preserve"> energy cost, raising the average power consumption by </w:t>
      </w:r>
      <w:ins w:id="245" w:author="ms699852" w:date="2018-05-16T19:26:00Z">
        <w:r w:rsidR="00774F37">
          <w:t xml:space="preserve">around </w:t>
        </w:r>
        <w:commentRangeStart w:id="246"/>
        <w:r w:rsidR="00774F37">
          <w:t>20 %</w:t>
        </w:r>
      </w:ins>
      <w:commentRangeEnd w:id="246"/>
      <w:ins w:id="247" w:author="ms699852" w:date="2018-05-16T19:27:00Z">
        <w:r w:rsidR="00774F37">
          <w:rPr>
            <w:rStyle w:val="Kommentarzeichen"/>
          </w:rPr>
          <w:commentReference w:id="246"/>
        </w:r>
      </w:ins>
      <w:del w:id="248" w:author="ms699852" w:date="2018-05-16T19:26:00Z">
        <w:r w:rsidR="00745011" w:rsidDel="00774F37">
          <w:delText>100</w:delText>
        </w:r>
        <w:r w:rsidRPr="005F667B" w:rsidDel="00774F37">
          <w:delText>.</w:delText>
        </w:r>
        <w:r w:rsidR="00745011" w:rsidDel="00774F37">
          <w:delText xml:space="preserve">6 </w:delText>
        </w:r>
        <w:r w:rsidR="00745011" w:rsidRPr="00353AEE" w:rsidDel="00774F37">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774F37">
          <w:delText>]</w:delText>
        </w:r>
      </w:del>
      <w:r w:rsidRPr="005F667B">
        <w:t xml:space="preserve">. </w:t>
      </w:r>
      <w:ins w:id="249" w:author="ms699852" w:date="2018-05-16T19:36:00Z">
        <w:r w:rsidR="008D7DEA" w:rsidRPr="008D7DEA">
          <w:t xml:space="preserve">Key measures on power consumption, and related metrics of processor temperature and memory usage, are given in Table IV for both applications. </w:t>
        </w:r>
      </w:ins>
      <w:r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5D2E0285" w:rsidR="002160AF" w:rsidRPr="00353AEE" w:rsidRDefault="005F667B" w:rsidP="004B1B4D">
      <w:pPr>
        <w:pStyle w:val="PRec-MainText"/>
      </w:pPr>
      <w:r w:rsidRPr="005F667B">
        <w:t xml:space="preserve">The conclusions of this power consumption study for field apps are manifold. We obtained benchmark measurements for </w:t>
      </w:r>
      <w:del w:id="250" w:author="ms699852" w:date="2018-05-16T19:16:00Z">
        <w:r w:rsidRPr="005F667B" w:rsidDel="00311464">
          <w:delText xml:space="preserve">specific </w:delText>
        </w:r>
      </w:del>
      <w:del w:id="251" w:author="ms699852" w:date="2018-05-16T19:15:00Z">
        <w:r w:rsidRPr="005F667B" w:rsidDel="00311464">
          <w:delText>target apps in hydrology (OWL) and geology (</w:delText>
        </w:r>
      </w:del>
      <w:r w:rsidRPr="005F667B">
        <w:t>GRIT</w:t>
      </w:r>
      <w:del w:id="252" w:author="ms699852" w:date="2018-05-16T19:16:00Z">
        <w:r w:rsidRPr="005F667B" w:rsidDel="00311464">
          <w:delText>)</w:delText>
        </w:r>
      </w:del>
      <w:r w:rsidRPr="005F667B">
        <w:t xml:space="preserve">, and </w:t>
      </w:r>
      <w:commentRangeStart w:id="253"/>
      <w:r w:rsidRPr="005F667B">
        <w:t xml:space="preserve">explain </w:t>
      </w:r>
      <w:commentRangeEnd w:id="253"/>
      <w:r w:rsidR="00311464">
        <w:rPr>
          <w:rStyle w:val="Kommentarzeichen"/>
        </w:rPr>
        <w:commentReference w:id="253"/>
      </w:r>
      <w:r w:rsidRPr="005F667B">
        <w:t>how to replicate the study on Android devices with other field apps in the future</w:t>
      </w:r>
      <w:del w:id="254" w:author="ms699852" w:date="2018-05-16T19:16:00Z">
        <w:r w:rsidRPr="005F667B" w:rsidDel="00311464">
          <w:delText xml:space="preserve">. For OWL, the app can be operated on an average of 1090.41 </w:delText>
        </w:r>
        <w:r w:rsidR="00745011" w:rsidRPr="00353AEE" w:rsidDel="00311464">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311464">
          <w:delText>]</w:delText>
        </w:r>
        <w:r w:rsidRPr="005F667B" w:rsidDel="00311464">
          <w:delText xml:space="preserve">, </w:delText>
        </w:r>
        <w:r w:rsidR="00745011" w:rsidDel="00311464">
          <w:delText>resulting in</w:delText>
        </w:r>
        <w:r w:rsidRPr="005F667B" w:rsidDel="00311464">
          <w:delText xml:space="preserve"> a</w:delText>
        </w:r>
        <w:r w:rsidR="00745011" w:rsidDel="00311464">
          <w:delText>n</w:delText>
        </w:r>
        <w:r w:rsidRPr="005F667B" w:rsidDel="00311464">
          <w:delText xml:space="preserve"> </w:delText>
        </w:r>
        <w:r w:rsidR="00745011" w:rsidDel="00311464">
          <w:delText>operation time</w:delText>
        </w:r>
        <w:r w:rsidRPr="005F667B" w:rsidDel="00311464">
          <w:delText xml:space="preserve"> of 2.11 hrs on the Google Nexus 5.</w:delText>
        </w:r>
      </w:del>
      <w:ins w:id="255" w:author="ms699852" w:date="2018-05-16T19:16:00Z">
        <w:r w:rsidR="00311464">
          <w:t>.</w:t>
        </w:r>
      </w:ins>
    </w:p>
    <w:p w14:paraId="4F2212BA" w14:textId="202506C6" w:rsidR="002160AF" w:rsidRPr="00353AEE" w:rsidDel="00311464" w:rsidRDefault="002160AF" w:rsidP="00311464">
      <w:pPr>
        <w:pStyle w:val="PRec-MainText"/>
        <w:spacing w:before="120"/>
        <w:rPr>
          <w:del w:id="256" w:author="ms699852" w:date="2018-05-16T19:15:00Z"/>
        </w:rPr>
        <w:pPrChange w:id="257" w:author="ms699852" w:date="2018-05-16T19:15:00Z">
          <w:pPr>
            <w:pStyle w:val="PRec-MainText"/>
            <w:spacing w:before="120"/>
          </w:pPr>
        </w:pPrChange>
      </w:pPr>
      <w:del w:id="258" w:author="ms699852" w:date="2018-05-16T19:14:00Z">
        <w:r w:rsidRPr="006A743D" w:rsidDel="00311464">
          <w:rPr>
            <w:noProof/>
            <w:lang w:val="de-DE" w:eastAsia="de-DE"/>
          </w:rPr>
          <w:drawing>
            <wp:inline distT="0" distB="0" distL="0" distR="0" wp14:anchorId="244481F9" wp14:editId="15D4CF65">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stretch>
                        <a:fillRect/>
                      </a:stretch>
                    </pic:blipFill>
                    <pic:spPr bwMode="auto">
                      <a:xfrm>
                        <a:off x="0" y="0"/>
                        <a:ext cx="3870000" cy="1981490"/>
                      </a:xfrm>
                      <a:prstGeom prst="rect">
                        <a:avLst/>
                      </a:prstGeom>
                      <a:noFill/>
                      <a:ln>
                        <a:noFill/>
                      </a:ln>
                    </pic:spPr>
                  </pic:pic>
                </a:graphicData>
              </a:graphic>
            </wp:inline>
          </w:drawing>
        </w:r>
      </w:del>
    </w:p>
    <w:p w14:paraId="69354834" w14:textId="0EF6FAF4" w:rsidR="002160AF" w:rsidRDefault="002160AF" w:rsidP="00311464">
      <w:pPr>
        <w:pStyle w:val="PRec-MainText"/>
        <w:spacing w:before="120"/>
        <w:pPrChange w:id="259" w:author="ms699852" w:date="2018-05-16T19:15:00Z">
          <w:pPr>
            <w:pStyle w:val="PRec-Figures"/>
          </w:pPr>
        </w:pPrChange>
      </w:pPr>
      <w:bookmarkStart w:id="260" w:name="_Ref513026810"/>
      <w:del w:id="261" w:author="ms699852" w:date="2018-05-16T19:15:00Z">
        <w:r w:rsidRPr="00353AEE" w:rsidDel="00311464">
          <w:delText>Fig</w:delText>
        </w:r>
        <w:bookmarkStart w:id="262" w:name="_Hlk512514316"/>
        <w:bookmarkEnd w:id="260"/>
        <w:r w:rsidR="0085304C" w:rsidDel="00311464">
          <w:delText>. 15</w:delText>
        </w:r>
        <w:r w:rsidRPr="00353AEE" w:rsidDel="00311464">
          <w:delText xml:space="preserve"> Integrated diagram of power consumption, CPU &amp; GPU load of OWL in 2D mode.</w:delText>
        </w:r>
      </w:del>
      <w:bookmarkEnd w:id="262"/>
    </w:p>
    <w:p w14:paraId="3C1FDC8A" w14:textId="77777777" w:rsidR="00B64B11" w:rsidRDefault="00B64B11" w:rsidP="004B1B4D">
      <w:pPr>
        <w:jc w:val="center"/>
        <w:rPr>
          <w:sz w:val="20"/>
        </w:rPr>
      </w:pPr>
      <w:r>
        <w:rPr>
          <w:noProof/>
          <w:sz w:val="20"/>
          <w:lang w:val="de-DE" w:eastAsia="de-DE"/>
        </w:rPr>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7"/>
                    <a:stretch>
                      <a:fillRect/>
                    </a:stretch>
                  </pic:blipFill>
                  <pic:spPr>
                    <a:xfrm>
                      <a:off x="0" y="0"/>
                      <a:ext cx="3870000" cy="1821864"/>
                    </a:xfrm>
                    <a:prstGeom prst="rect">
                      <a:avLst/>
                    </a:prstGeom>
                  </pic:spPr>
                </pic:pic>
              </a:graphicData>
            </a:graphic>
          </wp:inline>
        </w:drawing>
      </w:r>
    </w:p>
    <w:p w14:paraId="2D5C785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4B1B4D">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8"/>
                    <a:stretch>
                      <a:fillRect/>
                    </a:stretch>
                  </pic:blipFill>
                  <pic:spPr>
                    <a:xfrm>
                      <a:off x="0" y="0"/>
                      <a:ext cx="3870000" cy="2023172"/>
                    </a:xfrm>
                    <a:prstGeom prst="rect">
                      <a:avLst/>
                    </a:prstGeom>
                  </pic:spPr>
                </pic:pic>
              </a:graphicData>
            </a:graphic>
          </wp:inline>
        </w:drawing>
      </w:r>
    </w:p>
    <w:p w14:paraId="14C56E0A"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751B3339" w14:textId="5A22500B" w:rsidR="00F100F9" w:rsidRPr="006C44F6" w:rsidRDefault="006C44F6" w:rsidP="004B1B4D">
      <w:pPr>
        <w:pStyle w:val="Beschriftung"/>
        <w:rPr>
          <w:sz w:val="20"/>
        </w:rPr>
      </w:pPr>
      <w:bookmarkStart w:id="263" w:name="_Ref513237337"/>
      <w:r>
        <w:t>Fig.</w:t>
      </w:r>
      <w:bookmarkEnd w:id="263"/>
      <w:r w:rsidR="0085304C">
        <w:t xml:space="preserve"> 16 </w:t>
      </w:r>
      <w:r w:rsidR="00F100F9" w:rsidRPr="00F100F9">
        <w:t>Particular operations, such as image rendering and interpretation editing, are interpreted within the bands as they result in a distinct CPU-GPU behaviour.</w:t>
      </w:r>
    </w:p>
    <w:p w14:paraId="2F88F763" w14:textId="6056F3DA" w:rsidR="00C32FD4" w:rsidRPr="00353AEE" w:rsidDel="008D7DEA" w:rsidRDefault="00C32FD4" w:rsidP="004B1B4D">
      <w:pPr>
        <w:pStyle w:val="PRec-MainText"/>
        <w:rPr>
          <w:del w:id="264" w:author="ms699852" w:date="2018-05-16T19:36:00Z"/>
        </w:rPr>
      </w:pPr>
      <w:del w:id="265" w:author="ms699852" w:date="2018-05-16T19:16:00Z">
        <w:r w:rsidRPr="00353AEE" w:rsidDel="00311464">
          <w:delText xml:space="preserve">For </w:delText>
        </w:r>
        <w:r w:rsidR="00E10DF3" w:rsidRPr="00353AEE" w:rsidDel="00311464">
          <w:delText>GRIT</w:delText>
        </w:r>
        <w:r w:rsidRPr="00353AEE" w:rsidDel="00311464">
          <w:delText xml:space="preserve"> </w:delText>
        </w:r>
        <w:r w:rsidR="00E10DF3" w:rsidRPr="00353AEE" w:rsidDel="00311464">
          <w:delText>w</w:delText>
        </w:r>
      </w:del>
      <w:del w:id="266" w:author="ms699852" w:date="2018-05-16T19:36:00Z">
        <w:r w:rsidR="00E10DF3" w:rsidRPr="00353AEE" w:rsidDel="008D7DEA">
          <w:delText xml:space="preserve">e have to distinguish between the mode in which it is operated: when conducting 2D operations, the operation time </w:delText>
        </w:r>
        <w:r w:rsidRPr="00353AEE" w:rsidDel="008D7DEA">
          <w:delText xml:space="preserve">amounts to </w:delText>
        </w:r>
        <w:r w:rsidR="00745011" w:rsidDel="008D7DEA">
          <w:delText>4.68</w:delText>
        </w:r>
        <w:r w:rsidR="006A743D" w:rsidDel="008D7DEA">
          <w:delText> </w:delText>
        </w:r>
        <w:r w:rsidR="00400996" w:rsidRPr="00353AEE" w:rsidDel="008D7DEA">
          <w:delText>h</w:delText>
        </w:r>
        <w:r w:rsidRPr="00353AEE" w:rsidDel="008D7DEA">
          <w:delText>rs</w:delText>
        </w:r>
        <w:r w:rsidR="00E10DF3" w:rsidRPr="00353AEE" w:rsidDel="008D7DEA">
          <w:delText xml:space="preserve"> </w:delText>
        </w:r>
        <w:r w:rsidRPr="00353AEE" w:rsidDel="008D7DEA">
          <w:delText>but w</w:delText>
        </w:r>
        <w:r w:rsidR="00E10DF3" w:rsidRPr="00353AEE" w:rsidDel="008D7DEA">
          <w:delText>hen making full use of the 3D capabilities, the average pow</w:delText>
        </w:r>
        <w:r w:rsidR="006A384C" w:rsidRPr="00353AEE" w:rsidDel="008D7DEA">
          <w:delText xml:space="preserve">er consumption rises </w:delText>
        </w:r>
        <w:r w:rsidRPr="00353AEE" w:rsidDel="008D7DEA">
          <w:delText>and</w:delText>
        </w:r>
        <w:r w:rsidR="00E10DF3" w:rsidRPr="00353AEE" w:rsidDel="008D7DEA">
          <w:delText xml:space="preserve"> results in an operation time of only </w:delText>
        </w:r>
        <w:r w:rsidR="00762CAD" w:rsidDel="008D7DEA">
          <w:delText>3.88</w:delText>
        </w:r>
        <w:r w:rsidRPr="00353AEE" w:rsidDel="008D7DEA">
          <w:delText> hrs</w:delText>
        </w:r>
        <w:r w:rsidR="00E10DF3" w:rsidRPr="00353AEE" w:rsidDel="008D7DEA">
          <w:delText xml:space="preserve">. </w:delText>
        </w:r>
        <w:r w:rsidRPr="00353AEE" w:rsidDel="008D7DEA">
          <w:delText xml:space="preserve">Key measures on power consumption, and related metrics of processor temperature and memory usage, are given in Table </w:delText>
        </w:r>
        <w:r w:rsidR="0085304C" w:rsidDel="008D7DEA">
          <w:delText>IV</w:delText>
        </w:r>
        <w:r w:rsidRPr="00353AEE" w:rsidDel="008D7DEA">
          <w:delText xml:space="preserve"> for both applications. </w:delText>
        </w:r>
      </w:del>
    </w:p>
    <w:p w14:paraId="3487572C" w14:textId="2FA16A98"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47281464" w14:textId="59DF809E" w:rsidR="00AB410F" w:rsidRPr="00353AEE" w:rsidRDefault="001666A5" w:rsidP="004B1B4D">
      <w:pPr>
        <w:pStyle w:val="PRec-MainText"/>
      </w:pPr>
      <w:r w:rsidRPr="00353AEE">
        <w:lastRenderedPageBreak/>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w:t>
      </w:r>
      <w:commentRangeStart w:id="267"/>
      <w:r w:rsidR="00E121FC" w:rsidRPr="00353AEE">
        <w:t>time</w:t>
      </w:r>
      <w:commentRangeEnd w:id="267"/>
      <w:r w:rsidR="00774F37">
        <w:rPr>
          <w:rStyle w:val="Kommentarzeichen"/>
        </w:rPr>
        <w:commentReference w:id="267"/>
      </w:r>
      <w:ins w:id="268" w:author="ms699852" w:date="2018-05-16T19:33:00Z">
        <w:r w:rsidR="00774F37">
          <w:t>.</w:t>
        </w:r>
      </w:ins>
      <w:del w:id="269" w:author="ms699852" w:date="2018-05-16T19:33:00Z">
        <w:r w:rsidR="00E121FC" w:rsidRPr="00353AEE" w:rsidDel="00774F37">
          <w:delText xml:space="preserve"> using </w:delText>
        </w:r>
        <w:r w:rsidR="004C0B7D" w:rsidRPr="00353AEE" w:rsidDel="00774F37">
          <w:delText>GRIT</w:delText>
        </w:r>
        <w:r w:rsidR="00E121FC" w:rsidRPr="00353AEE" w:rsidDel="00774F37">
          <w:delText xml:space="preserve"> to </w:delText>
        </w:r>
        <w:r w:rsidR="00762CAD" w:rsidDel="00774F37">
          <w:delText>7.70 </w:delText>
        </w:r>
        <w:r w:rsidR="004C0B7D" w:rsidRPr="00353AEE" w:rsidDel="00774F37">
          <w:delText>h</w:delText>
        </w:r>
        <w:r w:rsidR="00762CAD" w:rsidDel="00774F37">
          <w:delText>rs</w:delText>
        </w:r>
        <w:r w:rsidRPr="00353AEE" w:rsidDel="00774F37">
          <w:delText xml:space="preserve"> at best when carr</w:delText>
        </w:r>
        <w:r w:rsidR="00762CAD" w:rsidDel="00774F37">
          <w:delText>ying one external battery pack.</w:delText>
        </w:r>
      </w:del>
    </w:p>
    <w:p w14:paraId="67A31F43" w14:textId="09AD56FF" w:rsidR="002160AF" w:rsidRPr="00353AEE" w:rsidRDefault="002160AF" w:rsidP="004B1B4D">
      <w:pPr>
        <w:pStyle w:val="PRec-Tabletitle"/>
      </w:pPr>
      <w:bookmarkStart w:id="270" w:name="_Ref513025809"/>
      <w:r w:rsidRPr="00353AEE">
        <w:t xml:space="preserve">Table </w:t>
      </w:r>
      <w:bookmarkEnd w:id="270"/>
      <w:r w:rsidR="0085304C">
        <w:t>IV</w:t>
      </w:r>
      <w:r w:rsidRPr="00353AEE">
        <w:t xml:space="preserve"> Average measurements of GRIT and OWL</w:t>
      </w:r>
      <w:r w:rsidR="00876713">
        <w:t xml:space="preserve"> 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Change w:id="271" w:author="ms699852" w:date="2018-05-16T19:14:00Z">
          <w:tblPr>
            <w:tblW w:w="500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PrChange>
      </w:tblPr>
      <w:tblGrid>
        <w:gridCol w:w="1822"/>
        <w:gridCol w:w="1821"/>
        <w:gridCol w:w="1822"/>
        <w:tblGridChange w:id="272">
          <w:tblGrid>
            <w:gridCol w:w="1821"/>
            <w:gridCol w:w="1821"/>
            <w:gridCol w:w="1822"/>
          </w:tblGrid>
        </w:tblGridChange>
      </w:tblGrid>
      <w:tr w:rsidR="00311464" w:rsidRPr="004B1B4D" w14:paraId="743CF257" w14:textId="77777777" w:rsidTr="00311464">
        <w:trPr>
          <w:cantSplit/>
          <w:jc w:val="center"/>
          <w:trPrChange w:id="273" w:author="ms699852" w:date="2018-05-16T19:14:00Z">
            <w:trPr>
              <w:cantSplit/>
              <w:jc w:val="center"/>
            </w:trPr>
          </w:trPrChange>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274"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77F32C7F" w14:textId="77777777"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275"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46FEF833" w14:textId="77777777"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276"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3E84A44E" w14:textId="77777777" w:rsidR="00311464" w:rsidRPr="00D0760D" w:rsidRDefault="00311464" w:rsidP="004B1B4D">
            <w:pPr>
              <w:jc w:val="center"/>
              <w:rPr>
                <w:sz w:val="16"/>
                <w:szCs w:val="16"/>
              </w:rPr>
            </w:pPr>
            <w:r w:rsidRPr="00D0760D">
              <w:rPr>
                <w:sz w:val="16"/>
                <w:szCs w:val="16"/>
              </w:rPr>
              <w:t>GRIT (3D)</w:t>
            </w:r>
          </w:p>
        </w:tc>
      </w:tr>
      <w:tr w:rsidR="00311464" w:rsidRPr="004B1B4D" w14:paraId="2783680B" w14:textId="77777777" w:rsidTr="00311464">
        <w:trPr>
          <w:cantSplit/>
          <w:jc w:val="center"/>
          <w:trPrChange w:id="277" w:author="ms699852" w:date="2018-05-16T19:14:00Z">
            <w:trPr>
              <w:cantSplit/>
              <w:jc w:val="center"/>
            </w:trPr>
          </w:trPrChange>
        </w:trPr>
        <w:tc>
          <w:tcPr>
            <w:tcW w:w="1666" w:type="pct"/>
            <w:tcBorders>
              <w:top w:val="single" w:sz="4" w:space="0" w:color="auto"/>
            </w:tcBorders>
            <w:shd w:val="clear" w:color="auto" w:fill="auto"/>
            <w:noWrap/>
            <w:tcMar>
              <w:top w:w="57" w:type="dxa"/>
              <w:left w:w="108" w:type="dxa"/>
              <w:bottom w:w="57" w:type="dxa"/>
              <w:right w:w="108" w:type="dxa"/>
            </w:tcMar>
            <w:vAlign w:val="center"/>
            <w:tcPrChange w:id="278"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14:paraId="6129E126" w14:textId="77777777"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Change w:id="279"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14:paraId="1EAF699D" w14:textId="55A2385B"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Change w:id="280"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14:paraId="4A737AB6" w14:textId="1687A5D6"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14:paraId="7266E9A1" w14:textId="77777777" w:rsidTr="00311464">
        <w:trPr>
          <w:cantSplit/>
          <w:jc w:val="center"/>
          <w:trPrChange w:id="281"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282" w:author="ms699852" w:date="2018-05-16T19:14:00Z">
              <w:tcPr>
                <w:tcW w:w="1250" w:type="pct"/>
                <w:shd w:val="clear" w:color="auto" w:fill="auto"/>
                <w:noWrap/>
                <w:tcMar>
                  <w:top w:w="57" w:type="dxa"/>
                  <w:left w:w="108" w:type="dxa"/>
                  <w:bottom w:w="57" w:type="dxa"/>
                  <w:right w:w="108" w:type="dxa"/>
                </w:tcMar>
                <w:vAlign w:val="center"/>
              </w:tcPr>
            </w:tcPrChange>
          </w:tcPr>
          <w:p w14:paraId="3D0DD6D4" w14:textId="77777777"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Change w:id="283" w:author="ms699852" w:date="2018-05-16T19:14:00Z">
              <w:tcPr>
                <w:tcW w:w="1250" w:type="pct"/>
                <w:shd w:val="clear" w:color="auto" w:fill="auto"/>
                <w:noWrap/>
                <w:tcMar>
                  <w:top w:w="57" w:type="dxa"/>
                  <w:left w:w="108" w:type="dxa"/>
                  <w:bottom w:w="57" w:type="dxa"/>
                  <w:right w:w="108" w:type="dxa"/>
                </w:tcMar>
                <w:vAlign w:val="center"/>
              </w:tcPr>
            </w:tcPrChange>
          </w:tcPr>
          <w:p w14:paraId="56F75EF4" w14:textId="77777777"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Change w:id="284" w:author="ms699852" w:date="2018-05-16T19:14:00Z">
              <w:tcPr>
                <w:tcW w:w="1250" w:type="pct"/>
                <w:shd w:val="clear" w:color="auto" w:fill="auto"/>
                <w:noWrap/>
                <w:tcMar>
                  <w:top w:w="57" w:type="dxa"/>
                  <w:left w:w="108" w:type="dxa"/>
                  <w:bottom w:w="57" w:type="dxa"/>
                  <w:right w:w="108" w:type="dxa"/>
                </w:tcMar>
                <w:vAlign w:val="center"/>
              </w:tcPr>
            </w:tcPrChange>
          </w:tcPr>
          <w:p w14:paraId="6B028B9B" w14:textId="77777777" w:rsidR="00311464" w:rsidRPr="00D0760D" w:rsidRDefault="00311464" w:rsidP="004B1B4D">
            <w:pPr>
              <w:jc w:val="center"/>
              <w:rPr>
                <w:sz w:val="16"/>
                <w:szCs w:val="16"/>
              </w:rPr>
            </w:pPr>
            <w:r w:rsidRPr="00D0760D">
              <w:rPr>
                <w:sz w:val="16"/>
                <w:szCs w:val="16"/>
              </w:rPr>
              <w:t>1.72</w:t>
            </w:r>
          </w:p>
        </w:tc>
      </w:tr>
      <w:tr w:rsidR="00311464" w:rsidRPr="004B1B4D" w14:paraId="03EDC14C" w14:textId="77777777" w:rsidTr="00311464">
        <w:trPr>
          <w:cantSplit/>
          <w:jc w:val="center"/>
          <w:trPrChange w:id="285"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286" w:author="ms699852" w:date="2018-05-16T19:14:00Z">
              <w:tcPr>
                <w:tcW w:w="1250" w:type="pct"/>
                <w:shd w:val="clear" w:color="auto" w:fill="auto"/>
                <w:noWrap/>
                <w:tcMar>
                  <w:top w:w="57" w:type="dxa"/>
                  <w:left w:w="108" w:type="dxa"/>
                  <w:bottom w:w="57" w:type="dxa"/>
                  <w:right w:w="108" w:type="dxa"/>
                </w:tcMar>
                <w:vAlign w:val="center"/>
              </w:tcPr>
            </w:tcPrChange>
          </w:tcPr>
          <w:p w14:paraId="711DA8B1" w14:textId="77777777"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Change w:id="287" w:author="ms699852" w:date="2018-05-16T19:14:00Z">
              <w:tcPr>
                <w:tcW w:w="1250" w:type="pct"/>
                <w:shd w:val="clear" w:color="auto" w:fill="auto"/>
                <w:noWrap/>
                <w:tcMar>
                  <w:top w:w="57" w:type="dxa"/>
                  <w:left w:w="108" w:type="dxa"/>
                  <w:bottom w:w="57" w:type="dxa"/>
                  <w:right w:w="108" w:type="dxa"/>
                </w:tcMar>
                <w:vAlign w:val="center"/>
              </w:tcPr>
            </w:tcPrChange>
          </w:tcPr>
          <w:p w14:paraId="19DD7B06" w14:textId="77777777"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Change w:id="288" w:author="ms699852" w:date="2018-05-16T19:14:00Z">
              <w:tcPr>
                <w:tcW w:w="1250" w:type="pct"/>
                <w:shd w:val="clear" w:color="auto" w:fill="auto"/>
                <w:noWrap/>
                <w:tcMar>
                  <w:top w:w="57" w:type="dxa"/>
                  <w:left w:w="108" w:type="dxa"/>
                  <w:bottom w:w="57" w:type="dxa"/>
                  <w:right w:w="108" w:type="dxa"/>
                </w:tcMar>
                <w:vAlign w:val="center"/>
              </w:tcPr>
            </w:tcPrChange>
          </w:tcPr>
          <w:p w14:paraId="60C55E3C" w14:textId="77777777" w:rsidR="00311464" w:rsidRPr="00D0760D" w:rsidRDefault="00311464" w:rsidP="004B1B4D">
            <w:pPr>
              <w:jc w:val="center"/>
              <w:rPr>
                <w:sz w:val="16"/>
                <w:szCs w:val="16"/>
              </w:rPr>
            </w:pPr>
            <w:r w:rsidRPr="00D0760D">
              <w:rPr>
                <w:sz w:val="16"/>
                <w:szCs w:val="16"/>
              </w:rPr>
              <w:t>52.05</w:t>
            </w:r>
          </w:p>
        </w:tc>
      </w:tr>
      <w:tr w:rsidR="00311464" w:rsidRPr="004B1B4D" w14:paraId="118EE93C" w14:textId="77777777" w:rsidTr="00311464">
        <w:trPr>
          <w:cantSplit/>
          <w:jc w:val="center"/>
          <w:trPrChange w:id="289"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290" w:author="ms699852" w:date="2018-05-16T19:14:00Z">
              <w:tcPr>
                <w:tcW w:w="1250" w:type="pct"/>
                <w:shd w:val="clear" w:color="auto" w:fill="auto"/>
                <w:noWrap/>
                <w:tcMar>
                  <w:top w:w="57" w:type="dxa"/>
                  <w:left w:w="108" w:type="dxa"/>
                  <w:bottom w:w="57" w:type="dxa"/>
                  <w:right w:w="108" w:type="dxa"/>
                </w:tcMar>
                <w:vAlign w:val="center"/>
              </w:tcPr>
            </w:tcPrChange>
          </w:tcPr>
          <w:p w14:paraId="5B3A5C18" w14:textId="405588D3" w:rsidR="00311464" w:rsidRPr="00D0760D" w:rsidRDefault="00311464" w:rsidP="00311464">
            <w:pPr>
              <w:jc w:val="center"/>
              <w:rPr>
                <w:sz w:val="16"/>
                <w:szCs w:val="16"/>
              </w:rPr>
            </w:pPr>
            <w:ins w:id="291" w:author="ms699852" w:date="2018-05-16T19:14:00Z">
              <w:r>
                <w:rPr>
                  <w:sz w:val="16"/>
                  <w:szCs w:val="16"/>
                </w:rPr>
                <w:t>Operation time [hrs]</w:t>
              </w:r>
            </w:ins>
          </w:p>
        </w:tc>
        <w:tc>
          <w:tcPr>
            <w:tcW w:w="1666" w:type="pct"/>
            <w:shd w:val="clear" w:color="auto" w:fill="auto"/>
            <w:noWrap/>
            <w:tcMar>
              <w:top w:w="57" w:type="dxa"/>
              <w:left w:w="108" w:type="dxa"/>
              <w:bottom w:w="57" w:type="dxa"/>
              <w:right w:w="108" w:type="dxa"/>
            </w:tcMar>
            <w:vAlign w:val="center"/>
            <w:tcPrChange w:id="292" w:author="ms699852" w:date="2018-05-16T19:14:00Z">
              <w:tcPr>
                <w:tcW w:w="1250" w:type="pct"/>
                <w:shd w:val="clear" w:color="auto" w:fill="auto"/>
                <w:noWrap/>
                <w:tcMar>
                  <w:top w:w="57" w:type="dxa"/>
                  <w:left w:w="108" w:type="dxa"/>
                  <w:bottom w:w="57" w:type="dxa"/>
                  <w:right w:w="108" w:type="dxa"/>
                </w:tcMar>
                <w:vAlign w:val="center"/>
              </w:tcPr>
            </w:tcPrChange>
          </w:tcPr>
          <w:p w14:paraId="68EBDEB5" w14:textId="2C6ECA64" w:rsidR="00311464" w:rsidRPr="00D0760D" w:rsidRDefault="00311464" w:rsidP="00311464">
            <w:pPr>
              <w:jc w:val="center"/>
              <w:rPr>
                <w:sz w:val="16"/>
                <w:szCs w:val="16"/>
              </w:rPr>
            </w:pPr>
            <w:ins w:id="293" w:author="ms699852" w:date="2018-05-16T19:14:00Z">
              <w:r w:rsidRPr="00710976">
                <w:rPr>
                  <w:b/>
                  <w:sz w:val="16"/>
                  <w:szCs w:val="16"/>
                </w:rPr>
                <w:t>4.68</w:t>
              </w:r>
            </w:ins>
          </w:p>
        </w:tc>
        <w:tc>
          <w:tcPr>
            <w:tcW w:w="1667" w:type="pct"/>
            <w:shd w:val="clear" w:color="auto" w:fill="auto"/>
            <w:noWrap/>
            <w:tcMar>
              <w:top w:w="57" w:type="dxa"/>
              <w:left w:w="108" w:type="dxa"/>
              <w:bottom w:w="57" w:type="dxa"/>
              <w:right w:w="108" w:type="dxa"/>
            </w:tcMar>
            <w:vAlign w:val="center"/>
            <w:tcPrChange w:id="294" w:author="ms699852" w:date="2018-05-16T19:14:00Z">
              <w:tcPr>
                <w:tcW w:w="1250" w:type="pct"/>
                <w:shd w:val="clear" w:color="auto" w:fill="auto"/>
                <w:noWrap/>
                <w:tcMar>
                  <w:top w:w="57" w:type="dxa"/>
                  <w:left w:w="108" w:type="dxa"/>
                  <w:bottom w:w="57" w:type="dxa"/>
                  <w:right w:w="108" w:type="dxa"/>
                </w:tcMar>
                <w:vAlign w:val="center"/>
              </w:tcPr>
            </w:tcPrChange>
          </w:tcPr>
          <w:p w14:paraId="3BCBBC5E" w14:textId="31571999" w:rsidR="00311464" w:rsidRPr="00D0760D" w:rsidRDefault="00311464" w:rsidP="00311464">
            <w:pPr>
              <w:jc w:val="center"/>
              <w:rPr>
                <w:sz w:val="16"/>
                <w:szCs w:val="16"/>
              </w:rPr>
            </w:pPr>
            <w:ins w:id="295" w:author="ms699852" w:date="2018-05-16T19:14:00Z">
              <w:r w:rsidRPr="00710976">
                <w:rPr>
                  <w:b/>
                  <w:sz w:val="16"/>
                  <w:szCs w:val="16"/>
                </w:rPr>
                <w:t>3.88</w:t>
              </w:r>
            </w:ins>
          </w:p>
        </w:tc>
      </w:tr>
    </w:tbl>
    <w:p w14:paraId="0C91C143" w14:textId="7F32C8DB" w:rsidR="00FA0E1F" w:rsidRPr="00353AEE" w:rsidRDefault="00FA0E1F" w:rsidP="004B1B4D">
      <w:pPr>
        <w:pStyle w:val="PRec-Heading1"/>
      </w:pPr>
      <w:r w:rsidRPr="00353AEE">
        <w:t>Conclusions and Discussion</w:t>
      </w:r>
    </w:p>
    <w:p w14:paraId="4EAFCF80" w14:textId="77777777" w:rsidR="00FA0E1F" w:rsidRPr="00353AEE" w:rsidRDefault="00FA0E1F" w:rsidP="004B1B4D">
      <w:pPr>
        <w:pStyle w:val="PRec-MainText"/>
      </w:pPr>
      <w:r w:rsidRPr="00353AEE">
        <w:t xml:space="preserve">This article </w:t>
      </w:r>
      <w:r w:rsidR="00B319EE" w:rsidRPr="00353AEE">
        <w:t xml:space="preserve">addresses challenges for employing mobile devices and digtal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49B84920" w14:textId="44FF6F73"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on-device 3D rendering (as presented in </w:t>
      </w:r>
      <w:r>
        <w:t xml:space="preserve">Agus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3DDA327B" w14:textId="40656B87"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non-neglectable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w:t>
      </w:r>
      <w:r w:rsidRPr="00130270">
        <w:rPr>
          <w:color w:val="000000" w:themeColor="text1"/>
        </w:rPr>
        <w:lastRenderedPageBreak/>
        <w:t>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21D9AD26"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71978D9E"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5E20DF55"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4B1B4D">
      <w:pPr>
        <w:pStyle w:val="PRec-Heading1"/>
      </w:pPr>
      <w:r w:rsidRPr="00353AEE">
        <w:t>Acknowledgements</w:t>
      </w:r>
    </w:p>
    <w:p w14:paraId="4E26EE22" w14:textId="13E78FEA"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 xml:space="preserve">Aspects of this work </w:t>
      </w:r>
      <w:r w:rsidR="00BA37E0" w:rsidRPr="00BA37E0">
        <w:lastRenderedPageBreak/>
        <w:t>were funded by the Research Council of Norway (RCN) and the FORCE consortium</w:t>
      </w:r>
      <w:r w:rsidR="00BA37E0">
        <w:t xml:space="preserve"> (Petromaks 2 project 234111).</w:t>
      </w:r>
    </w:p>
    <w:p w14:paraId="468A7CB9" w14:textId="77777777" w:rsidR="00F1217A" w:rsidRPr="00353AEE" w:rsidRDefault="00241FF5" w:rsidP="004B1B4D">
      <w:pPr>
        <w:pStyle w:val="PRec-Heading1"/>
      </w:pPr>
      <w:r w:rsidRPr="004D7DC8">
        <w:t>R</w:t>
      </w:r>
      <w:r w:rsidR="009D6322" w:rsidRPr="004D7DC8">
        <w:t>eferences</w:t>
      </w:r>
    </w:p>
    <w:p w14:paraId="65844B0C" w14:textId="1378348F" w:rsidR="004C47A8" w:rsidRPr="004C47A8" w:rsidRDefault="004C47A8" w:rsidP="004C47A8">
      <w:pPr>
        <w:pStyle w:val="PRec-Refs"/>
      </w:pPr>
      <w:r w:rsidRPr="004C47A8">
        <w:rPr>
          <w:smallCaps/>
        </w:rPr>
        <w:t>Agus, M., Gobbetti, E., Marton, F.</w:t>
      </w:r>
      <w:r>
        <w:rPr>
          <w:smallCaps/>
        </w:rPr>
        <w:t>, Pintore, G.</w:t>
      </w:r>
      <w:r w:rsidRPr="004C47A8">
        <w:t xml:space="preserve"> and </w:t>
      </w:r>
      <w:r w:rsidRPr="004C47A8">
        <w:rPr>
          <w:smallCaps/>
        </w:rPr>
        <w:t>Vázquez, P.-P.,</w:t>
      </w:r>
      <w:r>
        <w:t xml:space="preserve"> 2017</w:t>
      </w:r>
      <w:r w:rsidRPr="004C47A8">
        <w:t xml:space="preserve">. </w:t>
      </w:r>
      <w:r w:rsidRPr="00DB6EFF">
        <w:t xml:space="preserve">Mobile Graphics. </w:t>
      </w:r>
      <w:r w:rsidRPr="004C47A8">
        <w:rPr>
          <w:i/>
        </w:rPr>
        <w:t>European Association for Computer Graphics (Eurographics)</w:t>
      </w:r>
      <w:r w:rsidRPr="004C47A8">
        <w:t>.</w:t>
      </w:r>
      <w:r>
        <w:t xml:space="preserve"> 5 pages.</w:t>
      </w:r>
    </w:p>
    <w:p w14:paraId="1F3FFCE1" w14:textId="46CF5439"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14:paraId="74D4FE54" w14:textId="3802A1FC" w:rsidR="004C47A8" w:rsidRPr="00F37847" w:rsidRDefault="004C47A8" w:rsidP="004C47A8">
      <w:pPr>
        <w:pStyle w:val="PRec-Refs"/>
        <w:rPr>
          <w:lang w:val="de-DE"/>
        </w:rPr>
      </w:pPr>
      <w:r w:rsidRPr="004C47A8">
        <w:t>B</w:t>
      </w:r>
      <w:r w:rsidRPr="004C47A8">
        <w:rPr>
          <w:smallCaps/>
        </w:rPr>
        <w:t>lum, J. R., Greencor</w:t>
      </w:r>
      <w:r>
        <w:rPr>
          <w:smallCaps/>
        </w:rPr>
        <w:t>n, D. G.</w:t>
      </w:r>
      <w:r w:rsidR="00F37847" w:rsidRPr="00F37847">
        <w:t xml:space="preserve"> and</w:t>
      </w:r>
      <w:r w:rsidRPr="00F37847">
        <w:t xml:space="preserve"> </w:t>
      </w:r>
      <w:r>
        <w:rPr>
          <w:smallCaps/>
        </w:rPr>
        <w:t xml:space="preserve">Cooperstock,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14:paraId="2A2DDE5E" w14:textId="4097E995" w:rsidR="004C47A8" w:rsidRPr="004C47A8" w:rsidRDefault="00F37847" w:rsidP="004C47A8">
      <w:pPr>
        <w:pStyle w:val="PRec-Refs"/>
      </w:pPr>
      <w:r>
        <w:rPr>
          <w:smallCaps/>
          <w:lang w:val="de-DE"/>
        </w:rPr>
        <w:t>Boerner,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Int. Arch. Photogramm. Remote Sens. Spatial Inf. Sci.</w:t>
      </w:r>
      <w:r>
        <w:t>, XLI(</w:t>
      </w:r>
      <w:r w:rsidR="004C47A8" w:rsidRPr="004C47A8">
        <w:t>B5</w:t>
      </w:r>
      <w:r>
        <w:t>):</w:t>
      </w:r>
      <w:r w:rsidR="004C47A8" w:rsidRPr="004C47A8">
        <w:t xml:space="preserve"> 771-777.</w:t>
      </w:r>
    </w:p>
    <w:p w14:paraId="3CB88DBF" w14:textId="25A03BE9" w:rsidR="004C47A8" w:rsidRPr="004C47A8" w:rsidRDefault="004C47A8" w:rsidP="004C47A8">
      <w:pPr>
        <w:pStyle w:val="PRec-Refs"/>
      </w:pPr>
      <w:r w:rsidRPr="00677A65">
        <w:rPr>
          <w:smallCaps/>
        </w:rPr>
        <w:t>Borgeat, L., Godin</w:t>
      </w:r>
      <w:r w:rsidR="00677A65">
        <w:rPr>
          <w:smallCaps/>
        </w:rPr>
        <w:t>, G., Blais, F., Massicotte, P.</w:t>
      </w:r>
      <w:r w:rsidR="00677A65">
        <w:t xml:space="preserve"> and</w:t>
      </w:r>
      <w:r w:rsidRPr="004C47A8">
        <w:t xml:space="preserve"> </w:t>
      </w:r>
      <w:r w:rsidRPr="00677A65">
        <w:rPr>
          <w:smallCaps/>
        </w:rPr>
        <w:t>Lahanier, C.</w:t>
      </w:r>
      <w:r w:rsidR="00677A65">
        <w:t>, 2005</w:t>
      </w:r>
      <w:r w:rsidRPr="004C47A8">
        <w:t xml:space="preserve">. GoLD: Interactive Display of Huge Colored and Textured Models. </w:t>
      </w:r>
      <w:r w:rsidR="00276FD9" w:rsidRPr="00276FD9">
        <w:rPr>
          <w:i/>
        </w:rPr>
        <w:t>ACM Transactions on Graphics (TOG)</w:t>
      </w:r>
      <w:r w:rsidRPr="004C47A8">
        <w:t>, 24</w:t>
      </w:r>
      <w:r w:rsidR="00276FD9">
        <w:t>(3)</w:t>
      </w:r>
      <w:r w:rsidR="00677A65">
        <w:t xml:space="preserve">: </w:t>
      </w:r>
      <w:r w:rsidRPr="004C47A8">
        <w:t>869-877.</w:t>
      </w:r>
    </w:p>
    <w:p w14:paraId="0F22AAD0" w14:textId="629A140B" w:rsidR="004C47A8" w:rsidRPr="004C47A8" w:rsidRDefault="004C47A8" w:rsidP="004C47A8">
      <w:pPr>
        <w:pStyle w:val="PRec-Refs"/>
      </w:pPr>
      <w:r w:rsidRPr="00677A65">
        <w:rPr>
          <w:smallCaps/>
        </w:rPr>
        <w:t>Buckley, S. J., Howell, J. A., Enge, H.</w:t>
      </w:r>
      <w:r w:rsidR="00677A65" w:rsidRPr="00677A65">
        <w:rPr>
          <w:smallCaps/>
        </w:rPr>
        <w:t xml:space="preserve"> D.</w:t>
      </w:r>
      <w:r w:rsidR="00677A65">
        <w:t xml:space="preserve"> and</w:t>
      </w:r>
      <w:r w:rsidRPr="004C47A8">
        <w:t xml:space="preserve"> </w:t>
      </w:r>
      <w:r w:rsidR="00677A65">
        <w:rPr>
          <w:smallCaps/>
        </w:rPr>
        <w:t xml:space="preserve">Kurz,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14:paraId="3FFF998C" w14:textId="3BE75F97" w:rsidR="004C47A8" w:rsidRPr="004C47A8" w:rsidRDefault="004C47A8" w:rsidP="004C47A8">
      <w:pPr>
        <w:pStyle w:val="PRec-Refs"/>
      </w:pPr>
      <w:r w:rsidRPr="00677A65">
        <w:rPr>
          <w:smallCaps/>
        </w:rPr>
        <w:t>Buckley, S. J., Schwarz,</w:t>
      </w:r>
      <w:r w:rsidR="00677A65" w:rsidRPr="00677A65">
        <w:rPr>
          <w:smallCaps/>
        </w:rPr>
        <w:t xml:space="preserve"> E., Terlaky,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Analog Modeling. </w:t>
      </w:r>
      <w:r w:rsidRPr="00677A65">
        <w:rPr>
          <w:i/>
        </w:rPr>
        <w:t>Photogrammetric Engineering &amp; Remote Sensing</w:t>
      </w:r>
      <w:r w:rsidR="00677A65">
        <w:t>, 76</w:t>
      </w:r>
      <w:r w:rsidR="00276FD9">
        <w:t>(8)</w:t>
      </w:r>
      <w:r w:rsidR="00677A65">
        <w:t xml:space="preserve">: </w:t>
      </w:r>
      <w:r w:rsidRPr="004C47A8">
        <w:t>953-963.</w:t>
      </w:r>
    </w:p>
    <w:p w14:paraId="4BB25B3D" w14:textId="2797B13B" w:rsidR="004C47A8" w:rsidRPr="004C47A8" w:rsidRDefault="00677A65" w:rsidP="004C47A8">
      <w:pPr>
        <w:pStyle w:val="PRec-Refs"/>
      </w:pPr>
      <w:r w:rsidRPr="00677A65">
        <w:rPr>
          <w:smallCaps/>
        </w:rPr>
        <w:t>Carroll, A.</w:t>
      </w:r>
      <w:r>
        <w:t xml:space="preserve"> and</w:t>
      </w:r>
      <w:r w:rsidR="004C47A8" w:rsidRPr="004C47A8">
        <w:t xml:space="preserve"> </w:t>
      </w:r>
      <w:r w:rsidR="004C47A8" w:rsidRPr="00677A65">
        <w:rPr>
          <w:smallCaps/>
        </w:rPr>
        <w:t>Heiser,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14:paraId="146302A9" w14:textId="37F844D2" w:rsidR="004C47A8" w:rsidRPr="004C47A8" w:rsidRDefault="004C47A8" w:rsidP="004C47A8">
      <w:pPr>
        <w:pStyle w:val="PRec-Refs"/>
      </w:pPr>
      <w:r w:rsidRPr="00C64B7F">
        <w:rPr>
          <w:smallCaps/>
        </w:rPr>
        <w:t>Ca</w:t>
      </w:r>
      <w:r w:rsidR="00B51A67">
        <w:rPr>
          <w:smallCaps/>
        </w:rPr>
        <w:t>umon, G., Gray, G., Antoine, C.</w:t>
      </w:r>
      <w:r w:rsidR="00C64B7F">
        <w:t xml:space="preserve"> and</w:t>
      </w:r>
      <w:r w:rsidRPr="004C47A8">
        <w:t xml:space="preserve"> </w:t>
      </w:r>
      <w:r w:rsidRPr="00C64B7F">
        <w:rPr>
          <w:smallCaps/>
        </w:rPr>
        <w:t>Titeux, M. O.</w:t>
      </w:r>
      <w:r w:rsidR="00C64B7F">
        <w:t>, 2013</w:t>
      </w:r>
      <w:r w:rsidRPr="004C47A8">
        <w:t xml:space="preserve">. Three-Dimensional Implicit Stratigraphic Model Building From Remote Sensing Data on Tetrahedral Meshes: Theory and Application to a Regional Model of La Popa Basin, NE Mexico. </w:t>
      </w:r>
      <w:r w:rsidRPr="00C64B7F">
        <w:rPr>
          <w:i/>
        </w:rPr>
        <w:t>IEEE Transactions on Geoscience and Remote Sensing</w:t>
      </w:r>
      <w:r w:rsidR="00C64B7F">
        <w:t>, 51</w:t>
      </w:r>
      <w:r w:rsidR="00276FD9">
        <w:t>(3)</w:t>
      </w:r>
      <w:r w:rsidR="00C64B7F">
        <w:t xml:space="preserve">: </w:t>
      </w:r>
      <w:r w:rsidRPr="004C47A8">
        <w:t>1613-1621.</w:t>
      </w:r>
    </w:p>
    <w:p w14:paraId="3569DC85" w14:textId="3B9B8ED0"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14:paraId="393DACF7" w14:textId="24548774" w:rsidR="004C47A8" w:rsidRPr="004C47A8" w:rsidRDefault="004C47A8" w:rsidP="004C47A8">
      <w:pPr>
        <w:pStyle w:val="PRec-Refs"/>
      </w:pPr>
      <w:r w:rsidRPr="00DB6EFF">
        <w:rPr>
          <w:smallCaps/>
        </w:rPr>
        <w:t>Corsini, M., Dellepiane, M., Ganovelli, F</w:t>
      </w:r>
      <w:r w:rsidR="00B51A67" w:rsidRPr="00DB6EFF">
        <w:rPr>
          <w:smallCaps/>
        </w:rPr>
        <w:t xml:space="preserve">., Gherardi, R., Fusiello, A. </w:t>
      </w:r>
      <w:r w:rsidR="00B51A67" w:rsidRPr="00DB6EFF">
        <w:t>and</w:t>
      </w:r>
      <w:r w:rsidRPr="00DB6EFF">
        <w:rPr>
          <w:smallCaps/>
        </w:rPr>
        <w:t xml:space="preserve"> </w:t>
      </w:r>
      <w:r w:rsidRPr="00B51A67">
        <w:rPr>
          <w:smallCaps/>
        </w:rPr>
        <w:t>Scopigno,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14:paraId="0E21409F" w14:textId="5684261A" w:rsidR="004C47A8" w:rsidRPr="00DB6EFF" w:rsidRDefault="00B51A67" w:rsidP="004C47A8">
      <w:pPr>
        <w:pStyle w:val="PRec-Refs"/>
        <w:rPr>
          <w:lang w:val="de-DE"/>
        </w:rPr>
      </w:pPr>
      <w:r w:rsidRPr="00B51A67">
        <w:rPr>
          <w:smallCaps/>
        </w:rPr>
        <w:t>Dewez,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r w:rsidR="004C47A8" w:rsidRPr="00DB6EFF">
        <w:rPr>
          <w:i/>
          <w:lang w:val="de-DE"/>
        </w:rPr>
        <w:t xml:space="preserve">Journées Aléas Gravitaires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14:paraId="2CB8D2C7" w14:textId="7201C804" w:rsidR="004C47A8" w:rsidRPr="004C47A8" w:rsidRDefault="004C47A8" w:rsidP="004C47A8">
      <w:pPr>
        <w:pStyle w:val="PRec-Refs"/>
      </w:pPr>
      <w:r w:rsidRPr="00DB6EFF">
        <w:rPr>
          <w:smallCaps/>
          <w:lang w:val="de-DE"/>
        </w:rPr>
        <w:t>Eltner, A.</w:t>
      </w:r>
      <w:r w:rsidR="00B51A67" w:rsidRPr="00DB6EFF">
        <w:rPr>
          <w:smallCaps/>
          <w:lang w:val="de-DE"/>
        </w:rPr>
        <w:t xml:space="preserve">, Sardemann, H., Kröhnert, M. </w:t>
      </w:r>
      <w:r w:rsidR="00B51A67" w:rsidRPr="00DB6EFF">
        <w:rPr>
          <w:lang w:val="de-DE"/>
        </w:rPr>
        <w:t>and</w:t>
      </w:r>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14:paraId="497AECEA" w14:textId="74BFD59A" w:rsidR="004C47A8" w:rsidRPr="004C47A8" w:rsidRDefault="004C47A8" w:rsidP="004C47A8">
      <w:pPr>
        <w:pStyle w:val="PRec-Refs"/>
      </w:pPr>
      <w:r w:rsidRPr="00DB6EFF">
        <w:rPr>
          <w:smallCaps/>
        </w:rPr>
        <w:t xml:space="preserve">Eltner, A., Sardemann, </w:t>
      </w:r>
      <w:r w:rsidR="00B51A67" w:rsidRPr="00DB6EFF">
        <w:rPr>
          <w:smallCaps/>
        </w:rPr>
        <w:t xml:space="preserve">H., Kröhnert, M. </w:t>
      </w:r>
      <w:r w:rsidR="00B51A67" w:rsidRPr="00DB6EFF">
        <w:t>and</w:t>
      </w:r>
      <w:r w:rsidR="00B51A67" w:rsidRPr="00DB6EFF">
        <w:rPr>
          <w:smallCaps/>
        </w:rPr>
        <w:t xml:space="preserve"> Spieler, D.,</w:t>
      </w:r>
      <w:r w:rsidR="00B51A67" w:rsidRPr="00DB6EFF">
        <w:t xml:space="preserve"> in review</w:t>
      </w:r>
      <w:r w:rsidRPr="00DB6EFF">
        <w:t xml:space="preserve">. </w:t>
      </w:r>
      <w:r w:rsidRPr="004C47A8">
        <w:t xml:space="preserve">Image-based hydrometric measurements in ungauged catchments. </w:t>
      </w:r>
      <w:r w:rsidRPr="00B51A67">
        <w:rPr>
          <w:i/>
        </w:rPr>
        <w:t>Water Resources Research</w:t>
      </w:r>
      <w:r w:rsidRPr="004C47A8">
        <w:t>.</w:t>
      </w:r>
    </w:p>
    <w:p w14:paraId="0BDFB7EF" w14:textId="3F00E216" w:rsidR="004C47A8" w:rsidRPr="004C47A8" w:rsidRDefault="007765DD" w:rsidP="004C47A8">
      <w:pPr>
        <w:pStyle w:val="PRec-Refs"/>
      </w:pPr>
      <w:r>
        <w:rPr>
          <w:smallCaps/>
        </w:rPr>
        <w:t xml:space="preserve">Etter,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CrowdWater. http://www.crowdwater.ch/de/home/</w:t>
      </w:r>
      <w:r>
        <w:t xml:space="preserve"> (Accessed 06th</w:t>
      </w:r>
      <w:r w:rsidRPr="007765DD">
        <w:t xml:space="preserve"> March </w:t>
      </w:r>
      <w:r>
        <w:t>2018).</w:t>
      </w:r>
    </w:p>
    <w:p w14:paraId="20A00705" w14:textId="0DB671B7" w:rsidR="004C47A8" w:rsidRPr="004C47A8" w:rsidRDefault="004C47A8" w:rsidP="004C47A8">
      <w:pPr>
        <w:pStyle w:val="PRec-Refs"/>
      </w:pPr>
      <w:r w:rsidRPr="007765DD">
        <w:rPr>
          <w:smallCaps/>
          <w:lang w:val="de-DE"/>
        </w:rPr>
        <w:t>Fritsch, D., K</w:t>
      </w:r>
      <w:r w:rsidR="007765DD">
        <w:rPr>
          <w:smallCaps/>
          <w:lang w:val="de-DE"/>
        </w:rPr>
        <w:t>hosravani, A. M., Cefalu,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multiray reconstruction for digital preservation. </w:t>
      </w:r>
      <w:r w:rsidRPr="007765DD">
        <w:rPr>
          <w:i/>
        </w:rPr>
        <w:t>Photogrammetric Week</w:t>
      </w:r>
      <w:r w:rsidR="007765DD">
        <w:t xml:space="preserve">, 11: </w:t>
      </w:r>
      <w:r w:rsidRPr="004C47A8">
        <w:t>305-323.</w:t>
      </w:r>
    </w:p>
    <w:p w14:paraId="363A1153" w14:textId="001165E0" w:rsidR="004C47A8" w:rsidRPr="004C47A8" w:rsidRDefault="004C47A8" w:rsidP="004C47A8">
      <w:pPr>
        <w:pStyle w:val="PRec-Refs"/>
      </w:pPr>
      <w:r w:rsidRPr="007765DD">
        <w:rPr>
          <w:smallCaps/>
        </w:rPr>
        <w:t>García, S., Pagés, R., Berjón, D.</w:t>
      </w:r>
      <w:r w:rsidR="007765DD">
        <w:t xml:space="preserve"> and</w:t>
      </w:r>
      <w:r w:rsidRPr="004C47A8">
        <w:t xml:space="preserve"> </w:t>
      </w:r>
      <w:r w:rsidRPr="007765DD">
        <w:rPr>
          <w:smallCaps/>
        </w:rPr>
        <w:t>Morán,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14:paraId="6CB77411" w14:textId="393319BC"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r w:rsidRPr="007765DD">
        <w:rPr>
          <w:smallCaps/>
        </w:rPr>
        <w:t>Hollerer,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14:paraId="54ECA4FD" w14:textId="137D1763" w:rsidR="004C47A8" w:rsidRPr="004C47A8" w:rsidRDefault="004C47A8" w:rsidP="004C47A8">
      <w:pPr>
        <w:pStyle w:val="PRec-Refs"/>
      </w:pPr>
      <w:r w:rsidRPr="00CD265A">
        <w:rPr>
          <w:smallCaps/>
        </w:rPr>
        <w:t>Goesele, M., Snavely, N., Curless,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14:paraId="15825EA5" w14:textId="0605F1F3" w:rsidR="004C47A8" w:rsidRPr="004C47A8" w:rsidRDefault="00CD265A" w:rsidP="004C47A8">
      <w:pPr>
        <w:pStyle w:val="PRec-Refs"/>
      </w:pPr>
      <w:r>
        <w:rPr>
          <w:smallCaps/>
        </w:rPr>
        <w:t xml:space="preserve">Hama, L., Ruddle,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14:paraId="4575A686" w14:textId="15A5AFEF" w:rsidR="004C47A8" w:rsidRPr="004C47A8" w:rsidRDefault="004C47A8" w:rsidP="004C47A8">
      <w:pPr>
        <w:pStyle w:val="PRec-Refs"/>
      </w:pPr>
      <w:r w:rsidRPr="00CD265A">
        <w:rPr>
          <w:smallCaps/>
        </w:rPr>
        <w:t>Ishihara, T., Von</w:t>
      </w:r>
      <w:r w:rsidR="00CD265A">
        <w:rPr>
          <w:smallCaps/>
        </w:rPr>
        <w:t xml:space="preserve">gkulbhisal, J., Kitani,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14:paraId="4D824090" w14:textId="55961984" w:rsidR="004C47A8" w:rsidRPr="004C47A8" w:rsidRDefault="004C47A8" w:rsidP="004C47A8">
      <w:pPr>
        <w:pStyle w:val="PRec-Refs"/>
      </w:pPr>
      <w:r w:rsidRPr="00CD265A">
        <w:rPr>
          <w:smallCaps/>
        </w:rPr>
        <w:t>Jordan, C</w:t>
      </w:r>
      <w:r w:rsidR="00CD265A">
        <w:t>., 2009</w:t>
      </w:r>
      <w:r w:rsidRPr="004C47A8">
        <w:t>. SIGMAmobile: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14:paraId="18F3C502" w14:textId="4A2A7CFF"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14:paraId="5AD99865" w14:textId="54703F8C" w:rsidR="004C47A8" w:rsidRPr="004C47A8" w:rsidRDefault="004C47A8" w:rsidP="004C47A8">
      <w:pPr>
        <w:pStyle w:val="PRec-Refs"/>
      </w:pPr>
      <w:r w:rsidRPr="00CD265A">
        <w:rPr>
          <w:smallCaps/>
        </w:rPr>
        <w:lastRenderedPageBreak/>
        <w:t>Kehl, C., Buckley, S. J.</w:t>
      </w:r>
      <w:r w:rsidR="00CD265A">
        <w:rPr>
          <w:smallCaps/>
        </w:rPr>
        <w:t>, Gawthorpe,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ISPRS Ann. Photogramm. Remote Sens. Spatial Inf. Sci.</w:t>
      </w:r>
      <w:r w:rsidR="008D3AD9">
        <w:t xml:space="preserve">, III(2): </w:t>
      </w:r>
      <w:r w:rsidRPr="004C47A8">
        <w:t>121-128.</w:t>
      </w:r>
    </w:p>
    <w:p w14:paraId="68B83D25" w14:textId="0DD50336" w:rsidR="004C47A8" w:rsidRPr="004C47A8" w:rsidRDefault="004C47A8" w:rsidP="004C47A8">
      <w:pPr>
        <w:pStyle w:val="PRec-Refs"/>
      </w:pPr>
      <w:r w:rsidRPr="008D3AD9">
        <w:rPr>
          <w:smallCaps/>
        </w:rPr>
        <w:t>Kehl, C., Buckley, S. J., Viseur, S., Gawth</w:t>
      </w:r>
      <w:r w:rsidR="008D3AD9" w:rsidRPr="008D3AD9">
        <w:rPr>
          <w:smallCaps/>
        </w:rPr>
        <w:t>orpe,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14:paraId="7F0EA834" w14:textId="37BCAAF5" w:rsidR="004C47A8" w:rsidRPr="004C47A8" w:rsidRDefault="004C47A8" w:rsidP="004C47A8">
      <w:pPr>
        <w:pStyle w:val="PRec-Refs"/>
      </w:pPr>
      <w:r w:rsidRPr="008D3AD9">
        <w:rPr>
          <w:smallCaps/>
        </w:rPr>
        <w:t>Kehl, C., Buckley, S. J., Viseur, S., G</w:t>
      </w:r>
      <w:r w:rsidR="008D3AD9">
        <w:rPr>
          <w:smallCaps/>
        </w:rPr>
        <w:t>awthorpe,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14:paraId="7057C514" w14:textId="621C6FD4" w:rsidR="004C47A8" w:rsidRPr="004C47A8" w:rsidRDefault="004C47A8" w:rsidP="004C47A8">
      <w:pPr>
        <w:pStyle w:val="PRec-Refs"/>
      </w:pPr>
      <w:r w:rsidRPr="008D3AD9">
        <w:rPr>
          <w:smallCaps/>
        </w:rPr>
        <w:t>Kehl, C., Mullins, J. R., Buckley, S. J., Gawthorpe,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14:paraId="72308992" w14:textId="2A210DBA"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Gawthorpe, R. L., 2018</w:t>
      </w:r>
      <w:r w:rsidRPr="008D3AD9">
        <w:rPr>
          <w:smallCaps/>
        </w:rPr>
        <w:t>.</w:t>
      </w:r>
      <w:r w:rsidRPr="004C47A8">
        <w:t xml:space="preserve"> Interpretation and mapping of geological features using mobile devices in outcrop geology - A case study of the Saltwick Formation, North Yorkshire, UK. </w:t>
      </w:r>
      <w:r w:rsidRPr="00DB6EFF">
        <w:rPr>
          <w:i/>
        </w:rPr>
        <w:t>AGU Books - Special Issue</w:t>
      </w:r>
      <w:r w:rsidRPr="00DB6EFF">
        <w:t>.</w:t>
      </w:r>
    </w:p>
    <w:p w14:paraId="4B1AA93D" w14:textId="67C0011E" w:rsidR="004C47A8" w:rsidRPr="00C127F3" w:rsidRDefault="00C127F3" w:rsidP="004C47A8">
      <w:pPr>
        <w:pStyle w:val="PRec-Refs"/>
      </w:pPr>
      <w:r w:rsidRPr="00C127F3">
        <w:rPr>
          <w:smallCaps/>
        </w:rPr>
        <w:t xml:space="preserve">Kisters,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14:paraId="58DB6519" w14:textId="4F562489" w:rsidR="004C47A8" w:rsidRPr="00A97BBA" w:rsidRDefault="008D3AD9" w:rsidP="004C47A8">
      <w:pPr>
        <w:pStyle w:val="PRec-Refs"/>
      </w:pPr>
      <w:r w:rsidRPr="008D3AD9">
        <w:rPr>
          <w:smallCaps/>
        </w:rPr>
        <w:t xml:space="preserve">Kok, M., Hol,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r w:rsidR="00A97BBA">
        <w:rPr>
          <w:i/>
        </w:rPr>
        <w:t>CoRR</w:t>
      </w:r>
      <w:r w:rsidR="00A97BBA">
        <w:t>, abs/1704.06053: 1-92.</w:t>
      </w:r>
    </w:p>
    <w:p w14:paraId="73C2450C" w14:textId="311BBB58" w:rsidR="004C47A8" w:rsidRPr="00DB6EFF" w:rsidRDefault="008D3AD9" w:rsidP="004C47A8">
      <w:pPr>
        <w:pStyle w:val="PRec-Refs"/>
      </w:pPr>
      <w:r w:rsidRPr="00DB6EFF">
        <w:rPr>
          <w:smallCaps/>
        </w:rPr>
        <w:t xml:space="preserve">Kröhnert, M. </w:t>
      </w:r>
      <w:r w:rsidRPr="00DB6EFF">
        <w:t>and</w:t>
      </w:r>
      <w:r w:rsidR="004C47A8" w:rsidRPr="00DB6EFF">
        <w:rPr>
          <w:smallCaps/>
        </w:rPr>
        <w:t xml:space="preserve"> Eltner,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4C47A8" w:rsidRPr="00DB6EFF">
        <w:rPr>
          <w:i/>
        </w:rPr>
        <w:t>Int. Arch. Photogramm. Remote Sens. Spatial Inf. Sci</w:t>
      </w:r>
      <w:r w:rsidR="004C47A8" w:rsidRPr="00DB6EFF">
        <w:t xml:space="preserve">. </w:t>
      </w:r>
    </w:p>
    <w:p w14:paraId="7EDFDCCF" w14:textId="6A59F1EA" w:rsidR="004C47A8" w:rsidRPr="00DB6EFF" w:rsidRDefault="008D3AD9" w:rsidP="004C47A8">
      <w:pPr>
        <w:pStyle w:val="PRec-Refs"/>
        <w:rPr>
          <w:lang w:val="de-DE"/>
        </w:rPr>
      </w:pPr>
      <w:r w:rsidRPr="00DB6EFF">
        <w:rPr>
          <w:smallCaps/>
        </w:rPr>
        <w:t xml:space="preserve">Kröhnert, M. </w:t>
      </w:r>
      <w:r w:rsidRPr="00DB6EFF">
        <w:t>and</w:t>
      </w:r>
      <w:r w:rsidR="00C127F3" w:rsidRPr="00DB6EFF">
        <w:rPr>
          <w:smallCaps/>
        </w:rPr>
        <w:t xml:space="preserve"> Meichsner, R., 2017</w:t>
      </w:r>
      <w:r w:rsidR="004C47A8" w:rsidRPr="00DB6EFF">
        <w:rPr>
          <w:smallCaps/>
        </w:rPr>
        <w:t xml:space="preserve">. </w:t>
      </w:r>
      <w:r w:rsidR="004C47A8" w:rsidRPr="004C47A8">
        <w:t xml:space="preserve">Segmentation of environmental time lapse image sequences for the determination of shore lines captured by hand-held smartphone cameras. </w:t>
      </w:r>
      <w:r w:rsidR="00C127F3" w:rsidRPr="00DB6EFF">
        <w:rPr>
          <w:i/>
          <w:lang w:val="de-DE"/>
        </w:rPr>
        <w:t>ISPRS Ann. Photogramm. Remote Sens. Spatial Inf. Sci.</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14:paraId="6D26F05A" w14:textId="1CB58E95" w:rsidR="004C47A8" w:rsidRPr="00DB6EFF" w:rsidRDefault="004C47A8" w:rsidP="004C47A8">
      <w:pPr>
        <w:pStyle w:val="PRec-Refs"/>
        <w:rPr>
          <w:lang w:val="de-DE"/>
        </w:rPr>
      </w:pPr>
      <w:r w:rsidRPr="00C127F3">
        <w:rPr>
          <w:smallCaps/>
          <w:lang w:val="de-DE"/>
        </w:rPr>
        <w:t xml:space="preserve">Kröhnert, </w:t>
      </w:r>
      <w:r w:rsidR="008D3AD9" w:rsidRPr="00C127F3">
        <w:rPr>
          <w:smallCaps/>
          <w:lang w:val="de-DE"/>
        </w:rPr>
        <w:t xml:space="preserve">M., Kehl, C., Litschke,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r w:rsidRPr="00DB6EFF">
        <w:rPr>
          <w:i/>
          <w:lang w:val="de-DE"/>
        </w:rPr>
        <w:t>3D-</w:t>
      </w:r>
      <w:r w:rsidRPr="00DB6EFF">
        <w:rPr>
          <w:lang w:val="de-DE"/>
        </w:rPr>
        <w:t>NordOst</w:t>
      </w:r>
      <w:r w:rsidR="00A97BBA" w:rsidRPr="00DB6EFF">
        <w:rPr>
          <w:lang w:val="de-DE"/>
        </w:rPr>
        <w:t xml:space="preserve">, </w:t>
      </w:r>
      <w:r w:rsidR="006D64C7" w:rsidRPr="00DB6EFF">
        <w:rPr>
          <w:lang w:val="de-DE"/>
        </w:rPr>
        <w:t>20</w:t>
      </w:r>
      <w:r w:rsidR="00C127F3" w:rsidRPr="00DB6EFF">
        <w:rPr>
          <w:lang w:val="de-DE"/>
        </w:rPr>
        <w:t xml:space="preserve"> </w:t>
      </w:r>
      <w:r w:rsidR="006D64C7" w:rsidRPr="00DB6EFF">
        <w:rPr>
          <w:lang w:val="de-DE"/>
        </w:rPr>
        <w:t>(Ed. L. Paul, G. Stanke and M. Pochanke)</w:t>
      </w:r>
      <w:r w:rsidRPr="00DB6EFF">
        <w:rPr>
          <w:lang w:val="de-DE"/>
        </w:rPr>
        <w:t>.</w:t>
      </w:r>
      <w:r w:rsidR="006D64C7" w:rsidRPr="00DB6EFF">
        <w:rPr>
          <w:lang w:val="de-DE"/>
        </w:rPr>
        <w:t xml:space="preserve"> Berlin, Germany:</w:t>
      </w:r>
      <w:r w:rsidRPr="00DB6EFF">
        <w:rPr>
          <w:lang w:val="de-DE"/>
        </w:rPr>
        <w:t xml:space="preserve"> 99-108.</w:t>
      </w:r>
    </w:p>
    <w:p w14:paraId="09DF8FFB" w14:textId="500A6DDA" w:rsidR="004C47A8" w:rsidRPr="004C47A8" w:rsidRDefault="004C47A8" w:rsidP="004C47A8">
      <w:pPr>
        <w:pStyle w:val="PRec-Refs"/>
      </w:pPr>
      <w:r w:rsidRPr="006D64C7">
        <w:rPr>
          <w:lang w:val="de-DE"/>
        </w:rPr>
        <w:t>L</w:t>
      </w:r>
      <w:r w:rsidR="00A97BBA" w:rsidRPr="00A97BBA">
        <w:rPr>
          <w:smallCaps/>
          <w:lang w:val="de-DE"/>
        </w:rPr>
        <w:t>e</w:t>
      </w:r>
      <w:r w:rsidRPr="006D64C7">
        <w:rPr>
          <w:smallCaps/>
          <w:lang w:val="de-DE"/>
        </w:rPr>
        <w:t>skens, J. G., Kehl, C., Tutenel, T., Ko</w:t>
      </w:r>
      <w:r w:rsidR="008D3AD9" w:rsidRPr="006D64C7">
        <w:rPr>
          <w:smallCaps/>
          <w:lang w:val="de-DE"/>
        </w:rPr>
        <w:t xml:space="preserve">l, T., Haan, G., Stelling, G. </w:t>
      </w:r>
      <w:r w:rsidR="008D3AD9" w:rsidRPr="006D64C7">
        <w:rPr>
          <w:lang w:val="de-DE"/>
        </w:rPr>
        <w:t>and</w:t>
      </w:r>
      <w:r w:rsidR="006D64C7" w:rsidRPr="006D64C7">
        <w:rPr>
          <w:smallCaps/>
          <w:lang w:val="de-DE"/>
        </w:rPr>
        <w:t xml:space="preserve"> Eisemann, E., </w:t>
      </w:r>
      <w:r w:rsidRPr="006D64C7">
        <w:rPr>
          <w:smallCaps/>
          <w:lang w:val="de-DE"/>
        </w:rPr>
        <w:t>201</w:t>
      </w:r>
      <w:r w:rsidR="00A97BBA">
        <w:rPr>
          <w:smallCaps/>
          <w:lang w:val="de-DE"/>
        </w:rPr>
        <w:t>7</w:t>
      </w:r>
      <w:r w:rsidRPr="006D64C7">
        <w:rPr>
          <w:lang w:val="de-DE"/>
        </w:rPr>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14:paraId="60A33738" w14:textId="48B1FF2F" w:rsidR="004C47A8" w:rsidRPr="004C47A8" w:rsidRDefault="004C47A8" w:rsidP="004C47A8">
      <w:pPr>
        <w:pStyle w:val="PRec-Refs"/>
      </w:pPr>
      <w:r w:rsidRPr="006D64C7">
        <w:rPr>
          <w:smallCaps/>
        </w:rPr>
        <w:t xml:space="preserve">Letortu, P., Jaud, M., Grandjean, P., Ammann, J., Costa, S., Maquaire, O., </w:t>
      </w:r>
      <w:r w:rsidR="006D64C7" w:rsidRPr="006D64C7">
        <w:rPr>
          <w:smallCaps/>
        </w:rPr>
        <w:t>Davidson,</w:t>
      </w:r>
      <w:r w:rsidR="006D64C7">
        <w:rPr>
          <w:smallCaps/>
        </w:rPr>
        <w:t xml:space="preserve"> R., Le Dantec, N.</w:t>
      </w:r>
      <w:r w:rsidR="006D64C7" w:rsidRPr="006D64C7">
        <w:t xml:space="preserve"> and </w:t>
      </w:r>
      <w:r w:rsidR="006D64C7" w:rsidRPr="006D64C7">
        <w:rPr>
          <w:smallCaps/>
        </w:rPr>
        <w:t>Delacourt, C.</w:t>
      </w:r>
      <w:r w:rsidR="006D64C7">
        <w:t>, 2017</w:t>
      </w:r>
      <w:r w:rsidRPr="004C47A8">
        <w:t xml:space="preserve">. Examining high-resolution survey methods for monitoring cliff erosion at an operational scale. </w:t>
      </w:r>
      <w:r w:rsidRPr="006D64C7">
        <w:rPr>
          <w:i/>
        </w:rPr>
        <w:t>GIScience &amp; Remote Sensing</w:t>
      </w:r>
      <w:r w:rsidRPr="004C47A8">
        <w:t xml:space="preserve">, </w:t>
      </w:r>
      <w:r w:rsidR="006D64C7">
        <w:t>55(4): 457-476</w:t>
      </w:r>
      <w:r w:rsidRPr="004C47A8">
        <w:t>.</w:t>
      </w:r>
    </w:p>
    <w:p w14:paraId="0D6A220D" w14:textId="4D74BE2D" w:rsidR="006D64C7" w:rsidRDefault="004C47A8" w:rsidP="004C47A8">
      <w:pPr>
        <w:pStyle w:val="PRec-Refs"/>
        <w:rPr>
          <w:i/>
        </w:rPr>
      </w:pPr>
      <w:r w:rsidRPr="006D64C7">
        <w:rPr>
          <w:smallCaps/>
        </w:rPr>
        <w:t>Liu, G., Hossain, K. M., Iwai, M., Ito, M., Tobe, Y., Sezaki, K</w:t>
      </w:r>
      <w:r w:rsidR="006D64C7">
        <w:rPr>
          <w:smallCaps/>
        </w:rPr>
        <w:t>.</w:t>
      </w:r>
      <w:r w:rsidR="006D64C7" w:rsidRPr="006D64C7">
        <w:t xml:space="preserve"> and</w:t>
      </w:r>
      <w:r w:rsidRPr="006D64C7">
        <w:rPr>
          <w:smallCaps/>
        </w:rPr>
        <w:t xml:space="preserve"> Matekenya, D.</w:t>
      </w:r>
      <w:r w:rsidR="006D64C7">
        <w:t>, 2014</w:t>
      </w:r>
      <w:r w:rsidRPr="004C47A8">
        <w:t xml:space="preserve">. Beyond horizontal location context: measuring elevation using smartphone's barometer. </w:t>
      </w:r>
      <w:r w:rsidR="006D64C7" w:rsidRPr="006D64C7">
        <w:rPr>
          <w:i/>
        </w:rPr>
        <w:t xml:space="preserve">Proceedings of the 2014 ACM International Joint Conference on Pervasive and Ubiquitous Computing: Adjunct Publication (UbiComp '14 Adjunct). </w:t>
      </w:r>
      <w:r w:rsidR="006D64C7">
        <w:t xml:space="preserve">ACM, New York, NY, USA: </w:t>
      </w:r>
      <w:r w:rsidR="006D64C7" w:rsidRPr="006D64C7">
        <w:t>459-468.</w:t>
      </w:r>
    </w:p>
    <w:p w14:paraId="0566C7B8" w14:textId="30A954B8" w:rsidR="004C47A8" w:rsidRPr="004C47A8" w:rsidRDefault="004C47A8" w:rsidP="004C47A8">
      <w:pPr>
        <w:pStyle w:val="PRec-Refs"/>
      </w:pPr>
      <w:r w:rsidRPr="006D64C7">
        <w:rPr>
          <w:smallCaps/>
        </w:rPr>
        <w:t>Lowe, D. G.</w:t>
      </w:r>
      <w:r w:rsidR="006D64C7">
        <w:t>, 2004</w:t>
      </w:r>
      <w:r w:rsidRPr="004C47A8">
        <w:t xml:space="preserve">. Distinctive Image Features from Scale-Invariant Keypoints. </w:t>
      </w:r>
      <w:r w:rsidRPr="006D64C7">
        <w:rPr>
          <w:i/>
        </w:rPr>
        <w:t>International Journal of Computer Vision</w:t>
      </w:r>
      <w:r w:rsidR="006D64C7">
        <w:t>, 60</w:t>
      </w:r>
      <w:r w:rsidR="00A97BBA">
        <w:t>(2)</w:t>
      </w:r>
      <w:r w:rsidR="006D64C7">
        <w:t xml:space="preserve">: </w:t>
      </w:r>
      <w:r w:rsidRPr="004C47A8">
        <w:t>91-110.</w:t>
      </w:r>
    </w:p>
    <w:p w14:paraId="53089451" w14:textId="04EC0FA3" w:rsidR="004C47A8" w:rsidRPr="004C47A8" w:rsidRDefault="004C47A8" w:rsidP="004C47A8">
      <w:pPr>
        <w:pStyle w:val="PRec-Refs"/>
      </w:pPr>
      <w:r w:rsidRPr="00DC65D4">
        <w:rPr>
          <w:smallCaps/>
        </w:rPr>
        <w:t>Masiero, A., Fissore, F</w:t>
      </w:r>
      <w:r w:rsidR="00DC65D4">
        <w:rPr>
          <w:smallCaps/>
        </w:rPr>
        <w:t xml:space="preserve">., Pirotti, F., Guarnieri, A. </w:t>
      </w:r>
      <w:r w:rsidR="00DC65D4" w:rsidRPr="00DC65D4">
        <w:t>and</w:t>
      </w:r>
      <w:r w:rsidR="00DC65D4">
        <w:rPr>
          <w:smallCaps/>
        </w:rPr>
        <w:t xml:space="preserve"> Vettore,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14:paraId="0B2EC34B" w14:textId="63C14B36" w:rsidR="004C47A8" w:rsidRPr="004C47A8" w:rsidRDefault="004C47A8" w:rsidP="004C47A8">
      <w:pPr>
        <w:pStyle w:val="PRec-Refs"/>
      </w:pPr>
      <w:r w:rsidRPr="00DC65D4">
        <w:rPr>
          <w:smallCaps/>
        </w:rPr>
        <w:t xml:space="preserve">McCaffrey, K. J., Jones, R. R., Holdsworth, R. E., Wilson, R. W., Clegg, P., Imber, J., </w:t>
      </w:r>
      <w:r w:rsidR="00DC65D4" w:rsidRPr="00DC65D4">
        <w:rPr>
          <w:smallCaps/>
        </w:rPr>
        <w:t xml:space="preserve">Holliman, N. </w:t>
      </w:r>
      <w:r w:rsidR="00DC65D4" w:rsidRPr="00DC65D4">
        <w:t>and</w:t>
      </w:r>
      <w:r w:rsidR="00DC65D4" w:rsidRPr="00DC65D4">
        <w:rPr>
          <w:smallCaps/>
        </w:rPr>
        <w:t xml:space="preserve"> </w:t>
      </w:r>
      <w:r w:rsidR="00DC65D4">
        <w:rPr>
          <w:smallCaps/>
        </w:rPr>
        <w:t>Trinks, I., 2005</w:t>
      </w:r>
      <w:r w:rsidRPr="004C47A8">
        <w:t xml:space="preserve">. Unlocking the spatial dimension: digital technologies and the future of geoscience fieldwork. </w:t>
      </w:r>
      <w:r w:rsidRPr="00DC65D4">
        <w:rPr>
          <w:i/>
        </w:rPr>
        <w:t>Journal of the Geological Society</w:t>
      </w:r>
      <w:r w:rsidR="00DC65D4">
        <w:t>, 162</w:t>
      </w:r>
      <w:r w:rsidR="00A97BBA">
        <w:t>(2)</w:t>
      </w:r>
      <w:r w:rsidR="00DC65D4">
        <w:t xml:space="preserve">: </w:t>
      </w:r>
      <w:r w:rsidRPr="004C47A8">
        <w:t>927-938.</w:t>
      </w:r>
    </w:p>
    <w:p w14:paraId="1C06BBE3" w14:textId="3F7D5423" w:rsidR="004C47A8" w:rsidRPr="004C47A8" w:rsidRDefault="004C47A8" w:rsidP="004C47A8">
      <w:pPr>
        <w:pStyle w:val="PRec-Refs"/>
      </w:pPr>
      <w:r w:rsidRPr="007E3EFC">
        <w:rPr>
          <w:smallCaps/>
        </w:rPr>
        <w:t xml:space="preserve">Medjkane, M., Maquaire, O., Costa, S., Roulland, </w:t>
      </w:r>
      <w:r w:rsidR="007E3EFC" w:rsidRPr="007E3EFC">
        <w:rPr>
          <w:smallCaps/>
        </w:rPr>
        <w:t xml:space="preserve">T., Letortu, P., Fauchard, C., Antoine, R. </w:t>
      </w:r>
      <w:r w:rsidR="007E3EFC" w:rsidRPr="00634251">
        <w:t>and</w:t>
      </w:r>
      <w:r w:rsidRPr="007E3EFC">
        <w:rPr>
          <w:smallCaps/>
        </w:rPr>
        <w:t xml:space="preserve"> Davidson, R.</w:t>
      </w:r>
      <w:r w:rsidR="00634251">
        <w:t>, 2018</w:t>
      </w:r>
      <w:r w:rsidRPr="004C47A8">
        <w:t xml:space="preserve">. High-resolution monitoring of complex coastal morphology changes: cross-efficiency of SfM and TLS-based survey (Vaches-Noires cliffs, Normandy, France). </w:t>
      </w:r>
      <w:r w:rsidRPr="00634251">
        <w:rPr>
          <w:i/>
        </w:rPr>
        <w:t>Landslides</w:t>
      </w:r>
      <w:r w:rsidR="00634251">
        <w:t>, 15(6): 1097-1108.</w:t>
      </w:r>
    </w:p>
    <w:p w14:paraId="4962AA50" w14:textId="7CAFAB59" w:rsidR="004C47A8" w:rsidRPr="004C47A8" w:rsidRDefault="004C47A8" w:rsidP="004C47A8">
      <w:pPr>
        <w:pStyle w:val="PRec-Refs"/>
      </w:pPr>
      <w:r w:rsidRPr="00634251">
        <w:rPr>
          <w:smallCaps/>
        </w:rPr>
        <w:t>Meek, S., Priestnall,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14:paraId="692C9767" w14:textId="7BD68B84" w:rsidR="004C47A8" w:rsidRPr="004C47A8" w:rsidRDefault="00634251" w:rsidP="004C47A8">
      <w:pPr>
        <w:pStyle w:val="PRec-Refs"/>
      </w:pPr>
      <w:r w:rsidRPr="00DB6EFF">
        <w:rPr>
          <w:smallCaps/>
        </w:rPr>
        <w:t xml:space="preserve">Mikolajczyk, K. </w:t>
      </w:r>
      <w:r w:rsidRPr="00DB6EFF">
        <w:t>and</w:t>
      </w:r>
      <w:r w:rsidRPr="00DB6EFF">
        <w:rPr>
          <w:smallCaps/>
        </w:rPr>
        <w:t xml:space="preserve"> </w:t>
      </w:r>
      <w:r w:rsidR="004C47A8" w:rsidRPr="00DB6EFF">
        <w:rPr>
          <w:smallCaps/>
        </w:rPr>
        <w:t>Schmid, C.</w:t>
      </w:r>
      <w:r w:rsidRPr="00DB6EFF">
        <w:t>, 2004</w:t>
      </w:r>
      <w:r w:rsidR="004C47A8" w:rsidRPr="00DB6EFF">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14:paraId="6EB92A2C" w14:textId="78B96C40" w:rsidR="004C47A8" w:rsidRPr="00634251" w:rsidRDefault="00634251" w:rsidP="004C47A8">
      <w:pPr>
        <w:pStyle w:val="PRec-Refs"/>
      </w:pPr>
      <w:r w:rsidRPr="00634251">
        <w:rPr>
          <w:smallCaps/>
        </w:rPr>
        <w:t xml:space="preserve">Moore, S. K., </w:t>
      </w:r>
      <w:r>
        <w:t>2017</w:t>
      </w:r>
      <w:r w:rsidR="004C47A8" w:rsidRPr="004C47A8">
        <w:t>. Superaccurate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14:paraId="5093DF6E" w14:textId="348C34CF" w:rsidR="004C47A8" w:rsidRPr="004C47A8" w:rsidRDefault="00634251" w:rsidP="004C47A8">
      <w:pPr>
        <w:pStyle w:val="PRec-Refs"/>
      </w:pPr>
      <w:r w:rsidRPr="00DB6EFF">
        <w:rPr>
          <w:smallCaps/>
        </w:rPr>
        <w:t xml:space="preserve">Mueller, E. N. </w:t>
      </w:r>
      <w:r w:rsidRPr="00DB6EFF">
        <w:t>and</w:t>
      </w:r>
      <w:r w:rsidR="004C47A8" w:rsidRPr="00DB6EFF">
        <w:rPr>
          <w:smallCaps/>
        </w:rPr>
        <w:t xml:space="preserve"> Pfister, A.</w:t>
      </w:r>
      <w:r w:rsidRPr="00DB6EFF">
        <w:t>, 2011</w:t>
      </w:r>
      <w:r w:rsidR="004C47A8" w:rsidRPr="00DB6EFF">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411</w:t>
      </w:r>
      <w:r w:rsidR="002A051E">
        <w:t>(3-4)</w:t>
      </w:r>
      <w:r>
        <w:t xml:space="preserve">: </w:t>
      </w:r>
      <w:r w:rsidR="004C47A8" w:rsidRPr="004C47A8">
        <w:t>266-278.</w:t>
      </w:r>
    </w:p>
    <w:p w14:paraId="53EF6C21" w14:textId="135CFB3B" w:rsidR="004C47A8" w:rsidRPr="004C47A8" w:rsidRDefault="004C47A8" w:rsidP="004C47A8">
      <w:pPr>
        <w:pStyle w:val="PRec-Refs"/>
      </w:pPr>
      <w:r w:rsidRPr="004C47A8">
        <w:t>Murato</w:t>
      </w:r>
      <w:r w:rsidRPr="00634251">
        <w:rPr>
          <w:smallCaps/>
        </w:rPr>
        <w:t>v, O., Slynko, Y., Chernov, V., Ly</w:t>
      </w:r>
      <w:r w:rsidR="00634251">
        <w:rPr>
          <w:smallCaps/>
        </w:rPr>
        <w:t xml:space="preserve">ubimtseva, M., Shamsuarov, A. </w:t>
      </w:r>
      <w:r w:rsidR="00634251" w:rsidRPr="00634251">
        <w:t>and</w:t>
      </w:r>
      <w:r w:rsidRPr="00634251">
        <w:rPr>
          <w:smallCaps/>
        </w:rPr>
        <w:t xml:space="preserve"> Bucha, V.</w:t>
      </w:r>
      <w:r w:rsidR="00634251">
        <w:t xml:space="preserve"> (</w:t>
      </w:r>
      <w:r w:rsidRPr="004C47A8">
        <w:t xml:space="preserve">2016).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14:paraId="231420C8" w14:textId="39158CA1" w:rsidR="004C47A8" w:rsidRPr="004C47A8" w:rsidRDefault="004C47A8" w:rsidP="004C47A8">
      <w:pPr>
        <w:pStyle w:val="PRec-Refs"/>
      </w:pPr>
      <w:r w:rsidRPr="00634251">
        <w:rPr>
          <w:smallCaps/>
        </w:rPr>
        <w:lastRenderedPageBreak/>
        <w:t>Pacha,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14:paraId="563A569F" w14:textId="301AA934" w:rsidR="004C47A8" w:rsidRPr="004C47A8" w:rsidRDefault="00634251" w:rsidP="004C47A8">
      <w:pPr>
        <w:pStyle w:val="PRec-Refs"/>
      </w:pPr>
      <w:r w:rsidRPr="00634251">
        <w:rPr>
          <w:smallCaps/>
        </w:rPr>
        <w:t xml:space="preserve">Ponchio, F. </w:t>
      </w:r>
      <w:r w:rsidRPr="00634251">
        <w:t>and</w:t>
      </w:r>
      <w:r w:rsidR="004C47A8" w:rsidRPr="00634251">
        <w:rPr>
          <w:smallCaps/>
        </w:rPr>
        <w:t xml:space="preserve"> Dellepiane,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14:paraId="1719F3EC" w14:textId="766D251D"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Ed. G. Di Pillo and M. Roma). Springer, Boston, MA: 255-297</w:t>
      </w:r>
      <w:r w:rsidRPr="004C47A8">
        <w:t>.</w:t>
      </w:r>
    </w:p>
    <w:p w14:paraId="59AF5643" w14:textId="5E2BAD13" w:rsidR="004C47A8" w:rsidRPr="00634251" w:rsidRDefault="004C47A8" w:rsidP="004C47A8">
      <w:pPr>
        <w:pStyle w:val="PRec-Refs"/>
      </w:pPr>
      <w:r w:rsidRPr="00634251">
        <w:rPr>
          <w:smallCaps/>
        </w:rPr>
        <w:t>Rodríguez, M. B., Gobbetti, E., Marto</w:t>
      </w:r>
      <w:r w:rsidR="00634251">
        <w:rPr>
          <w:smallCaps/>
        </w:rPr>
        <w:t xml:space="preserve">n, F., Pintus, R., Pintore, G. </w:t>
      </w:r>
      <w:r w:rsidR="00634251" w:rsidRPr="00634251">
        <w:t>and</w:t>
      </w:r>
      <w:r w:rsidR="00634251">
        <w:rPr>
          <w:smallCaps/>
        </w:rPr>
        <w:t xml:space="preserve"> Tinti,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14:paraId="368D24A7" w14:textId="087E9336" w:rsidR="004C47A8" w:rsidRPr="00DB6EFF" w:rsidRDefault="004C47A8" w:rsidP="004C47A8">
      <w:pPr>
        <w:pStyle w:val="PRec-Refs"/>
      </w:pPr>
      <w:r w:rsidRPr="00634251">
        <w:rPr>
          <w:smallCaps/>
        </w:rPr>
        <w:t>Sánchez-García, E., Balaguer-Beser,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14:paraId="5FC3EC1D" w14:textId="4C9C6565" w:rsidR="004C47A8" w:rsidRPr="004C47A8" w:rsidRDefault="004C47A8" w:rsidP="00771EC9">
      <w:pPr>
        <w:pStyle w:val="PRec-Refs"/>
      </w:pPr>
      <w:r w:rsidRPr="00DB6EFF">
        <w:rPr>
          <w:smallCaps/>
        </w:rPr>
        <w:t>Sardeman</w:t>
      </w:r>
      <w:r w:rsidR="00111DCB" w:rsidRPr="00DB6EFF">
        <w:rPr>
          <w:smallCaps/>
        </w:rPr>
        <w:t xml:space="preserve">n, H., Eltner,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Int. Arch. Photogramm. Remote Sens. Spatial Inf. Sci</w:t>
      </w:r>
      <w:r w:rsidR="00111DCB" w:rsidRPr="00111DCB">
        <w:t>.</w:t>
      </w:r>
    </w:p>
    <w:p w14:paraId="7A45FF61" w14:textId="0B576A65" w:rsidR="004C47A8" w:rsidRPr="004C47A8" w:rsidRDefault="004C47A8" w:rsidP="004C47A8">
      <w:pPr>
        <w:pStyle w:val="PRec-Refs"/>
      </w:pPr>
      <w:r w:rsidRPr="00DB6EFF">
        <w:rPr>
          <w:smallCaps/>
        </w:rPr>
        <w:t>Sattler</w:t>
      </w:r>
      <w:r w:rsidR="00111DCB" w:rsidRPr="00DB6EFF">
        <w:rPr>
          <w:smallCaps/>
        </w:rPr>
        <w:t>, T., Leibe, B.</w:t>
      </w:r>
      <w:r w:rsidR="00111DCB" w:rsidRPr="00DB6EFF">
        <w:t xml:space="preserve"> and </w:t>
      </w:r>
      <w:r w:rsidR="00111DCB" w:rsidRPr="00DB6EFF">
        <w:rPr>
          <w:smallCaps/>
        </w:rPr>
        <w:t xml:space="preserve">Kobbelt,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14:paraId="6A632D30" w14:textId="38C5F942"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5</w:t>
      </w:r>
      <w:r w:rsidR="002A051E">
        <w:t>(4)</w:t>
      </w:r>
      <w:r>
        <w:t xml:space="preserve">: </w:t>
      </w:r>
      <w:r w:rsidR="004C47A8" w:rsidRPr="004C47A8">
        <w:t>861-879.</w:t>
      </w:r>
    </w:p>
    <w:p w14:paraId="79C97B80" w14:textId="42F7B505" w:rsidR="004C47A8" w:rsidRPr="00DB6EFF" w:rsidRDefault="004C47A8" w:rsidP="004C47A8">
      <w:pPr>
        <w:pStyle w:val="PRec-Refs"/>
      </w:pPr>
      <w:r w:rsidRPr="00111DCB">
        <w:rPr>
          <w:smallCaps/>
        </w:rPr>
        <w:t>Sibbin</w:t>
      </w:r>
      <w:r w:rsidR="00111DCB" w:rsidRPr="00111DCB">
        <w:rPr>
          <w:smallCaps/>
        </w:rPr>
        <w:t>g, D., Sattler, T., Leibe, B.</w:t>
      </w:r>
      <w:r w:rsidR="00111DCB" w:rsidRPr="00111DCB">
        <w:t xml:space="preserve"> and</w:t>
      </w:r>
      <w:r w:rsidRPr="00111DCB">
        <w:t xml:space="preserve"> </w:t>
      </w:r>
      <w:r w:rsidRPr="00111DCB">
        <w:rPr>
          <w:smallCaps/>
        </w:rPr>
        <w:t>Kobbelt,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14:paraId="4193E160" w14:textId="25567982" w:rsidR="004C47A8" w:rsidRPr="00111DCB" w:rsidRDefault="00111DCB" w:rsidP="004C47A8">
      <w:pPr>
        <w:pStyle w:val="PRec-Refs"/>
        <w:rPr>
          <w:lang w:val="de-DE"/>
        </w:rPr>
      </w:pPr>
      <w:r w:rsidRPr="00111DCB">
        <w:rPr>
          <w:smallCaps/>
          <w:lang w:val="de-DE"/>
        </w:rPr>
        <w:t>Siedschlag,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14:paraId="6139EDB9" w14:textId="5111492D" w:rsidR="004C47A8" w:rsidRPr="004C47A8" w:rsidRDefault="004C47A8" w:rsidP="004C47A8">
      <w:pPr>
        <w:pStyle w:val="PRec-Refs"/>
      </w:pPr>
      <w:r w:rsidRPr="00DB6EFF">
        <w:rPr>
          <w:smallCaps/>
        </w:rPr>
        <w:t>Sweeney, C., Flynn, J</w:t>
      </w:r>
      <w:r w:rsidR="00111DCB" w:rsidRPr="00DB6EFF">
        <w:rPr>
          <w:smallCaps/>
        </w:rPr>
        <w:t xml:space="preserve">., Nuernberger, B., Turk, M. </w:t>
      </w:r>
      <w:r w:rsidR="00111DCB" w:rsidRPr="00DB6EFF">
        <w:t xml:space="preserve">and </w:t>
      </w:r>
      <w:r w:rsidRPr="00DB6EFF">
        <w:rPr>
          <w:smallCaps/>
        </w:rPr>
        <w:t>Hollerer, T.</w:t>
      </w:r>
      <w:r w:rsidR="00111DCB" w:rsidRPr="00DB6EFF">
        <w:t>, 2015</w:t>
      </w:r>
      <w:r w:rsidRPr="00DB6EFF">
        <w:t xml:space="preserve">. Efficient Computation of Absolute Pose for Gravity-Aware Augmented Reality. </w:t>
      </w:r>
      <w:r w:rsidRPr="00111DCB">
        <w:rPr>
          <w:i/>
        </w:rPr>
        <w:t>IEEE International Symposium on Mixed and Augmented Reality (ISMAR), 2015</w:t>
      </w:r>
      <w:r w:rsidR="00111DCB">
        <w:t>: 19-24</w:t>
      </w:r>
      <w:r w:rsidRPr="004C47A8">
        <w:t>.</w:t>
      </w:r>
    </w:p>
    <w:p w14:paraId="0661C7D9" w14:textId="62AC03B2" w:rsidR="004C47A8" w:rsidRPr="004C47A8" w:rsidRDefault="00111DCB" w:rsidP="004C47A8">
      <w:pPr>
        <w:pStyle w:val="PRec-Refs"/>
      </w:pPr>
      <w:r w:rsidRPr="00DB6EFF">
        <w:rPr>
          <w:smallCaps/>
        </w:rPr>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14:paraId="703C8A0C" w14:textId="5ED8A106" w:rsidR="004C47A8" w:rsidRPr="004C47A8" w:rsidRDefault="004C47A8" w:rsidP="004C47A8">
      <w:pPr>
        <w:pStyle w:val="PRec-Refs"/>
      </w:pPr>
      <w:r w:rsidRPr="00111DCB">
        <w:rPr>
          <w:smallCaps/>
        </w:rPr>
        <w:t>Trinks, I., Clegg, P., McCaffrey, K., Jones,</w:t>
      </w:r>
      <w:r w:rsidR="00111DCB" w:rsidRPr="00111DCB">
        <w:rPr>
          <w:smallCaps/>
        </w:rPr>
        <w:t xml:space="preserve"> R., Hobbs, R., Holdsworth, B., Holliman, N., Imber, J., Waggott,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14:paraId="5D88F3BB" w14:textId="281E2290"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14:paraId="69FB330F" w14:textId="6C5C87D6" w:rsidR="004C47A8" w:rsidRPr="004C47A8" w:rsidRDefault="004C47A8" w:rsidP="004C47A8">
      <w:pPr>
        <w:pStyle w:val="PRec-Refs"/>
      </w:pPr>
      <w:r w:rsidRPr="00111DCB">
        <w:rPr>
          <w:smallCaps/>
        </w:rPr>
        <w:t>Viseur, S., Roudaut, R</w:t>
      </w:r>
      <w:r w:rsidR="00111DCB">
        <w:rPr>
          <w:smallCaps/>
        </w:rPr>
        <w:t>., Bertozzi,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14:paraId="64E2B664" w14:textId="664F9F31"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14:paraId="687C0267" w14:textId="71D969EC" w:rsidR="004C47A8" w:rsidRPr="004C47A8" w:rsidRDefault="004C47A8" w:rsidP="004C47A8">
      <w:pPr>
        <w:pStyle w:val="PRec-Refs"/>
      </w:pPr>
      <w:r w:rsidRPr="00111DCB">
        <w:rPr>
          <w:smallCaps/>
        </w:rPr>
        <w:t>Westhead, R. K., Smith, M., Shelley, W.</w:t>
      </w:r>
      <w:r w:rsidR="00111DCB">
        <w:rPr>
          <w:smallCaps/>
        </w:rPr>
        <w:t xml:space="preserve"> A., Pedley,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14:paraId="78750EB8" w14:textId="325EE390" w:rsidR="004C47A8" w:rsidRPr="004C47A8" w:rsidRDefault="00111DCB" w:rsidP="004C47A8">
      <w:pPr>
        <w:pStyle w:val="PRec-Refs"/>
      </w:pPr>
      <w:r w:rsidRPr="00111DCB">
        <w:rPr>
          <w:smallCaps/>
        </w:rPr>
        <w:t xml:space="preserve">Wu, C., </w:t>
      </w:r>
      <w:r>
        <w:t>2013</w:t>
      </w:r>
      <w:r w:rsidR="004C47A8" w:rsidRPr="004C47A8">
        <w:t xml:space="preserve">. Towards Linear-Time Incremental Structure from Motion. </w:t>
      </w:r>
      <w:r w:rsidR="004C47A8" w:rsidRPr="00111DCB">
        <w:rPr>
          <w:i/>
        </w:rPr>
        <w:t>2013 International Conference on 3D Vision - 3DV 2013</w:t>
      </w:r>
      <w:r w:rsidR="002A051E">
        <w:t>. Seattle, WA:</w:t>
      </w:r>
      <w:r>
        <w:t xml:space="preserve"> 127-134</w:t>
      </w:r>
      <w:r w:rsidR="004C47A8" w:rsidRPr="004C47A8">
        <w:t>.</w:t>
      </w:r>
    </w:p>
    <w:p w14:paraId="3DC298DD" w14:textId="6084F0CA" w:rsidR="004C47A8" w:rsidRPr="004C47A8" w:rsidRDefault="00111DCB" w:rsidP="004C47A8">
      <w:pPr>
        <w:pStyle w:val="PRec-Refs"/>
      </w:pPr>
      <w:r>
        <w:rPr>
          <w:smallCaps/>
        </w:rPr>
        <w:t xml:space="preserve">Zandbergen, P. A. </w:t>
      </w:r>
      <w:r>
        <w:t>and</w:t>
      </w:r>
      <w:r w:rsidR="004C47A8" w:rsidRPr="00111DCB">
        <w:rPr>
          <w:smallCaps/>
        </w:rPr>
        <w:t xml:space="preserve"> Barbeau,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14:paraId="6D6F1F0A" w14:textId="5D92AD37"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14:paraId="648BD32D" w14:textId="70401576" w:rsidR="00A202B4" w:rsidRPr="00013B05" w:rsidRDefault="00A202B4" w:rsidP="004C47A8">
      <w:pPr>
        <w:pStyle w:val="PRec-Refs"/>
      </w:pPr>
    </w:p>
    <w:p w14:paraId="63315823" w14:textId="77777777" w:rsidR="00F1217A" w:rsidRPr="00DC5DA2" w:rsidRDefault="00241FF5" w:rsidP="00DC5DA2">
      <w:pPr>
        <w:pStyle w:val="PRec-MainText"/>
        <w:spacing w:before="360" w:after="120"/>
        <w:jc w:val="center"/>
        <w:rPr>
          <w:i/>
          <w:szCs w:val="16"/>
        </w:rPr>
      </w:pPr>
      <w:r w:rsidRPr="00DC5DA2">
        <w:rPr>
          <w:i/>
          <w:szCs w:val="16"/>
        </w:rPr>
        <w:t>Résumé</w:t>
      </w:r>
    </w:p>
    <w:p w14:paraId="02CA5F84" w14:textId="484819BD" w:rsidR="00203D57" w:rsidRDefault="00241FF5" w:rsidP="00DC5DA2">
      <w:pPr>
        <w:pStyle w:val="PRec-MainText"/>
        <w:ind w:left="284"/>
        <w:rPr>
          <w:i/>
          <w:sz w:val="16"/>
          <w:szCs w:val="16"/>
        </w:rPr>
      </w:pPr>
      <w:r w:rsidRPr="00DC5DA2">
        <w:rPr>
          <w:i/>
          <w:sz w:val="16"/>
          <w:szCs w:val="16"/>
        </w:rPr>
        <w:t>L’histoire de l’appariement d’images remonte à plus de cinquante ans, lorsque les premières …</w:t>
      </w:r>
    </w:p>
    <w:p w14:paraId="11103A89" w14:textId="77777777" w:rsidR="00DC5DA2" w:rsidRPr="00DC5DA2" w:rsidRDefault="00DC5DA2" w:rsidP="004A32E6">
      <w:pPr>
        <w:pStyle w:val="PRec-MainText"/>
        <w:jc w:val="center"/>
        <w:rPr>
          <w:i/>
          <w:sz w:val="16"/>
          <w:szCs w:val="16"/>
        </w:rPr>
      </w:pPr>
    </w:p>
    <w:p w14:paraId="198D5728" w14:textId="5FA56D65"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14:paraId="67E1DF3D" w14:textId="36A24933"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 xml:space="preserve">mit hydrologischem sowie geologischem Hintergrund </w:t>
      </w:r>
      <w:r w:rsidR="0051798B" w:rsidRPr="00013B05">
        <w:rPr>
          <w:i/>
          <w:sz w:val="16"/>
          <w:szCs w:val="16"/>
          <w:lang w:val="de-DE"/>
        </w:rPr>
        <w:lastRenderedPageBreak/>
        <w:t>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14:paraId="0ADF028C" w14:textId="77777777" w:rsidR="00DC5DA2" w:rsidRPr="00013B05" w:rsidRDefault="00DC5DA2" w:rsidP="004A32E6">
      <w:pPr>
        <w:pStyle w:val="PRec-MainText"/>
        <w:jc w:val="center"/>
        <w:rPr>
          <w:i/>
          <w:sz w:val="16"/>
          <w:szCs w:val="16"/>
          <w:lang w:val="de-DE"/>
        </w:rPr>
      </w:pPr>
    </w:p>
    <w:p w14:paraId="09331A82" w14:textId="77777777"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14:paraId="088C9012" w14:textId="77777777"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14:paraId="20860AE2" w14:textId="77777777" w:rsidR="00DC5DA2" w:rsidRPr="00013B05" w:rsidRDefault="00DC5DA2" w:rsidP="004A32E6">
      <w:pPr>
        <w:pStyle w:val="PRec-MainText"/>
        <w:jc w:val="center"/>
        <w:rPr>
          <w:i/>
          <w:sz w:val="16"/>
          <w:szCs w:val="16"/>
          <w:lang w:val="de-DE"/>
        </w:rPr>
      </w:pPr>
    </w:p>
    <w:p w14:paraId="137FC7C7" w14:textId="2871603F" w:rsidR="00F1217A" w:rsidRPr="00DC5DA2" w:rsidRDefault="00241FF5" w:rsidP="00DC5DA2">
      <w:pPr>
        <w:pStyle w:val="PRec-MainText"/>
        <w:spacing w:before="360" w:after="120"/>
        <w:ind w:firstLine="0"/>
        <w:jc w:val="center"/>
        <w:rPr>
          <w:szCs w:val="16"/>
          <w:lang w:val="nl-NL"/>
        </w:rPr>
      </w:pPr>
      <w:r w:rsidRPr="00DC5DA2">
        <w:rPr>
          <w:szCs w:val="16"/>
        </w:rPr>
        <w:t>摘要</w:t>
      </w:r>
    </w:p>
    <w:p w14:paraId="281FCA7A" w14:textId="77777777"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9"/>
      <w:headerReference w:type="default" r:id="rId50"/>
      <w:footerReference w:type="even" r:id="rId51"/>
      <w:footerReference w:type="default" r:id="rId52"/>
      <w:footerReference w:type="first" r:id="rId53"/>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4" w:author="ms699852" w:date="2018-05-16T19:52:00Z" w:initials="m">
    <w:p w14:paraId="701BFDA0" w14:textId="36B07692" w:rsidR="00664B20" w:rsidRDefault="00664B20">
      <w:pPr>
        <w:pStyle w:val="Kommentartext"/>
      </w:pPr>
      <w:r>
        <w:rPr>
          <w:rStyle w:val="Kommentarzeichen"/>
        </w:rPr>
        <w:annotationRef/>
      </w:r>
      <w:r>
        <w:t xml:space="preserve">Maybe you have an idea how I can shorten this, maybe in one sentence? You talked about the term halo… I like it!!! But I´m very sure (if HG would read this) he would place a comment “What is this?!”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comment>
  <w:comment w:id="184" w:author="ms699852" w:date="2018-05-16T20:30:00Z" w:initials="m">
    <w:p w14:paraId="0881B771" w14:textId="00490B29" w:rsidR="00545E5A" w:rsidRDefault="00545E5A">
      <w:pPr>
        <w:pStyle w:val="Kommentartext"/>
      </w:pPr>
      <w:r>
        <w:rPr>
          <w:rStyle w:val="Kommentarzeichen"/>
        </w:rPr>
        <w:annotationRef/>
      </w:r>
      <w:r>
        <w:t>@MK: reminder, check if this has to be deleted</w:t>
      </w:r>
    </w:p>
  </w:comment>
  <w:comment w:id="189" w:author="ms699852" w:date="2018-05-16T20:34:00Z" w:initials="m">
    <w:p w14:paraId="57DBBEFF" w14:textId="0FF102B5" w:rsidR="00656023" w:rsidRDefault="00656023">
      <w:pPr>
        <w:pStyle w:val="Kommentartext"/>
      </w:pPr>
      <w:r>
        <w:rPr>
          <w:rStyle w:val="Kommentarzeichen"/>
        </w:rPr>
        <w:annotationRef/>
      </w:r>
      <w:r>
        <w:t>OCV framework too much information here…</w:t>
      </w:r>
    </w:p>
  </w:comment>
  <w:comment w:id="246" w:author="ms699852" w:date="2018-05-16T19:27:00Z" w:initials="m">
    <w:p w14:paraId="4CB69094" w14:textId="6950088B" w:rsidR="00774F37" w:rsidRDefault="00774F37">
      <w:pPr>
        <w:pStyle w:val="Kommentartext"/>
      </w:pPr>
      <w:r>
        <w:rPr>
          <w:rStyle w:val="Kommentarzeichen"/>
        </w:rPr>
        <w:annotationRef/>
      </w:r>
      <w:r>
        <w:t xml:space="preserve">mA/h -&gt; too much information for PHOR people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I cannot imagine that they know how to interpret the value of 100mA/h</w:t>
      </w:r>
    </w:p>
  </w:comment>
  <w:comment w:id="253" w:author="ms699852" w:date="2018-05-16T19:16:00Z" w:initials="m">
    <w:p w14:paraId="7EF119F1" w14:textId="62189D5B" w:rsidR="00311464" w:rsidRDefault="00311464">
      <w:pPr>
        <w:pStyle w:val="Kommentartext"/>
      </w:pPr>
      <w:r>
        <w:rPr>
          <w:rStyle w:val="Kommentarzeichen"/>
        </w:rPr>
        <w:annotationRef/>
      </w:r>
      <w:r>
        <w:t>Really, do we explain this?</w:t>
      </w:r>
    </w:p>
  </w:comment>
  <w:comment w:id="267" w:author="ms699852" w:date="2018-05-16T19:33:00Z" w:initials="m">
    <w:p w14:paraId="6E5623EF" w14:textId="515738D6" w:rsidR="00774F37" w:rsidRDefault="00774F37">
      <w:pPr>
        <w:pStyle w:val="Kommentartext"/>
      </w:pPr>
      <w:r>
        <w:rPr>
          <w:rStyle w:val="Kommentarzeichen"/>
        </w:rPr>
        <w:annotationRef/>
      </w:r>
      <w:r>
        <w:t xml:space="preserve">I would delete the thing with the battery pack… we don’t have measurements with external hardware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1BFDA0" w15:done="0"/>
  <w15:commentEx w15:paraId="0881B771" w15:done="0"/>
  <w15:commentEx w15:paraId="57DBBEFF" w15:done="0"/>
  <w15:commentEx w15:paraId="4CB69094" w15:done="0"/>
  <w15:commentEx w15:paraId="7EF119F1" w15:done="0"/>
  <w15:commentEx w15:paraId="6E5623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1BFDA0" w16cid:durableId="1EA70A70"/>
  <w16cid:commentId w16cid:paraId="0881B771" w16cid:durableId="1EA71380"/>
  <w16cid:commentId w16cid:paraId="57DBBEFF" w16cid:durableId="1EA71452"/>
  <w16cid:commentId w16cid:paraId="4CB69094" w16cid:durableId="1EA70484"/>
  <w16cid:commentId w16cid:paraId="7EF119F1" w16cid:durableId="1EA701FF"/>
  <w16cid:commentId w16cid:paraId="6E5623EF" w16cid:durableId="1EA705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E1679" w14:textId="77777777" w:rsidR="008C3EA0" w:rsidRDefault="008C3EA0">
      <w:r>
        <w:separator/>
      </w:r>
    </w:p>
  </w:endnote>
  <w:endnote w:type="continuationSeparator" w:id="0">
    <w:p w14:paraId="79A43C67" w14:textId="77777777" w:rsidR="008C3EA0" w:rsidRDefault="008C3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311464" w:rsidRDefault="00311464">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311464" w:rsidRDefault="00311464">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311464" w:rsidRDefault="00311464">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4029F" w14:textId="77777777" w:rsidR="008C3EA0" w:rsidRDefault="008C3EA0">
      <w:r>
        <w:separator/>
      </w:r>
    </w:p>
  </w:footnote>
  <w:footnote w:type="continuationSeparator" w:id="0">
    <w:p w14:paraId="58994D83" w14:textId="77777777" w:rsidR="008C3EA0" w:rsidRDefault="008C3EA0">
      <w:r>
        <w:continuationSeparator/>
      </w:r>
    </w:p>
  </w:footnote>
  <w:footnote w:id="1">
    <w:p w14:paraId="76EE0F3B" w14:textId="77777777" w:rsidR="001D68B6" w:rsidRPr="00A85D37" w:rsidRDefault="001D68B6"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14:paraId="25CB4325" w14:textId="77777777" w:rsidR="001D68B6" w:rsidRPr="00E21FB0" w:rsidRDefault="001D68B6" w:rsidP="001D68B6">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 xml:space="preserve">android-sdk/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3">
    <w:p w14:paraId="01DBADE6" w14:textId="77777777" w:rsidR="001D68B6" w:rsidRPr="00CE4A8B" w:rsidRDefault="001D68B6"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 w:id="4">
    <w:p w14:paraId="44DA5002" w14:textId="77777777" w:rsidR="00311464" w:rsidRPr="00636C17" w:rsidDel="00656023" w:rsidRDefault="00311464" w:rsidP="006B1C7D">
      <w:pPr>
        <w:pStyle w:val="Funotentext"/>
        <w:rPr>
          <w:del w:id="191" w:author="ms699852" w:date="2018-05-16T20:34:00Z"/>
          <w:sz w:val="12"/>
          <w:szCs w:val="12"/>
        </w:rPr>
      </w:pPr>
      <w:del w:id="192" w:author="ms699852" w:date="2018-05-16T20:34:00Z">
        <w:r w:rsidRPr="00636C17" w:rsidDel="00656023">
          <w:rPr>
            <w:rStyle w:val="Funotenzeichen"/>
            <w:sz w:val="12"/>
            <w:szCs w:val="12"/>
          </w:rPr>
          <w:footnoteRef/>
        </w:r>
        <w:r w:rsidRPr="00636C17" w:rsidDel="00656023">
          <w:rPr>
            <w:sz w:val="12"/>
            <w:szCs w:val="12"/>
          </w:rPr>
          <w:delText xml:space="preserve"> OpenCV4Android 2.4.10 - https://opencv.org/platforms/android</w:delText>
        </w:r>
      </w:del>
    </w:p>
  </w:footnote>
  <w:footnote w:id="5">
    <w:p w14:paraId="063C3299" w14:textId="77777777" w:rsidR="00311464" w:rsidRPr="00636C17" w:rsidDel="00656023" w:rsidRDefault="00311464" w:rsidP="006B1C7D">
      <w:pPr>
        <w:pStyle w:val="Funotentext"/>
        <w:rPr>
          <w:del w:id="193" w:author="ms699852" w:date="2018-05-16T20:34:00Z"/>
        </w:rPr>
      </w:pPr>
      <w:del w:id="194" w:author="ms699852" w:date="2018-05-16T20:34:00Z">
        <w:r w:rsidRPr="00636C17" w:rsidDel="00656023">
          <w:rPr>
            <w:rStyle w:val="Funotenzeichen"/>
            <w:sz w:val="12"/>
            <w:szCs w:val="12"/>
          </w:rPr>
          <w:footnoteRef/>
        </w:r>
        <w:r w:rsidRPr="00636C17" w:rsidDel="00656023">
          <w:rPr>
            <w:sz w:val="12"/>
            <w:szCs w:val="12"/>
          </w:rPr>
          <w:delText xml:space="preserve"> OpenCV4Android extensions - https://github.com/CKehl/opencv4Android_extension</w:delText>
        </w:r>
      </w:del>
    </w:p>
  </w:footnote>
  <w:footnote w:id="6">
    <w:p w14:paraId="4E6DD134" w14:textId="787D4C5F" w:rsidR="00311464" w:rsidRPr="0034504A" w:rsidRDefault="00311464">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7">
    <w:p w14:paraId="65FF8584" w14:textId="2147E6DF" w:rsidR="00311464" w:rsidRPr="0015350D" w:rsidRDefault="00311464">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8">
    <w:p w14:paraId="16B1F9B0" w14:textId="220EA279" w:rsidR="00311464" w:rsidRPr="0015350D" w:rsidRDefault="00311464">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9">
    <w:p w14:paraId="44C49B85" w14:textId="5C1734A9" w:rsidR="00311464" w:rsidRPr="0015350D" w:rsidRDefault="00311464">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10">
    <w:p w14:paraId="458F1B34" w14:textId="3A462C41" w:rsidR="00311464" w:rsidRPr="00A85D37" w:rsidRDefault="00311464">
      <w:pPr>
        <w:pStyle w:val="Funotentext"/>
      </w:pPr>
      <w:r w:rsidRPr="00A85D37">
        <w:rPr>
          <w:rStyle w:val="Funotenzeichen"/>
          <w:sz w:val="16"/>
        </w:rPr>
        <w:footnoteRef/>
      </w:r>
      <w:r w:rsidRPr="00A85D37">
        <w:rPr>
          <w:sz w:val="16"/>
        </w:rPr>
        <w:t xml:space="preserv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311464" w:rsidRPr="00130270" w:rsidRDefault="00311464"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311464" w:rsidRDefault="00311464"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13B05"/>
    <w:rsid w:val="000147E6"/>
    <w:rsid w:val="00021D47"/>
    <w:rsid w:val="0003753C"/>
    <w:rsid w:val="00044250"/>
    <w:rsid w:val="00062496"/>
    <w:rsid w:val="00062F78"/>
    <w:rsid w:val="00070EB7"/>
    <w:rsid w:val="000737A9"/>
    <w:rsid w:val="00077C3E"/>
    <w:rsid w:val="00094CAC"/>
    <w:rsid w:val="000A5C53"/>
    <w:rsid w:val="000A7D0B"/>
    <w:rsid w:val="000B1042"/>
    <w:rsid w:val="000B12F9"/>
    <w:rsid w:val="000C42D5"/>
    <w:rsid w:val="000C4BCF"/>
    <w:rsid w:val="000D7AF2"/>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7F73"/>
    <w:rsid w:val="00271722"/>
    <w:rsid w:val="00276FD9"/>
    <w:rsid w:val="00281F45"/>
    <w:rsid w:val="002A051E"/>
    <w:rsid w:val="002A2744"/>
    <w:rsid w:val="002A3E9D"/>
    <w:rsid w:val="002B35FA"/>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62C84"/>
    <w:rsid w:val="00375EA3"/>
    <w:rsid w:val="0037617F"/>
    <w:rsid w:val="00387EF6"/>
    <w:rsid w:val="003A1137"/>
    <w:rsid w:val="003C1396"/>
    <w:rsid w:val="003C30C6"/>
    <w:rsid w:val="003C34B5"/>
    <w:rsid w:val="003C7F96"/>
    <w:rsid w:val="003D4743"/>
    <w:rsid w:val="00400996"/>
    <w:rsid w:val="0041736F"/>
    <w:rsid w:val="00423F74"/>
    <w:rsid w:val="00437EC9"/>
    <w:rsid w:val="00450679"/>
    <w:rsid w:val="00450A39"/>
    <w:rsid w:val="00452861"/>
    <w:rsid w:val="0047705D"/>
    <w:rsid w:val="00477EC3"/>
    <w:rsid w:val="00490C85"/>
    <w:rsid w:val="004A1C41"/>
    <w:rsid w:val="004A32E6"/>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17AA2"/>
    <w:rsid w:val="005250C9"/>
    <w:rsid w:val="0052734B"/>
    <w:rsid w:val="00527765"/>
    <w:rsid w:val="00542172"/>
    <w:rsid w:val="00545E5A"/>
    <w:rsid w:val="0055042B"/>
    <w:rsid w:val="00566A3E"/>
    <w:rsid w:val="00574C69"/>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4251"/>
    <w:rsid w:val="00636C17"/>
    <w:rsid w:val="00643959"/>
    <w:rsid w:val="00645697"/>
    <w:rsid w:val="006559D4"/>
    <w:rsid w:val="00656023"/>
    <w:rsid w:val="00664B20"/>
    <w:rsid w:val="00677A65"/>
    <w:rsid w:val="00682A4D"/>
    <w:rsid w:val="00686AC6"/>
    <w:rsid w:val="00687068"/>
    <w:rsid w:val="006A384C"/>
    <w:rsid w:val="006A743D"/>
    <w:rsid w:val="006B1C7D"/>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6222"/>
    <w:rsid w:val="007B1876"/>
    <w:rsid w:val="007D0A58"/>
    <w:rsid w:val="007E038C"/>
    <w:rsid w:val="007E3EFC"/>
    <w:rsid w:val="007E4598"/>
    <w:rsid w:val="007E5F53"/>
    <w:rsid w:val="007E7C6B"/>
    <w:rsid w:val="007F0C44"/>
    <w:rsid w:val="00821DA3"/>
    <w:rsid w:val="0083342F"/>
    <w:rsid w:val="008372F0"/>
    <w:rsid w:val="00843845"/>
    <w:rsid w:val="008508D7"/>
    <w:rsid w:val="00852178"/>
    <w:rsid w:val="0085304C"/>
    <w:rsid w:val="008546A4"/>
    <w:rsid w:val="00857596"/>
    <w:rsid w:val="00871D0E"/>
    <w:rsid w:val="00876713"/>
    <w:rsid w:val="00880819"/>
    <w:rsid w:val="0089289F"/>
    <w:rsid w:val="00896273"/>
    <w:rsid w:val="008A1832"/>
    <w:rsid w:val="008B65C5"/>
    <w:rsid w:val="008B7415"/>
    <w:rsid w:val="008C3933"/>
    <w:rsid w:val="008C3EA0"/>
    <w:rsid w:val="008C5BEE"/>
    <w:rsid w:val="008D3AD9"/>
    <w:rsid w:val="008D44F0"/>
    <w:rsid w:val="008D515D"/>
    <w:rsid w:val="008D5480"/>
    <w:rsid w:val="008D7CCF"/>
    <w:rsid w:val="008D7DEA"/>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A20A3"/>
    <w:rsid w:val="009B3644"/>
    <w:rsid w:val="009D6322"/>
    <w:rsid w:val="009E0F1A"/>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74A27"/>
    <w:rsid w:val="00A85D37"/>
    <w:rsid w:val="00A97BBA"/>
    <w:rsid w:val="00AA5066"/>
    <w:rsid w:val="00AB19FF"/>
    <w:rsid w:val="00AB2F36"/>
    <w:rsid w:val="00AB410F"/>
    <w:rsid w:val="00AC076D"/>
    <w:rsid w:val="00AC549D"/>
    <w:rsid w:val="00AC65B5"/>
    <w:rsid w:val="00AE319E"/>
    <w:rsid w:val="00B03DE1"/>
    <w:rsid w:val="00B0665C"/>
    <w:rsid w:val="00B06EE2"/>
    <w:rsid w:val="00B12C32"/>
    <w:rsid w:val="00B17119"/>
    <w:rsid w:val="00B255B2"/>
    <w:rsid w:val="00B301E5"/>
    <w:rsid w:val="00B319EE"/>
    <w:rsid w:val="00B413B6"/>
    <w:rsid w:val="00B4372A"/>
    <w:rsid w:val="00B46533"/>
    <w:rsid w:val="00B51A67"/>
    <w:rsid w:val="00B55D11"/>
    <w:rsid w:val="00B63B68"/>
    <w:rsid w:val="00B64B11"/>
    <w:rsid w:val="00BA37E0"/>
    <w:rsid w:val="00BA3ED8"/>
    <w:rsid w:val="00BA4053"/>
    <w:rsid w:val="00BB25DE"/>
    <w:rsid w:val="00BC1513"/>
    <w:rsid w:val="00BC326D"/>
    <w:rsid w:val="00BD4F4F"/>
    <w:rsid w:val="00BE464E"/>
    <w:rsid w:val="00BF2BDD"/>
    <w:rsid w:val="00C127F3"/>
    <w:rsid w:val="00C12DBC"/>
    <w:rsid w:val="00C15227"/>
    <w:rsid w:val="00C26607"/>
    <w:rsid w:val="00C32FD4"/>
    <w:rsid w:val="00C377DB"/>
    <w:rsid w:val="00C4726F"/>
    <w:rsid w:val="00C478C8"/>
    <w:rsid w:val="00C52765"/>
    <w:rsid w:val="00C6303E"/>
    <w:rsid w:val="00C6426F"/>
    <w:rsid w:val="00C64856"/>
    <w:rsid w:val="00C64B7F"/>
    <w:rsid w:val="00C65CF3"/>
    <w:rsid w:val="00C76383"/>
    <w:rsid w:val="00C85B3A"/>
    <w:rsid w:val="00C9311B"/>
    <w:rsid w:val="00C973C2"/>
    <w:rsid w:val="00CA0E83"/>
    <w:rsid w:val="00CA45F6"/>
    <w:rsid w:val="00CA5711"/>
    <w:rsid w:val="00CB25E4"/>
    <w:rsid w:val="00CC4B2C"/>
    <w:rsid w:val="00CC5F52"/>
    <w:rsid w:val="00CD265A"/>
    <w:rsid w:val="00CD2B51"/>
    <w:rsid w:val="00CD3049"/>
    <w:rsid w:val="00CE4A8B"/>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B6EFF"/>
    <w:rsid w:val="00DC4D81"/>
    <w:rsid w:val="00DC5DA2"/>
    <w:rsid w:val="00DC65D4"/>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318"/>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37847"/>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styleId="NichtaufgelsteErwhnung">
    <w:name w:val="Unresolved Mention"/>
    <w:basedOn w:val="Absatz-Standardschriftart"/>
    <w:uiPriority w:val="99"/>
    <w:semiHidden/>
    <w:unhideWhenUsed/>
    <w:rsid w:val="007765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chart" Target="charts/chart3.xml"/><Relationship Id="rId39" Type="http://schemas.openxmlformats.org/officeDocument/2006/relationships/chart" Target="charts/chart16.xml"/><Relationship Id="rId21" Type="http://schemas.openxmlformats.org/officeDocument/2006/relationships/image" Target="media/image9.png"/><Relationship Id="rId34" Type="http://schemas.openxmlformats.org/officeDocument/2006/relationships/chart" Target="charts/chart11.xml"/><Relationship Id="rId42" Type="http://schemas.openxmlformats.org/officeDocument/2006/relationships/chart" Target="charts/chart19.xml"/><Relationship Id="rId47" Type="http://schemas.openxmlformats.org/officeDocument/2006/relationships/image" Target="media/image15.png"/><Relationship Id="rId50" Type="http://schemas.openxmlformats.org/officeDocument/2006/relationships/header" Target="header2.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chart" Target="charts/chart6.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chart" Target="charts/chart9.xml"/><Relationship Id="rId37" Type="http://schemas.openxmlformats.org/officeDocument/2006/relationships/chart" Target="charts/chart14.xml"/><Relationship Id="rId40" Type="http://schemas.openxmlformats.org/officeDocument/2006/relationships/chart" Target="charts/chart17.xml"/><Relationship Id="rId45" Type="http://schemas.openxmlformats.org/officeDocument/2006/relationships/chart" Target="charts/chart20.xml"/><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chart" Target="charts/chart8.xml"/><Relationship Id="rId44" Type="http://schemas.openxmlformats.org/officeDocument/2006/relationships/image" Target="media/image1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5.jpeg"/><Relationship Id="rId22" Type="http://schemas.openxmlformats.org/officeDocument/2006/relationships/chart" Target="charts/chart1.xml"/><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chart" Target="charts/chart12.xml"/><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theme" Target="theme/theme1.xml"/><Relationship Id="rId8" Type="http://schemas.openxmlformats.org/officeDocument/2006/relationships/hyperlink" Target="mailto:remondino@fbk.eu"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chart" Target="charts/chart2.xml"/><Relationship Id="rId33" Type="http://schemas.openxmlformats.org/officeDocument/2006/relationships/chart" Target="charts/chart10.xml"/><Relationship Id="rId38" Type="http://schemas.openxmlformats.org/officeDocument/2006/relationships/chart" Target="charts/chart15.xml"/><Relationship Id="rId46" Type="http://schemas.openxmlformats.org/officeDocument/2006/relationships/image" Target="media/image14.png"/><Relationship Id="rId20" Type="http://schemas.openxmlformats.org/officeDocument/2006/relationships/image" Target="media/image8.png"/><Relationship Id="rId41" Type="http://schemas.openxmlformats.org/officeDocument/2006/relationships/chart" Target="charts/chart18.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0.png"/><Relationship Id="rId28" Type="http://schemas.openxmlformats.org/officeDocument/2006/relationships/chart" Target="charts/chart5.xml"/><Relationship Id="rId36" Type="http://schemas.openxmlformats.org/officeDocument/2006/relationships/chart" Target="charts/chart13.xml"/><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en-GB</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en-GB</b:LCID>
    <b:RefOrder>59</b:RefOrder>
  </b:Source>
</b:Sources>
</file>

<file path=customXml/itemProps1.xml><?xml version="1.0" encoding="utf-8"?>
<ds:datastoreItem xmlns:ds="http://schemas.openxmlformats.org/officeDocument/2006/customXml" ds:itemID="{47D71D26-705F-492D-BCB2-B362B2B67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24</Pages>
  <Words>11486</Words>
  <Characters>65476</Characters>
  <Application>Microsoft Office Word</Application>
  <DocSecurity>0</DocSecurity>
  <Lines>545</Lines>
  <Paragraphs>153</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76809</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6</cp:revision>
  <cp:lastPrinted>2018-05-16T16:37:00Z</cp:lastPrinted>
  <dcterms:created xsi:type="dcterms:W3CDTF">2018-05-16T17:12:00Z</dcterms:created>
  <dcterms:modified xsi:type="dcterms:W3CDTF">2018-05-16T19:39:00Z</dcterms:modified>
</cp:coreProperties>
</file>